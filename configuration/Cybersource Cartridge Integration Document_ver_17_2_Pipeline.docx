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F199241" w14:textId="77777777" w:rsidR="003D49FF" w:rsidRPr="00E33D85" w:rsidRDefault="003D49FF" w:rsidP="00D47329">
      <w:pPr>
        <w:pStyle w:val="SuperTitle"/>
        <w:jc w:val="left"/>
        <w:rPr>
          <w:rFonts w:asciiTheme="minorHAnsi" w:hAnsiTheme="minorHAnsi"/>
        </w:rPr>
      </w:pPr>
    </w:p>
    <w:p w14:paraId="130CB875" w14:textId="77777777" w:rsidR="003D49FF" w:rsidRPr="00E33D85" w:rsidRDefault="003D49FF" w:rsidP="00B3035F">
      <w:pPr>
        <w:pStyle w:val="Title"/>
        <w:jc w:val="center"/>
        <w:rPr>
          <w:rFonts w:asciiTheme="minorHAnsi" w:hAnsiTheme="minorHAnsi"/>
        </w:rPr>
      </w:pPr>
      <w:r w:rsidRPr="00E33D85">
        <w:rPr>
          <w:rFonts w:asciiTheme="minorHAnsi" w:hAnsiTheme="minorHAnsi"/>
        </w:rPr>
        <w:t>CyberSourceCartridge</w:t>
      </w:r>
    </w:p>
    <w:p w14:paraId="6A0D2942" w14:textId="793952C1" w:rsidR="003D49FF" w:rsidRPr="00E33D85" w:rsidRDefault="00B70C05" w:rsidP="00B70C05">
      <w:pPr>
        <w:pStyle w:val="Version"/>
        <w:tabs>
          <w:tab w:val="center" w:pos="5040"/>
        </w:tabs>
        <w:jc w:val="left"/>
        <w:rPr>
          <w:rFonts w:asciiTheme="minorHAnsi" w:hAnsiTheme="minorHAnsi"/>
        </w:rPr>
      </w:pPr>
      <w:r w:rsidRPr="00E33D85">
        <w:rPr>
          <w:rFonts w:asciiTheme="minorHAnsi" w:hAnsiTheme="minorHAnsi"/>
        </w:rPr>
        <w:tab/>
      </w:r>
      <w:r w:rsidR="0009037C" w:rsidRPr="00E33D85">
        <w:rPr>
          <w:rFonts w:asciiTheme="minorHAnsi" w:hAnsiTheme="minorHAnsi"/>
        </w:rPr>
        <w:t xml:space="preserve">Version </w:t>
      </w:r>
      <w:r w:rsidR="001801DE" w:rsidRPr="00E33D85">
        <w:rPr>
          <w:rFonts w:asciiTheme="minorHAnsi" w:hAnsiTheme="minorHAnsi"/>
        </w:rPr>
        <w:t>1</w:t>
      </w:r>
      <w:r w:rsidR="0045063C" w:rsidRPr="00E33D85">
        <w:rPr>
          <w:rFonts w:asciiTheme="minorHAnsi" w:hAnsiTheme="minorHAnsi"/>
        </w:rPr>
        <w:t>7.</w:t>
      </w:r>
      <w:r w:rsidR="00DD370F">
        <w:rPr>
          <w:rFonts w:asciiTheme="minorHAnsi" w:hAnsiTheme="minorHAnsi"/>
        </w:rPr>
        <w:t>2</w:t>
      </w:r>
    </w:p>
    <w:p w14:paraId="15F4B121" w14:textId="77777777" w:rsidR="003D49FF" w:rsidRPr="00E33D85" w:rsidRDefault="009D0DA8" w:rsidP="00B3035F">
      <w:pPr>
        <w:pStyle w:val="Version"/>
        <w:keepNext w:val="0"/>
        <w:jc w:val="center"/>
        <w:rPr>
          <w:rFonts w:asciiTheme="minorHAnsi" w:hAnsiTheme="minorHAnsi"/>
        </w:rPr>
      </w:pPr>
      <w:r>
        <w:rPr>
          <w:rFonts w:asciiTheme="minorHAnsi" w:hAnsiTheme="minorHAnsi"/>
          <w:noProof/>
        </w:rPr>
        <w:drawing>
          <wp:inline distT="0" distB="0" distL="0" distR="0" wp14:anchorId="24E77306" wp14:editId="5E347436">
            <wp:extent cx="2943225" cy="152400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43225" cy="1524000"/>
                    </a:xfrm>
                    <a:prstGeom prst="rect">
                      <a:avLst/>
                    </a:prstGeom>
                    <a:noFill/>
                    <a:ln>
                      <a:noFill/>
                    </a:ln>
                  </pic:spPr>
                </pic:pic>
              </a:graphicData>
            </a:graphic>
          </wp:inline>
        </w:drawing>
      </w:r>
    </w:p>
    <w:p w14:paraId="673C04E5" w14:textId="28D8FDE1" w:rsidR="003D49FF" w:rsidRPr="00E33D85" w:rsidRDefault="008B0CF2" w:rsidP="00045B72">
      <w:pPr>
        <w:pStyle w:val="Version"/>
        <w:keepNext w:val="0"/>
        <w:jc w:val="center"/>
        <w:rPr>
          <w:rFonts w:asciiTheme="minorHAnsi" w:hAnsiTheme="minorHAnsi"/>
          <w:sz w:val="56"/>
          <w:szCs w:val="56"/>
        </w:rPr>
        <w:sectPr w:rsidR="003D49FF" w:rsidRPr="00E33D85">
          <w:type w:val="oddPage"/>
          <w:pgSz w:w="12240" w:h="15840"/>
          <w:pgMar w:top="1080" w:right="1080" w:bottom="1440" w:left="1080" w:header="980" w:footer="980" w:gutter="0"/>
          <w:cols w:space="720"/>
          <w:noEndnote/>
          <w:docGrid w:linePitch="299"/>
        </w:sectPr>
      </w:pPr>
      <w:r w:rsidRPr="00E33D85">
        <w:rPr>
          <w:rFonts w:asciiTheme="minorHAnsi" w:hAnsiTheme="minorHAnsi"/>
          <w:sz w:val="56"/>
          <w:szCs w:val="56"/>
        </w:rPr>
        <w:t>0</w:t>
      </w:r>
      <w:r w:rsidR="00476069">
        <w:rPr>
          <w:rFonts w:asciiTheme="minorHAnsi" w:hAnsiTheme="minorHAnsi"/>
          <w:sz w:val="56"/>
          <w:szCs w:val="56"/>
        </w:rPr>
        <w:t>9</w:t>
      </w:r>
      <w:r w:rsidR="001F287F" w:rsidRPr="00E33D85">
        <w:rPr>
          <w:rFonts w:asciiTheme="minorHAnsi" w:hAnsiTheme="minorHAnsi"/>
          <w:sz w:val="56"/>
          <w:szCs w:val="56"/>
        </w:rPr>
        <w:t>/</w:t>
      </w:r>
      <w:r w:rsidR="00476069">
        <w:rPr>
          <w:rFonts w:asciiTheme="minorHAnsi" w:hAnsiTheme="minorHAnsi"/>
          <w:sz w:val="56"/>
          <w:szCs w:val="56"/>
        </w:rPr>
        <w:t>31</w:t>
      </w:r>
      <w:bookmarkStart w:id="0" w:name="_GoBack"/>
      <w:bookmarkEnd w:id="0"/>
      <w:r w:rsidR="001F287F" w:rsidRPr="00E33D85">
        <w:rPr>
          <w:rFonts w:asciiTheme="minorHAnsi" w:hAnsiTheme="minorHAnsi"/>
          <w:sz w:val="56"/>
          <w:szCs w:val="56"/>
        </w:rPr>
        <w:t>/201</w:t>
      </w:r>
      <w:bookmarkStart w:id="1" w:name="O_109"/>
      <w:bookmarkEnd w:id="1"/>
      <w:r w:rsidRPr="00E33D85">
        <w:rPr>
          <w:rFonts w:asciiTheme="minorHAnsi" w:hAnsiTheme="minorHAnsi"/>
          <w:sz w:val="56"/>
          <w:szCs w:val="56"/>
        </w:rPr>
        <w:t>7</w:t>
      </w:r>
    </w:p>
    <w:p w14:paraId="0494B118" w14:textId="77777777" w:rsidR="003D49FF" w:rsidRPr="00E33D85" w:rsidRDefault="003D49FF" w:rsidP="003D49FF"/>
    <w:sdt>
      <w:sdtPr>
        <w:rPr>
          <w:rFonts w:asciiTheme="minorHAnsi" w:eastAsiaTheme="minorHAnsi" w:hAnsiTheme="minorHAnsi" w:cstheme="minorBidi"/>
          <w:b w:val="0"/>
          <w:bCs w:val="0"/>
          <w:color w:val="auto"/>
          <w:sz w:val="22"/>
          <w:szCs w:val="22"/>
          <w:lang w:eastAsia="en-US"/>
        </w:rPr>
        <w:id w:val="-1658682210"/>
        <w:docPartObj>
          <w:docPartGallery w:val="Table of Contents"/>
          <w:docPartUnique/>
        </w:docPartObj>
      </w:sdtPr>
      <w:sdtEndPr>
        <w:rPr>
          <w:noProof/>
        </w:rPr>
      </w:sdtEndPr>
      <w:sdtContent>
        <w:p w14:paraId="575A8869" w14:textId="77777777" w:rsidR="004029E8" w:rsidRPr="00E33D85" w:rsidRDefault="004029E8">
          <w:pPr>
            <w:pStyle w:val="TOCHeading"/>
            <w:rPr>
              <w:rFonts w:asciiTheme="minorHAnsi" w:hAnsiTheme="minorHAnsi"/>
            </w:rPr>
          </w:pPr>
          <w:r w:rsidRPr="00E33D85">
            <w:rPr>
              <w:rFonts w:asciiTheme="minorHAnsi" w:hAnsiTheme="minorHAnsi"/>
            </w:rPr>
            <w:t>Contents</w:t>
          </w:r>
        </w:p>
        <w:p w14:paraId="3844BD84" w14:textId="77777777" w:rsidR="00476069" w:rsidRDefault="00633487">
          <w:pPr>
            <w:pStyle w:val="TOC1"/>
            <w:rPr>
              <w:rFonts w:asciiTheme="minorHAnsi" w:eastAsiaTheme="minorEastAsia" w:hAnsiTheme="minorHAnsi" w:cstheme="minorBidi"/>
              <w:b w:val="0"/>
              <w:noProof/>
              <w:sz w:val="22"/>
              <w:szCs w:val="22"/>
            </w:rPr>
          </w:pPr>
          <w:r w:rsidRPr="00E33D85">
            <w:rPr>
              <w:rFonts w:asciiTheme="minorHAnsi" w:hAnsiTheme="minorHAnsi"/>
            </w:rPr>
            <w:fldChar w:fldCharType="begin"/>
          </w:r>
          <w:r w:rsidR="004029E8" w:rsidRPr="00E33D85">
            <w:rPr>
              <w:rFonts w:asciiTheme="minorHAnsi" w:hAnsiTheme="minorHAnsi"/>
            </w:rPr>
            <w:instrText xml:space="preserve"> TOC \o "1-3" \h \z \u </w:instrText>
          </w:r>
          <w:r w:rsidRPr="00E33D85">
            <w:rPr>
              <w:rFonts w:asciiTheme="minorHAnsi" w:hAnsiTheme="minorHAnsi"/>
            </w:rPr>
            <w:fldChar w:fldCharType="separate"/>
          </w:r>
          <w:hyperlink w:anchor="_Toc492046285" w:history="1">
            <w:r w:rsidR="00476069" w:rsidRPr="007225B0">
              <w:rPr>
                <w:rStyle w:val="Hyperlink"/>
                <w:noProof/>
              </w:rPr>
              <w:t>Summary</w:t>
            </w:r>
            <w:r w:rsidR="00476069">
              <w:rPr>
                <w:noProof/>
                <w:webHidden/>
              </w:rPr>
              <w:tab/>
            </w:r>
            <w:r w:rsidR="00476069">
              <w:rPr>
                <w:noProof/>
                <w:webHidden/>
              </w:rPr>
              <w:fldChar w:fldCharType="begin"/>
            </w:r>
            <w:r w:rsidR="00476069">
              <w:rPr>
                <w:noProof/>
                <w:webHidden/>
              </w:rPr>
              <w:instrText xml:space="preserve"> PAGEREF _Toc492046285 \h </w:instrText>
            </w:r>
            <w:r w:rsidR="00476069">
              <w:rPr>
                <w:noProof/>
                <w:webHidden/>
              </w:rPr>
            </w:r>
            <w:r w:rsidR="00476069">
              <w:rPr>
                <w:noProof/>
                <w:webHidden/>
              </w:rPr>
              <w:fldChar w:fldCharType="separate"/>
            </w:r>
            <w:r w:rsidR="00476069">
              <w:rPr>
                <w:noProof/>
                <w:webHidden/>
              </w:rPr>
              <w:t>5</w:t>
            </w:r>
            <w:r w:rsidR="00476069">
              <w:rPr>
                <w:noProof/>
                <w:webHidden/>
              </w:rPr>
              <w:fldChar w:fldCharType="end"/>
            </w:r>
          </w:hyperlink>
        </w:p>
        <w:p w14:paraId="4027459F" w14:textId="77777777" w:rsidR="00476069" w:rsidRDefault="00476069">
          <w:pPr>
            <w:pStyle w:val="TOC1"/>
            <w:rPr>
              <w:rFonts w:asciiTheme="minorHAnsi" w:eastAsiaTheme="minorEastAsia" w:hAnsiTheme="minorHAnsi" w:cstheme="minorBidi"/>
              <w:b w:val="0"/>
              <w:noProof/>
              <w:sz w:val="22"/>
              <w:szCs w:val="22"/>
            </w:rPr>
          </w:pPr>
          <w:hyperlink w:anchor="_Toc492046286" w:history="1">
            <w:r w:rsidRPr="007225B0">
              <w:rPr>
                <w:rStyle w:val="Hyperlink"/>
                <w:noProof/>
              </w:rPr>
              <w:t>Component Overview</w:t>
            </w:r>
            <w:r>
              <w:rPr>
                <w:noProof/>
                <w:webHidden/>
              </w:rPr>
              <w:tab/>
            </w:r>
            <w:r>
              <w:rPr>
                <w:noProof/>
                <w:webHidden/>
              </w:rPr>
              <w:fldChar w:fldCharType="begin"/>
            </w:r>
            <w:r>
              <w:rPr>
                <w:noProof/>
                <w:webHidden/>
              </w:rPr>
              <w:instrText xml:space="preserve"> PAGEREF _Toc492046286 \h </w:instrText>
            </w:r>
            <w:r>
              <w:rPr>
                <w:noProof/>
                <w:webHidden/>
              </w:rPr>
            </w:r>
            <w:r>
              <w:rPr>
                <w:noProof/>
                <w:webHidden/>
              </w:rPr>
              <w:fldChar w:fldCharType="separate"/>
            </w:r>
            <w:r>
              <w:rPr>
                <w:noProof/>
                <w:webHidden/>
              </w:rPr>
              <w:t>6</w:t>
            </w:r>
            <w:r>
              <w:rPr>
                <w:noProof/>
                <w:webHidden/>
              </w:rPr>
              <w:fldChar w:fldCharType="end"/>
            </w:r>
          </w:hyperlink>
        </w:p>
        <w:p w14:paraId="3DA6C858" w14:textId="77777777" w:rsidR="00476069" w:rsidRDefault="00476069">
          <w:pPr>
            <w:pStyle w:val="TOC2"/>
            <w:rPr>
              <w:rFonts w:asciiTheme="minorHAnsi" w:eastAsiaTheme="minorEastAsia" w:hAnsiTheme="minorHAnsi" w:cstheme="minorBidi"/>
              <w:noProof/>
              <w:sz w:val="22"/>
              <w:szCs w:val="22"/>
            </w:rPr>
          </w:pPr>
          <w:hyperlink w:anchor="_Toc492046287" w:history="1">
            <w:r w:rsidRPr="007225B0">
              <w:rPr>
                <w:rStyle w:val="Hyperlink"/>
                <w:noProof/>
              </w:rPr>
              <w:t>Functional Overview</w:t>
            </w:r>
            <w:r>
              <w:rPr>
                <w:noProof/>
                <w:webHidden/>
              </w:rPr>
              <w:tab/>
            </w:r>
            <w:r>
              <w:rPr>
                <w:noProof/>
                <w:webHidden/>
              </w:rPr>
              <w:fldChar w:fldCharType="begin"/>
            </w:r>
            <w:r>
              <w:rPr>
                <w:noProof/>
                <w:webHidden/>
              </w:rPr>
              <w:instrText xml:space="preserve"> PAGEREF _Toc492046287 \h </w:instrText>
            </w:r>
            <w:r>
              <w:rPr>
                <w:noProof/>
                <w:webHidden/>
              </w:rPr>
            </w:r>
            <w:r>
              <w:rPr>
                <w:noProof/>
                <w:webHidden/>
              </w:rPr>
              <w:fldChar w:fldCharType="separate"/>
            </w:r>
            <w:r>
              <w:rPr>
                <w:noProof/>
                <w:webHidden/>
              </w:rPr>
              <w:t>6</w:t>
            </w:r>
            <w:r>
              <w:rPr>
                <w:noProof/>
                <w:webHidden/>
              </w:rPr>
              <w:fldChar w:fldCharType="end"/>
            </w:r>
          </w:hyperlink>
        </w:p>
        <w:p w14:paraId="42609ACE" w14:textId="77777777" w:rsidR="00476069" w:rsidRDefault="00476069">
          <w:pPr>
            <w:pStyle w:val="TOC3"/>
            <w:rPr>
              <w:rFonts w:asciiTheme="minorHAnsi" w:eastAsiaTheme="minorEastAsia" w:hAnsiTheme="minorHAnsi" w:cstheme="minorBidi"/>
              <w:noProof/>
              <w:sz w:val="22"/>
              <w:szCs w:val="22"/>
            </w:rPr>
          </w:pPr>
          <w:hyperlink w:anchor="_Toc492046288" w:history="1">
            <w:r w:rsidRPr="007225B0">
              <w:rPr>
                <w:rStyle w:val="Hyperlink"/>
                <w:noProof/>
              </w:rPr>
              <w:t>Credit Card Authorization Service</w:t>
            </w:r>
            <w:r>
              <w:rPr>
                <w:noProof/>
                <w:webHidden/>
              </w:rPr>
              <w:tab/>
            </w:r>
            <w:r>
              <w:rPr>
                <w:noProof/>
                <w:webHidden/>
              </w:rPr>
              <w:fldChar w:fldCharType="begin"/>
            </w:r>
            <w:r>
              <w:rPr>
                <w:noProof/>
                <w:webHidden/>
              </w:rPr>
              <w:instrText xml:space="preserve"> PAGEREF _Toc492046288 \h </w:instrText>
            </w:r>
            <w:r>
              <w:rPr>
                <w:noProof/>
                <w:webHidden/>
              </w:rPr>
            </w:r>
            <w:r>
              <w:rPr>
                <w:noProof/>
                <w:webHidden/>
              </w:rPr>
              <w:fldChar w:fldCharType="separate"/>
            </w:r>
            <w:r>
              <w:rPr>
                <w:noProof/>
                <w:webHidden/>
              </w:rPr>
              <w:t>6</w:t>
            </w:r>
            <w:r>
              <w:rPr>
                <w:noProof/>
                <w:webHidden/>
              </w:rPr>
              <w:fldChar w:fldCharType="end"/>
            </w:r>
          </w:hyperlink>
        </w:p>
        <w:p w14:paraId="0F1FAB94" w14:textId="77777777" w:rsidR="00476069" w:rsidRDefault="00476069">
          <w:pPr>
            <w:pStyle w:val="TOC3"/>
            <w:rPr>
              <w:rFonts w:asciiTheme="minorHAnsi" w:eastAsiaTheme="minorEastAsia" w:hAnsiTheme="minorHAnsi" w:cstheme="minorBidi"/>
              <w:noProof/>
              <w:sz w:val="22"/>
              <w:szCs w:val="22"/>
            </w:rPr>
          </w:pPr>
          <w:hyperlink w:anchor="_Toc492046289" w:history="1">
            <w:r w:rsidRPr="007225B0">
              <w:rPr>
                <w:rStyle w:val="Hyperlink"/>
                <w:noProof/>
              </w:rPr>
              <w:t>CyberSource Address Verification Service (AVS)</w:t>
            </w:r>
            <w:r>
              <w:rPr>
                <w:noProof/>
                <w:webHidden/>
              </w:rPr>
              <w:tab/>
            </w:r>
            <w:r>
              <w:rPr>
                <w:noProof/>
                <w:webHidden/>
              </w:rPr>
              <w:fldChar w:fldCharType="begin"/>
            </w:r>
            <w:r>
              <w:rPr>
                <w:noProof/>
                <w:webHidden/>
              </w:rPr>
              <w:instrText xml:space="preserve"> PAGEREF _Toc492046289 \h </w:instrText>
            </w:r>
            <w:r>
              <w:rPr>
                <w:noProof/>
                <w:webHidden/>
              </w:rPr>
            </w:r>
            <w:r>
              <w:rPr>
                <w:noProof/>
                <w:webHidden/>
              </w:rPr>
              <w:fldChar w:fldCharType="separate"/>
            </w:r>
            <w:r>
              <w:rPr>
                <w:noProof/>
                <w:webHidden/>
              </w:rPr>
              <w:t>7</w:t>
            </w:r>
            <w:r>
              <w:rPr>
                <w:noProof/>
                <w:webHidden/>
              </w:rPr>
              <w:fldChar w:fldCharType="end"/>
            </w:r>
          </w:hyperlink>
        </w:p>
        <w:p w14:paraId="4D05FEF8" w14:textId="77777777" w:rsidR="00476069" w:rsidRDefault="00476069">
          <w:pPr>
            <w:pStyle w:val="TOC3"/>
            <w:rPr>
              <w:rFonts w:asciiTheme="minorHAnsi" w:eastAsiaTheme="minorEastAsia" w:hAnsiTheme="minorHAnsi" w:cstheme="minorBidi"/>
              <w:noProof/>
              <w:sz w:val="22"/>
              <w:szCs w:val="22"/>
            </w:rPr>
          </w:pPr>
          <w:hyperlink w:anchor="_Toc492046290" w:history="1">
            <w:r w:rsidRPr="007225B0">
              <w:rPr>
                <w:rStyle w:val="Hyperlink"/>
                <w:noProof/>
              </w:rPr>
              <w:t>Merchant Defined Data (MDD) changes</w:t>
            </w:r>
            <w:r>
              <w:rPr>
                <w:noProof/>
                <w:webHidden/>
              </w:rPr>
              <w:tab/>
            </w:r>
            <w:r>
              <w:rPr>
                <w:noProof/>
                <w:webHidden/>
              </w:rPr>
              <w:fldChar w:fldCharType="begin"/>
            </w:r>
            <w:r>
              <w:rPr>
                <w:noProof/>
                <w:webHidden/>
              </w:rPr>
              <w:instrText xml:space="preserve"> PAGEREF _Toc492046290 \h </w:instrText>
            </w:r>
            <w:r>
              <w:rPr>
                <w:noProof/>
                <w:webHidden/>
              </w:rPr>
            </w:r>
            <w:r>
              <w:rPr>
                <w:noProof/>
                <w:webHidden/>
              </w:rPr>
              <w:fldChar w:fldCharType="separate"/>
            </w:r>
            <w:r>
              <w:rPr>
                <w:noProof/>
                <w:webHidden/>
              </w:rPr>
              <w:t>7</w:t>
            </w:r>
            <w:r>
              <w:rPr>
                <w:noProof/>
                <w:webHidden/>
              </w:rPr>
              <w:fldChar w:fldCharType="end"/>
            </w:r>
          </w:hyperlink>
        </w:p>
        <w:p w14:paraId="7A133E64" w14:textId="77777777" w:rsidR="00476069" w:rsidRDefault="00476069">
          <w:pPr>
            <w:pStyle w:val="TOC3"/>
            <w:rPr>
              <w:rFonts w:asciiTheme="minorHAnsi" w:eastAsiaTheme="minorEastAsia" w:hAnsiTheme="minorHAnsi" w:cstheme="minorBidi"/>
              <w:noProof/>
              <w:sz w:val="22"/>
              <w:szCs w:val="22"/>
            </w:rPr>
          </w:pPr>
          <w:hyperlink w:anchor="_Toc492046291" w:history="1">
            <w:r w:rsidRPr="007225B0">
              <w:rPr>
                <w:rStyle w:val="Hyperlink"/>
                <w:noProof/>
              </w:rPr>
              <w:t>CyberSource Delivery Address Verification Service (DAV)</w:t>
            </w:r>
            <w:r>
              <w:rPr>
                <w:noProof/>
                <w:webHidden/>
              </w:rPr>
              <w:tab/>
            </w:r>
            <w:r>
              <w:rPr>
                <w:noProof/>
                <w:webHidden/>
              </w:rPr>
              <w:fldChar w:fldCharType="begin"/>
            </w:r>
            <w:r>
              <w:rPr>
                <w:noProof/>
                <w:webHidden/>
              </w:rPr>
              <w:instrText xml:space="preserve"> PAGEREF _Toc492046291 \h </w:instrText>
            </w:r>
            <w:r>
              <w:rPr>
                <w:noProof/>
                <w:webHidden/>
              </w:rPr>
            </w:r>
            <w:r>
              <w:rPr>
                <w:noProof/>
                <w:webHidden/>
              </w:rPr>
              <w:fldChar w:fldCharType="separate"/>
            </w:r>
            <w:r>
              <w:rPr>
                <w:noProof/>
                <w:webHidden/>
              </w:rPr>
              <w:t>8</w:t>
            </w:r>
            <w:r>
              <w:rPr>
                <w:noProof/>
                <w:webHidden/>
              </w:rPr>
              <w:fldChar w:fldCharType="end"/>
            </w:r>
          </w:hyperlink>
        </w:p>
        <w:p w14:paraId="4F4D7B69" w14:textId="77777777" w:rsidR="00476069" w:rsidRDefault="00476069">
          <w:pPr>
            <w:pStyle w:val="TOC3"/>
            <w:rPr>
              <w:rFonts w:asciiTheme="minorHAnsi" w:eastAsiaTheme="minorEastAsia" w:hAnsiTheme="minorHAnsi" w:cstheme="minorBidi"/>
              <w:noProof/>
              <w:sz w:val="22"/>
              <w:szCs w:val="22"/>
            </w:rPr>
          </w:pPr>
          <w:hyperlink w:anchor="_Toc492046292" w:history="1">
            <w:r w:rsidRPr="007225B0">
              <w:rPr>
                <w:rStyle w:val="Hyperlink"/>
                <w:noProof/>
              </w:rPr>
              <w:t>Decision Manager</w:t>
            </w:r>
            <w:r>
              <w:rPr>
                <w:noProof/>
                <w:webHidden/>
              </w:rPr>
              <w:tab/>
            </w:r>
            <w:r>
              <w:rPr>
                <w:noProof/>
                <w:webHidden/>
              </w:rPr>
              <w:fldChar w:fldCharType="begin"/>
            </w:r>
            <w:r>
              <w:rPr>
                <w:noProof/>
                <w:webHidden/>
              </w:rPr>
              <w:instrText xml:space="preserve"> PAGEREF _Toc492046292 \h </w:instrText>
            </w:r>
            <w:r>
              <w:rPr>
                <w:noProof/>
                <w:webHidden/>
              </w:rPr>
            </w:r>
            <w:r>
              <w:rPr>
                <w:noProof/>
                <w:webHidden/>
              </w:rPr>
              <w:fldChar w:fldCharType="separate"/>
            </w:r>
            <w:r>
              <w:rPr>
                <w:noProof/>
                <w:webHidden/>
              </w:rPr>
              <w:t>8</w:t>
            </w:r>
            <w:r>
              <w:rPr>
                <w:noProof/>
                <w:webHidden/>
              </w:rPr>
              <w:fldChar w:fldCharType="end"/>
            </w:r>
          </w:hyperlink>
        </w:p>
        <w:p w14:paraId="6A84595D" w14:textId="77777777" w:rsidR="00476069" w:rsidRDefault="00476069">
          <w:pPr>
            <w:pStyle w:val="TOC3"/>
            <w:rPr>
              <w:rFonts w:asciiTheme="minorHAnsi" w:eastAsiaTheme="minorEastAsia" w:hAnsiTheme="minorHAnsi" w:cstheme="minorBidi"/>
              <w:noProof/>
              <w:sz w:val="22"/>
              <w:szCs w:val="22"/>
            </w:rPr>
          </w:pPr>
          <w:hyperlink w:anchor="_Toc492046293" w:history="1">
            <w:r w:rsidRPr="007225B0">
              <w:rPr>
                <w:rStyle w:val="Hyperlink"/>
                <w:noProof/>
              </w:rPr>
              <w:t>Payment Tokenization</w:t>
            </w:r>
            <w:r>
              <w:rPr>
                <w:noProof/>
                <w:webHidden/>
              </w:rPr>
              <w:tab/>
            </w:r>
            <w:r>
              <w:rPr>
                <w:noProof/>
                <w:webHidden/>
              </w:rPr>
              <w:fldChar w:fldCharType="begin"/>
            </w:r>
            <w:r>
              <w:rPr>
                <w:noProof/>
                <w:webHidden/>
              </w:rPr>
              <w:instrText xml:space="preserve"> PAGEREF _Toc492046293 \h </w:instrText>
            </w:r>
            <w:r>
              <w:rPr>
                <w:noProof/>
                <w:webHidden/>
              </w:rPr>
            </w:r>
            <w:r>
              <w:rPr>
                <w:noProof/>
                <w:webHidden/>
              </w:rPr>
              <w:fldChar w:fldCharType="separate"/>
            </w:r>
            <w:r>
              <w:rPr>
                <w:noProof/>
                <w:webHidden/>
              </w:rPr>
              <w:t>8</w:t>
            </w:r>
            <w:r>
              <w:rPr>
                <w:noProof/>
                <w:webHidden/>
              </w:rPr>
              <w:fldChar w:fldCharType="end"/>
            </w:r>
          </w:hyperlink>
        </w:p>
        <w:p w14:paraId="7265260A" w14:textId="77777777" w:rsidR="00476069" w:rsidRDefault="00476069">
          <w:pPr>
            <w:pStyle w:val="TOC3"/>
            <w:rPr>
              <w:rFonts w:asciiTheme="minorHAnsi" w:eastAsiaTheme="minorEastAsia" w:hAnsiTheme="minorHAnsi" w:cstheme="minorBidi"/>
              <w:noProof/>
              <w:sz w:val="22"/>
              <w:szCs w:val="22"/>
            </w:rPr>
          </w:pPr>
          <w:hyperlink w:anchor="_Toc492046294" w:history="1">
            <w:r w:rsidRPr="007225B0">
              <w:rPr>
                <w:rStyle w:val="Hyperlink"/>
                <w:noProof/>
              </w:rPr>
              <w:t>Payer Authentication</w:t>
            </w:r>
            <w:r>
              <w:rPr>
                <w:noProof/>
                <w:webHidden/>
              </w:rPr>
              <w:tab/>
            </w:r>
            <w:r>
              <w:rPr>
                <w:noProof/>
                <w:webHidden/>
              </w:rPr>
              <w:fldChar w:fldCharType="begin"/>
            </w:r>
            <w:r>
              <w:rPr>
                <w:noProof/>
                <w:webHidden/>
              </w:rPr>
              <w:instrText xml:space="preserve"> PAGEREF _Toc492046294 \h </w:instrText>
            </w:r>
            <w:r>
              <w:rPr>
                <w:noProof/>
                <w:webHidden/>
              </w:rPr>
            </w:r>
            <w:r>
              <w:rPr>
                <w:noProof/>
                <w:webHidden/>
              </w:rPr>
              <w:fldChar w:fldCharType="separate"/>
            </w:r>
            <w:r>
              <w:rPr>
                <w:noProof/>
                <w:webHidden/>
              </w:rPr>
              <w:t>9</w:t>
            </w:r>
            <w:r>
              <w:rPr>
                <w:noProof/>
                <w:webHidden/>
              </w:rPr>
              <w:fldChar w:fldCharType="end"/>
            </w:r>
          </w:hyperlink>
        </w:p>
        <w:p w14:paraId="2D7144FF" w14:textId="77777777" w:rsidR="00476069" w:rsidRDefault="00476069">
          <w:pPr>
            <w:pStyle w:val="TOC3"/>
            <w:rPr>
              <w:rFonts w:asciiTheme="minorHAnsi" w:eastAsiaTheme="minorEastAsia" w:hAnsiTheme="minorHAnsi" w:cstheme="minorBidi"/>
              <w:noProof/>
              <w:sz w:val="22"/>
              <w:szCs w:val="22"/>
            </w:rPr>
          </w:pPr>
          <w:hyperlink w:anchor="_Toc492046295" w:history="1">
            <w:r w:rsidRPr="007225B0">
              <w:rPr>
                <w:rStyle w:val="Hyperlink"/>
                <w:noProof/>
              </w:rPr>
              <w:t>Tax Service</w:t>
            </w:r>
            <w:r>
              <w:rPr>
                <w:noProof/>
                <w:webHidden/>
              </w:rPr>
              <w:tab/>
            </w:r>
            <w:r>
              <w:rPr>
                <w:noProof/>
                <w:webHidden/>
              </w:rPr>
              <w:fldChar w:fldCharType="begin"/>
            </w:r>
            <w:r>
              <w:rPr>
                <w:noProof/>
                <w:webHidden/>
              </w:rPr>
              <w:instrText xml:space="preserve"> PAGEREF _Toc492046295 \h </w:instrText>
            </w:r>
            <w:r>
              <w:rPr>
                <w:noProof/>
                <w:webHidden/>
              </w:rPr>
            </w:r>
            <w:r>
              <w:rPr>
                <w:noProof/>
                <w:webHidden/>
              </w:rPr>
              <w:fldChar w:fldCharType="separate"/>
            </w:r>
            <w:r>
              <w:rPr>
                <w:noProof/>
                <w:webHidden/>
              </w:rPr>
              <w:t>10</w:t>
            </w:r>
            <w:r>
              <w:rPr>
                <w:noProof/>
                <w:webHidden/>
              </w:rPr>
              <w:fldChar w:fldCharType="end"/>
            </w:r>
          </w:hyperlink>
        </w:p>
        <w:p w14:paraId="6D70ABBF" w14:textId="77777777" w:rsidR="00476069" w:rsidRDefault="00476069">
          <w:pPr>
            <w:pStyle w:val="TOC3"/>
            <w:rPr>
              <w:rFonts w:asciiTheme="minorHAnsi" w:eastAsiaTheme="minorEastAsia" w:hAnsiTheme="minorHAnsi" w:cstheme="minorBidi"/>
              <w:noProof/>
              <w:sz w:val="22"/>
              <w:szCs w:val="22"/>
            </w:rPr>
          </w:pPr>
          <w:hyperlink w:anchor="_Toc492046296" w:history="1">
            <w:r w:rsidRPr="007225B0">
              <w:rPr>
                <w:rStyle w:val="Hyperlink"/>
                <w:noProof/>
              </w:rPr>
              <w:t>Secure Acceptance Authorization</w:t>
            </w:r>
            <w:r>
              <w:rPr>
                <w:noProof/>
                <w:webHidden/>
              </w:rPr>
              <w:tab/>
            </w:r>
            <w:r>
              <w:rPr>
                <w:noProof/>
                <w:webHidden/>
              </w:rPr>
              <w:fldChar w:fldCharType="begin"/>
            </w:r>
            <w:r>
              <w:rPr>
                <w:noProof/>
                <w:webHidden/>
              </w:rPr>
              <w:instrText xml:space="preserve"> PAGEREF _Toc492046296 \h </w:instrText>
            </w:r>
            <w:r>
              <w:rPr>
                <w:noProof/>
                <w:webHidden/>
              </w:rPr>
            </w:r>
            <w:r>
              <w:rPr>
                <w:noProof/>
                <w:webHidden/>
              </w:rPr>
              <w:fldChar w:fldCharType="separate"/>
            </w:r>
            <w:r>
              <w:rPr>
                <w:noProof/>
                <w:webHidden/>
              </w:rPr>
              <w:t>10</w:t>
            </w:r>
            <w:r>
              <w:rPr>
                <w:noProof/>
                <w:webHidden/>
              </w:rPr>
              <w:fldChar w:fldCharType="end"/>
            </w:r>
          </w:hyperlink>
        </w:p>
        <w:p w14:paraId="1679B8AC" w14:textId="77777777" w:rsidR="00476069" w:rsidRDefault="00476069">
          <w:pPr>
            <w:pStyle w:val="TOC3"/>
            <w:rPr>
              <w:rFonts w:asciiTheme="minorHAnsi" w:eastAsiaTheme="minorEastAsia" w:hAnsiTheme="minorHAnsi" w:cstheme="minorBidi"/>
              <w:noProof/>
              <w:sz w:val="22"/>
              <w:szCs w:val="22"/>
            </w:rPr>
          </w:pPr>
          <w:hyperlink w:anchor="_Toc492046297" w:history="1">
            <w:r w:rsidRPr="007225B0">
              <w:rPr>
                <w:rStyle w:val="Hyperlink"/>
                <w:noProof/>
              </w:rPr>
              <w:t>Visa Checkout</w:t>
            </w:r>
            <w:r>
              <w:rPr>
                <w:noProof/>
                <w:webHidden/>
              </w:rPr>
              <w:tab/>
            </w:r>
            <w:r>
              <w:rPr>
                <w:noProof/>
                <w:webHidden/>
              </w:rPr>
              <w:fldChar w:fldCharType="begin"/>
            </w:r>
            <w:r>
              <w:rPr>
                <w:noProof/>
                <w:webHidden/>
              </w:rPr>
              <w:instrText xml:space="preserve"> PAGEREF _Toc492046297 \h </w:instrText>
            </w:r>
            <w:r>
              <w:rPr>
                <w:noProof/>
                <w:webHidden/>
              </w:rPr>
            </w:r>
            <w:r>
              <w:rPr>
                <w:noProof/>
                <w:webHidden/>
              </w:rPr>
              <w:fldChar w:fldCharType="separate"/>
            </w:r>
            <w:r>
              <w:rPr>
                <w:noProof/>
                <w:webHidden/>
              </w:rPr>
              <w:t>11</w:t>
            </w:r>
            <w:r>
              <w:rPr>
                <w:noProof/>
                <w:webHidden/>
              </w:rPr>
              <w:fldChar w:fldCharType="end"/>
            </w:r>
          </w:hyperlink>
        </w:p>
        <w:p w14:paraId="56AE62BE" w14:textId="77777777" w:rsidR="00476069" w:rsidRDefault="00476069">
          <w:pPr>
            <w:pStyle w:val="TOC3"/>
            <w:rPr>
              <w:rFonts w:asciiTheme="minorHAnsi" w:eastAsiaTheme="minorEastAsia" w:hAnsiTheme="minorHAnsi" w:cstheme="minorBidi"/>
              <w:noProof/>
              <w:sz w:val="22"/>
              <w:szCs w:val="22"/>
            </w:rPr>
          </w:pPr>
          <w:hyperlink w:anchor="_Toc492046298" w:history="1">
            <w:r w:rsidRPr="007225B0">
              <w:rPr>
                <w:rStyle w:val="Hyperlink"/>
                <w:noProof/>
              </w:rPr>
              <w:t>AliPay Authorization</w:t>
            </w:r>
            <w:r>
              <w:rPr>
                <w:noProof/>
                <w:webHidden/>
              </w:rPr>
              <w:tab/>
            </w:r>
            <w:r>
              <w:rPr>
                <w:noProof/>
                <w:webHidden/>
              </w:rPr>
              <w:fldChar w:fldCharType="begin"/>
            </w:r>
            <w:r>
              <w:rPr>
                <w:noProof/>
                <w:webHidden/>
              </w:rPr>
              <w:instrText xml:space="preserve"> PAGEREF _Toc492046298 \h </w:instrText>
            </w:r>
            <w:r>
              <w:rPr>
                <w:noProof/>
                <w:webHidden/>
              </w:rPr>
            </w:r>
            <w:r>
              <w:rPr>
                <w:noProof/>
                <w:webHidden/>
              </w:rPr>
              <w:fldChar w:fldCharType="separate"/>
            </w:r>
            <w:r>
              <w:rPr>
                <w:noProof/>
                <w:webHidden/>
              </w:rPr>
              <w:t>12</w:t>
            </w:r>
            <w:r>
              <w:rPr>
                <w:noProof/>
                <w:webHidden/>
              </w:rPr>
              <w:fldChar w:fldCharType="end"/>
            </w:r>
          </w:hyperlink>
        </w:p>
        <w:p w14:paraId="7B0EFF11" w14:textId="77777777" w:rsidR="00476069" w:rsidRDefault="00476069">
          <w:pPr>
            <w:pStyle w:val="TOC3"/>
            <w:rPr>
              <w:rFonts w:asciiTheme="minorHAnsi" w:eastAsiaTheme="minorEastAsia" w:hAnsiTheme="minorHAnsi" w:cstheme="minorBidi"/>
              <w:noProof/>
              <w:sz w:val="22"/>
              <w:szCs w:val="22"/>
            </w:rPr>
          </w:pPr>
          <w:hyperlink w:anchor="_Toc492046299" w:history="1">
            <w:r w:rsidRPr="007225B0">
              <w:rPr>
                <w:rStyle w:val="Hyperlink"/>
                <w:noProof/>
              </w:rPr>
              <w:t>Retail Point-of-Sale (POS)</w:t>
            </w:r>
            <w:r>
              <w:rPr>
                <w:noProof/>
                <w:webHidden/>
              </w:rPr>
              <w:tab/>
            </w:r>
            <w:r>
              <w:rPr>
                <w:noProof/>
                <w:webHidden/>
              </w:rPr>
              <w:fldChar w:fldCharType="begin"/>
            </w:r>
            <w:r>
              <w:rPr>
                <w:noProof/>
                <w:webHidden/>
              </w:rPr>
              <w:instrText xml:space="preserve"> PAGEREF _Toc492046299 \h </w:instrText>
            </w:r>
            <w:r>
              <w:rPr>
                <w:noProof/>
                <w:webHidden/>
              </w:rPr>
            </w:r>
            <w:r>
              <w:rPr>
                <w:noProof/>
                <w:webHidden/>
              </w:rPr>
              <w:fldChar w:fldCharType="separate"/>
            </w:r>
            <w:r>
              <w:rPr>
                <w:noProof/>
                <w:webHidden/>
              </w:rPr>
              <w:t>13</w:t>
            </w:r>
            <w:r>
              <w:rPr>
                <w:noProof/>
                <w:webHidden/>
              </w:rPr>
              <w:fldChar w:fldCharType="end"/>
            </w:r>
          </w:hyperlink>
        </w:p>
        <w:p w14:paraId="095C2C89" w14:textId="77777777" w:rsidR="00476069" w:rsidRDefault="00476069">
          <w:pPr>
            <w:pStyle w:val="TOC3"/>
            <w:rPr>
              <w:rFonts w:asciiTheme="minorHAnsi" w:eastAsiaTheme="minorEastAsia" w:hAnsiTheme="minorHAnsi" w:cstheme="minorBidi"/>
              <w:noProof/>
              <w:sz w:val="22"/>
              <w:szCs w:val="22"/>
            </w:rPr>
          </w:pPr>
          <w:hyperlink w:anchor="_Toc492046300" w:history="1">
            <w:r w:rsidRPr="007225B0">
              <w:rPr>
                <w:rStyle w:val="Hyperlink"/>
                <w:noProof/>
              </w:rPr>
              <w:t>Klarna</w:t>
            </w:r>
            <w:r>
              <w:rPr>
                <w:noProof/>
                <w:webHidden/>
              </w:rPr>
              <w:tab/>
            </w:r>
            <w:r>
              <w:rPr>
                <w:noProof/>
                <w:webHidden/>
              </w:rPr>
              <w:fldChar w:fldCharType="begin"/>
            </w:r>
            <w:r>
              <w:rPr>
                <w:noProof/>
                <w:webHidden/>
              </w:rPr>
              <w:instrText xml:space="preserve"> PAGEREF _Toc492046300 \h </w:instrText>
            </w:r>
            <w:r>
              <w:rPr>
                <w:noProof/>
                <w:webHidden/>
              </w:rPr>
            </w:r>
            <w:r>
              <w:rPr>
                <w:noProof/>
                <w:webHidden/>
              </w:rPr>
              <w:fldChar w:fldCharType="separate"/>
            </w:r>
            <w:r>
              <w:rPr>
                <w:noProof/>
                <w:webHidden/>
              </w:rPr>
              <w:t>13</w:t>
            </w:r>
            <w:r>
              <w:rPr>
                <w:noProof/>
                <w:webHidden/>
              </w:rPr>
              <w:fldChar w:fldCharType="end"/>
            </w:r>
          </w:hyperlink>
        </w:p>
        <w:p w14:paraId="302532E7" w14:textId="77777777" w:rsidR="00476069" w:rsidRDefault="00476069">
          <w:pPr>
            <w:pStyle w:val="TOC3"/>
            <w:rPr>
              <w:rFonts w:asciiTheme="minorHAnsi" w:eastAsiaTheme="minorEastAsia" w:hAnsiTheme="minorHAnsi" w:cstheme="minorBidi"/>
              <w:noProof/>
              <w:sz w:val="22"/>
              <w:szCs w:val="22"/>
            </w:rPr>
          </w:pPr>
          <w:hyperlink w:anchor="_Toc492046301" w:history="1">
            <w:r w:rsidRPr="007225B0">
              <w:rPr>
                <w:rStyle w:val="Hyperlink"/>
                <w:noProof/>
              </w:rPr>
              <w:t>Bank Transfer</w:t>
            </w:r>
            <w:r>
              <w:rPr>
                <w:noProof/>
                <w:webHidden/>
              </w:rPr>
              <w:tab/>
            </w:r>
            <w:r>
              <w:rPr>
                <w:noProof/>
                <w:webHidden/>
              </w:rPr>
              <w:fldChar w:fldCharType="begin"/>
            </w:r>
            <w:r>
              <w:rPr>
                <w:noProof/>
                <w:webHidden/>
              </w:rPr>
              <w:instrText xml:space="preserve"> PAGEREF _Toc492046301 \h </w:instrText>
            </w:r>
            <w:r>
              <w:rPr>
                <w:noProof/>
                <w:webHidden/>
              </w:rPr>
            </w:r>
            <w:r>
              <w:rPr>
                <w:noProof/>
                <w:webHidden/>
              </w:rPr>
              <w:fldChar w:fldCharType="separate"/>
            </w:r>
            <w:r>
              <w:rPr>
                <w:noProof/>
                <w:webHidden/>
              </w:rPr>
              <w:t>15</w:t>
            </w:r>
            <w:r>
              <w:rPr>
                <w:noProof/>
                <w:webHidden/>
              </w:rPr>
              <w:fldChar w:fldCharType="end"/>
            </w:r>
          </w:hyperlink>
        </w:p>
        <w:p w14:paraId="1E1E8510" w14:textId="77777777" w:rsidR="00476069" w:rsidRDefault="00476069">
          <w:pPr>
            <w:pStyle w:val="TOC3"/>
            <w:rPr>
              <w:rFonts w:asciiTheme="minorHAnsi" w:eastAsiaTheme="minorEastAsia" w:hAnsiTheme="minorHAnsi" w:cstheme="minorBidi"/>
              <w:noProof/>
              <w:sz w:val="22"/>
              <w:szCs w:val="22"/>
            </w:rPr>
          </w:pPr>
          <w:hyperlink w:anchor="_Toc492046302" w:history="1">
            <w:r w:rsidRPr="007225B0">
              <w:rPr>
                <w:rStyle w:val="Hyperlink"/>
                <w:noProof/>
              </w:rPr>
              <w:t>Apple Pay</w:t>
            </w:r>
            <w:r>
              <w:rPr>
                <w:noProof/>
                <w:webHidden/>
              </w:rPr>
              <w:tab/>
            </w:r>
            <w:r>
              <w:rPr>
                <w:noProof/>
                <w:webHidden/>
              </w:rPr>
              <w:fldChar w:fldCharType="begin"/>
            </w:r>
            <w:r>
              <w:rPr>
                <w:noProof/>
                <w:webHidden/>
              </w:rPr>
              <w:instrText xml:space="preserve"> PAGEREF _Toc492046302 \h </w:instrText>
            </w:r>
            <w:r>
              <w:rPr>
                <w:noProof/>
                <w:webHidden/>
              </w:rPr>
            </w:r>
            <w:r>
              <w:rPr>
                <w:noProof/>
                <w:webHidden/>
              </w:rPr>
              <w:fldChar w:fldCharType="separate"/>
            </w:r>
            <w:r>
              <w:rPr>
                <w:noProof/>
                <w:webHidden/>
              </w:rPr>
              <w:t>18</w:t>
            </w:r>
            <w:r>
              <w:rPr>
                <w:noProof/>
                <w:webHidden/>
              </w:rPr>
              <w:fldChar w:fldCharType="end"/>
            </w:r>
          </w:hyperlink>
        </w:p>
        <w:p w14:paraId="13E372AF" w14:textId="77777777" w:rsidR="00476069" w:rsidRDefault="00476069">
          <w:pPr>
            <w:pStyle w:val="TOC3"/>
            <w:rPr>
              <w:rFonts w:asciiTheme="minorHAnsi" w:eastAsiaTheme="minorEastAsia" w:hAnsiTheme="minorHAnsi" w:cstheme="minorBidi"/>
              <w:noProof/>
              <w:sz w:val="22"/>
              <w:szCs w:val="22"/>
            </w:rPr>
          </w:pPr>
          <w:hyperlink w:anchor="_Toc492046303" w:history="1">
            <w:r w:rsidRPr="007225B0">
              <w:rPr>
                <w:rStyle w:val="Hyperlink"/>
                <w:noProof/>
              </w:rPr>
              <w:t>Android Pay</w:t>
            </w:r>
            <w:r>
              <w:rPr>
                <w:noProof/>
                <w:webHidden/>
              </w:rPr>
              <w:tab/>
            </w:r>
            <w:r>
              <w:rPr>
                <w:noProof/>
                <w:webHidden/>
              </w:rPr>
              <w:fldChar w:fldCharType="begin"/>
            </w:r>
            <w:r>
              <w:rPr>
                <w:noProof/>
                <w:webHidden/>
              </w:rPr>
              <w:instrText xml:space="preserve"> PAGEREF _Toc492046303 \h </w:instrText>
            </w:r>
            <w:r>
              <w:rPr>
                <w:noProof/>
                <w:webHidden/>
              </w:rPr>
            </w:r>
            <w:r>
              <w:rPr>
                <w:noProof/>
                <w:webHidden/>
              </w:rPr>
              <w:fldChar w:fldCharType="separate"/>
            </w:r>
            <w:r>
              <w:rPr>
                <w:noProof/>
                <w:webHidden/>
              </w:rPr>
              <w:t>18</w:t>
            </w:r>
            <w:r>
              <w:rPr>
                <w:noProof/>
                <w:webHidden/>
              </w:rPr>
              <w:fldChar w:fldCharType="end"/>
            </w:r>
          </w:hyperlink>
        </w:p>
        <w:p w14:paraId="17B35C13" w14:textId="77777777" w:rsidR="00476069" w:rsidRDefault="00476069">
          <w:pPr>
            <w:pStyle w:val="TOC3"/>
            <w:rPr>
              <w:rFonts w:asciiTheme="minorHAnsi" w:eastAsiaTheme="minorEastAsia" w:hAnsiTheme="minorHAnsi" w:cstheme="minorBidi"/>
              <w:noProof/>
              <w:sz w:val="22"/>
              <w:szCs w:val="22"/>
            </w:rPr>
          </w:pPr>
          <w:hyperlink w:anchor="_Toc492046304" w:history="1">
            <w:r w:rsidRPr="007225B0">
              <w:rPr>
                <w:rStyle w:val="Hyperlink"/>
                <w:noProof/>
              </w:rPr>
              <w:t>PayPal Express</w:t>
            </w:r>
            <w:r>
              <w:rPr>
                <w:noProof/>
                <w:webHidden/>
              </w:rPr>
              <w:tab/>
            </w:r>
            <w:r>
              <w:rPr>
                <w:noProof/>
                <w:webHidden/>
              </w:rPr>
              <w:fldChar w:fldCharType="begin"/>
            </w:r>
            <w:r>
              <w:rPr>
                <w:noProof/>
                <w:webHidden/>
              </w:rPr>
              <w:instrText xml:space="preserve"> PAGEREF _Toc492046304 \h </w:instrText>
            </w:r>
            <w:r>
              <w:rPr>
                <w:noProof/>
                <w:webHidden/>
              </w:rPr>
            </w:r>
            <w:r>
              <w:rPr>
                <w:noProof/>
                <w:webHidden/>
              </w:rPr>
              <w:fldChar w:fldCharType="separate"/>
            </w:r>
            <w:r>
              <w:rPr>
                <w:noProof/>
                <w:webHidden/>
              </w:rPr>
              <w:t>18</w:t>
            </w:r>
            <w:r>
              <w:rPr>
                <w:noProof/>
                <w:webHidden/>
              </w:rPr>
              <w:fldChar w:fldCharType="end"/>
            </w:r>
          </w:hyperlink>
        </w:p>
        <w:p w14:paraId="56DFF6BB" w14:textId="77777777" w:rsidR="00476069" w:rsidRDefault="00476069">
          <w:pPr>
            <w:pStyle w:val="TOC3"/>
            <w:rPr>
              <w:rFonts w:asciiTheme="minorHAnsi" w:eastAsiaTheme="minorEastAsia" w:hAnsiTheme="minorHAnsi" w:cstheme="minorBidi"/>
              <w:noProof/>
              <w:sz w:val="22"/>
              <w:szCs w:val="22"/>
            </w:rPr>
          </w:pPr>
          <w:hyperlink w:anchor="_Toc492046305" w:history="1">
            <w:r w:rsidRPr="007225B0">
              <w:rPr>
                <w:rStyle w:val="Hyperlink"/>
                <w:noProof/>
              </w:rPr>
              <w:t>PayPal Credit</w:t>
            </w:r>
            <w:r>
              <w:rPr>
                <w:noProof/>
                <w:webHidden/>
              </w:rPr>
              <w:tab/>
            </w:r>
            <w:r>
              <w:rPr>
                <w:noProof/>
                <w:webHidden/>
              </w:rPr>
              <w:fldChar w:fldCharType="begin"/>
            </w:r>
            <w:r>
              <w:rPr>
                <w:noProof/>
                <w:webHidden/>
              </w:rPr>
              <w:instrText xml:space="preserve"> PAGEREF _Toc492046305 \h </w:instrText>
            </w:r>
            <w:r>
              <w:rPr>
                <w:noProof/>
                <w:webHidden/>
              </w:rPr>
            </w:r>
            <w:r>
              <w:rPr>
                <w:noProof/>
                <w:webHidden/>
              </w:rPr>
              <w:fldChar w:fldCharType="separate"/>
            </w:r>
            <w:r>
              <w:rPr>
                <w:noProof/>
                <w:webHidden/>
              </w:rPr>
              <w:t>19</w:t>
            </w:r>
            <w:r>
              <w:rPr>
                <w:noProof/>
                <w:webHidden/>
              </w:rPr>
              <w:fldChar w:fldCharType="end"/>
            </w:r>
          </w:hyperlink>
        </w:p>
        <w:p w14:paraId="690935C1" w14:textId="77777777" w:rsidR="00476069" w:rsidRDefault="00476069">
          <w:pPr>
            <w:pStyle w:val="TOC3"/>
            <w:rPr>
              <w:rFonts w:asciiTheme="minorHAnsi" w:eastAsiaTheme="minorEastAsia" w:hAnsiTheme="minorHAnsi" w:cstheme="minorBidi"/>
              <w:noProof/>
              <w:sz w:val="22"/>
              <w:szCs w:val="22"/>
            </w:rPr>
          </w:pPr>
          <w:hyperlink w:anchor="_Toc492046306" w:history="1">
            <w:r w:rsidRPr="007225B0">
              <w:rPr>
                <w:rStyle w:val="Hyperlink"/>
                <w:noProof/>
              </w:rPr>
              <w:t>PayPal Billing Agreement</w:t>
            </w:r>
            <w:r>
              <w:rPr>
                <w:noProof/>
                <w:webHidden/>
              </w:rPr>
              <w:tab/>
            </w:r>
            <w:r>
              <w:rPr>
                <w:noProof/>
                <w:webHidden/>
              </w:rPr>
              <w:fldChar w:fldCharType="begin"/>
            </w:r>
            <w:r>
              <w:rPr>
                <w:noProof/>
                <w:webHidden/>
              </w:rPr>
              <w:instrText xml:space="preserve"> PAGEREF _Toc492046306 \h </w:instrText>
            </w:r>
            <w:r>
              <w:rPr>
                <w:noProof/>
                <w:webHidden/>
              </w:rPr>
            </w:r>
            <w:r>
              <w:rPr>
                <w:noProof/>
                <w:webHidden/>
              </w:rPr>
              <w:fldChar w:fldCharType="separate"/>
            </w:r>
            <w:r>
              <w:rPr>
                <w:noProof/>
                <w:webHidden/>
              </w:rPr>
              <w:t>20</w:t>
            </w:r>
            <w:r>
              <w:rPr>
                <w:noProof/>
                <w:webHidden/>
              </w:rPr>
              <w:fldChar w:fldCharType="end"/>
            </w:r>
          </w:hyperlink>
        </w:p>
        <w:p w14:paraId="21601471" w14:textId="77777777" w:rsidR="00476069" w:rsidRDefault="00476069">
          <w:pPr>
            <w:pStyle w:val="TOC3"/>
            <w:rPr>
              <w:rFonts w:asciiTheme="minorHAnsi" w:eastAsiaTheme="minorEastAsia" w:hAnsiTheme="minorHAnsi" w:cstheme="minorBidi"/>
              <w:noProof/>
              <w:sz w:val="22"/>
              <w:szCs w:val="22"/>
            </w:rPr>
          </w:pPr>
          <w:hyperlink w:anchor="_Toc492046307" w:history="1">
            <w:r w:rsidRPr="007225B0">
              <w:rPr>
                <w:rStyle w:val="Hyperlink"/>
                <w:noProof/>
              </w:rPr>
              <w:t>Conversion Detail Report</w:t>
            </w:r>
            <w:r>
              <w:rPr>
                <w:noProof/>
                <w:webHidden/>
              </w:rPr>
              <w:tab/>
            </w:r>
            <w:r>
              <w:rPr>
                <w:noProof/>
                <w:webHidden/>
              </w:rPr>
              <w:fldChar w:fldCharType="begin"/>
            </w:r>
            <w:r>
              <w:rPr>
                <w:noProof/>
                <w:webHidden/>
              </w:rPr>
              <w:instrText xml:space="preserve"> PAGEREF _Toc492046307 \h </w:instrText>
            </w:r>
            <w:r>
              <w:rPr>
                <w:noProof/>
                <w:webHidden/>
              </w:rPr>
            </w:r>
            <w:r>
              <w:rPr>
                <w:noProof/>
                <w:webHidden/>
              </w:rPr>
              <w:fldChar w:fldCharType="separate"/>
            </w:r>
            <w:r>
              <w:rPr>
                <w:noProof/>
                <w:webHidden/>
              </w:rPr>
              <w:t>20</w:t>
            </w:r>
            <w:r>
              <w:rPr>
                <w:noProof/>
                <w:webHidden/>
              </w:rPr>
              <w:fldChar w:fldCharType="end"/>
            </w:r>
          </w:hyperlink>
        </w:p>
        <w:p w14:paraId="7DFCF908" w14:textId="77777777" w:rsidR="00476069" w:rsidRDefault="00476069">
          <w:pPr>
            <w:pStyle w:val="TOC3"/>
            <w:rPr>
              <w:rFonts w:asciiTheme="minorHAnsi" w:eastAsiaTheme="minorEastAsia" w:hAnsiTheme="minorHAnsi" w:cstheme="minorBidi"/>
              <w:noProof/>
              <w:sz w:val="22"/>
              <w:szCs w:val="22"/>
            </w:rPr>
          </w:pPr>
          <w:hyperlink w:anchor="_Toc492046308" w:history="1">
            <w:r w:rsidRPr="007225B0">
              <w:rPr>
                <w:rStyle w:val="Hyperlink"/>
                <w:noProof/>
              </w:rPr>
              <w:t>Secure Acceptance Merchant Notification Post Batch Job</w:t>
            </w:r>
            <w:r>
              <w:rPr>
                <w:noProof/>
                <w:webHidden/>
              </w:rPr>
              <w:tab/>
            </w:r>
            <w:r>
              <w:rPr>
                <w:noProof/>
                <w:webHidden/>
              </w:rPr>
              <w:fldChar w:fldCharType="begin"/>
            </w:r>
            <w:r>
              <w:rPr>
                <w:noProof/>
                <w:webHidden/>
              </w:rPr>
              <w:instrText xml:space="preserve"> PAGEREF _Toc492046308 \h </w:instrText>
            </w:r>
            <w:r>
              <w:rPr>
                <w:noProof/>
                <w:webHidden/>
              </w:rPr>
            </w:r>
            <w:r>
              <w:rPr>
                <w:noProof/>
                <w:webHidden/>
              </w:rPr>
              <w:fldChar w:fldCharType="separate"/>
            </w:r>
            <w:r>
              <w:rPr>
                <w:noProof/>
                <w:webHidden/>
              </w:rPr>
              <w:t>21</w:t>
            </w:r>
            <w:r>
              <w:rPr>
                <w:noProof/>
                <w:webHidden/>
              </w:rPr>
              <w:fldChar w:fldCharType="end"/>
            </w:r>
          </w:hyperlink>
        </w:p>
        <w:p w14:paraId="6CEA9AC5" w14:textId="77777777" w:rsidR="00476069" w:rsidRDefault="00476069">
          <w:pPr>
            <w:pStyle w:val="TOC3"/>
            <w:rPr>
              <w:rFonts w:asciiTheme="minorHAnsi" w:eastAsiaTheme="minorEastAsia" w:hAnsiTheme="minorHAnsi" w:cstheme="minorBidi"/>
              <w:noProof/>
              <w:sz w:val="22"/>
              <w:szCs w:val="22"/>
            </w:rPr>
          </w:pPr>
          <w:hyperlink w:anchor="_Toc492046309" w:history="1">
            <w:r w:rsidRPr="007225B0">
              <w:rPr>
                <w:rStyle w:val="Hyperlink"/>
                <w:noProof/>
              </w:rPr>
              <w:t>IDEAL Options Service Batch Job</w:t>
            </w:r>
            <w:r>
              <w:rPr>
                <w:noProof/>
                <w:webHidden/>
              </w:rPr>
              <w:tab/>
            </w:r>
            <w:r>
              <w:rPr>
                <w:noProof/>
                <w:webHidden/>
              </w:rPr>
              <w:fldChar w:fldCharType="begin"/>
            </w:r>
            <w:r>
              <w:rPr>
                <w:noProof/>
                <w:webHidden/>
              </w:rPr>
              <w:instrText xml:space="preserve"> PAGEREF _Toc492046309 \h </w:instrText>
            </w:r>
            <w:r>
              <w:rPr>
                <w:noProof/>
                <w:webHidden/>
              </w:rPr>
            </w:r>
            <w:r>
              <w:rPr>
                <w:noProof/>
                <w:webHidden/>
              </w:rPr>
              <w:fldChar w:fldCharType="separate"/>
            </w:r>
            <w:r>
              <w:rPr>
                <w:noProof/>
                <w:webHidden/>
              </w:rPr>
              <w:t>21</w:t>
            </w:r>
            <w:r>
              <w:rPr>
                <w:noProof/>
                <w:webHidden/>
              </w:rPr>
              <w:fldChar w:fldCharType="end"/>
            </w:r>
          </w:hyperlink>
        </w:p>
        <w:p w14:paraId="7F4062EF" w14:textId="77777777" w:rsidR="00476069" w:rsidRDefault="00476069">
          <w:pPr>
            <w:pStyle w:val="TOC3"/>
            <w:rPr>
              <w:rFonts w:asciiTheme="minorHAnsi" w:eastAsiaTheme="minorEastAsia" w:hAnsiTheme="minorHAnsi" w:cstheme="minorBidi"/>
              <w:noProof/>
              <w:sz w:val="22"/>
              <w:szCs w:val="22"/>
            </w:rPr>
          </w:pPr>
          <w:hyperlink w:anchor="_Toc492046310" w:history="1">
            <w:r w:rsidRPr="007225B0">
              <w:rPr>
                <w:rStyle w:val="Hyperlink"/>
                <w:noProof/>
              </w:rPr>
              <w:t>Alternate Payment Check Status Batch Job</w:t>
            </w:r>
            <w:r>
              <w:rPr>
                <w:noProof/>
                <w:webHidden/>
              </w:rPr>
              <w:tab/>
            </w:r>
            <w:r>
              <w:rPr>
                <w:noProof/>
                <w:webHidden/>
              </w:rPr>
              <w:fldChar w:fldCharType="begin"/>
            </w:r>
            <w:r>
              <w:rPr>
                <w:noProof/>
                <w:webHidden/>
              </w:rPr>
              <w:instrText xml:space="preserve"> PAGEREF _Toc492046310 \h </w:instrText>
            </w:r>
            <w:r>
              <w:rPr>
                <w:noProof/>
                <w:webHidden/>
              </w:rPr>
            </w:r>
            <w:r>
              <w:rPr>
                <w:noProof/>
                <w:webHidden/>
              </w:rPr>
              <w:fldChar w:fldCharType="separate"/>
            </w:r>
            <w:r>
              <w:rPr>
                <w:noProof/>
                <w:webHidden/>
              </w:rPr>
              <w:t>21</w:t>
            </w:r>
            <w:r>
              <w:rPr>
                <w:noProof/>
                <w:webHidden/>
              </w:rPr>
              <w:fldChar w:fldCharType="end"/>
            </w:r>
          </w:hyperlink>
        </w:p>
        <w:p w14:paraId="64207644" w14:textId="77777777" w:rsidR="00476069" w:rsidRDefault="00476069">
          <w:pPr>
            <w:pStyle w:val="TOC2"/>
            <w:rPr>
              <w:rFonts w:asciiTheme="minorHAnsi" w:eastAsiaTheme="minorEastAsia" w:hAnsiTheme="minorHAnsi" w:cstheme="minorBidi"/>
              <w:noProof/>
              <w:sz w:val="22"/>
              <w:szCs w:val="22"/>
            </w:rPr>
          </w:pPr>
          <w:hyperlink w:anchor="_Toc492046311" w:history="1">
            <w:r w:rsidRPr="007225B0">
              <w:rPr>
                <w:rStyle w:val="Hyperlink"/>
                <w:noProof/>
              </w:rPr>
              <w:t>Use Cases Scenarios</w:t>
            </w:r>
            <w:r>
              <w:rPr>
                <w:noProof/>
                <w:webHidden/>
              </w:rPr>
              <w:tab/>
            </w:r>
            <w:r>
              <w:rPr>
                <w:noProof/>
                <w:webHidden/>
              </w:rPr>
              <w:fldChar w:fldCharType="begin"/>
            </w:r>
            <w:r>
              <w:rPr>
                <w:noProof/>
                <w:webHidden/>
              </w:rPr>
              <w:instrText xml:space="preserve"> PAGEREF _Toc492046311 \h </w:instrText>
            </w:r>
            <w:r>
              <w:rPr>
                <w:noProof/>
                <w:webHidden/>
              </w:rPr>
            </w:r>
            <w:r>
              <w:rPr>
                <w:noProof/>
                <w:webHidden/>
              </w:rPr>
              <w:fldChar w:fldCharType="separate"/>
            </w:r>
            <w:r>
              <w:rPr>
                <w:noProof/>
                <w:webHidden/>
              </w:rPr>
              <w:t>22</w:t>
            </w:r>
            <w:r>
              <w:rPr>
                <w:noProof/>
                <w:webHidden/>
              </w:rPr>
              <w:fldChar w:fldCharType="end"/>
            </w:r>
          </w:hyperlink>
        </w:p>
        <w:p w14:paraId="4C65E9E4" w14:textId="77777777" w:rsidR="00476069" w:rsidRDefault="00476069">
          <w:pPr>
            <w:pStyle w:val="TOC3"/>
            <w:rPr>
              <w:rFonts w:asciiTheme="minorHAnsi" w:eastAsiaTheme="minorEastAsia" w:hAnsiTheme="minorHAnsi" w:cstheme="minorBidi"/>
              <w:noProof/>
              <w:sz w:val="22"/>
              <w:szCs w:val="22"/>
            </w:rPr>
          </w:pPr>
          <w:hyperlink w:anchor="_Toc492046312" w:history="1">
            <w:r w:rsidRPr="007225B0">
              <w:rPr>
                <w:rStyle w:val="Hyperlink"/>
                <w:noProof/>
              </w:rPr>
              <w:t>Credit Card / VisaCheckout / Apple Pay Authorization</w:t>
            </w:r>
            <w:r>
              <w:rPr>
                <w:noProof/>
                <w:webHidden/>
              </w:rPr>
              <w:tab/>
            </w:r>
            <w:r>
              <w:rPr>
                <w:noProof/>
                <w:webHidden/>
              </w:rPr>
              <w:fldChar w:fldCharType="begin"/>
            </w:r>
            <w:r>
              <w:rPr>
                <w:noProof/>
                <w:webHidden/>
              </w:rPr>
              <w:instrText xml:space="preserve"> PAGEREF _Toc492046312 \h </w:instrText>
            </w:r>
            <w:r>
              <w:rPr>
                <w:noProof/>
                <w:webHidden/>
              </w:rPr>
            </w:r>
            <w:r>
              <w:rPr>
                <w:noProof/>
                <w:webHidden/>
              </w:rPr>
              <w:fldChar w:fldCharType="separate"/>
            </w:r>
            <w:r>
              <w:rPr>
                <w:noProof/>
                <w:webHidden/>
              </w:rPr>
              <w:t>22</w:t>
            </w:r>
            <w:r>
              <w:rPr>
                <w:noProof/>
                <w:webHidden/>
              </w:rPr>
              <w:fldChar w:fldCharType="end"/>
            </w:r>
          </w:hyperlink>
        </w:p>
        <w:p w14:paraId="7CCAABD6" w14:textId="77777777" w:rsidR="00476069" w:rsidRDefault="00476069">
          <w:pPr>
            <w:pStyle w:val="TOC3"/>
            <w:rPr>
              <w:rFonts w:asciiTheme="minorHAnsi" w:eastAsiaTheme="minorEastAsia" w:hAnsiTheme="minorHAnsi" w:cstheme="minorBidi"/>
              <w:noProof/>
              <w:sz w:val="22"/>
              <w:szCs w:val="22"/>
            </w:rPr>
          </w:pPr>
          <w:hyperlink w:anchor="_Toc492046313" w:history="1">
            <w:r w:rsidRPr="007225B0">
              <w:rPr>
                <w:rStyle w:val="Hyperlink"/>
                <w:noProof/>
              </w:rPr>
              <w:t>Address Validation Service (AVS)</w:t>
            </w:r>
            <w:r>
              <w:rPr>
                <w:noProof/>
                <w:webHidden/>
              </w:rPr>
              <w:tab/>
            </w:r>
            <w:r>
              <w:rPr>
                <w:noProof/>
                <w:webHidden/>
              </w:rPr>
              <w:fldChar w:fldCharType="begin"/>
            </w:r>
            <w:r>
              <w:rPr>
                <w:noProof/>
                <w:webHidden/>
              </w:rPr>
              <w:instrText xml:space="preserve"> PAGEREF _Toc492046313 \h </w:instrText>
            </w:r>
            <w:r>
              <w:rPr>
                <w:noProof/>
                <w:webHidden/>
              </w:rPr>
            </w:r>
            <w:r>
              <w:rPr>
                <w:noProof/>
                <w:webHidden/>
              </w:rPr>
              <w:fldChar w:fldCharType="separate"/>
            </w:r>
            <w:r>
              <w:rPr>
                <w:noProof/>
                <w:webHidden/>
              </w:rPr>
              <w:t>24</w:t>
            </w:r>
            <w:r>
              <w:rPr>
                <w:noProof/>
                <w:webHidden/>
              </w:rPr>
              <w:fldChar w:fldCharType="end"/>
            </w:r>
          </w:hyperlink>
        </w:p>
        <w:p w14:paraId="062F330C" w14:textId="77777777" w:rsidR="00476069" w:rsidRDefault="00476069">
          <w:pPr>
            <w:pStyle w:val="TOC3"/>
            <w:rPr>
              <w:rFonts w:asciiTheme="minorHAnsi" w:eastAsiaTheme="minorEastAsia" w:hAnsiTheme="minorHAnsi" w:cstheme="minorBidi"/>
              <w:noProof/>
              <w:sz w:val="22"/>
              <w:szCs w:val="22"/>
            </w:rPr>
          </w:pPr>
          <w:hyperlink w:anchor="_Toc492046314" w:history="1">
            <w:r w:rsidRPr="007225B0">
              <w:rPr>
                <w:rStyle w:val="Hyperlink"/>
                <w:noProof/>
              </w:rPr>
              <w:t>Delivery Address Verification Service (DAV)</w:t>
            </w:r>
            <w:r>
              <w:rPr>
                <w:noProof/>
                <w:webHidden/>
              </w:rPr>
              <w:tab/>
            </w:r>
            <w:r>
              <w:rPr>
                <w:noProof/>
                <w:webHidden/>
              </w:rPr>
              <w:fldChar w:fldCharType="begin"/>
            </w:r>
            <w:r>
              <w:rPr>
                <w:noProof/>
                <w:webHidden/>
              </w:rPr>
              <w:instrText xml:space="preserve"> PAGEREF _Toc492046314 \h </w:instrText>
            </w:r>
            <w:r>
              <w:rPr>
                <w:noProof/>
                <w:webHidden/>
              </w:rPr>
            </w:r>
            <w:r>
              <w:rPr>
                <w:noProof/>
                <w:webHidden/>
              </w:rPr>
              <w:fldChar w:fldCharType="separate"/>
            </w:r>
            <w:r>
              <w:rPr>
                <w:noProof/>
                <w:webHidden/>
              </w:rPr>
              <w:t>24</w:t>
            </w:r>
            <w:r>
              <w:rPr>
                <w:noProof/>
                <w:webHidden/>
              </w:rPr>
              <w:fldChar w:fldCharType="end"/>
            </w:r>
          </w:hyperlink>
        </w:p>
        <w:p w14:paraId="5BC6020A" w14:textId="77777777" w:rsidR="00476069" w:rsidRDefault="00476069">
          <w:pPr>
            <w:pStyle w:val="TOC3"/>
            <w:rPr>
              <w:rFonts w:asciiTheme="minorHAnsi" w:eastAsiaTheme="minorEastAsia" w:hAnsiTheme="minorHAnsi" w:cstheme="minorBidi"/>
              <w:noProof/>
              <w:sz w:val="22"/>
              <w:szCs w:val="22"/>
            </w:rPr>
          </w:pPr>
          <w:hyperlink w:anchor="_Toc492046315" w:history="1">
            <w:r w:rsidRPr="007225B0">
              <w:rPr>
                <w:rStyle w:val="Hyperlink"/>
                <w:noProof/>
              </w:rPr>
              <w:t>Payment Tokenization</w:t>
            </w:r>
            <w:r>
              <w:rPr>
                <w:noProof/>
                <w:webHidden/>
              </w:rPr>
              <w:tab/>
            </w:r>
            <w:r>
              <w:rPr>
                <w:noProof/>
                <w:webHidden/>
              </w:rPr>
              <w:fldChar w:fldCharType="begin"/>
            </w:r>
            <w:r>
              <w:rPr>
                <w:noProof/>
                <w:webHidden/>
              </w:rPr>
              <w:instrText xml:space="preserve"> PAGEREF _Toc492046315 \h </w:instrText>
            </w:r>
            <w:r>
              <w:rPr>
                <w:noProof/>
                <w:webHidden/>
              </w:rPr>
            </w:r>
            <w:r>
              <w:rPr>
                <w:noProof/>
                <w:webHidden/>
              </w:rPr>
              <w:fldChar w:fldCharType="separate"/>
            </w:r>
            <w:r>
              <w:rPr>
                <w:noProof/>
                <w:webHidden/>
              </w:rPr>
              <w:t>25</w:t>
            </w:r>
            <w:r>
              <w:rPr>
                <w:noProof/>
                <w:webHidden/>
              </w:rPr>
              <w:fldChar w:fldCharType="end"/>
            </w:r>
          </w:hyperlink>
        </w:p>
        <w:p w14:paraId="564919B1" w14:textId="77777777" w:rsidR="00476069" w:rsidRDefault="00476069">
          <w:pPr>
            <w:pStyle w:val="TOC3"/>
            <w:rPr>
              <w:rFonts w:asciiTheme="minorHAnsi" w:eastAsiaTheme="minorEastAsia" w:hAnsiTheme="minorHAnsi" w:cstheme="minorBidi"/>
              <w:noProof/>
              <w:sz w:val="22"/>
              <w:szCs w:val="22"/>
            </w:rPr>
          </w:pPr>
          <w:hyperlink w:anchor="_Toc492046316" w:history="1">
            <w:r w:rsidRPr="007225B0">
              <w:rPr>
                <w:rStyle w:val="Hyperlink"/>
                <w:noProof/>
              </w:rPr>
              <w:t>Payer Authorization</w:t>
            </w:r>
            <w:r>
              <w:rPr>
                <w:noProof/>
                <w:webHidden/>
              </w:rPr>
              <w:tab/>
            </w:r>
            <w:r>
              <w:rPr>
                <w:noProof/>
                <w:webHidden/>
              </w:rPr>
              <w:fldChar w:fldCharType="begin"/>
            </w:r>
            <w:r>
              <w:rPr>
                <w:noProof/>
                <w:webHidden/>
              </w:rPr>
              <w:instrText xml:space="preserve"> PAGEREF _Toc492046316 \h </w:instrText>
            </w:r>
            <w:r>
              <w:rPr>
                <w:noProof/>
                <w:webHidden/>
              </w:rPr>
            </w:r>
            <w:r>
              <w:rPr>
                <w:noProof/>
                <w:webHidden/>
              </w:rPr>
              <w:fldChar w:fldCharType="separate"/>
            </w:r>
            <w:r>
              <w:rPr>
                <w:noProof/>
                <w:webHidden/>
              </w:rPr>
              <w:t>25</w:t>
            </w:r>
            <w:r>
              <w:rPr>
                <w:noProof/>
                <w:webHidden/>
              </w:rPr>
              <w:fldChar w:fldCharType="end"/>
            </w:r>
          </w:hyperlink>
        </w:p>
        <w:p w14:paraId="4D6B6FE5" w14:textId="77777777" w:rsidR="00476069" w:rsidRDefault="00476069">
          <w:pPr>
            <w:pStyle w:val="TOC3"/>
            <w:rPr>
              <w:rFonts w:asciiTheme="minorHAnsi" w:eastAsiaTheme="minorEastAsia" w:hAnsiTheme="minorHAnsi" w:cstheme="minorBidi"/>
              <w:noProof/>
              <w:sz w:val="22"/>
              <w:szCs w:val="22"/>
            </w:rPr>
          </w:pPr>
          <w:hyperlink w:anchor="_Toc492046317" w:history="1">
            <w:r w:rsidRPr="007225B0">
              <w:rPr>
                <w:rStyle w:val="Hyperlink"/>
                <w:noProof/>
              </w:rPr>
              <w:t>Tax Service</w:t>
            </w:r>
            <w:r>
              <w:rPr>
                <w:noProof/>
                <w:webHidden/>
              </w:rPr>
              <w:tab/>
            </w:r>
            <w:r>
              <w:rPr>
                <w:noProof/>
                <w:webHidden/>
              </w:rPr>
              <w:fldChar w:fldCharType="begin"/>
            </w:r>
            <w:r>
              <w:rPr>
                <w:noProof/>
                <w:webHidden/>
              </w:rPr>
              <w:instrText xml:space="preserve"> PAGEREF _Toc492046317 \h </w:instrText>
            </w:r>
            <w:r>
              <w:rPr>
                <w:noProof/>
                <w:webHidden/>
              </w:rPr>
            </w:r>
            <w:r>
              <w:rPr>
                <w:noProof/>
                <w:webHidden/>
              </w:rPr>
              <w:fldChar w:fldCharType="separate"/>
            </w:r>
            <w:r>
              <w:rPr>
                <w:noProof/>
                <w:webHidden/>
              </w:rPr>
              <w:t>25</w:t>
            </w:r>
            <w:r>
              <w:rPr>
                <w:noProof/>
                <w:webHidden/>
              </w:rPr>
              <w:fldChar w:fldCharType="end"/>
            </w:r>
          </w:hyperlink>
        </w:p>
        <w:p w14:paraId="2DB080CE" w14:textId="77777777" w:rsidR="00476069" w:rsidRDefault="00476069">
          <w:pPr>
            <w:pStyle w:val="TOC3"/>
            <w:rPr>
              <w:rFonts w:asciiTheme="minorHAnsi" w:eastAsiaTheme="minorEastAsia" w:hAnsiTheme="minorHAnsi" w:cstheme="minorBidi"/>
              <w:noProof/>
              <w:sz w:val="22"/>
              <w:szCs w:val="22"/>
            </w:rPr>
          </w:pPr>
          <w:hyperlink w:anchor="_Toc492046318" w:history="1">
            <w:r w:rsidRPr="007225B0">
              <w:rPr>
                <w:rStyle w:val="Hyperlink"/>
                <w:noProof/>
              </w:rPr>
              <w:t>Secure Acceptance Authorization</w:t>
            </w:r>
            <w:r>
              <w:rPr>
                <w:noProof/>
                <w:webHidden/>
              </w:rPr>
              <w:tab/>
            </w:r>
            <w:r>
              <w:rPr>
                <w:noProof/>
                <w:webHidden/>
              </w:rPr>
              <w:fldChar w:fldCharType="begin"/>
            </w:r>
            <w:r>
              <w:rPr>
                <w:noProof/>
                <w:webHidden/>
              </w:rPr>
              <w:instrText xml:space="preserve"> PAGEREF _Toc492046318 \h </w:instrText>
            </w:r>
            <w:r>
              <w:rPr>
                <w:noProof/>
                <w:webHidden/>
              </w:rPr>
            </w:r>
            <w:r>
              <w:rPr>
                <w:noProof/>
                <w:webHidden/>
              </w:rPr>
              <w:fldChar w:fldCharType="separate"/>
            </w:r>
            <w:r>
              <w:rPr>
                <w:noProof/>
                <w:webHidden/>
              </w:rPr>
              <w:t>26</w:t>
            </w:r>
            <w:r>
              <w:rPr>
                <w:noProof/>
                <w:webHidden/>
              </w:rPr>
              <w:fldChar w:fldCharType="end"/>
            </w:r>
          </w:hyperlink>
        </w:p>
        <w:p w14:paraId="674A25CA" w14:textId="77777777" w:rsidR="00476069" w:rsidRDefault="00476069">
          <w:pPr>
            <w:pStyle w:val="TOC3"/>
            <w:rPr>
              <w:rFonts w:asciiTheme="minorHAnsi" w:eastAsiaTheme="minorEastAsia" w:hAnsiTheme="minorHAnsi" w:cstheme="minorBidi"/>
              <w:noProof/>
              <w:sz w:val="22"/>
              <w:szCs w:val="22"/>
            </w:rPr>
          </w:pPr>
          <w:hyperlink w:anchor="_Toc492046319" w:history="1">
            <w:r w:rsidRPr="007225B0">
              <w:rPr>
                <w:rStyle w:val="Hyperlink"/>
                <w:noProof/>
              </w:rPr>
              <w:t>VISA Checkout Decrypt</w:t>
            </w:r>
            <w:r>
              <w:rPr>
                <w:noProof/>
                <w:webHidden/>
              </w:rPr>
              <w:tab/>
            </w:r>
            <w:r>
              <w:rPr>
                <w:noProof/>
                <w:webHidden/>
              </w:rPr>
              <w:fldChar w:fldCharType="begin"/>
            </w:r>
            <w:r>
              <w:rPr>
                <w:noProof/>
                <w:webHidden/>
              </w:rPr>
              <w:instrText xml:space="preserve"> PAGEREF _Toc492046319 \h </w:instrText>
            </w:r>
            <w:r>
              <w:rPr>
                <w:noProof/>
                <w:webHidden/>
              </w:rPr>
            </w:r>
            <w:r>
              <w:rPr>
                <w:noProof/>
                <w:webHidden/>
              </w:rPr>
              <w:fldChar w:fldCharType="separate"/>
            </w:r>
            <w:r>
              <w:rPr>
                <w:noProof/>
                <w:webHidden/>
              </w:rPr>
              <w:t>27</w:t>
            </w:r>
            <w:r>
              <w:rPr>
                <w:noProof/>
                <w:webHidden/>
              </w:rPr>
              <w:fldChar w:fldCharType="end"/>
            </w:r>
          </w:hyperlink>
        </w:p>
        <w:p w14:paraId="2298B71D" w14:textId="77777777" w:rsidR="00476069" w:rsidRDefault="00476069">
          <w:pPr>
            <w:pStyle w:val="TOC3"/>
            <w:rPr>
              <w:rFonts w:asciiTheme="minorHAnsi" w:eastAsiaTheme="minorEastAsia" w:hAnsiTheme="minorHAnsi" w:cstheme="minorBidi"/>
              <w:noProof/>
              <w:sz w:val="22"/>
              <w:szCs w:val="22"/>
            </w:rPr>
          </w:pPr>
          <w:hyperlink w:anchor="_Toc492046320" w:history="1">
            <w:r w:rsidRPr="007225B0">
              <w:rPr>
                <w:rStyle w:val="Hyperlink"/>
                <w:noProof/>
              </w:rPr>
              <w:t>Alipay Authorization</w:t>
            </w:r>
            <w:r>
              <w:rPr>
                <w:noProof/>
                <w:webHidden/>
              </w:rPr>
              <w:tab/>
            </w:r>
            <w:r>
              <w:rPr>
                <w:noProof/>
                <w:webHidden/>
              </w:rPr>
              <w:fldChar w:fldCharType="begin"/>
            </w:r>
            <w:r>
              <w:rPr>
                <w:noProof/>
                <w:webHidden/>
              </w:rPr>
              <w:instrText xml:space="preserve"> PAGEREF _Toc492046320 \h </w:instrText>
            </w:r>
            <w:r>
              <w:rPr>
                <w:noProof/>
                <w:webHidden/>
              </w:rPr>
            </w:r>
            <w:r>
              <w:rPr>
                <w:noProof/>
                <w:webHidden/>
              </w:rPr>
              <w:fldChar w:fldCharType="separate"/>
            </w:r>
            <w:r>
              <w:rPr>
                <w:noProof/>
                <w:webHidden/>
              </w:rPr>
              <w:t>27</w:t>
            </w:r>
            <w:r>
              <w:rPr>
                <w:noProof/>
                <w:webHidden/>
              </w:rPr>
              <w:fldChar w:fldCharType="end"/>
            </w:r>
          </w:hyperlink>
        </w:p>
        <w:p w14:paraId="57B58942" w14:textId="77777777" w:rsidR="00476069" w:rsidRDefault="00476069">
          <w:pPr>
            <w:pStyle w:val="TOC3"/>
            <w:rPr>
              <w:rFonts w:asciiTheme="minorHAnsi" w:eastAsiaTheme="minorEastAsia" w:hAnsiTheme="minorHAnsi" w:cstheme="minorBidi"/>
              <w:noProof/>
              <w:sz w:val="22"/>
              <w:szCs w:val="22"/>
            </w:rPr>
          </w:pPr>
          <w:hyperlink w:anchor="_Toc492046321" w:history="1">
            <w:r w:rsidRPr="007225B0">
              <w:rPr>
                <w:rStyle w:val="Hyperlink"/>
                <w:noProof/>
              </w:rPr>
              <w:t>Retail Point-of-Sale (POS)</w:t>
            </w:r>
            <w:r>
              <w:rPr>
                <w:noProof/>
                <w:webHidden/>
              </w:rPr>
              <w:tab/>
            </w:r>
            <w:r>
              <w:rPr>
                <w:noProof/>
                <w:webHidden/>
              </w:rPr>
              <w:fldChar w:fldCharType="begin"/>
            </w:r>
            <w:r>
              <w:rPr>
                <w:noProof/>
                <w:webHidden/>
              </w:rPr>
              <w:instrText xml:space="preserve"> PAGEREF _Toc492046321 \h </w:instrText>
            </w:r>
            <w:r>
              <w:rPr>
                <w:noProof/>
                <w:webHidden/>
              </w:rPr>
            </w:r>
            <w:r>
              <w:rPr>
                <w:noProof/>
                <w:webHidden/>
              </w:rPr>
              <w:fldChar w:fldCharType="separate"/>
            </w:r>
            <w:r>
              <w:rPr>
                <w:noProof/>
                <w:webHidden/>
              </w:rPr>
              <w:t>28</w:t>
            </w:r>
            <w:r>
              <w:rPr>
                <w:noProof/>
                <w:webHidden/>
              </w:rPr>
              <w:fldChar w:fldCharType="end"/>
            </w:r>
          </w:hyperlink>
        </w:p>
        <w:p w14:paraId="6A5F8BE1" w14:textId="77777777" w:rsidR="00476069" w:rsidRDefault="00476069">
          <w:pPr>
            <w:pStyle w:val="TOC3"/>
            <w:rPr>
              <w:rFonts w:asciiTheme="minorHAnsi" w:eastAsiaTheme="minorEastAsia" w:hAnsiTheme="minorHAnsi" w:cstheme="minorBidi"/>
              <w:noProof/>
              <w:sz w:val="22"/>
              <w:szCs w:val="22"/>
            </w:rPr>
          </w:pPr>
          <w:hyperlink w:anchor="_Toc492046322" w:history="1">
            <w:r w:rsidRPr="007225B0">
              <w:rPr>
                <w:rStyle w:val="Hyperlink"/>
                <w:noProof/>
              </w:rPr>
              <w:t>Klarna &amp; Bank Transfer</w:t>
            </w:r>
            <w:r>
              <w:rPr>
                <w:noProof/>
                <w:webHidden/>
              </w:rPr>
              <w:tab/>
            </w:r>
            <w:r>
              <w:rPr>
                <w:noProof/>
                <w:webHidden/>
              </w:rPr>
              <w:fldChar w:fldCharType="begin"/>
            </w:r>
            <w:r>
              <w:rPr>
                <w:noProof/>
                <w:webHidden/>
              </w:rPr>
              <w:instrText xml:space="preserve"> PAGEREF _Toc492046322 \h </w:instrText>
            </w:r>
            <w:r>
              <w:rPr>
                <w:noProof/>
                <w:webHidden/>
              </w:rPr>
            </w:r>
            <w:r>
              <w:rPr>
                <w:noProof/>
                <w:webHidden/>
              </w:rPr>
              <w:fldChar w:fldCharType="separate"/>
            </w:r>
            <w:r>
              <w:rPr>
                <w:noProof/>
                <w:webHidden/>
              </w:rPr>
              <w:t>29</w:t>
            </w:r>
            <w:r>
              <w:rPr>
                <w:noProof/>
                <w:webHidden/>
              </w:rPr>
              <w:fldChar w:fldCharType="end"/>
            </w:r>
          </w:hyperlink>
        </w:p>
        <w:p w14:paraId="6E862DF2" w14:textId="77777777" w:rsidR="00476069" w:rsidRDefault="00476069">
          <w:pPr>
            <w:pStyle w:val="TOC3"/>
            <w:rPr>
              <w:rFonts w:asciiTheme="minorHAnsi" w:eastAsiaTheme="minorEastAsia" w:hAnsiTheme="minorHAnsi" w:cstheme="minorBidi"/>
              <w:noProof/>
              <w:sz w:val="22"/>
              <w:szCs w:val="22"/>
            </w:rPr>
          </w:pPr>
          <w:hyperlink w:anchor="_Toc492046323" w:history="1">
            <w:r w:rsidRPr="007225B0">
              <w:rPr>
                <w:rStyle w:val="Hyperlink"/>
                <w:noProof/>
              </w:rPr>
              <w:t>PayPal Express / PayPal Credit / Billing Agreement</w:t>
            </w:r>
            <w:r>
              <w:rPr>
                <w:noProof/>
                <w:webHidden/>
              </w:rPr>
              <w:tab/>
            </w:r>
            <w:r>
              <w:rPr>
                <w:noProof/>
                <w:webHidden/>
              </w:rPr>
              <w:fldChar w:fldCharType="begin"/>
            </w:r>
            <w:r>
              <w:rPr>
                <w:noProof/>
                <w:webHidden/>
              </w:rPr>
              <w:instrText xml:space="preserve"> PAGEREF _Toc492046323 \h </w:instrText>
            </w:r>
            <w:r>
              <w:rPr>
                <w:noProof/>
                <w:webHidden/>
              </w:rPr>
            </w:r>
            <w:r>
              <w:rPr>
                <w:noProof/>
                <w:webHidden/>
              </w:rPr>
              <w:fldChar w:fldCharType="separate"/>
            </w:r>
            <w:r>
              <w:rPr>
                <w:noProof/>
                <w:webHidden/>
              </w:rPr>
              <w:t>29</w:t>
            </w:r>
            <w:r>
              <w:rPr>
                <w:noProof/>
                <w:webHidden/>
              </w:rPr>
              <w:fldChar w:fldCharType="end"/>
            </w:r>
          </w:hyperlink>
        </w:p>
        <w:p w14:paraId="2C9D9CBE" w14:textId="77777777" w:rsidR="00476069" w:rsidRDefault="00476069">
          <w:pPr>
            <w:pStyle w:val="TOC3"/>
            <w:rPr>
              <w:rFonts w:asciiTheme="minorHAnsi" w:eastAsiaTheme="minorEastAsia" w:hAnsiTheme="minorHAnsi" w:cstheme="minorBidi"/>
              <w:noProof/>
              <w:sz w:val="22"/>
              <w:szCs w:val="22"/>
            </w:rPr>
          </w:pPr>
          <w:hyperlink w:anchor="_Toc492046324" w:history="1">
            <w:r w:rsidRPr="007225B0">
              <w:rPr>
                <w:rStyle w:val="Hyperlink"/>
                <w:noProof/>
              </w:rPr>
              <w:t>Conversion Detail Report</w:t>
            </w:r>
            <w:r>
              <w:rPr>
                <w:noProof/>
                <w:webHidden/>
              </w:rPr>
              <w:tab/>
            </w:r>
            <w:r>
              <w:rPr>
                <w:noProof/>
                <w:webHidden/>
              </w:rPr>
              <w:fldChar w:fldCharType="begin"/>
            </w:r>
            <w:r>
              <w:rPr>
                <w:noProof/>
                <w:webHidden/>
              </w:rPr>
              <w:instrText xml:space="preserve"> PAGEREF _Toc492046324 \h </w:instrText>
            </w:r>
            <w:r>
              <w:rPr>
                <w:noProof/>
                <w:webHidden/>
              </w:rPr>
            </w:r>
            <w:r>
              <w:rPr>
                <w:noProof/>
                <w:webHidden/>
              </w:rPr>
              <w:fldChar w:fldCharType="separate"/>
            </w:r>
            <w:r>
              <w:rPr>
                <w:noProof/>
                <w:webHidden/>
              </w:rPr>
              <w:t>32</w:t>
            </w:r>
            <w:r>
              <w:rPr>
                <w:noProof/>
                <w:webHidden/>
              </w:rPr>
              <w:fldChar w:fldCharType="end"/>
            </w:r>
          </w:hyperlink>
        </w:p>
        <w:p w14:paraId="3592FA5E" w14:textId="77777777" w:rsidR="00476069" w:rsidRDefault="00476069">
          <w:pPr>
            <w:pStyle w:val="TOC3"/>
            <w:rPr>
              <w:rFonts w:asciiTheme="minorHAnsi" w:eastAsiaTheme="minorEastAsia" w:hAnsiTheme="minorHAnsi" w:cstheme="minorBidi"/>
              <w:noProof/>
              <w:sz w:val="22"/>
              <w:szCs w:val="22"/>
            </w:rPr>
          </w:pPr>
          <w:hyperlink w:anchor="_Toc492046325" w:history="1">
            <w:r w:rsidRPr="007225B0">
              <w:rPr>
                <w:rStyle w:val="Hyperlink"/>
                <w:noProof/>
              </w:rPr>
              <w:t>Alternate Payment Check Status Job</w:t>
            </w:r>
            <w:r>
              <w:rPr>
                <w:noProof/>
                <w:webHidden/>
              </w:rPr>
              <w:tab/>
            </w:r>
            <w:r>
              <w:rPr>
                <w:noProof/>
                <w:webHidden/>
              </w:rPr>
              <w:fldChar w:fldCharType="begin"/>
            </w:r>
            <w:r>
              <w:rPr>
                <w:noProof/>
                <w:webHidden/>
              </w:rPr>
              <w:instrText xml:space="preserve"> PAGEREF _Toc492046325 \h </w:instrText>
            </w:r>
            <w:r>
              <w:rPr>
                <w:noProof/>
                <w:webHidden/>
              </w:rPr>
            </w:r>
            <w:r>
              <w:rPr>
                <w:noProof/>
                <w:webHidden/>
              </w:rPr>
              <w:fldChar w:fldCharType="separate"/>
            </w:r>
            <w:r>
              <w:rPr>
                <w:noProof/>
                <w:webHidden/>
              </w:rPr>
              <w:t>33</w:t>
            </w:r>
            <w:r>
              <w:rPr>
                <w:noProof/>
                <w:webHidden/>
              </w:rPr>
              <w:fldChar w:fldCharType="end"/>
            </w:r>
          </w:hyperlink>
        </w:p>
        <w:p w14:paraId="629BBDB7" w14:textId="77777777" w:rsidR="00476069" w:rsidRDefault="00476069">
          <w:pPr>
            <w:pStyle w:val="TOC3"/>
            <w:rPr>
              <w:rFonts w:asciiTheme="minorHAnsi" w:eastAsiaTheme="minorEastAsia" w:hAnsiTheme="minorHAnsi" w:cstheme="minorBidi"/>
              <w:noProof/>
              <w:sz w:val="22"/>
              <w:szCs w:val="22"/>
            </w:rPr>
          </w:pPr>
          <w:hyperlink w:anchor="_Toc492046326" w:history="1">
            <w:r w:rsidRPr="007225B0">
              <w:rPr>
                <w:rStyle w:val="Hyperlink"/>
                <w:noProof/>
              </w:rPr>
              <w:t>CyberSource Decision and DW Order Status Mapping</w:t>
            </w:r>
            <w:r>
              <w:rPr>
                <w:noProof/>
                <w:webHidden/>
              </w:rPr>
              <w:tab/>
            </w:r>
            <w:r>
              <w:rPr>
                <w:noProof/>
                <w:webHidden/>
              </w:rPr>
              <w:fldChar w:fldCharType="begin"/>
            </w:r>
            <w:r>
              <w:rPr>
                <w:noProof/>
                <w:webHidden/>
              </w:rPr>
              <w:instrText xml:space="preserve"> PAGEREF _Toc492046326 \h </w:instrText>
            </w:r>
            <w:r>
              <w:rPr>
                <w:noProof/>
                <w:webHidden/>
              </w:rPr>
            </w:r>
            <w:r>
              <w:rPr>
                <w:noProof/>
                <w:webHidden/>
              </w:rPr>
              <w:fldChar w:fldCharType="separate"/>
            </w:r>
            <w:r>
              <w:rPr>
                <w:noProof/>
                <w:webHidden/>
              </w:rPr>
              <w:t>33</w:t>
            </w:r>
            <w:r>
              <w:rPr>
                <w:noProof/>
                <w:webHidden/>
              </w:rPr>
              <w:fldChar w:fldCharType="end"/>
            </w:r>
          </w:hyperlink>
        </w:p>
        <w:p w14:paraId="0BC9FFF5" w14:textId="77777777" w:rsidR="00476069" w:rsidRDefault="00476069">
          <w:pPr>
            <w:pStyle w:val="TOC2"/>
            <w:rPr>
              <w:rFonts w:asciiTheme="minorHAnsi" w:eastAsiaTheme="minorEastAsia" w:hAnsiTheme="minorHAnsi" w:cstheme="minorBidi"/>
              <w:noProof/>
              <w:sz w:val="22"/>
              <w:szCs w:val="22"/>
            </w:rPr>
          </w:pPr>
          <w:hyperlink w:anchor="_Toc492046327" w:history="1">
            <w:r w:rsidRPr="007225B0">
              <w:rPr>
                <w:rStyle w:val="Hyperlink"/>
                <w:noProof/>
              </w:rPr>
              <w:t>Limitations, Constraints</w:t>
            </w:r>
            <w:r>
              <w:rPr>
                <w:noProof/>
                <w:webHidden/>
              </w:rPr>
              <w:tab/>
            </w:r>
            <w:r>
              <w:rPr>
                <w:noProof/>
                <w:webHidden/>
              </w:rPr>
              <w:fldChar w:fldCharType="begin"/>
            </w:r>
            <w:r>
              <w:rPr>
                <w:noProof/>
                <w:webHidden/>
              </w:rPr>
              <w:instrText xml:space="preserve"> PAGEREF _Toc492046327 \h </w:instrText>
            </w:r>
            <w:r>
              <w:rPr>
                <w:noProof/>
                <w:webHidden/>
              </w:rPr>
            </w:r>
            <w:r>
              <w:rPr>
                <w:noProof/>
                <w:webHidden/>
              </w:rPr>
              <w:fldChar w:fldCharType="separate"/>
            </w:r>
            <w:r>
              <w:rPr>
                <w:noProof/>
                <w:webHidden/>
              </w:rPr>
              <w:t>34</w:t>
            </w:r>
            <w:r>
              <w:rPr>
                <w:noProof/>
                <w:webHidden/>
              </w:rPr>
              <w:fldChar w:fldCharType="end"/>
            </w:r>
          </w:hyperlink>
        </w:p>
        <w:p w14:paraId="5F6D11C0" w14:textId="77777777" w:rsidR="00476069" w:rsidRDefault="00476069">
          <w:pPr>
            <w:pStyle w:val="TOC2"/>
            <w:rPr>
              <w:rFonts w:asciiTheme="minorHAnsi" w:eastAsiaTheme="minorEastAsia" w:hAnsiTheme="minorHAnsi" w:cstheme="minorBidi"/>
              <w:noProof/>
              <w:sz w:val="22"/>
              <w:szCs w:val="22"/>
            </w:rPr>
          </w:pPr>
          <w:hyperlink w:anchor="_Toc492046328" w:history="1">
            <w:r w:rsidRPr="007225B0">
              <w:rPr>
                <w:rStyle w:val="Hyperlink"/>
                <w:noProof/>
              </w:rPr>
              <w:t>Compatibility</w:t>
            </w:r>
            <w:r>
              <w:rPr>
                <w:noProof/>
                <w:webHidden/>
              </w:rPr>
              <w:tab/>
            </w:r>
            <w:r>
              <w:rPr>
                <w:noProof/>
                <w:webHidden/>
              </w:rPr>
              <w:fldChar w:fldCharType="begin"/>
            </w:r>
            <w:r>
              <w:rPr>
                <w:noProof/>
                <w:webHidden/>
              </w:rPr>
              <w:instrText xml:space="preserve"> PAGEREF _Toc492046328 \h </w:instrText>
            </w:r>
            <w:r>
              <w:rPr>
                <w:noProof/>
                <w:webHidden/>
              </w:rPr>
            </w:r>
            <w:r>
              <w:rPr>
                <w:noProof/>
                <w:webHidden/>
              </w:rPr>
              <w:fldChar w:fldCharType="separate"/>
            </w:r>
            <w:r>
              <w:rPr>
                <w:noProof/>
                <w:webHidden/>
              </w:rPr>
              <w:t>35</w:t>
            </w:r>
            <w:r>
              <w:rPr>
                <w:noProof/>
                <w:webHidden/>
              </w:rPr>
              <w:fldChar w:fldCharType="end"/>
            </w:r>
          </w:hyperlink>
        </w:p>
        <w:p w14:paraId="764ED1FB" w14:textId="77777777" w:rsidR="00476069" w:rsidRDefault="00476069">
          <w:pPr>
            <w:pStyle w:val="TOC1"/>
            <w:rPr>
              <w:rFonts w:asciiTheme="minorHAnsi" w:eastAsiaTheme="minorEastAsia" w:hAnsiTheme="minorHAnsi" w:cstheme="minorBidi"/>
              <w:b w:val="0"/>
              <w:noProof/>
              <w:sz w:val="22"/>
              <w:szCs w:val="22"/>
            </w:rPr>
          </w:pPr>
          <w:hyperlink w:anchor="_Toc492046329" w:history="1">
            <w:r w:rsidRPr="007225B0">
              <w:rPr>
                <w:rStyle w:val="Hyperlink"/>
                <w:noProof/>
              </w:rPr>
              <w:t>Implementation Guide</w:t>
            </w:r>
            <w:r>
              <w:rPr>
                <w:noProof/>
                <w:webHidden/>
              </w:rPr>
              <w:tab/>
            </w:r>
            <w:r>
              <w:rPr>
                <w:noProof/>
                <w:webHidden/>
              </w:rPr>
              <w:fldChar w:fldCharType="begin"/>
            </w:r>
            <w:r>
              <w:rPr>
                <w:noProof/>
                <w:webHidden/>
              </w:rPr>
              <w:instrText xml:space="preserve"> PAGEREF _Toc492046329 \h </w:instrText>
            </w:r>
            <w:r>
              <w:rPr>
                <w:noProof/>
                <w:webHidden/>
              </w:rPr>
            </w:r>
            <w:r>
              <w:rPr>
                <w:noProof/>
                <w:webHidden/>
              </w:rPr>
              <w:fldChar w:fldCharType="separate"/>
            </w:r>
            <w:r>
              <w:rPr>
                <w:noProof/>
                <w:webHidden/>
              </w:rPr>
              <w:t>36</w:t>
            </w:r>
            <w:r>
              <w:rPr>
                <w:noProof/>
                <w:webHidden/>
              </w:rPr>
              <w:fldChar w:fldCharType="end"/>
            </w:r>
          </w:hyperlink>
        </w:p>
        <w:p w14:paraId="48DA8537" w14:textId="77777777" w:rsidR="00476069" w:rsidRDefault="00476069">
          <w:pPr>
            <w:pStyle w:val="TOC2"/>
            <w:rPr>
              <w:rFonts w:asciiTheme="minorHAnsi" w:eastAsiaTheme="minorEastAsia" w:hAnsiTheme="minorHAnsi" w:cstheme="minorBidi"/>
              <w:noProof/>
              <w:sz w:val="22"/>
              <w:szCs w:val="22"/>
            </w:rPr>
          </w:pPr>
          <w:hyperlink w:anchor="_Toc492046330" w:history="1">
            <w:r w:rsidRPr="007225B0">
              <w:rPr>
                <w:rStyle w:val="Hyperlink"/>
                <w:noProof/>
              </w:rPr>
              <w:t>Custom Code</w:t>
            </w:r>
            <w:r>
              <w:rPr>
                <w:noProof/>
                <w:webHidden/>
              </w:rPr>
              <w:tab/>
            </w:r>
            <w:r>
              <w:rPr>
                <w:noProof/>
                <w:webHidden/>
              </w:rPr>
              <w:fldChar w:fldCharType="begin"/>
            </w:r>
            <w:r>
              <w:rPr>
                <w:noProof/>
                <w:webHidden/>
              </w:rPr>
              <w:instrText xml:space="preserve"> PAGEREF _Toc492046330 \h </w:instrText>
            </w:r>
            <w:r>
              <w:rPr>
                <w:noProof/>
                <w:webHidden/>
              </w:rPr>
            </w:r>
            <w:r>
              <w:rPr>
                <w:noProof/>
                <w:webHidden/>
              </w:rPr>
              <w:fldChar w:fldCharType="separate"/>
            </w:r>
            <w:r>
              <w:rPr>
                <w:noProof/>
                <w:webHidden/>
              </w:rPr>
              <w:t>36</w:t>
            </w:r>
            <w:r>
              <w:rPr>
                <w:noProof/>
                <w:webHidden/>
              </w:rPr>
              <w:fldChar w:fldCharType="end"/>
            </w:r>
          </w:hyperlink>
        </w:p>
        <w:p w14:paraId="023572B7" w14:textId="77777777" w:rsidR="00476069" w:rsidRDefault="00476069">
          <w:pPr>
            <w:pStyle w:val="TOC3"/>
            <w:rPr>
              <w:rFonts w:asciiTheme="minorHAnsi" w:eastAsiaTheme="minorEastAsia" w:hAnsiTheme="minorHAnsi" w:cstheme="minorBidi"/>
              <w:noProof/>
              <w:sz w:val="22"/>
              <w:szCs w:val="22"/>
            </w:rPr>
          </w:pPr>
          <w:hyperlink w:anchor="_Toc492046331" w:history="1">
            <w:r w:rsidRPr="007225B0">
              <w:rPr>
                <w:rStyle w:val="Hyperlink"/>
                <w:noProof/>
              </w:rPr>
              <w:t>Generic Section</w:t>
            </w:r>
            <w:r>
              <w:rPr>
                <w:noProof/>
                <w:webHidden/>
              </w:rPr>
              <w:tab/>
            </w:r>
            <w:r>
              <w:rPr>
                <w:noProof/>
                <w:webHidden/>
              </w:rPr>
              <w:fldChar w:fldCharType="begin"/>
            </w:r>
            <w:r>
              <w:rPr>
                <w:noProof/>
                <w:webHidden/>
              </w:rPr>
              <w:instrText xml:space="preserve"> PAGEREF _Toc492046331 \h </w:instrText>
            </w:r>
            <w:r>
              <w:rPr>
                <w:noProof/>
                <w:webHidden/>
              </w:rPr>
            </w:r>
            <w:r>
              <w:rPr>
                <w:noProof/>
                <w:webHidden/>
              </w:rPr>
              <w:fldChar w:fldCharType="separate"/>
            </w:r>
            <w:r>
              <w:rPr>
                <w:noProof/>
                <w:webHidden/>
              </w:rPr>
              <w:t>36</w:t>
            </w:r>
            <w:r>
              <w:rPr>
                <w:noProof/>
                <w:webHidden/>
              </w:rPr>
              <w:fldChar w:fldCharType="end"/>
            </w:r>
          </w:hyperlink>
        </w:p>
        <w:p w14:paraId="577E80E4" w14:textId="77777777" w:rsidR="00476069" w:rsidRDefault="00476069">
          <w:pPr>
            <w:pStyle w:val="TOC3"/>
            <w:rPr>
              <w:rFonts w:asciiTheme="minorHAnsi" w:eastAsiaTheme="minorEastAsia" w:hAnsiTheme="minorHAnsi" w:cstheme="minorBidi"/>
              <w:noProof/>
              <w:sz w:val="22"/>
              <w:szCs w:val="22"/>
            </w:rPr>
          </w:pPr>
          <w:hyperlink w:anchor="_Toc492046332" w:history="1">
            <w:r w:rsidRPr="007225B0">
              <w:rPr>
                <w:rStyle w:val="Hyperlink"/>
                <w:noProof/>
              </w:rPr>
              <w:t>Credit Card Auth</w:t>
            </w:r>
            <w:r>
              <w:rPr>
                <w:noProof/>
                <w:webHidden/>
              </w:rPr>
              <w:tab/>
            </w:r>
            <w:r>
              <w:rPr>
                <w:noProof/>
                <w:webHidden/>
              </w:rPr>
              <w:fldChar w:fldCharType="begin"/>
            </w:r>
            <w:r>
              <w:rPr>
                <w:noProof/>
                <w:webHidden/>
              </w:rPr>
              <w:instrText xml:space="preserve"> PAGEREF _Toc492046332 \h </w:instrText>
            </w:r>
            <w:r>
              <w:rPr>
                <w:noProof/>
                <w:webHidden/>
              </w:rPr>
            </w:r>
            <w:r>
              <w:rPr>
                <w:noProof/>
                <w:webHidden/>
              </w:rPr>
              <w:fldChar w:fldCharType="separate"/>
            </w:r>
            <w:r>
              <w:rPr>
                <w:noProof/>
                <w:webHidden/>
              </w:rPr>
              <w:t>61</w:t>
            </w:r>
            <w:r>
              <w:rPr>
                <w:noProof/>
                <w:webHidden/>
              </w:rPr>
              <w:fldChar w:fldCharType="end"/>
            </w:r>
          </w:hyperlink>
        </w:p>
        <w:p w14:paraId="2B237D54" w14:textId="77777777" w:rsidR="00476069" w:rsidRDefault="00476069">
          <w:pPr>
            <w:pStyle w:val="TOC3"/>
            <w:rPr>
              <w:rFonts w:asciiTheme="minorHAnsi" w:eastAsiaTheme="minorEastAsia" w:hAnsiTheme="minorHAnsi" w:cstheme="minorBidi"/>
              <w:noProof/>
              <w:sz w:val="22"/>
              <w:szCs w:val="22"/>
            </w:rPr>
          </w:pPr>
          <w:hyperlink w:anchor="_Toc492046333" w:history="1">
            <w:r w:rsidRPr="007225B0">
              <w:rPr>
                <w:rStyle w:val="Hyperlink"/>
                <w:noProof/>
              </w:rPr>
              <w:t>Tax Service</w:t>
            </w:r>
            <w:r>
              <w:rPr>
                <w:noProof/>
                <w:webHidden/>
              </w:rPr>
              <w:tab/>
            </w:r>
            <w:r>
              <w:rPr>
                <w:noProof/>
                <w:webHidden/>
              </w:rPr>
              <w:fldChar w:fldCharType="begin"/>
            </w:r>
            <w:r>
              <w:rPr>
                <w:noProof/>
                <w:webHidden/>
              </w:rPr>
              <w:instrText xml:space="preserve"> PAGEREF _Toc492046333 \h </w:instrText>
            </w:r>
            <w:r>
              <w:rPr>
                <w:noProof/>
                <w:webHidden/>
              </w:rPr>
            </w:r>
            <w:r>
              <w:rPr>
                <w:noProof/>
                <w:webHidden/>
              </w:rPr>
              <w:fldChar w:fldCharType="separate"/>
            </w:r>
            <w:r>
              <w:rPr>
                <w:noProof/>
                <w:webHidden/>
              </w:rPr>
              <w:t>63</w:t>
            </w:r>
            <w:r>
              <w:rPr>
                <w:noProof/>
                <w:webHidden/>
              </w:rPr>
              <w:fldChar w:fldCharType="end"/>
            </w:r>
          </w:hyperlink>
        </w:p>
        <w:p w14:paraId="0B8BC979" w14:textId="77777777" w:rsidR="00476069" w:rsidRDefault="00476069">
          <w:pPr>
            <w:pStyle w:val="TOC3"/>
            <w:rPr>
              <w:rFonts w:asciiTheme="minorHAnsi" w:eastAsiaTheme="minorEastAsia" w:hAnsiTheme="minorHAnsi" w:cstheme="minorBidi"/>
              <w:noProof/>
              <w:sz w:val="22"/>
              <w:szCs w:val="22"/>
            </w:rPr>
          </w:pPr>
          <w:hyperlink w:anchor="_Toc492046334" w:history="1">
            <w:r w:rsidRPr="007225B0">
              <w:rPr>
                <w:rStyle w:val="Hyperlink"/>
                <w:noProof/>
              </w:rPr>
              <w:t>Address Verification Service</w:t>
            </w:r>
            <w:r>
              <w:rPr>
                <w:noProof/>
                <w:webHidden/>
              </w:rPr>
              <w:tab/>
            </w:r>
            <w:r>
              <w:rPr>
                <w:noProof/>
                <w:webHidden/>
              </w:rPr>
              <w:fldChar w:fldCharType="begin"/>
            </w:r>
            <w:r>
              <w:rPr>
                <w:noProof/>
                <w:webHidden/>
              </w:rPr>
              <w:instrText xml:space="preserve"> PAGEREF _Toc492046334 \h </w:instrText>
            </w:r>
            <w:r>
              <w:rPr>
                <w:noProof/>
                <w:webHidden/>
              </w:rPr>
            </w:r>
            <w:r>
              <w:rPr>
                <w:noProof/>
                <w:webHidden/>
              </w:rPr>
              <w:fldChar w:fldCharType="separate"/>
            </w:r>
            <w:r>
              <w:rPr>
                <w:noProof/>
                <w:webHidden/>
              </w:rPr>
              <w:t>67</w:t>
            </w:r>
            <w:r>
              <w:rPr>
                <w:noProof/>
                <w:webHidden/>
              </w:rPr>
              <w:fldChar w:fldCharType="end"/>
            </w:r>
          </w:hyperlink>
        </w:p>
        <w:p w14:paraId="0CBCE527" w14:textId="77777777" w:rsidR="00476069" w:rsidRDefault="00476069">
          <w:pPr>
            <w:pStyle w:val="TOC3"/>
            <w:rPr>
              <w:rFonts w:asciiTheme="minorHAnsi" w:eastAsiaTheme="minorEastAsia" w:hAnsiTheme="minorHAnsi" w:cstheme="minorBidi"/>
              <w:noProof/>
              <w:sz w:val="22"/>
              <w:szCs w:val="22"/>
            </w:rPr>
          </w:pPr>
          <w:hyperlink w:anchor="_Toc492046335" w:history="1">
            <w:r w:rsidRPr="007225B0">
              <w:rPr>
                <w:rStyle w:val="Hyperlink"/>
                <w:noProof/>
              </w:rPr>
              <w:t>Delivery Address Validation Service</w:t>
            </w:r>
            <w:r>
              <w:rPr>
                <w:noProof/>
                <w:webHidden/>
              </w:rPr>
              <w:tab/>
            </w:r>
            <w:r>
              <w:rPr>
                <w:noProof/>
                <w:webHidden/>
              </w:rPr>
              <w:fldChar w:fldCharType="begin"/>
            </w:r>
            <w:r>
              <w:rPr>
                <w:noProof/>
                <w:webHidden/>
              </w:rPr>
              <w:instrText xml:space="preserve"> PAGEREF _Toc492046335 \h </w:instrText>
            </w:r>
            <w:r>
              <w:rPr>
                <w:noProof/>
                <w:webHidden/>
              </w:rPr>
            </w:r>
            <w:r>
              <w:rPr>
                <w:noProof/>
                <w:webHidden/>
              </w:rPr>
              <w:fldChar w:fldCharType="separate"/>
            </w:r>
            <w:r>
              <w:rPr>
                <w:noProof/>
                <w:webHidden/>
              </w:rPr>
              <w:t>68</w:t>
            </w:r>
            <w:r>
              <w:rPr>
                <w:noProof/>
                <w:webHidden/>
              </w:rPr>
              <w:fldChar w:fldCharType="end"/>
            </w:r>
          </w:hyperlink>
        </w:p>
        <w:p w14:paraId="45AFB381" w14:textId="77777777" w:rsidR="00476069" w:rsidRDefault="00476069">
          <w:pPr>
            <w:pStyle w:val="TOC3"/>
            <w:rPr>
              <w:rFonts w:asciiTheme="minorHAnsi" w:eastAsiaTheme="minorEastAsia" w:hAnsiTheme="minorHAnsi" w:cstheme="minorBidi"/>
              <w:noProof/>
              <w:sz w:val="22"/>
              <w:szCs w:val="22"/>
            </w:rPr>
          </w:pPr>
          <w:hyperlink w:anchor="_Toc492046336" w:history="1">
            <w:r w:rsidRPr="007225B0">
              <w:rPr>
                <w:rStyle w:val="Hyperlink"/>
                <w:noProof/>
              </w:rPr>
              <w:t>Payment Tokenization Service</w:t>
            </w:r>
            <w:r>
              <w:rPr>
                <w:noProof/>
                <w:webHidden/>
              </w:rPr>
              <w:tab/>
            </w:r>
            <w:r>
              <w:rPr>
                <w:noProof/>
                <w:webHidden/>
              </w:rPr>
              <w:fldChar w:fldCharType="begin"/>
            </w:r>
            <w:r>
              <w:rPr>
                <w:noProof/>
                <w:webHidden/>
              </w:rPr>
              <w:instrText xml:space="preserve"> PAGEREF _Toc492046336 \h </w:instrText>
            </w:r>
            <w:r>
              <w:rPr>
                <w:noProof/>
                <w:webHidden/>
              </w:rPr>
            </w:r>
            <w:r>
              <w:rPr>
                <w:noProof/>
                <w:webHidden/>
              </w:rPr>
              <w:fldChar w:fldCharType="separate"/>
            </w:r>
            <w:r>
              <w:rPr>
                <w:noProof/>
                <w:webHidden/>
              </w:rPr>
              <w:t>69</w:t>
            </w:r>
            <w:r>
              <w:rPr>
                <w:noProof/>
                <w:webHidden/>
              </w:rPr>
              <w:fldChar w:fldCharType="end"/>
            </w:r>
          </w:hyperlink>
        </w:p>
        <w:p w14:paraId="00862765" w14:textId="77777777" w:rsidR="00476069" w:rsidRDefault="00476069">
          <w:pPr>
            <w:pStyle w:val="TOC3"/>
            <w:rPr>
              <w:rFonts w:asciiTheme="minorHAnsi" w:eastAsiaTheme="minorEastAsia" w:hAnsiTheme="minorHAnsi" w:cstheme="minorBidi"/>
              <w:noProof/>
              <w:sz w:val="22"/>
              <w:szCs w:val="22"/>
            </w:rPr>
          </w:pPr>
          <w:hyperlink w:anchor="_Toc492046337" w:history="1">
            <w:r w:rsidRPr="007225B0">
              <w:rPr>
                <w:rStyle w:val="Hyperlink"/>
                <w:noProof/>
              </w:rPr>
              <w:t>Klarna</w:t>
            </w:r>
            <w:r>
              <w:rPr>
                <w:noProof/>
                <w:webHidden/>
              </w:rPr>
              <w:tab/>
            </w:r>
            <w:r>
              <w:rPr>
                <w:noProof/>
                <w:webHidden/>
              </w:rPr>
              <w:fldChar w:fldCharType="begin"/>
            </w:r>
            <w:r>
              <w:rPr>
                <w:noProof/>
                <w:webHidden/>
              </w:rPr>
              <w:instrText xml:space="preserve"> PAGEREF _Toc492046337 \h </w:instrText>
            </w:r>
            <w:r>
              <w:rPr>
                <w:noProof/>
                <w:webHidden/>
              </w:rPr>
            </w:r>
            <w:r>
              <w:rPr>
                <w:noProof/>
                <w:webHidden/>
              </w:rPr>
              <w:fldChar w:fldCharType="separate"/>
            </w:r>
            <w:r>
              <w:rPr>
                <w:noProof/>
                <w:webHidden/>
              </w:rPr>
              <w:t>75</w:t>
            </w:r>
            <w:r>
              <w:rPr>
                <w:noProof/>
                <w:webHidden/>
              </w:rPr>
              <w:fldChar w:fldCharType="end"/>
            </w:r>
          </w:hyperlink>
        </w:p>
        <w:p w14:paraId="35A204C4" w14:textId="77777777" w:rsidR="00476069" w:rsidRDefault="00476069">
          <w:pPr>
            <w:pStyle w:val="TOC3"/>
            <w:rPr>
              <w:rFonts w:asciiTheme="minorHAnsi" w:eastAsiaTheme="minorEastAsia" w:hAnsiTheme="minorHAnsi" w:cstheme="minorBidi"/>
              <w:noProof/>
              <w:sz w:val="22"/>
              <w:szCs w:val="22"/>
            </w:rPr>
          </w:pPr>
          <w:hyperlink w:anchor="_Toc492046338" w:history="1">
            <w:r w:rsidRPr="007225B0">
              <w:rPr>
                <w:rStyle w:val="Hyperlink"/>
                <w:noProof/>
              </w:rPr>
              <w:t>Bank Transfer</w:t>
            </w:r>
            <w:r>
              <w:rPr>
                <w:noProof/>
                <w:webHidden/>
              </w:rPr>
              <w:tab/>
            </w:r>
            <w:r>
              <w:rPr>
                <w:noProof/>
                <w:webHidden/>
              </w:rPr>
              <w:fldChar w:fldCharType="begin"/>
            </w:r>
            <w:r>
              <w:rPr>
                <w:noProof/>
                <w:webHidden/>
              </w:rPr>
              <w:instrText xml:space="preserve"> PAGEREF _Toc492046338 \h </w:instrText>
            </w:r>
            <w:r>
              <w:rPr>
                <w:noProof/>
                <w:webHidden/>
              </w:rPr>
            </w:r>
            <w:r>
              <w:rPr>
                <w:noProof/>
                <w:webHidden/>
              </w:rPr>
              <w:fldChar w:fldCharType="separate"/>
            </w:r>
            <w:r>
              <w:rPr>
                <w:noProof/>
                <w:webHidden/>
              </w:rPr>
              <w:t>82</w:t>
            </w:r>
            <w:r>
              <w:rPr>
                <w:noProof/>
                <w:webHidden/>
              </w:rPr>
              <w:fldChar w:fldCharType="end"/>
            </w:r>
          </w:hyperlink>
        </w:p>
        <w:p w14:paraId="239D9A17" w14:textId="77777777" w:rsidR="00476069" w:rsidRDefault="00476069">
          <w:pPr>
            <w:pStyle w:val="TOC3"/>
            <w:rPr>
              <w:rFonts w:asciiTheme="minorHAnsi" w:eastAsiaTheme="minorEastAsia" w:hAnsiTheme="minorHAnsi" w:cstheme="minorBidi"/>
              <w:noProof/>
              <w:sz w:val="22"/>
              <w:szCs w:val="22"/>
            </w:rPr>
          </w:pPr>
          <w:hyperlink w:anchor="_Toc492046339" w:history="1">
            <w:r w:rsidRPr="007225B0">
              <w:rPr>
                <w:rStyle w:val="Hyperlink"/>
                <w:noProof/>
              </w:rPr>
              <w:t>Alipay Authorization</w:t>
            </w:r>
            <w:r>
              <w:rPr>
                <w:noProof/>
                <w:webHidden/>
              </w:rPr>
              <w:tab/>
            </w:r>
            <w:r>
              <w:rPr>
                <w:noProof/>
                <w:webHidden/>
              </w:rPr>
              <w:fldChar w:fldCharType="begin"/>
            </w:r>
            <w:r>
              <w:rPr>
                <w:noProof/>
                <w:webHidden/>
              </w:rPr>
              <w:instrText xml:space="preserve"> PAGEREF _Toc492046339 \h </w:instrText>
            </w:r>
            <w:r>
              <w:rPr>
                <w:noProof/>
                <w:webHidden/>
              </w:rPr>
            </w:r>
            <w:r>
              <w:rPr>
                <w:noProof/>
                <w:webHidden/>
              </w:rPr>
              <w:fldChar w:fldCharType="separate"/>
            </w:r>
            <w:r>
              <w:rPr>
                <w:noProof/>
                <w:webHidden/>
              </w:rPr>
              <w:t>85</w:t>
            </w:r>
            <w:r>
              <w:rPr>
                <w:noProof/>
                <w:webHidden/>
              </w:rPr>
              <w:fldChar w:fldCharType="end"/>
            </w:r>
          </w:hyperlink>
        </w:p>
        <w:p w14:paraId="702D1CD9" w14:textId="77777777" w:rsidR="00476069" w:rsidRDefault="00476069">
          <w:pPr>
            <w:pStyle w:val="TOC3"/>
            <w:rPr>
              <w:rFonts w:asciiTheme="minorHAnsi" w:eastAsiaTheme="minorEastAsia" w:hAnsiTheme="minorHAnsi" w:cstheme="minorBidi"/>
              <w:noProof/>
              <w:sz w:val="22"/>
              <w:szCs w:val="22"/>
            </w:rPr>
          </w:pPr>
          <w:hyperlink w:anchor="_Toc492046340" w:history="1">
            <w:r w:rsidRPr="007225B0">
              <w:rPr>
                <w:rStyle w:val="Hyperlink"/>
                <w:noProof/>
              </w:rPr>
              <w:t>PayPal Express &amp; PayPal Billing Agreement</w:t>
            </w:r>
            <w:r>
              <w:rPr>
                <w:noProof/>
                <w:webHidden/>
              </w:rPr>
              <w:tab/>
            </w:r>
            <w:r>
              <w:rPr>
                <w:noProof/>
                <w:webHidden/>
              </w:rPr>
              <w:fldChar w:fldCharType="begin"/>
            </w:r>
            <w:r>
              <w:rPr>
                <w:noProof/>
                <w:webHidden/>
              </w:rPr>
              <w:instrText xml:space="preserve"> PAGEREF _Toc492046340 \h </w:instrText>
            </w:r>
            <w:r>
              <w:rPr>
                <w:noProof/>
                <w:webHidden/>
              </w:rPr>
            </w:r>
            <w:r>
              <w:rPr>
                <w:noProof/>
                <w:webHidden/>
              </w:rPr>
              <w:fldChar w:fldCharType="separate"/>
            </w:r>
            <w:r>
              <w:rPr>
                <w:noProof/>
                <w:webHidden/>
              </w:rPr>
              <w:t>85</w:t>
            </w:r>
            <w:r>
              <w:rPr>
                <w:noProof/>
                <w:webHidden/>
              </w:rPr>
              <w:fldChar w:fldCharType="end"/>
            </w:r>
          </w:hyperlink>
        </w:p>
        <w:p w14:paraId="0DB8AF64" w14:textId="77777777" w:rsidR="00476069" w:rsidRDefault="00476069">
          <w:pPr>
            <w:pStyle w:val="TOC3"/>
            <w:rPr>
              <w:rFonts w:asciiTheme="minorHAnsi" w:eastAsiaTheme="minorEastAsia" w:hAnsiTheme="minorHAnsi" w:cstheme="minorBidi"/>
              <w:noProof/>
              <w:sz w:val="22"/>
              <w:szCs w:val="22"/>
            </w:rPr>
          </w:pPr>
          <w:hyperlink w:anchor="_Toc492046341" w:history="1">
            <w:r w:rsidRPr="007225B0">
              <w:rPr>
                <w:rStyle w:val="Hyperlink"/>
                <w:noProof/>
              </w:rPr>
              <w:t>PayPal Credit</w:t>
            </w:r>
            <w:r>
              <w:rPr>
                <w:noProof/>
                <w:webHidden/>
              </w:rPr>
              <w:tab/>
            </w:r>
            <w:r>
              <w:rPr>
                <w:noProof/>
                <w:webHidden/>
              </w:rPr>
              <w:fldChar w:fldCharType="begin"/>
            </w:r>
            <w:r>
              <w:rPr>
                <w:noProof/>
                <w:webHidden/>
              </w:rPr>
              <w:instrText xml:space="preserve"> PAGEREF _Toc492046341 \h </w:instrText>
            </w:r>
            <w:r>
              <w:rPr>
                <w:noProof/>
                <w:webHidden/>
              </w:rPr>
            </w:r>
            <w:r>
              <w:rPr>
                <w:noProof/>
                <w:webHidden/>
              </w:rPr>
              <w:fldChar w:fldCharType="separate"/>
            </w:r>
            <w:r>
              <w:rPr>
                <w:noProof/>
                <w:webHidden/>
              </w:rPr>
              <w:t>93</w:t>
            </w:r>
            <w:r>
              <w:rPr>
                <w:noProof/>
                <w:webHidden/>
              </w:rPr>
              <w:fldChar w:fldCharType="end"/>
            </w:r>
          </w:hyperlink>
        </w:p>
        <w:p w14:paraId="012D3ADE" w14:textId="77777777" w:rsidR="00476069" w:rsidRDefault="00476069">
          <w:pPr>
            <w:pStyle w:val="TOC3"/>
            <w:rPr>
              <w:rFonts w:asciiTheme="minorHAnsi" w:eastAsiaTheme="minorEastAsia" w:hAnsiTheme="minorHAnsi" w:cstheme="minorBidi"/>
              <w:noProof/>
              <w:sz w:val="22"/>
              <w:szCs w:val="22"/>
            </w:rPr>
          </w:pPr>
          <w:hyperlink w:anchor="_Toc492046342" w:history="1">
            <w:r w:rsidRPr="007225B0">
              <w:rPr>
                <w:rStyle w:val="Hyperlink"/>
                <w:noProof/>
              </w:rPr>
              <w:t>Retail POS</w:t>
            </w:r>
            <w:r>
              <w:rPr>
                <w:noProof/>
                <w:webHidden/>
              </w:rPr>
              <w:tab/>
            </w:r>
            <w:r>
              <w:rPr>
                <w:noProof/>
                <w:webHidden/>
              </w:rPr>
              <w:fldChar w:fldCharType="begin"/>
            </w:r>
            <w:r>
              <w:rPr>
                <w:noProof/>
                <w:webHidden/>
              </w:rPr>
              <w:instrText xml:space="preserve"> PAGEREF _Toc492046342 \h </w:instrText>
            </w:r>
            <w:r>
              <w:rPr>
                <w:noProof/>
                <w:webHidden/>
              </w:rPr>
            </w:r>
            <w:r>
              <w:rPr>
                <w:noProof/>
                <w:webHidden/>
              </w:rPr>
              <w:fldChar w:fldCharType="separate"/>
            </w:r>
            <w:r>
              <w:rPr>
                <w:noProof/>
                <w:webHidden/>
              </w:rPr>
              <w:t>96</w:t>
            </w:r>
            <w:r>
              <w:rPr>
                <w:noProof/>
                <w:webHidden/>
              </w:rPr>
              <w:fldChar w:fldCharType="end"/>
            </w:r>
          </w:hyperlink>
        </w:p>
        <w:p w14:paraId="3F37F837" w14:textId="77777777" w:rsidR="00476069" w:rsidRDefault="00476069">
          <w:pPr>
            <w:pStyle w:val="TOC3"/>
            <w:rPr>
              <w:rFonts w:asciiTheme="minorHAnsi" w:eastAsiaTheme="minorEastAsia" w:hAnsiTheme="minorHAnsi" w:cstheme="minorBidi"/>
              <w:noProof/>
              <w:sz w:val="22"/>
              <w:szCs w:val="22"/>
            </w:rPr>
          </w:pPr>
          <w:hyperlink w:anchor="_Toc492046343" w:history="1">
            <w:r w:rsidRPr="007225B0">
              <w:rPr>
                <w:rStyle w:val="Hyperlink"/>
                <w:noProof/>
              </w:rPr>
              <w:t>ApplePay REST Interface Integration ways with Device/APP</w:t>
            </w:r>
            <w:r>
              <w:rPr>
                <w:noProof/>
                <w:webHidden/>
              </w:rPr>
              <w:tab/>
            </w:r>
            <w:r>
              <w:rPr>
                <w:noProof/>
                <w:webHidden/>
              </w:rPr>
              <w:fldChar w:fldCharType="begin"/>
            </w:r>
            <w:r>
              <w:rPr>
                <w:noProof/>
                <w:webHidden/>
              </w:rPr>
              <w:instrText xml:space="preserve"> PAGEREF _Toc492046343 \h </w:instrText>
            </w:r>
            <w:r>
              <w:rPr>
                <w:noProof/>
                <w:webHidden/>
              </w:rPr>
            </w:r>
            <w:r>
              <w:rPr>
                <w:noProof/>
                <w:webHidden/>
              </w:rPr>
              <w:fldChar w:fldCharType="separate"/>
            </w:r>
            <w:r>
              <w:rPr>
                <w:noProof/>
                <w:webHidden/>
              </w:rPr>
              <w:t>107</w:t>
            </w:r>
            <w:r>
              <w:rPr>
                <w:noProof/>
                <w:webHidden/>
              </w:rPr>
              <w:fldChar w:fldCharType="end"/>
            </w:r>
          </w:hyperlink>
        </w:p>
        <w:p w14:paraId="613A3E35" w14:textId="77777777" w:rsidR="00476069" w:rsidRDefault="00476069">
          <w:pPr>
            <w:pStyle w:val="TOC3"/>
            <w:rPr>
              <w:rFonts w:asciiTheme="minorHAnsi" w:eastAsiaTheme="minorEastAsia" w:hAnsiTheme="minorHAnsi" w:cstheme="minorBidi"/>
              <w:noProof/>
              <w:sz w:val="22"/>
              <w:szCs w:val="22"/>
            </w:rPr>
          </w:pPr>
          <w:hyperlink w:anchor="_Toc492046344" w:history="1">
            <w:r w:rsidRPr="007225B0">
              <w:rPr>
                <w:rStyle w:val="Hyperlink"/>
                <w:noProof/>
              </w:rPr>
              <w:t>AndroidPay REST Interface Integration ways with Device/APP</w:t>
            </w:r>
            <w:r>
              <w:rPr>
                <w:noProof/>
                <w:webHidden/>
              </w:rPr>
              <w:tab/>
            </w:r>
            <w:r>
              <w:rPr>
                <w:noProof/>
                <w:webHidden/>
              </w:rPr>
              <w:fldChar w:fldCharType="begin"/>
            </w:r>
            <w:r>
              <w:rPr>
                <w:noProof/>
                <w:webHidden/>
              </w:rPr>
              <w:instrText xml:space="preserve"> PAGEREF _Toc492046344 \h </w:instrText>
            </w:r>
            <w:r>
              <w:rPr>
                <w:noProof/>
                <w:webHidden/>
              </w:rPr>
            </w:r>
            <w:r>
              <w:rPr>
                <w:noProof/>
                <w:webHidden/>
              </w:rPr>
              <w:fldChar w:fldCharType="separate"/>
            </w:r>
            <w:r>
              <w:rPr>
                <w:noProof/>
                <w:webHidden/>
              </w:rPr>
              <w:t>111</w:t>
            </w:r>
            <w:r>
              <w:rPr>
                <w:noProof/>
                <w:webHidden/>
              </w:rPr>
              <w:fldChar w:fldCharType="end"/>
            </w:r>
          </w:hyperlink>
        </w:p>
        <w:p w14:paraId="12714F99" w14:textId="77777777" w:rsidR="00476069" w:rsidRDefault="00476069">
          <w:pPr>
            <w:pStyle w:val="TOC3"/>
            <w:rPr>
              <w:rFonts w:asciiTheme="minorHAnsi" w:eastAsiaTheme="minorEastAsia" w:hAnsiTheme="minorHAnsi" w:cstheme="minorBidi"/>
              <w:noProof/>
              <w:sz w:val="22"/>
              <w:szCs w:val="22"/>
            </w:rPr>
          </w:pPr>
          <w:hyperlink w:anchor="_Toc492046345" w:history="1">
            <w:r w:rsidRPr="007225B0">
              <w:rPr>
                <w:rStyle w:val="Hyperlink"/>
                <w:noProof/>
              </w:rPr>
              <w:t>Visa Checkout</w:t>
            </w:r>
            <w:r>
              <w:rPr>
                <w:noProof/>
                <w:webHidden/>
              </w:rPr>
              <w:tab/>
            </w:r>
            <w:r>
              <w:rPr>
                <w:noProof/>
                <w:webHidden/>
              </w:rPr>
              <w:fldChar w:fldCharType="begin"/>
            </w:r>
            <w:r>
              <w:rPr>
                <w:noProof/>
                <w:webHidden/>
              </w:rPr>
              <w:instrText xml:space="preserve"> PAGEREF _Toc492046345 \h </w:instrText>
            </w:r>
            <w:r>
              <w:rPr>
                <w:noProof/>
                <w:webHidden/>
              </w:rPr>
            </w:r>
            <w:r>
              <w:rPr>
                <w:noProof/>
                <w:webHidden/>
              </w:rPr>
              <w:fldChar w:fldCharType="separate"/>
            </w:r>
            <w:r>
              <w:rPr>
                <w:noProof/>
                <w:webHidden/>
              </w:rPr>
              <w:t>114</w:t>
            </w:r>
            <w:r>
              <w:rPr>
                <w:noProof/>
                <w:webHidden/>
              </w:rPr>
              <w:fldChar w:fldCharType="end"/>
            </w:r>
          </w:hyperlink>
        </w:p>
        <w:p w14:paraId="200759FB" w14:textId="77777777" w:rsidR="00476069" w:rsidRDefault="00476069">
          <w:pPr>
            <w:pStyle w:val="TOC3"/>
            <w:rPr>
              <w:rFonts w:asciiTheme="minorHAnsi" w:eastAsiaTheme="minorEastAsia" w:hAnsiTheme="minorHAnsi" w:cstheme="minorBidi"/>
              <w:noProof/>
              <w:sz w:val="22"/>
              <w:szCs w:val="22"/>
            </w:rPr>
          </w:pPr>
          <w:hyperlink w:anchor="_Toc492046346" w:history="1">
            <w:r w:rsidRPr="007225B0">
              <w:rPr>
                <w:rStyle w:val="Hyperlink"/>
                <w:noProof/>
              </w:rPr>
              <w:t>Secure Acceptance</w:t>
            </w:r>
            <w:r>
              <w:rPr>
                <w:noProof/>
                <w:webHidden/>
              </w:rPr>
              <w:tab/>
            </w:r>
            <w:r>
              <w:rPr>
                <w:noProof/>
                <w:webHidden/>
              </w:rPr>
              <w:fldChar w:fldCharType="begin"/>
            </w:r>
            <w:r>
              <w:rPr>
                <w:noProof/>
                <w:webHidden/>
              </w:rPr>
              <w:instrText xml:space="preserve"> PAGEREF _Toc492046346 \h </w:instrText>
            </w:r>
            <w:r>
              <w:rPr>
                <w:noProof/>
                <w:webHidden/>
              </w:rPr>
            </w:r>
            <w:r>
              <w:rPr>
                <w:noProof/>
                <w:webHidden/>
              </w:rPr>
              <w:fldChar w:fldCharType="separate"/>
            </w:r>
            <w:r>
              <w:rPr>
                <w:noProof/>
                <w:webHidden/>
              </w:rPr>
              <w:t>120</w:t>
            </w:r>
            <w:r>
              <w:rPr>
                <w:noProof/>
                <w:webHidden/>
              </w:rPr>
              <w:fldChar w:fldCharType="end"/>
            </w:r>
          </w:hyperlink>
        </w:p>
        <w:p w14:paraId="5513AAE7" w14:textId="77777777" w:rsidR="00476069" w:rsidRDefault="00476069">
          <w:pPr>
            <w:pStyle w:val="TOC3"/>
            <w:rPr>
              <w:rFonts w:asciiTheme="minorHAnsi" w:eastAsiaTheme="minorEastAsia" w:hAnsiTheme="minorHAnsi" w:cstheme="minorBidi"/>
              <w:noProof/>
              <w:sz w:val="22"/>
              <w:szCs w:val="22"/>
            </w:rPr>
          </w:pPr>
          <w:hyperlink w:anchor="_Toc492046347" w:history="1">
            <w:r w:rsidRPr="007225B0">
              <w:rPr>
                <w:rStyle w:val="Hyperlink"/>
                <w:noProof/>
              </w:rPr>
              <w:t>Device Fingerprint</w:t>
            </w:r>
            <w:r>
              <w:rPr>
                <w:noProof/>
                <w:webHidden/>
              </w:rPr>
              <w:tab/>
            </w:r>
            <w:r>
              <w:rPr>
                <w:noProof/>
                <w:webHidden/>
              </w:rPr>
              <w:fldChar w:fldCharType="begin"/>
            </w:r>
            <w:r>
              <w:rPr>
                <w:noProof/>
                <w:webHidden/>
              </w:rPr>
              <w:instrText xml:space="preserve"> PAGEREF _Toc492046347 \h </w:instrText>
            </w:r>
            <w:r>
              <w:rPr>
                <w:noProof/>
                <w:webHidden/>
              </w:rPr>
            </w:r>
            <w:r>
              <w:rPr>
                <w:noProof/>
                <w:webHidden/>
              </w:rPr>
              <w:fldChar w:fldCharType="separate"/>
            </w:r>
            <w:r>
              <w:rPr>
                <w:noProof/>
                <w:webHidden/>
              </w:rPr>
              <w:t>133</w:t>
            </w:r>
            <w:r>
              <w:rPr>
                <w:noProof/>
                <w:webHidden/>
              </w:rPr>
              <w:fldChar w:fldCharType="end"/>
            </w:r>
          </w:hyperlink>
        </w:p>
        <w:p w14:paraId="6E904D03" w14:textId="77777777" w:rsidR="00476069" w:rsidRDefault="00476069">
          <w:pPr>
            <w:pStyle w:val="TOC2"/>
            <w:rPr>
              <w:rFonts w:asciiTheme="minorHAnsi" w:eastAsiaTheme="minorEastAsia" w:hAnsiTheme="minorHAnsi" w:cstheme="minorBidi"/>
              <w:noProof/>
              <w:sz w:val="22"/>
              <w:szCs w:val="22"/>
            </w:rPr>
          </w:pPr>
          <w:hyperlink w:anchor="_Toc492046348" w:history="1">
            <w:r w:rsidRPr="007225B0">
              <w:rPr>
                <w:rStyle w:val="Hyperlink"/>
                <w:noProof/>
              </w:rPr>
              <w:t>Site Configuration</w:t>
            </w:r>
            <w:r>
              <w:rPr>
                <w:noProof/>
                <w:webHidden/>
              </w:rPr>
              <w:tab/>
            </w:r>
            <w:r>
              <w:rPr>
                <w:noProof/>
                <w:webHidden/>
              </w:rPr>
              <w:fldChar w:fldCharType="begin"/>
            </w:r>
            <w:r>
              <w:rPr>
                <w:noProof/>
                <w:webHidden/>
              </w:rPr>
              <w:instrText xml:space="preserve"> PAGEREF _Toc492046348 \h </w:instrText>
            </w:r>
            <w:r>
              <w:rPr>
                <w:noProof/>
                <w:webHidden/>
              </w:rPr>
            </w:r>
            <w:r>
              <w:rPr>
                <w:noProof/>
                <w:webHidden/>
              </w:rPr>
              <w:fldChar w:fldCharType="separate"/>
            </w:r>
            <w:r>
              <w:rPr>
                <w:noProof/>
                <w:webHidden/>
              </w:rPr>
              <w:t>137</w:t>
            </w:r>
            <w:r>
              <w:rPr>
                <w:noProof/>
                <w:webHidden/>
              </w:rPr>
              <w:fldChar w:fldCharType="end"/>
            </w:r>
          </w:hyperlink>
        </w:p>
        <w:p w14:paraId="30E757EA" w14:textId="77777777" w:rsidR="00476069" w:rsidRDefault="00476069">
          <w:pPr>
            <w:pStyle w:val="TOC3"/>
            <w:rPr>
              <w:rFonts w:asciiTheme="minorHAnsi" w:eastAsiaTheme="minorEastAsia" w:hAnsiTheme="minorHAnsi" w:cstheme="minorBidi"/>
              <w:noProof/>
              <w:sz w:val="22"/>
              <w:szCs w:val="22"/>
            </w:rPr>
          </w:pPr>
          <w:hyperlink w:anchor="_Toc492046349" w:history="1">
            <w:r w:rsidRPr="007225B0">
              <w:rPr>
                <w:rStyle w:val="Hyperlink"/>
                <w:noProof/>
              </w:rPr>
              <w:t>Configure Payment Processor</w:t>
            </w:r>
            <w:r>
              <w:rPr>
                <w:noProof/>
                <w:webHidden/>
              </w:rPr>
              <w:tab/>
            </w:r>
            <w:r>
              <w:rPr>
                <w:noProof/>
                <w:webHidden/>
              </w:rPr>
              <w:fldChar w:fldCharType="begin"/>
            </w:r>
            <w:r>
              <w:rPr>
                <w:noProof/>
                <w:webHidden/>
              </w:rPr>
              <w:instrText xml:space="preserve"> PAGEREF _Toc492046349 \h </w:instrText>
            </w:r>
            <w:r>
              <w:rPr>
                <w:noProof/>
                <w:webHidden/>
              </w:rPr>
            </w:r>
            <w:r>
              <w:rPr>
                <w:noProof/>
                <w:webHidden/>
              </w:rPr>
              <w:fldChar w:fldCharType="separate"/>
            </w:r>
            <w:r>
              <w:rPr>
                <w:noProof/>
                <w:webHidden/>
              </w:rPr>
              <w:t>137</w:t>
            </w:r>
            <w:r>
              <w:rPr>
                <w:noProof/>
                <w:webHidden/>
              </w:rPr>
              <w:fldChar w:fldCharType="end"/>
            </w:r>
          </w:hyperlink>
        </w:p>
        <w:p w14:paraId="36246E2C" w14:textId="77777777" w:rsidR="00476069" w:rsidRDefault="00476069">
          <w:pPr>
            <w:pStyle w:val="TOC3"/>
            <w:rPr>
              <w:rFonts w:asciiTheme="minorHAnsi" w:eastAsiaTheme="minorEastAsia" w:hAnsiTheme="minorHAnsi" w:cstheme="minorBidi"/>
              <w:noProof/>
              <w:sz w:val="22"/>
              <w:szCs w:val="22"/>
            </w:rPr>
          </w:pPr>
          <w:hyperlink w:anchor="_Toc492046350" w:history="1">
            <w:r w:rsidRPr="007225B0">
              <w:rPr>
                <w:rStyle w:val="Hyperlink"/>
                <w:noProof/>
              </w:rPr>
              <w:t>Import Meta Data</w:t>
            </w:r>
            <w:r>
              <w:rPr>
                <w:noProof/>
                <w:webHidden/>
              </w:rPr>
              <w:tab/>
            </w:r>
            <w:r>
              <w:rPr>
                <w:noProof/>
                <w:webHidden/>
              </w:rPr>
              <w:fldChar w:fldCharType="begin"/>
            </w:r>
            <w:r>
              <w:rPr>
                <w:noProof/>
                <w:webHidden/>
              </w:rPr>
              <w:instrText xml:space="preserve"> PAGEREF _Toc492046350 \h </w:instrText>
            </w:r>
            <w:r>
              <w:rPr>
                <w:noProof/>
                <w:webHidden/>
              </w:rPr>
            </w:r>
            <w:r>
              <w:rPr>
                <w:noProof/>
                <w:webHidden/>
              </w:rPr>
              <w:fldChar w:fldCharType="separate"/>
            </w:r>
            <w:r>
              <w:rPr>
                <w:noProof/>
                <w:webHidden/>
              </w:rPr>
              <w:t>138</w:t>
            </w:r>
            <w:r>
              <w:rPr>
                <w:noProof/>
                <w:webHidden/>
              </w:rPr>
              <w:fldChar w:fldCharType="end"/>
            </w:r>
          </w:hyperlink>
        </w:p>
        <w:p w14:paraId="2EA3505F" w14:textId="77777777" w:rsidR="00476069" w:rsidRDefault="00476069">
          <w:pPr>
            <w:pStyle w:val="TOC3"/>
            <w:rPr>
              <w:rFonts w:asciiTheme="minorHAnsi" w:eastAsiaTheme="minorEastAsia" w:hAnsiTheme="minorHAnsi" w:cstheme="minorBidi"/>
              <w:noProof/>
              <w:sz w:val="22"/>
              <w:szCs w:val="22"/>
            </w:rPr>
          </w:pPr>
          <w:hyperlink w:anchor="_Toc492046351" w:history="1">
            <w:r w:rsidRPr="007225B0">
              <w:rPr>
                <w:rStyle w:val="Hyperlink"/>
                <w:noProof/>
              </w:rPr>
              <w:t>Import Payment Methods</w:t>
            </w:r>
            <w:r>
              <w:rPr>
                <w:noProof/>
                <w:webHidden/>
              </w:rPr>
              <w:tab/>
            </w:r>
            <w:r>
              <w:rPr>
                <w:noProof/>
                <w:webHidden/>
              </w:rPr>
              <w:fldChar w:fldCharType="begin"/>
            </w:r>
            <w:r>
              <w:rPr>
                <w:noProof/>
                <w:webHidden/>
              </w:rPr>
              <w:instrText xml:space="preserve"> PAGEREF _Toc492046351 \h </w:instrText>
            </w:r>
            <w:r>
              <w:rPr>
                <w:noProof/>
                <w:webHidden/>
              </w:rPr>
            </w:r>
            <w:r>
              <w:rPr>
                <w:noProof/>
                <w:webHidden/>
              </w:rPr>
              <w:fldChar w:fldCharType="separate"/>
            </w:r>
            <w:r>
              <w:rPr>
                <w:noProof/>
                <w:webHidden/>
              </w:rPr>
              <w:t>138</w:t>
            </w:r>
            <w:r>
              <w:rPr>
                <w:noProof/>
                <w:webHidden/>
              </w:rPr>
              <w:fldChar w:fldCharType="end"/>
            </w:r>
          </w:hyperlink>
        </w:p>
        <w:p w14:paraId="4A4F23CE" w14:textId="77777777" w:rsidR="00476069" w:rsidRDefault="00476069">
          <w:pPr>
            <w:pStyle w:val="TOC3"/>
            <w:rPr>
              <w:rFonts w:asciiTheme="minorHAnsi" w:eastAsiaTheme="minorEastAsia" w:hAnsiTheme="minorHAnsi" w:cstheme="minorBidi"/>
              <w:noProof/>
              <w:sz w:val="22"/>
              <w:szCs w:val="22"/>
            </w:rPr>
          </w:pPr>
          <w:hyperlink w:anchor="_Toc492046352" w:history="1">
            <w:r w:rsidRPr="007225B0">
              <w:rPr>
                <w:rStyle w:val="Hyperlink"/>
                <w:noProof/>
              </w:rPr>
              <w:t>Configure Services</w:t>
            </w:r>
            <w:r>
              <w:rPr>
                <w:noProof/>
                <w:webHidden/>
              </w:rPr>
              <w:tab/>
            </w:r>
            <w:r>
              <w:rPr>
                <w:noProof/>
                <w:webHidden/>
              </w:rPr>
              <w:fldChar w:fldCharType="begin"/>
            </w:r>
            <w:r>
              <w:rPr>
                <w:noProof/>
                <w:webHidden/>
              </w:rPr>
              <w:instrText xml:space="preserve"> PAGEREF _Toc492046352 \h </w:instrText>
            </w:r>
            <w:r>
              <w:rPr>
                <w:noProof/>
                <w:webHidden/>
              </w:rPr>
            </w:r>
            <w:r>
              <w:rPr>
                <w:noProof/>
                <w:webHidden/>
              </w:rPr>
              <w:fldChar w:fldCharType="separate"/>
            </w:r>
            <w:r>
              <w:rPr>
                <w:noProof/>
                <w:webHidden/>
              </w:rPr>
              <w:t>140</w:t>
            </w:r>
            <w:r>
              <w:rPr>
                <w:noProof/>
                <w:webHidden/>
              </w:rPr>
              <w:fldChar w:fldCharType="end"/>
            </w:r>
          </w:hyperlink>
        </w:p>
        <w:p w14:paraId="591D60C3" w14:textId="77777777" w:rsidR="00476069" w:rsidRDefault="00476069">
          <w:pPr>
            <w:pStyle w:val="TOC3"/>
            <w:rPr>
              <w:rFonts w:asciiTheme="minorHAnsi" w:eastAsiaTheme="minorEastAsia" w:hAnsiTheme="minorHAnsi" w:cstheme="minorBidi"/>
              <w:noProof/>
              <w:sz w:val="22"/>
              <w:szCs w:val="22"/>
            </w:rPr>
          </w:pPr>
          <w:hyperlink w:anchor="_Toc492046353" w:history="1">
            <w:r w:rsidRPr="007225B0">
              <w:rPr>
                <w:rStyle w:val="Hyperlink"/>
                <w:noProof/>
              </w:rPr>
              <w:t>Configure Site Preferences</w:t>
            </w:r>
            <w:r>
              <w:rPr>
                <w:noProof/>
                <w:webHidden/>
              </w:rPr>
              <w:tab/>
            </w:r>
            <w:r>
              <w:rPr>
                <w:noProof/>
                <w:webHidden/>
              </w:rPr>
              <w:fldChar w:fldCharType="begin"/>
            </w:r>
            <w:r>
              <w:rPr>
                <w:noProof/>
                <w:webHidden/>
              </w:rPr>
              <w:instrText xml:space="preserve"> PAGEREF _Toc492046353 \h </w:instrText>
            </w:r>
            <w:r>
              <w:rPr>
                <w:noProof/>
                <w:webHidden/>
              </w:rPr>
            </w:r>
            <w:r>
              <w:rPr>
                <w:noProof/>
                <w:webHidden/>
              </w:rPr>
              <w:fldChar w:fldCharType="separate"/>
            </w:r>
            <w:r>
              <w:rPr>
                <w:noProof/>
                <w:webHidden/>
              </w:rPr>
              <w:t>144</w:t>
            </w:r>
            <w:r>
              <w:rPr>
                <w:noProof/>
                <w:webHidden/>
              </w:rPr>
              <w:fldChar w:fldCharType="end"/>
            </w:r>
          </w:hyperlink>
        </w:p>
        <w:p w14:paraId="57160B41" w14:textId="77777777" w:rsidR="00476069" w:rsidRDefault="00476069">
          <w:pPr>
            <w:pStyle w:val="TOC3"/>
            <w:rPr>
              <w:rFonts w:asciiTheme="minorHAnsi" w:eastAsiaTheme="minorEastAsia" w:hAnsiTheme="minorHAnsi" w:cstheme="minorBidi"/>
              <w:noProof/>
              <w:sz w:val="22"/>
              <w:szCs w:val="22"/>
            </w:rPr>
          </w:pPr>
          <w:hyperlink w:anchor="_Toc492046354" w:history="1">
            <w:r w:rsidRPr="007225B0">
              <w:rPr>
                <w:rStyle w:val="Hyperlink"/>
                <w:noProof/>
              </w:rPr>
              <w:t>Configure Payment Method</w:t>
            </w:r>
            <w:r>
              <w:rPr>
                <w:noProof/>
                <w:webHidden/>
              </w:rPr>
              <w:tab/>
            </w:r>
            <w:r>
              <w:rPr>
                <w:noProof/>
                <w:webHidden/>
              </w:rPr>
              <w:fldChar w:fldCharType="begin"/>
            </w:r>
            <w:r>
              <w:rPr>
                <w:noProof/>
                <w:webHidden/>
              </w:rPr>
              <w:instrText xml:space="preserve"> PAGEREF _Toc492046354 \h </w:instrText>
            </w:r>
            <w:r>
              <w:rPr>
                <w:noProof/>
                <w:webHidden/>
              </w:rPr>
            </w:r>
            <w:r>
              <w:rPr>
                <w:noProof/>
                <w:webHidden/>
              </w:rPr>
              <w:fldChar w:fldCharType="separate"/>
            </w:r>
            <w:r>
              <w:rPr>
                <w:noProof/>
                <w:webHidden/>
              </w:rPr>
              <w:t>158</w:t>
            </w:r>
            <w:r>
              <w:rPr>
                <w:noProof/>
                <w:webHidden/>
              </w:rPr>
              <w:fldChar w:fldCharType="end"/>
            </w:r>
          </w:hyperlink>
        </w:p>
        <w:p w14:paraId="03BAA478" w14:textId="77777777" w:rsidR="00476069" w:rsidRDefault="00476069">
          <w:pPr>
            <w:pStyle w:val="TOC3"/>
            <w:rPr>
              <w:rFonts w:asciiTheme="minorHAnsi" w:eastAsiaTheme="minorEastAsia" w:hAnsiTheme="minorHAnsi" w:cstheme="minorBidi"/>
              <w:noProof/>
              <w:sz w:val="22"/>
              <w:szCs w:val="22"/>
            </w:rPr>
          </w:pPr>
          <w:hyperlink w:anchor="_Toc492046355" w:history="1">
            <w:r w:rsidRPr="007225B0">
              <w:rPr>
                <w:rStyle w:val="Hyperlink"/>
                <w:noProof/>
              </w:rPr>
              <w:t>Configure Custom Objects</w:t>
            </w:r>
            <w:r>
              <w:rPr>
                <w:noProof/>
                <w:webHidden/>
              </w:rPr>
              <w:tab/>
            </w:r>
            <w:r>
              <w:rPr>
                <w:noProof/>
                <w:webHidden/>
              </w:rPr>
              <w:fldChar w:fldCharType="begin"/>
            </w:r>
            <w:r>
              <w:rPr>
                <w:noProof/>
                <w:webHidden/>
              </w:rPr>
              <w:instrText xml:space="preserve"> PAGEREF _Toc492046355 \h </w:instrText>
            </w:r>
            <w:r>
              <w:rPr>
                <w:noProof/>
                <w:webHidden/>
              </w:rPr>
            </w:r>
            <w:r>
              <w:rPr>
                <w:noProof/>
                <w:webHidden/>
              </w:rPr>
              <w:fldChar w:fldCharType="separate"/>
            </w:r>
            <w:r>
              <w:rPr>
                <w:noProof/>
                <w:webHidden/>
              </w:rPr>
              <w:t>159</w:t>
            </w:r>
            <w:r>
              <w:rPr>
                <w:noProof/>
                <w:webHidden/>
              </w:rPr>
              <w:fldChar w:fldCharType="end"/>
            </w:r>
          </w:hyperlink>
        </w:p>
        <w:p w14:paraId="2A4439A1" w14:textId="77777777" w:rsidR="00476069" w:rsidRDefault="00476069">
          <w:pPr>
            <w:pStyle w:val="TOC3"/>
            <w:rPr>
              <w:rFonts w:asciiTheme="minorHAnsi" w:eastAsiaTheme="minorEastAsia" w:hAnsiTheme="minorHAnsi" w:cstheme="minorBidi"/>
              <w:noProof/>
              <w:sz w:val="22"/>
              <w:szCs w:val="22"/>
            </w:rPr>
          </w:pPr>
          <w:hyperlink w:anchor="_Toc492046356" w:history="1">
            <w:r w:rsidRPr="007225B0">
              <w:rPr>
                <w:rStyle w:val="Hyperlink"/>
                <w:noProof/>
              </w:rPr>
              <w:t>Custom Attribute in Customer Profile</w:t>
            </w:r>
            <w:r>
              <w:rPr>
                <w:noProof/>
                <w:webHidden/>
              </w:rPr>
              <w:tab/>
            </w:r>
            <w:r>
              <w:rPr>
                <w:noProof/>
                <w:webHidden/>
              </w:rPr>
              <w:fldChar w:fldCharType="begin"/>
            </w:r>
            <w:r>
              <w:rPr>
                <w:noProof/>
                <w:webHidden/>
              </w:rPr>
              <w:instrText xml:space="preserve"> PAGEREF _Toc492046356 \h </w:instrText>
            </w:r>
            <w:r>
              <w:rPr>
                <w:noProof/>
                <w:webHidden/>
              </w:rPr>
            </w:r>
            <w:r>
              <w:rPr>
                <w:noProof/>
                <w:webHidden/>
              </w:rPr>
              <w:fldChar w:fldCharType="separate"/>
            </w:r>
            <w:r>
              <w:rPr>
                <w:noProof/>
                <w:webHidden/>
              </w:rPr>
              <w:t>162</w:t>
            </w:r>
            <w:r>
              <w:rPr>
                <w:noProof/>
                <w:webHidden/>
              </w:rPr>
              <w:fldChar w:fldCharType="end"/>
            </w:r>
          </w:hyperlink>
        </w:p>
        <w:p w14:paraId="1663AB82" w14:textId="77777777" w:rsidR="00476069" w:rsidRDefault="00476069">
          <w:pPr>
            <w:pStyle w:val="TOC3"/>
            <w:rPr>
              <w:rFonts w:asciiTheme="minorHAnsi" w:eastAsiaTheme="minorEastAsia" w:hAnsiTheme="minorHAnsi" w:cstheme="minorBidi"/>
              <w:noProof/>
              <w:sz w:val="22"/>
              <w:szCs w:val="22"/>
            </w:rPr>
          </w:pPr>
          <w:hyperlink w:anchor="_Toc492046357" w:history="1">
            <w:r w:rsidRPr="007225B0">
              <w:rPr>
                <w:rStyle w:val="Hyperlink"/>
                <w:noProof/>
              </w:rPr>
              <w:t>Enable Payer Authentication for cards</w:t>
            </w:r>
            <w:r>
              <w:rPr>
                <w:noProof/>
                <w:webHidden/>
              </w:rPr>
              <w:tab/>
            </w:r>
            <w:r>
              <w:rPr>
                <w:noProof/>
                <w:webHidden/>
              </w:rPr>
              <w:fldChar w:fldCharType="begin"/>
            </w:r>
            <w:r>
              <w:rPr>
                <w:noProof/>
                <w:webHidden/>
              </w:rPr>
              <w:instrText xml:space="preserve"> PAGEREF _Toc492046357 \h </w:instrText>
            </w:r>
            <w:r>
              <w:rPr>
                <w:noProof/>
                <w:webHidden/>
              </w:rPr>
            </w:r>
            <w:r>
              <w:rPr>
                <w:noProof/>
                <w:webHidden/>
              </w:rPr>
              <w:fldChar w:fldCharType="separate"/>
            </w:r>
            <w:r>
              <w:rPr>
                <w:noProof/>
                <w:webHidden/>
              </w:rPr>
              <w:t>162</w:t>
            </w:r>
            <w:r>
              <w:rPr>
                <w:noProof/>
                <w:webHidden/>
              </w:rPr>
              <w:fldChar w:fldCharType="end"/>
            </w:r>
          </w:hyperlink>
        </w:p>
        <w:p w14:paraId="08B761C9" w14:textId="77777777" w:rsidR="00476069" w:rsidRDefault="00476069">
          <w:pPr>
            <w:pStyle w:val="TOC3"/>
            <w:rPr>
              <w:rFonts w:asciiTheme="minorHAnsi" w:eastAsiaTheme="minorEastAsia" w:hAnsiTheme="minorHAnsi" w:cstheme="minorBidi"/>
              <w:noProof/>
              <w:sz w:val="22"/>
              <w:szCs w:val="22"/>
            </w:rPr>
          </w:pPr>
          <w:hyperlink w:anchor="_Toc492046358" w:history="1">
            <w:r w:rsidRPr="007225B0">
              <w:rPr>
                <w:rStyle w:val="Hyperlink"/>
                <w:noProof/>
              </w:rPr>
              <w:t>Update shipping method preference</w:t>
            </w:r>
            <w:r>
              <w:rPr>
                <w:noProof/>
                <w:webHidden/>
              </w:rPr>
              <w:tab/>
            </w:r>
            <w:r>
              <w:rPr>
                <w:noProof/>
                <w:webHidden/>
              </w:rPr>
              <w:fldChar w:fldCharType="begin"/>
            </w:r>
            <w:r>
              <w:rPr>
                <w:noProof/>
                <w:webHidden/>
              </w:rPr>
              <w:instrText xml:space="preserve"> PAGEREF _Toc492046358 \h </w:instrText>
            </w:r>
            <w:r>
              <w:rPr>
                <w:noProof/>
                <w:webHidden/>
              </w:rPr>
            </w:r>
            <w:r>
              <w:rPr>
                <w:noProof/>
                <w:webHidden/>
              </w:rPr>
              <w:fldChar w:fldCharType="separate"/>
            </w:r>
            <w:r>
              <w:rPr>
                <w:noProof/>
                <w:webHidden/>
              </w:rPr>
              <w:t>163</w:t>
            </w:r>
            <w:r>
              <w:rPr>
                <w:noProof/>
                <w:webHidden/>
              </w:rPr>
              <w:fldChar w:fldCharType="end"/>
            </w:r>
          </w:hyperlink>
        </w:p>
        <w:p w14:paraId="7E2F2166" w14:textId="77777777" w:rsidR="00476069" w:rsidRDefault="00476069">
          <w:pPr>
            <w:pStyle w:val="TOC3"/>
            <w:rPr>
              <w:rFonts w:asciiTheme="minorHAnsi" w:eastAsiaTheme="minorEastAsia" w:hAnsiTheme="minorHAnsi" w:cstheme="minorBidi"/>
              <w:noProof/>
              <w:sz w:val="22"/>
              <w:szCs w:val="22"/>
            </w:rPr>
          </w:pPr>
          <w:hyperlink w:anchor="_Toc492046359" w:history="1">
            <w:r w:rsidRPr="007225B0">
              <w:rPr>
                <w:rStyle w:val="Hyperlink"/>
                <w:noProof/>
              </w:rPr>
              <w:t>Applying CyberSource Cartridge to the Site</w:t>
            </w:r>
            <w:r>
              <w:rPr>
                <w:noProof/>
                <w:webHidden/>
              </w:rPr>
              <w:tab/>
            </w:r>
            <w:r>
              <w:rPr>
                <w:noProof/>
                <w:webHidden/>
              </w:rPr>
              <w:fldChar w:fldCharType="begin"/>
            </w:r>
            <w:r>
              <w:rPr>
                <w:noProof/>
                <w:webHidden/>
              </w:rPr>
              <w:instrText xml:space="preserve"> PAGEREF _Toc492046359 \h </w:instrText>
            </w:r>
            <w:r>
              <w:rPr>
                <w:noProof/>
                <w:webHidden/>
              </w:rPr>
            </w:r>
            <w:r>
              <w:rPr>
                <w:noProof/>
                <w:webHidden/>
              </w:rPr>
              <w:fldChar w:fldCharType="separate"/>
            </w:r>
            <w:r>
              <w:rPr>
                <w:noProof/>
                <w:webHidden/>
              </w:rPr>
              <w:t>164</w:t>
            </w:r>
            <w:r>
              <w:rPr>
                <w:noProof/>
                <w:webHidden/>
              </w:rPr>
              <w:fldChar w:fldCharType="end"/>
            </w:r>
          </w:hyperlink>
        </w:p>
        <w:p w14:paraId="71214DE6" w14:textId="77777777" w:rsidR="00476069" w:rsidRDefault="00476069">
          <w:pPr>
            <w:pStyle w:val="TOC3"/>
            <w:rPr>
              <w:rFonts w:asciiTheme="minorHAnsi" w:eastAsiaTheme="minorEastAsia" w:hAnsiTheme="minorHAnsi" w:cstheme="minorBidi"/>
              <w:noProof/>
              <w:sz w:val="22"/>
              <w:szCs w:val="22"/>
            </w:rPr>
          </w:pPr>
          <w:hyperlink w:anchor="_Toc492046360" w:history="1">
            <w:r w:rsidRPr="007225B0">
              <w:rPr>
                <w:rStyle w:val="Hyperlink"/>
                <w:noProof/>
              </w:rPr>
              <w:t>Batch Jobs</w:t>
            </w:r>
            <w:r>
              <w:rPr>
                <w:noProof/>
                <w:webHidden/>
              </w:rPr>
              <w:tab/>
            </w:r>
            <w:r>
              <w:rPr>
                <w:noProof/>
                <w:webHidden/>
              </w:rPr>
              <w:fldChar w:fldCharType="begin"/>
            </w:r>
            <w:r>
              <w:rPr>
                <w:noProof/>
                <w:webHidden/>
              </w:rPr>
              <w:instrText xml:space="preserve"> PAGEREF _Toc492046360 \h </w:instrText>
            </w:r>
            <w:r>
              <w:rPr>
                <w:noProof/>
                <w:webHidden/>
              </w:rPr>
            </w:r>
            <w:r>
              <w:rPr>
                <w:noProof/>
                <w:webHidden/>
              </w:rPr>
              <w:fldChar w:fldCharType="separate"/>
            </w:r>
            <w:r>
              <w:rPr>
                <w:noProof/>
                <w:webHidden/>
              </w:rPr>
              <w:t>165</w:t>
            </w:r>
            <w:r>
              <w:rPr>
                <w:noProof/>
                <w:webHidden/>
              </w:rPr>
              <w:fldChar w:fldCharType="end"/>
            </w:r>
          </w:hyperlink>
        </w:p>
        <w:p w14:paraId="25B65689" w14:textId="77777777" w:rsidR="00476069" w:rsidRDefault="00476069">
          <w:pPr>
            <w:pStyle w:val="TOC2"/>
            <w:rPr>
              <w:rFonts w:asciiTheme="minorHAnsi" w:eastAsiaTheme="minorEastAsia" w:hAnsiTheme="minorHAnsi" w:cstheme="minorBidi"/>
              <w:noProof/>
              <w:sz w:val="22"/>
              <w:szCs w:val="22"/>
            </w:rPr>
          </w:pPr>
          <w:hyperlink w:anchor="_Toc492046361" w:history="1">
            <w:r w:rsidRPr="007225B0">
              <w:rPr>
                <w:rStyle w:val="Hyperlink"/>
                <w:noProof/>
              </w:rPr>
              <w:t>Unit Test Services</w:t>
            </w:r>
            <w:r>
              <w:rPr>
                <w:noProof/>
                <w:webHidden/>
              </w:rPr>
              <w:tab/>
            </w:r>
            <w:r>
              <w:rPr>
                <w:noProof/>
                <w:webHidden/>
              </w:rPr>
              <w:fldChar w:fldCharType="begin"/>
            </w:r>
            <w:r>
              <w:rPr>
                <w:noProof/>
                <w:webHidden/>
              </w:rPr>
              <w:instrText xml:space="preserve"> PAGEREF _Toc492046361 \h </w:instrText>
            </w:r>
            <w:r>
              <w:rPr>
                <w:noProof/>
                <w:webHidden/>
              </w:rPr>
            </w:r>
            <w:r>
              <w:rPr>
                <w:noProof/>
                <w:webHidden/>
              </w:rPr>
              <w:fldChar w:fldCharType="separate"/>
            </w:r>
            <w:r>
              <w:rPr>
                <w:noProof/>
                <w:webHidden/>
              </w:rPr>
              <w:t>171</w:t>
            </w:r>
            <w:r>
              <w:rPr>
                <w:noProof/>
                <w:webHidden/>
              </w:rPr>
              <w:fldChar w:fldCharType="end"/>
            </w:r>
          </w:hyperlink>
        </w:p>
        <w:p w14:paraId="5F22817C" w14:textId="77777777" w:rsidR="00476069" w:rsidRDefault="00476069">
          <w:pPr>
            <w:pStyle w:val="TOC3"/>
            <w:rPr>
              <w:rFonts w:asciiTheme="minorHAnsi" w:eastAsiaTheme="minorEastAsia" w:hAnsiTheme="minorHAnsi" w:cstheme="minorBidi"/>
              <w:noProof/>
              <w:sz w:val="22"/>
              <w:szCs w:val="22"/>
            </w:rPr>
          </w:pPr>
          <w:hyperlink w:anchor="_Toc492046362" w:history="1">
            <w:r w:rsidRPr="007225B0">
              <w:rPr>
                <w:rStyle w:val="Hyperlink"/>
                <w:noProof/>
              </w:rPr>
              <w:t>Authorize Credit Card</w:t>
            </w:r>
            <w:r>
              <w:rPr>
                <w:noProof/>
                <w:webHidden/>
              </w:rPr>
              <w:tab/>
            </w:r>
            <w:r>
              <w:rPr>
                <w:noProof/>
                <w:webHidden/>
              </w:rPr>
              <w:fldChar w:fldCharType="begin"/>
            </w:r>
            <w:r>
              <w:rPr>
                <w:noProof/>
                <w:webHidden/>
              </w:rPr>
              <w:instrText xml:space="preserve"> PAGEREF _Toc492046362 \h </w:instrText>
            </w:r>
            <w:r>
              <w:rPr>
                <w:noProof/>
                <w:webHidden/>
              </w:rPr>
            </w:r>
            <w:r>
              <w:rPr>
                <w:noProof/>
                <w:webHidden/>
              </w:rPr>
              <w:fldChar w:fldCharType="separate"/>
            </w:r>
            <w:r>
              <w:rPr>
                <w:noProof/>
                <w:webHidden/>
              </w:rPr>
              <w:t>172</w:t>
            </w:r>
            <w:r>
              <w:rPr>
                <w:noProof/>
                <w:webHidden/>
              </w:rPr>
              <w:fldChar w:fldCharType="end"/>
            </w:r>
          </w:hyperlink>
        </w:p>
        <w:p w14:paraId="49CE6955" w14:textId="77777777" w:rsidR="00476069" w:rsidRDefault="00476069">
          <w:pPr>
            <w:pStyle w:val="TOC3"/>
            <w:rPr>
              <w:rFonts w:asciiTheme="minorHAnsi" w:eastAsiaTheme="minorEastAsia" w:hAnsiTheme="minorHAnsi" w:cstheme="minorBidi"/>
              <w:noProof/>
              <w:sz w:val="22"/>
              <w:szCs w:val="22"/>
            </w:rPr>
          </w:pPr>
          <w:hyperlink w:anchor="_Toc492046363" w:history="1">
            <w:r w:rsidRPr="007225B0">
              <w:rPr>
                <w:rStyle w:val="Hyperlink"/>
                <w:noProof/>
              </w:rPr>
              <w:t>Tax Service</w:t>
            </w:r>
            <w:r>
              <w:rPr>
                <w:noProof/>
                <w:webHidden/>
              </w:rPr>
              <w:tab/>
            </w:r>
            <w:r>
              <w:rPr>
                <w:noProof/>
                <w:webHidden/>
              </w:rPr>
              <w:fldChar w:fldCharType="begin"/>
            </w:r>
            <w:r>
              <w:rPr>
                <w:noProof/>
                <w:webHidden/>
              </w:rPr>
              <w:instrText xml:space="preserve"> PAGEREF _Toc492046363 \h </w:instrText>
            </w:r>
            <w:r>
              <w:rPr>
                <w:noProof/>
                <w:webHidden/>
              </w:rPr>
            </w:r>
            <w:r>
              <w:rPr>
                <w:noProof/>
                <w:webHidden/>
              </w:rPr>
              <w:fldChar w:fldCharType="separate"/>
            </w:r>
            <w:r>
              <w:rPr>
                <w:noProof/>
                <w:webHidden/>
              </w:rPr>
              <w:t>172</w:t>
            </w:r>
            <w:r>
              <w:rPr>
                <w:noProof/>
                <w:webHidden/>
              </w:rPr>
              <w:fldChar w:fldCharType="end"/>
            </w:r>
          </w:hyperlink>
        </w:p>
        <w:p w14:paraId="0EABC251" w14:textId="77777777" w:rsidR="00476069" w:rsidRDefault="00476069">
          <w:pPr>
            <w:pStyle w:val="TOC3"/>
            <w:rPr>
              <w:rFonts w:asciiTheme="minorHAnsi" w:eastAsiaTheme="minorEastAsia" w:hAnsiTheme="minorHAnsi" w:cstheme="minorBidi"/>
              <w:noProof/>
              <w:sz w:val="22"/>
              <w:szCs w:val="22"/>
            </w:rPr>
          </w:pPr>
          <w:hyperlink w:anchor="_Toc492046364" w:history="1">
            <w:r w:rsidRPr="007225B0">
              <w:rPr>
                <w:rStyle w:val="Hyperlink"/>
                <w:noProof/>
              </w:rPr>
              <w:t>Address Verification Service (AVS)</w:t>
            </w:r>
            <w:r>
              <w:rPr>
                <w:noProof/>
                <w:webHidden/>
              </w:rPr>
              <w:tab/>
            </w:r>
            <w:r>
              <w:rPr>
                <w:noProof/>
                <w:webHidden/>
              </w:rPr>
              <w:fldChar w:fldCharType="begin"/>
            </w:r>
            <w:r>
              <w:rPr>
                <w:noProof/>
                <w:webHidden/>
              </w:rPr>
              <w:instrText xml:space="preserve"> PAGEREF _Toc492046364 \h </w:instrText>
            </w:r>
            <w:r>
              <w:rPr>
                <w:noProof/>
                <w:webHidden/>
              </w:rPr>
            </w:r>
            <w:r>
              <w:rPr>
                <w:noProof/>
                <w:webHidden/>
              </w:rPr>
              <w:fldChar w:fldCharType="separate"/>
            </w:r>
            <w:r>
              <w:rPr>
                <w:noProof/>
                <w:webHidden/>
              </w:rPr>
              <w:t>173</w:t>
            </w:r>
            <w:r>
              <w:rPr>
                <w:noProof/>
                <w:webHidden/>
              </w:rPr>
              <w:fldChar w:fldCharType="end"/>
            </w:r>
          </w:hyperlink>
        </w:p>
        <w:p w14:paraId="6E4A4822" w14:textId="77777777" w:rsidR="00476069" w:rsidRDefault="00476069">
          <w:pPr>
            <w:pStyle w:val="TOC3"/>
            <w:rPr>
              <w:rFonts w:asciiTheme="minorHAnsi" w:eastAsiaTheme="minorEastAsia" w:hAnsiTheme="minorHAnsi" w:cstheme="minorBidi"/>
              <w:noProof/>
              <w:sz w:val="22"/>
              <w:szCs w:val="22"/>
            </w:rPr>
          </w:pPr>
          <w:hyperlink w:anchor="_Toc492046365" w:history="1">
            <w:r w:rsidRPr="007225B0">
              <w:rPr>
                <w:rStyle w:val="Hyperlink"/>
                <w:noProof/>
              </w:rPr>
              <w:t>Delivery Address Verification Service (DAV)</w:t>
            </w:r>
            <w:r>
              <w:rPr>
                <w:noProof/>
                <w:webHidden/>
              </w:rPr>
              <w:tab/>
            </w:r>
            <w:r>
              <w:rPr>
                <w:noProof/>
                <w:webHidden/>
              </w:rPr>
              <w:fldChar w:fldCharType="begin"/>
            </w:r>
            <w:r>
              <w:rPr>
                <w:noProof/>
                <w:webHidden/>
              </w:rPr>
              <w:instrText xml:space="preserve"> PAGEREF _Toc492046365 \h </w:instrText>
            </w:r>
            <w:r>
              <w:rPr>
                <w:noProof/>
                <w:webHidden/>
              </w:rPr>
            </w:r>
            <w:r>
              <w:rPr>
                <w:noProof/>
                <w:webHidden/>
              </w:rPr>
              <w:fldChar w:fldCharType="separate"/>
            </w:r>
            <w:r>
              <w:rPr>
                <w:noProof/>
                <w:webHidden/>
              </w:rPr>
              <w:t>173</w:t>
            </w:r>
            <w:r>
              <w:rPr>
                <w:noProof/>
                <w:webHidden/>
              </w:rPr>
              <w:fldChar w:fldCharType="end"/>
            </w:r>
          </w:hyperlink>
        </w:p>
        <w:p w14:paraId="32BE2EB9" w14:textId="77777777" w:rsidR="00476069" w:rsidRDefault="00476069">
          <w:pPr>
            <w:pStyle w:val="TOC3"/>
            <w:rPr>
              <w:rFonts w:asciiTheme="minorHAnsi" w:eastAsiaTheme="minorEastAsia" w:hAnsiTheme="minorHAnsi" w:cstheme="minorBidi"/>
              <w:noProof/>
              <w:sz w:val="22"/>
              <w:szCs w:val="22"/>
            </w:rPr>
          </w:pPr>
          <w:hyperlink w:anchor="_Toc492046366" w:history="1">
            <w:r w:rsidRPr="007225B0">
              <w:rPr>
                <w:rStyle w:val="Hyperlink"/>
                <w:noProof/>
              </w:rPr>
              <w:t>Payment Tokenization</w:t>
            </w:r>
            <w:r>
              <w:rPr>
                <w:noProof/>
                <w:webHidden/>
              </w:rPr>
              <w:tab/>
            </w:r>
            <w:r>
              <w:rPr>
                <w:noProof/>
                <w:webHidden/>
              </w:rPr>
              <w:fldChar w:fldCharType="begin"/>
            </w:r>
            <w:r>
              <w:rPr>
                <w:noProof/>
                <w:webHidden/>
              </w:rPr>
              <w:instrText xml:space="preserve"> PAGEREF _Toc492046366 \h </w:instrText>
            </w:r>
            <w:r>
              <w:rPr>
                <w:noProof/>
                <w:webHidden/>
              </w:rPr>
            </w:r>
            <w:r>
              <w:rPr>
                <w:noProof/>
                <w:webHidden/>
              </w:rPr>
              <w:fldChar w:fldCharType="separate"/>
            </w:r>
            <w:r>
              <w:rPr>
                <w:noProof/>
                <w:webHidden/>
              </w:rPr>
              <w:t>173</w:t>
            </w:r>
            <w:r>
              <w:rPr>
                <w:noProof/>
                <w:webHidden/>
              </w:rPr>
              <w:fldChar w:fldCharType="end"/>
            </w:r>
          </w:hyperlink>
        </w:p>
        <w:p w14:paraId="4513381D" w14:textId="77777777" w:rsidR="00476069" w:rsidRDefault="00476069">
          <w:pPr>
            <w:pStyle w:val="TOC3"/>
            <w:rPr>
              <w:rFonts w:asciiTheme="minorHAnsi" w:eastAsiaTheme="minorEastAsia" w:hAnsiTheme="minorHAnsi" w:cstheme="minorBidi"/>
              <w:noProof/>
              <w:sz w:val="22"/>
              <w:szCs w:val="22"/>
            </w:rPr>
          </w:pPr>
          <w:hyperlink w:anchor="_Toc492046367" w:history="1">
            <w:r w:rsidRPr="007225B0">
              <w:rPr>
                <w:rStyle w:val="Hyperlink"/>
                <w:noProof/>
              </w:rPr>
              <w:t>Device Fingerprint</w:t>
            </w:r>
            <w:r>
              <w:rPr>
                <w:noProof/>
                <w:webHidden/>
              </w:rPr>
              <w:tab/>
            </w:r>
            <w:r>
              <w:rPr>
                <w:noProof/>
                <w:webHidden/>
              </w:rPr>
              <w:fldChar w:fldCharType="begin"/>
            </w:r>
            <w:r>
              <w:rPr>
                <w:noProof/>
                <w:webHidden/>
              </w:rPr>
              <w:instrText xml:space="preserve"> PAGEREF _Toc492046367 \h </w:instrText>
            </w:r>
            <w:r>
              <w:rPr>
                <w:noProof/>
                <w:webHidden/>
              </w:rPr>
            </w:r>
            <w:r>
              <w:rPr>
                <w:noProof/>
                <w:webHidden/>
              </w:rPr>
              <w:fldChar w:fldCharType="separate"/>
            </w:r>
            <w:r>
              <w:rPr>
                <w:noProof/>
                <w:webHidden/>
              </w:rPr>
              <w:t>173</w:t>
            </w:r>
            <w:r>
              <w:rPr>
                <w:noProof/>
                <w:webHidden/>
              </w:rPr>
              <w:fldChar w:fldCharType="end"/>
            </w:r>
          </w:hyperlink>
        </w:p>
        <w:p w14:paraId="0D5C8043" w14:textId="77777777" w:rsidR="00476069" w:rsidRDefault="00476069">
          <w:pPr>
            <w:pStyle w:val="TOC3"/>
            <w:rPr>
              <w:rFonts w:asciiTheme="minorHAnsi" w:eastAsiaTheme="minorEastAsia" w:hAnsiTheme="minorHAnsi" w:cstheme="minorBidi"/>
              <w:noProof/>
              <w:sz w:val="22"/>
              <w:szCs w:val="22"/>
            </w:rPr>
          </w:pPr>
          <w:hyperlink w:anchor="_Toc492046368" w:history="1">
            <w:r w:rsidRPr="007225B0">
              <w:rPr>
                <w:rStyle w:val="Hyperlink"/>
                <w:noProof/>
              </w:rPr>
              <w:t>Payer Authentication</w:t>
            </w:r>
            <w:r>
              <w:rPr>
                <w:noProof/>
                <w:webHidden/>
              </w:rPr>
              <w:tab/>
            </w:r>
            <w:r>
              <w:rPr>
                <w:noProof/>
                <w:webHidden/>
              </w:rPr>
              <w:fldChar w:fldCharType="begin"/>
            </w:r>
            <w:r>
              <w:rPr>
                <w:noProof/>
                <w:webHidden/>
              </w:rPr>
              <w:instrText xml:space="preserve"> PAGEREF _Toc492046368 \h </w:instrText>
            </w:r>
            <w:r>
              <w:rPr>
                <w:noProof/>
                <w:webHidden/>
              </w:rPr>
            </w:r>
            <w:r>
              <w:rPr>
                <w:noProof/>
                <w:webHidden/>
              </w:rPr>
              <w:fldChar w:fldCharType="separate"/>
            </w:r>
            <w:r>
              <w:rPr>
                <w:noProof/>
                <w:webHidden/>
              </w:rPr>
              <w:t>173</w:t>
            </w:r>
            <w:r>
              <w:rPr>
                <w:noProof/>
                <w:webHidden/>
              </w:rPr>
              <w:fldChar w:fldCharType="end"/>
            </w:r>
          </w:hyperlink>
        </w:p>
        <w:p w14:paraId="30B14802" w14:textId="77777777" w:rsidR="00476069" w:rsidRDefault="00476069">
          <w:pPr>
            <w:pStyle w:val="TOC3"/>
            <w:rPr>
              <w:rFonts w:asciiTheme="minorHAnsi" w:eastAsiaTheme="minorEastAsia" w:hAnsiTheme="minorHAnsi" w:cstheme="minorBidi"/>
              <w:noProof/>
              <w:sz w:val="22"/>
              <w:szCs w:val="22"/>
            </w:rPr>
          </w:pPr>
          <w:hyperlink w:anchor="_Toc492046369" w:history="1">
            <w:r w:rsidRPr="007225B0">
              <w:rPr>
                <w:rStyle w:val="Hyperlink"/>
                <w:noProof/>
              </w:rPr>
              <w:t>Retail POS Authorization Request</w:t>
            </w:r>
            <w:r>
              <w:rPr>
                <w:noProof/>
                <w:webHidden/>
              </w:rPr>
              <w:tab/>
            </w:r>
            <w:r>
              <w:rPr>
                <w:noProof/>
                <w:webHidden/>
              </w:rPr>
              <w:fldChar w:fldCharType="begin"/>
            </w:r>
            <w:r>
              <w:rPr>
                <w:noProof/>
                <w:webHidden/>
              </w:rPr>
              <w:instrText xml:space="preserve"> PAGEREF _Toc492046369 \h </w:instrText>
            </w:r>
            <w:r>
              <w:rPr>
                <w:noProof/>
                <w:webHidden/>
              </w:rPr>
            </w:r>
            <w:r>
              <w:rPr>
                <w:noProof/>
                <w:webHidden/>
              </w:rPr>
              <w:fldChar w:fldCharType="separate"/>
            </w:r>
            <w:r>
              <w:rPr>
                <w:noProof/>
                <w:webHidden/>
              </w:rPr>
              <w:t>174</w:t>
            </w:r>
            <w:r>
              <w:rPr>
                <w:noProof/>
                <w:webHidden/>
              </w:rPr>
              <w:fldChar w:fldCharType="end"/>
            </w:r>
          </w:hyperlink>
        </w:p>
        <w:p w14:paraId="1C243B03" w14:textId="77777777" w:rsidR="00476069" w:rsidRDefault="00476069">
          <w:pPr>
            <w:pStyle w:val="TOC3"/>
            <w:rPr>
              <w:rFonts w:asciiTheme="minorHAnsi" w:eastAsiaTheme="minorEastAsia" w:hAnsiTheme="minorHAnsi" w:cstheme="minorBidi"/>
              <w:noProof/>
              <w:sz w:val="22"/>
              <w:szCs w:val="22"/>
            </w:rPr>
          </w:pPr>
          <w:hyperlink w:anchor="_Toc492046370" w:history="1">
            <w:r w:rsidRPr="007225B0">
              <w:rPr>
                <w:rStyle w:val="Hyperlink"/>
                <w:noProof/>
              </w:rPr>
              <w:t>Alipay Initiate Request</w:t>
            </w:r>
            <w:r>
              <w:rPr>
                <w:noProof/>
                <w:webHidden/>
              </w:rPr>
              <w:tab/>
            </w:r>
            <w:r>
              <w:rPr>
                <w:noProof/>
                <w:webHidden/>
              </w:rPr>
              <w:fldChar w:fldCharType="begin"/>
            </w:r>
            <w:r>
              <w:rPr>
                <w:noProof/>
                <w:webHidden/>
              </w:rPr>
              <w:instrText xml:space="preserve"> PAGEREF _Toc492046370 \h </w:instrText>
            </w:r>
            <w:r>
              <w:rPr>
                <w:noProof/>
                <w:webHidden/>
              </w:rPr>
            </w:r>
            <w:r>
              <w:rPr>
                <w:noProof/>
                <w:webHidden/>
              </w:rPr>
              <w:fldChar w:fldCharType="separate"/>
            </w:r>
            <w:r>
              <w:rPr>
                <w:noProof/>
                <w:webHidden/>
              </w:rPr>
              <w:t>174</w:t>
            </w:r>
            <w:r>
              <w:rPr>
                <w:noProof/>
                <w:webHidden/>
              </w:rPr>
              <w:fldChar w:fldCharType="end"/>
            </w:r>
          </w:hyperlink>
        </w:p>
        <w:p w14:paraId="34F8A41A" w14:textId="77777777" w:rsidR="00476069" w:rsidRDefault="00476069">
          <w:pPr>
            <w:pStyle w:val="TOC3"/>
            <w:rPr>
              <w:rFonts w:asciiTheme="minorHAnsi" w:eastAsiaTheme="minorEastAsia" w:hAnsiTheme="minorHAnsi" w:cstheme="minorBidi"/>
              <w:noProof/>
              <w:sz w:val="22"/>
              <w:szCs w:val="22"/>
            </w:rPr>
          </w:pPr>
          <w:hyperlink w:anchor="_Toc492046371" w:history="1">
            <w:r w:rsidRPr="007225B0">
              <w:rPr>
                <w:rStyle w:val="Hyperlink"/>
                <w:noProof/>
              </w:rPr>
              <w:t>Create Subscription Request</w:t>
            </w:r>
            <w:r>
              <w:rPr>
                <w:noProof/>
                <w:webHidden/>
              </w:rPr>
              <w:tab/>
            </w:r>
            <w:r>
              <w:rPr>
                <w:noProof/>
                <w:webHidden/>
              </w:rPr>
              <w:fldChar w:fldCharType="begin"/>
            </w:r>
            <w:r>
              <w:rPr>
                <w:noProof/>
                <w:webHidden/>
              </w:rPr>
              <w:instrText xml:space="preserve"> PAGEREF _Toc492046371 \h </w:instrText>
            </w:r>
            <w:r>
              <w:rPr>
                <w:noProof/>
                <w:webHidden/>
              </w:rPr>
            </w:r>
            <w:r>
              <w:rPr>
                <w:noProof/>
                <w:webHidden/>
              </w:rPr>
              <w:fldChar w:fldCharType="separate"/>
            </w:r>
            <w:r>
              <w:rPr>
                <w:noProof/>
                <w:webHidden/>
              </w:rPr>
              <w:t>174</w:t>
            </w:r>
            <w:r>
              <w:rPr>
                <w:noProof/>
                <w:webHidden/>
              </w:rPr>
              <w:fldChar w:fldCharType="end"/>
            </w:r>
          </w:hyperlink>
        </w:p>
        <w:p w14:paraId="41BC5442" w14:textId="77777777" w:rsidR="00476069" w:rsidRDefault="00476069">
          <w:pPr>
            <w:pStyle w:val="TOC3"/>
            <w:rPr>
              <w:rFonts w:asciiTheme="minorHAnsi" w:eastAsiaTheme="minorEastAsia" w:hAnsiTheme="minorHAnsi" w:cstheme="minorBidi"/>
              <w:noProof/>
              <w:sz w:val="22"/>
              <w:szCs w:val="22"/>
            </w:rPr>
          </w:pPr>
          <w:hyperlink w:anchor="_Toc492046372" w:history="1">
            <w:r w:rsidRPr="007225B0">
              <w:rPr>
                <w:rStyle w:val="Hyperlink"/>
                <w:noProof/>
              </w:rPr>
              <w:t>View Subscription Request</w:t>
            </w:r>
            <w:r>
              <w:rPr>
                <w:noProof/>
                <w:webHidden/>
              </w:rPr>
              <w:tab/>
            </w:r>
            <w:r>
              <w:rPr>
                <w:noProof/>
                <w:webHidden/>
              </w:rPr>
              <w:fldChar w:fldCharType="begin"/>
            </w:r>
            <w:r>
              <w:rPr>
                <w:noProof/>
                <w:webHidden/>
              </w:rPr>
              <w:instrText xml:space="preserve"> PAGEREF _Toc492046372 \h </w:instrText>
            </w:r>
            <w:r>
              <w:rPr>
                <w:noProof/>
                <w:webHidden/>
              </w:rPr>
            </w:r>
            <w:r>
              <w:rPr>
                <w:noProof/>
                <w:webHidden/>
              </w:rPr>
              <w:fldChar w:fldCharType="separate"/>
            </w:r>
            <w:r>
              <w:rPr>
                <w:noProof/>
                <w:webHidden/>
              </w:rPr>
              <w:t>174</w:t>
            </w:r>
            <w:r>
              <w:rPr>
                <w:noProof/>
                <w:webHidden/>
              </w:rPr>
              <w:fldChar w:fldCharType="end"/>
            </w:r>
          </w:hyperlink>
        </w:p>
        <w:p w14:paraId="70F94782" w14:textId="77777777" w:rsidR="00476069" w:rsidRDefault="00476069">
          <w:pPr>
            <w:pStyle w:val="TOC3"/>
            <w:rPr>
              <w:rFonts w:asciiTheme="minorHAnsi" w:eastAsiaTheme="minorEastAsia" w:hAnsiTheme="minorHAnsi" w:cstheme="minorBidi"/>
              <w:noProof/>
              <w:sz w:val="22"/>
              <w:szCs w:val="22"/>
            </w:rPr>
          </w:pPr>
          <w:hyperlink w:anchor="_Toc492046373" w:history="1">
            <w:r w:rsidRPr="007225B0">
              <w:rPr>
                <w:rStyle w:val="Hyperlink"/>
                <w:noProof/>
              </w:rPr>
              <w:t>Update Subscription Request</w:t>
            </w:r>
            <w:r>
              <w:rPr>
                <w:noProof/>
                <w:webHidden/>
              </w:rPr>
              <w:tab/>
            </w:r>
            <w:r>
              <w:rPr>
                <w:noProof/>
                <w:webHidden/>
              </w:rPr>
              <w:fldChar w:fldCharType="begin"/>
            </w:r>
            <w:r>
              <w:rPr>
                <w:noProof/>
                <w:webHidden/>
              </w:rPr>
              <w:instrText xml:space="preserve"> PAGEREF _Toc492046373 \h </w:instrText>
            </w:r>
            <w:r>
              <w:rPr>
                <w:noProof/>
                <w:webHidden/>
              </w:rPr>
            </w:r>
            <w:r>
              <w:rPr>
                <w:noProof/>
                <w:webHidden/>
              </w:rPr>
              <w:fldChar w:fldCharType="separate"/>
            </w:r>
            <w:r>
              <w:rPr>
                <w:noProof/>
                <w:webHidden/>
              </w:rPr>
              <w:t>174</w:t>
            </w:r>
            <w:r>
              <w:rPr>
                <w:noProof/>
                <w:webHidden/>
              </w:rPr>
              <w:fldChar w:fldCharType="end"/>
            </w:r>
          </w:hyperlink>
        </w:p>
        <w:p w14:paraId="263936C5" w14:textId="77777777" w:rsidR="00476069" w:rsidRDefault="00476069">
          <w:pPr>
            <w:pStyle w:val="TOC3"/>
            <w:rPr>
              <w:rFonts w:asciiTheme="minorHAnsi" w:eastAsiaTheme="minorEastAsia" w:hAnsiTheme="minorHAnsi" w:cstheme="minorBidi"/>
              <w:noProof/>
              <w:sz w:val="22"/>
              <w:szCs w:val="22"/>
            </w:rPr>
          </w:pPr>
          <w:hyperlink w:anchor="_Toc492046374" w:history="1">
            <w:r w:rsidRPr="007225B0">
              <w:rPr>
                <w:rStyle w:val="Hyperlink"/>
                <w:noProof/>
              </w:rPr>
              <w:t>Delete Subscription Request</w:t>
            </w:r>
            <w:r>
              <w:rPr>
                <w:noProof/>
                <w:webHidden/>
              </w:rPr>
              <w:tab/>
            </w:r>
            <w:r>
              <w:rPr>
                <w:noProof/>
                <w:webHidden/>
              </w:rPr>
              <w:fldChar w:fldCharType="begin"/>
            </w:r>
            <w:r>
              <w:rPr>
                <w:noProof/>
                <w:webHidden/>
              </w:rPr>
              <w:instrText xml:space="preserve"> PAGEREF _Toc492046374 \h </w:instrText>
            </w:r>
            <w:r>
              <w:rPr>
                <w:noProof/>
                <w:webHidden/>
              </w:rPr>
            </w:r>
            <w:r>
              <w:rPr>
                <w:noProof/>
                <w:webHidden/>
              </w:rPr>
              <w:fldChar w:fldCharType="separate"/>
            </w:r>
            <w:r>
              <w:rPr>
                <w:noProof/>
                <w:webHidden/>
              </w:rPr>
              <w:t>175</w:t>
            </w:r>
            <w:r>
              <w:rPr>
                <w:noProof/>
                <w:webHidden/>
              </w:rPr>
              <w:fldChar w:fldCharType="end"/>
            </w:r>
          </w:hyperlink>
        </w:p>
        <w:p w14:paraId="7BF6F6CF" w14:textId="77777777" w:rsidR="00476069" w:rsidRDefault="00476069">
          <w:pPr>
            <w:pStyle w:val="TOC3"/>
            <w:rPr>
              <w:rFonts w:asciiTheme="minorHAnsi" w:eastAsiaTheme="minorEastAsia" w:hAnsiTheme="minorHAnsi" w:cstheme="minorBidi"/>
              <w:noProof/>
              <w:sz w:val="22"/>
              <w:szCs w:val="22"/>
            </w:rPr>
          </w:pPr>
          <w:hyperlink w:anchor="_Toc492046375" w:history="1">
            <w:r w:rsidRPr="007225B0">
              <w:rPr>
                <w:rStyle w:val="Hyperlink"/>
                <w:noProof/>
              </w:rPr>
              <w:t>On Demand Payment Request</w:t>
            </w:r>
            <w:r>
              <w:rPr>
                <w:noProof/>
                <w:webHidden/>
              </w:rPr>
              <w:tab/>
            </w:r>
            <w:r>
              <w:rPr>
                <w:noProof/>
                <w:webHidden/>
              </w:rPr>
              <w:fldChar w:fldCharType="begin"/>
            </w:r>
            <w:r>
              <w:rPr>
                <w:noProof/>
                <w:webHidden/>
              </w:rPr>
              <w:instrText xml:space="preserve"> PAGEREF _Toc492046375 \h </w:instrText>
            </w:r>
            <w:r>
              <w:rPr>
                <w:noProof/>
                <w:webHidden/>
              </w:rPr>
            </w:r>
            <w:r>
              <w:rPr>
                <w:noProof/>
                <w:webHidden/>
              </w:rPr>
              <w:fldChar w:fldCharType="separate"/>
            </w:r>
            <w:r>
              <w:rPr>
                <w:noProof/>
                <w:webHidden/>
              </w:rPr>
              <w:t>175</w:t>
            </w:r>
            <w:r>
              <w:rPr>
                <w:noProof/>
                <w:webHidden/>
              </w:rPr>
              <w:fldChar w:fldCharType="end"/>
            </w:r>
          </w:hyperlink>
        </w:p>
        <w:p w14:paraId="4C675BD5" w14:textId="77777777" w:rsidR="00476069" w:rsidRDefault="00476069">
          <w:pPr>
            <w:pStyle w:val="TOC3"/>
            <w:rPr>
              <w:rFonts w:asciiTheme="minorHAnsi" w:eastAsiaTheme="minorEastAsia" w:hAnsiTheme="minorHAnsi" w:cstheme="minorBidi"/>
              <w:noProof/>
              <w:sz w:val="22"/>
              <w:szCs w:val="22"/>
            </w:rPr>
          </w:pPr>
          <w:hyperlink w:anchor="_Toc492046376" w:history="1">
            <w:r w:rsidRPr="007225B0">
              <w:rPr>
                <w:rStyle w:val="Hyperlink"/>
                <w:noProof/>
              </w:rPr>
              <w:t>Check Status Request</w:t>
            </w:r>
            <w:r>
              <w:rPr>
                <w:noProof/>
                <w:webHidden/>
              </w:rPr>
              <w:tab/>
            </w:r>
            <w:r>
              <w:rPr>
                <w:noProof/>
                <w:webHidden/>
              </w:rPr>
              <w:fldChar w:fldCharType="begin"/>
            </w:r>
            <w:r>
              <w:rPr>
                <w:noProof/>
                <w:webHidden/>
              </w:rPr>
              <w:instrText xml:space="preserve"> PAGEREF _Toc492046376 \h </w:instrText>
            </w:r>
            <w:r>
              <w:rPr>
                <w:noProof/>
                <w:webHidden/>
              </w:rPr>
            </w:r>
            <w:r>
              <w:rPr>
                <w:noProof/>
                <w:webHidden/>
              </w:rPr>
              <w:fldChar w:fldCharType="separate"/>
            </w:r>
            <w:r>
              <w:rPr>
                <w:noProof/>
                <w:webHidden/>
              </w:rPr>
              <w:t>175</w:t>
            </w:r>
            <w:r>
              <w:rPr>
                <w:noProof/>
                <w:webHidden/>
              </w:rPr>
              <w:fldChar w:fldCharType="end"/>
            </w:r>
          </w:hyperlink>
        </w:p>
        <w:p w14:paraId="343AE54D" w14:textId="77777777" w:rsidR="00476069" w:rsidRDefault="00476069">
          <w:pPr>
            <w:pStyle w:val="TOC3"/>
            <w:rPr>
              <w:rFonts w:asciiTheme="minorHAnsi" w:eastAsiaTheme="minorEastAsia" w:hAnsiTheme="minorHAnsi" w:cstheme="minorBidi"/>
              <w:noProof/>
              <w:sz w:val="22"/>
              <w:szCs w:val="22"/>
            </w:rPr>
          </w:pPr>
          <w:hyperlink w:anchor="_Toc492046377" w:history="1">
            <w:r w:rsidRPr="007225B0">
              <w:rPr>
                <w:rStyle w:val="Hyperlink"/>
                <w:noProof/>
              </w:rPr>
              <w:t>Capture Request</w:t>
            </w:r>
            <w:r>
              <w:rPr>
                <w:noProof/>
                <w:webHidden/>
              </w:rPr>
              <w:tab/>
            </w:r>
            <w:r>
              <w:rPr>
                <w:noProof/>
                <w:webHidden/>
              </w:rPr>
              <w:fldChar w:fldCharType="begin"/>
            </w:r>
            <w:r>
              <w:rPr>
                <w:noProof/>
                <w:webHidden/>
              </w:rPr>
              <w:instrText xml:space="preserve"> PAGEREF _Toc492046377 \h </w:instrText>
            </w:r>
            <w:r>
              <w:rPr>
                <w:noProof/>
                <w:webHidden/>
              </w:rPr>
            </w:r>
            <w:r>
              <w:rPr>
                <w:noProof/>
                <w:webHidden/>
              </w:rPr>
              <w:fldChar w:fldCharType="separate"/>
            </w:r>
            <w:r>
              <w:rPr>
                <w:noProof/>
                <w:webHidden/>
              </w:rPr>
              <w:t>175</w:t>
            </w:r>
            <w:r>
              <w:rPr>
                <w:noProof/>
                <w:webHidden/>
              </w:rPr>
              <w:fldChar w:fldCharType="end"/>
            </w:r>
          </w:hyperlink>
        </w:p>
        <w:p w14:paraId="527B9C87" w14:textId="77777777" w:rsidR="00476069" w:rsidRDefault="00476069">
          <w:pPr>
            <w:pStyle w:val="TOC3"/>
            <w:rPr>
              <w:rFonts w:asciiTheme="minorHAnsi" w:eastAsiaTheme="minorEastAsia" w:hAnsiTheme="minorHAnsi" w:cstheme="minorBidi"/>
              <w:noProof/>
              <w:sz w:val="22"/>
              <w:szCs w:val="22"/>
            </w:rPr>
          </w:pPr>
          <w:hyperlink w:anchor="_Toc492046378" w:history="1">
            <w:r w:rsidRPr="007225B0">
              <w:rPr>
                <w:rStyle w:val="Hyperlink"/>
                <w:noProof/>
              </w:rPr>
              <w:t>Auth Reversal Request</w:t>
            </w:r>
            <w:r>
              <w:rPr>
                <w:noProof/>
                <w:webHidden/>
              </w:rPr>
              <w:tab/>
            </w:r>
            <w:r>
              <w:rPr>
                <w:noProof/>
                <w:webHidden/>
              </w:rPr>
              <w:fldChar w:fldCharType="begin"/>
            </w:r>
            <w:r>
              <w:rPr>
                <w:noProof/>
                <w:webHidden/>
              </w:rPr>
              <w:instrText xml:space="preserve"> PAGEREF _Toc492046378 \h </w:instrText>
            </w:r>
            <w:r>
              <w:rPr>
                <w:noProof/>
                <w:webHidden/>
              </w:rPr>
            </w:r>
            <w:r>
              <w:rPr>
                <w:noProof/>
                <w:webHidden/>
              </w:rPr>
              <w:fldChar w:fldCharType="separate"/>
            </w:r>
            <w:r>
              <w:rPr>
                <w:noProof/>
                <w:webHidden/>
              </w:rPr>
              <w:t>176</w:t>
            </w:r>
            <w:r>
              <w:rPr>
                <w:noProof/>
                <w:webHidden/>
              </w:rPr>
              <w:fldChar w:fldCharType="end"/>
            </w:r>
          </w:hyperlink>
        </w:p>
        <w:p w14:paraId="6B30D3E9" w14:textId="77777777" w:rsidR="00476069" w:rsidRDefault="00476069">
          <w:pPr>
            <w:pStyle w:val="TOC3"/>
            <w:rPr>
              <w:rFonts w:asciiTheme="minorHAnsi" w:eastAsiaTheme="minorEastAsia" w:hAnsiTheme="minorHAnsi" w:cstheme="minorBidi"/>
              <w:noProof/>
              <w:sz w:val="22"/>
              <w:szCs w:val="22"/>
            </w:rPr>
          </w:pPr>
          <w:hyperlink w:anchor="_Toc492046379" w:history="1">
            <w:r w:rsidRPr="007225B0">
              <w:rPr>
                <w:rStyle w:val="Hyperlink"/>
                <w:noProof/>
              </w:rPr>
              <w:t>Sale Request</w:t>
            </w:r>
            <w:r>
              <w:rPr>
                <w:noProof/>
                <w:webHidden/>
              </w:rPr>
              <w:tab/>
            </w:r>
            <w:r>
              <w:rPr>
                <w:noProof/>
                <w:webHidden/>
              </w:rPr>
              <w:fldChar w:fldCharType="begin"/>
            </w:r>
            <w:r>
              <w:rPr>
                <w:noProof/>
                <w:webHidden/>
              </w:rPr>
              <w:instrText xml:space="preserve"> PAGEREF _Toc492046379 \h </w:instrText>
            </w:r>
            <w:r>
              <w:rPr>
                <w:noProof/>
                <w:webHidden/>
              </w:rPr>
            </w:r>
            <w:r>
              <w:rPr>
                <w:noProof/>
                <w:webHidden/>
              </w:rPr>
              <w:fldChar w:fldCharType="separate"/>
            </w:r>
            <w:r>
              <w:rPr>
                <w:noProof/>
                <w:webHidden/>
              </w:rPr>
              <w:t>176</w:t>
            </w:r>
            <w:r>
              <w:rPr>
                <w:noProof/>
                <w:webHidden/>
              </w:rPr>
              <w:fldChar w:fldCharType="end"/>
            </w:r>
          </w:hyperlink>
        </w:p>
        <w:p w14:paraId="4B3E8EED" w14:textId="77777777" w:rsidR="00476069" w:rsidRDefault="00476069">
          <w:pPr>
            <w:pStyle w:val="TOC3"/>
            <w:rPr>
              <w:rFonts w:asciiTheme="minorHAnsi" w:eastAsiaTheme="minorEastAsia" w:hAnsiTheme="minorHAnsi" w:cstheme="minorBidi"/>
              <w:noProof/>
              <w:sz w:val="22"/>
              <w:szCs w:val="22"/>
            </w:rPr>
          </w:pPr>
          <w:hyperlink w:anchor="_Toc492046380" w:history="1">
            <w:r w:rsidRPr="007225B0">
              <w:rPr>
                <w:rStyle w:val="Hyperlink"/>
                <w:noProof/>
              </w:rPr>
              <w:t>Authorize Request</w:t>
            </w:r>
            <w:r>
              <w:rPr>
                <w:noProof/>
                <w:webHidden/>
              </w:rPr>
              <w:tab/>
            </w:r>
            <w:r>
              <w:rPr>
                <w:noProof/>
                <w:webHidden/>
              </w:rPr>
              <w:fldChar w:fldCharType="begin"/>
            </w:r>
            <w:r>
              <w:rPr>
                <w:noProof/>
                <w:webHidden/>
              </w:rPr>
              <w:instrText xml:space="preserve"> PAGEREF _Toc492046380 \h </w:instrText>
            </w:r>
            <w:r>
              <w:rPr>
                <w:noProof/>
                <w:webHidden/>
              </w:rPr>
            </w:r>
            <w:r>
              <w:rPr>
                <w:noProof/>
                <w:webHidden/>
              </w:rPr>
              <w:fldChar w:fldCharType="separate"/>
            </w:r>
            <w:r>
              <w:rPr>
                <w:noProof/>
                <w:webHidden/>
              </w:rPr>
              <w:t>176</w:t>
            </w:r>
            <w:r>
              <w:rPr>
                <w:noProof/>
                <w:webHidden/>
              </w:rPr>
              <w:fldChar w:fldCharType="end"/>
            </w:r>
          </w:hyperlink>
        </w:p>
        <w:p w14:paraId="39FDE88C" w14:textId="77777777" w:rsidR="00476069" w:rsidRDefault="00476069">
          <w:pPr>
            <w:pStyle w:val="TOC3"/>
            <w:rPr>
              <w:rFonts w:asciiTheme="minorHAnsi" w:eastAsiaTheme="minorEastAsia" w:hAnsiTheme="minorHAnsi" w:cstheme="minorBidi"/>
              <w:noProof/>
              <w:sz w:val="22"/>
              <w:szCs w:val="22"/>
            </w:rPr>
          </w:pPr>
          <w:hyperlink w:anchor="_Toc492046381" w:history="1">
            <w:r w:rsidRPr="007225B0">
              <w:rPr>
                <w:rStyle w:val="Hyperlink"/>
                <w:noProof/>
              </w:rPr>
              <w:t>Refund Request</w:t>
            </w:r>
            <w:r>
              <w:rPr>
                <w:noProof/>
                <w:webHidden/>
              </w:rPr>
              <w:tab/>
            </w:r>
            <w:r>
              <w:rPr>
                <w:noProof/>
                <w:webHidden/>
              </w:rPr>
              <w:fldChar w:fldCharType="begin"/>
            </w:r>
            <w:r>
              <w:rPr>
                <w:noProof/>
                <w:webHidden/>
              </w:rPr>
              <w:instrText xml:space="preserve"> PAGEREF _Toc492046381 \h </w:instrText>
            </w:r>
            <w:r>
              <w:rPr>
                <w:noProof/>
                <w:webHidden/>
              </w:rPr>
            </w:r>
            <w:r>
              <w:rPr>
                <w:noProof/>
                <w:webHidden/>
              </w:rPr>
              <w:fldChar w:fldCharType="separate"/>
            </w:r>
            <w:r>
              <w:rPr>
                <w:noProof/>
                <w:webHidden/>
              </w:rPr>
              <w:t>176</w:t>
            </w:r>
            <w:r>
              <w:rPr>
                <w:noProof/>
                <w:webHidden/>
              </w:rPr>
              <w:fldChar w:fldCharType="end"/>
            </w:r>
          </w:hyperlink>
        </w:p>
        <w:p w14:paraId="5CCF2384" w14:textId="77777777" w:rsidR="00476069" w:rsidRDefault="00476069">
          <w:pPr>
            <w:pStyle w:val="TOC3"/>
            <w:rPr>
              <w:rFonts w:asciiTheme="minorHAnsi" w:eastAsiaTheme="minorEastAsia" w:hAnsiTheme="minorHAnsi" w:cstheme="minorBidi"/>
              <w:noProof/>
              <w:sz w:val="22"/>
              <w:szCs w:val="22"/>
            </w:rPr>
          </w:pPr>
          <w:hyperlink w:anchor="_Toc492046382" w:history="1">
            <w:r w:rsidRPr="007225B0">
              <w:rPr>
                <w:rStyle w:val="Hyperlink"/>
                <w:noProof/>
              </w:rPr>
              <w:t>Cancel Request</w:t>
            </w:r>
            <w:r>
              <w:rPr>
                <w:noProof/>
                <w:webHidden/>
              </w:rPr>
              <w:tab/>
            </w:r>
            <w:r>
              <w:rPr>
                <w:noProof/>
                <w:webHidden/>
              </w:rPr>
              <w:fldChar w:fldCharType="begin"/>
            </w:r>
            <w:r>
              <w:rPr>
                <w:noProof/>
                <w:webHidden/>
              </w:rPr>
              <w:instrText xml:space="preserve"> PAGEREF _Toc492046382 \h </w:instrText>
            </w:r>
            <w:r>
              <w:rPr>
                <w:noProof/>
                <w:webHidden/>
              </w:rPr>
            </w:r>
            <w:r>
              <w:rPr>
                <w:noProof/>
                <w:webHidden/>
              </w:rPr>
              <w:fldChar w:fldCharType="separate"/>
            </w:r>
            <w:r>
              <w:rPr>
                <w:noProof/>
                <w:webHidden/>
              </w:rPr>
              <w:t>177</w:t>
            </w:r>
            <w:r>
              <w:rPr>
                <w:noProof/>
                <w:webHidden/>
              </w:rPr>
              <w:fldChar w:fldCharType="end"/>
            </w:r>
          </w:hyperlink>
        </w:p>
        <w:p w14:paraId="119264EF" w14:textId="77777777" w:rsidR="00476069" w:rsidRDefault="00476069">
          <w:pPr>
            <w:pStyle w:val="TOC3"/>
            <w:rPr>
              <w:rFonts w:asciiTheme="minorHAnsi" w:eastAsiaTheme="minorEastAsia" w:hAnsiTheme="minorHAnsi" w:cstheme="minorBidi"/>
              <w:noProof/>
              <w:sz w:val="22"/>
              <w:szCs w:val="22"/>
            </w:rPr>
          </w:pPr>
          <w:hyperlink w:anchor="_Toc492046383" w:history="1">
            <w:r w:rsidRPr="007225B0">
              <w:rPr>
                <w:rStyle w:val="Hyperlink"/>
                <w:noProof/>
              </w:rPr>
              <w:t>Secure Acceptance Web / Mobile Create Token Request</w:t>
            </w:r>
            <w:r>
              <w:rPr>
                <w:noProof/>
                <w:webHidden/>
              </w:rPr>
              <w:tab/>
            </w:r>
            <w:r>
              <w:rPr>
                <w:noProof/>
                <w:webHidden/>
              </w:rPr>
              <w:fldChar w:fldCharType="begin"/>
            </w:r>
            <w:r>
              <w:rPr>
                <w:noProof/>
                <w:webHidden/>
              </w:rPr>
              <w:instrText xml:space="preserve"> PAGEREF _Toc492046383 \h </w:instrText>
            </w:r>
            <w:r>
              <w:rPr>
                <w:noProof/>
                <w:webHidden/>
              </w:rPr>
            </w:r>
            <w:r>
              <w:rPr>
                <w:noProof/>
                <w:webHidden/>
              </w:rPr>
              <w:fldChar w:fldCharType="separate"/>
            </w:r>
            <w:r>
              <w:rPr>
                <w:noProof/>
                <w:webHidden/>
              </w:rPr>
              <w:t>177</w:t>
            </w:r>
            <w:r>
              <w:rPr>
                <w:noProof/>
                <w:webHidden/>
              </w:rPr>
              <w:fldChar w:fldCharType="end"/>
            </w:r>
          </w:hyperlink>
        </w:p>
        <w:p w14:paraId="3836E078" w14:textId="77777777" w:rsidR="00476069" w:rsidRDefault="00476069">
          <w:pPr>
            <w:pStyle w:val="TOC3"/>
            <w:rPr>
              <w:rFonts w:asciiTheme="minorHAnsi" w:eastAsiaTheme="minorEastAsia" w:hAnsiTheme="minorHAnsi" w:cstheme="minorBidi"/>
              <w:noProof/>
              <w:sz w:val="22"/>
              <w:szCs w:val="22"/>
            </w:rPr>
          </w:pPr>
          <w:hyperlink w:anchor="_Toc492046384" w:history="1">
            <w:r w:rsidRPr="007225B0">
              <w:rPr>
                <w:rStyle w:val="Hyperlink"/>
                <w:noProof/>
              </w:rPr>
              <w:t>Apple Pay</w:t>
            </w:r>
            <w:r>
              <w:rPr>
                <w:noProof/>
                <w:webHidden/>
              </w:rPr>
              <w:tab/>
            </w:r>
            <w:r>
              <w:rPr>
                <w:noProof/>
                <w:webHidden/>
              </w:rPr>
              <w:fldChar w:fldCharType="begin"/>
            </w:r>
            <w:r>
              <w:rPr>
                <w:noProof/>
                <w:webHidden/>
              </w:rPr>
              <w:instrText xml:space="preserve"> PAGEREF _Toc492046384 \h </w:instrText>
            </w:r>
            <w:r>
              <w:rPr>
                <w:noProof/>
                <w:webHidden/>
              </w:rPr>
            </w:r>
            <w:r>
              <w:rPr>
                <w:noProof/>
                <w:webHidden/>
              </w:rPr>
              <w:fldChar w:fldCharType="separate"/>
            </w:r>
            <w:r>
              <w:rPr>
                <w:noProof/>
                <w:webHidden/>
              </w:rPr>
              <w:t>177</w:t>
            </w:r>
            <w:r>
              <w:rPr>
                <w:noProof/>
                <w:webHidden/>
              </w:rPr>
              <w:fldChar w:fldCharType="end"/>
            </w:r>
          </w:hyperlink>
        </w:p>
        <w:p w14:paraId="2C4E258D" w14:textId="77777777" w:rsidR="00476069" w:rsidRDefault="00476069">
          <w:pPr>
            <w:pStyle w:val="TOC3"/>
            <w:rPr>
              <w:rFonts w:asciiTheme="minorHAnsi" w:eastAsiaTheme="minorEastAsia" w:hAnsiTheme="minorHAnsi" w:cstheme="minorBidi"/>
              <w:noProof/>
              <w:sz w:val="22"/>
              <w:szCs w:val="22"/>
            </w:rPr>
          </w:pPr>
          <w:hyperlink w:anchor="_Toc492046385" w:history="1">
            <w:r w:rsidRPr="007225B0">
              <w:rPr>
                <w:rStyle w:val="Hyperlink"/>
                <w:noProof/>
              </w:rPr>
              <w:t>Android Pay</w:t>
            </w:r>
            <w:r>
              <w:rPr>
                <w:noProof/>
                <w:webHidden/>
              </w:rPr>
              <w:tab/>
            </w:r>
            <w:r>
              <w:rPr>
                <w:noProof/>
                <w:webHidden/>
              </w:rPr>
              <w:fldChar w:fldCharType="begin"/>
            </w:r>
            <w:r>
              <w:rPr>
                <w:noProof/>
                <w:webHidden/>
              </w:rPr>
              <w:instrText xml:space="preserve"> PAGEREF _Toc492046385 \h </w:instrText>
            </w:r>
            <w:r>
              <w:rPr>
                <w:noProof/>
                <w:webHidden/>
              </w:rPr>
            </w:r>
            <w:r>
              <w:rPr>
                <w:noProof/>
                <w:webHidden/>
              </w:rPr>
              <w:fldChar w:fldCharType="separate"/>
            </w:r>
            <w:r>
              <w:rPr>
                <w:noProof/>
                <w:webHidden/>
              </w:rPr>
              <w:t>182</w:t>
            </w:r>
            <w:r>
              <w:rPr>
                <w:noProof/>
                <w:webHidden/>
              </w:rPr>
              <w:fldChar w:fldCharType="end"/>
            </w:r>
          </w:hyperlink>
        </w:p>
        <w:p w14:paraId="4D03506A" w14:textId="77777777" w:rsidR="00476069" w:rsidRDefault="00476069">
          <w:pPr>
            <w:pStyle w:val="TOC2"/>
            <w:rPr>
              <w:rFonts w:asciiTheme="minorHAnsi" w:eastAsiaTheme="minorEastAsia" w:hAnsiTheme="minorHAnsi" w:cstheme="minorBidi"/>
              <w:noProof/>
              <w:sz w:val="22"/>
              <w:szCs w:val="22"/>
            </w:rPr>
          </w:pPr>
          <w:hyperlink w:anchor="_Toc492046386" w:history="1">
            <w:r w:rsidRPr="007225B0">
              <w:rPr>
                <w:rStyle w:val="Hyperlink"/>
                <w:noProof/>
              </w:rPr>
              <w:t>Cartridges Structure and Reference</w:t>
            </w:r>
            <w:r>
              <w:rPr>
                <w:noProof/>
                <w:webHidden/>
              </w:rPr>
              <w:tab/>
            </w:r>
            <w:r>
              <w:rPr>
                <w:noProof/>
                <w:webHidden/>
              </w:rPr>
              <w:fldChar w:fldCharType="begin"/>
            </w:r>
            <w:r>
              <w:rPr>
                <w:noProof/>
                <w:webHidden/>
              </w:rPr>
              <w:instrText xml:space="preserve"> PAGEREF _Toc492046386 \h </w:instrText>
            </w:r>
            <w:r>
              <w:rPr>
                <w:noProof/>
                <w:webHidden/>
              </w:rPr>
            </w:r>
            <w:r>
              <w:rPr>
                <w:noProof/>
                <w:webHidden/>
              </w:rPr>
              <w:fldChar w:fldCharType="separate"/>
            </w:r>
            <w:r>
              <w:rPr>
                <w:noProof/>
                <w:webHidden/>
              </w:rPr>
              <w:t>190</w:t>
            </w:r>
            <w:r>
              <w:rPr>
                <w:noProof/>
                <w:webHidden/>
              </w:rPr>
              <w:fldChar w:fldCharType="end"/>
            </w:r>
          </w:hyperlink>
        </w:p>
        <w:p w14:paraId="1330C335" w14:textId="77777777" w:rsidR="00476069" w:rsidRDefault="00476069">
          <w:pPr>
            <w:pStyle w:val="TOC1"/>
            <w:rPr>
              <w:rFonts w:asciiTheme="minorHAnsi" w:eastAsiaTheme="minorEastAsia" w:hAnsiTheme="minorHAnsi" w:cstheme="minorBidi"/>
              <w:b w:val="0"/>
              <w:noProof/>
              <w:sz w:val="22"/>
              <w:szCs w:val="22"/>
            </w:rPr>
          </w:pPr>
          <w:hyperlink w:anchor="_Toc492046387" w:history="1">
            <w:r w:rsidRPr="007225B0">
              <w:rPr>
                <w:rStyle w:val="Hyperlink"/>
                <w:noProof/>
              </w:rPr>
              <w:t>Typical Project Plan</w:t>
            </w:r>
            <w:r>
              <w:rPr>
                <w:noProof/>
                <w:webHidden/>
              </w:rPr>
              <w:tab/>
            </w:r>
            <w:r>
              <w:rPr>
                <w:noProof/>
                <w:webHidden/>
              </w:rPr>
              <w:fldChar w:fldCharType="begin"/>
            </w:r>
            <w:r>
              <w:rPr>
                <w:noProof/>
                <w:webHidden/>
              </w:rPr>
              <w:instrText xml:space="preserve"> PAGEREF _Toc492046387 \h </w:instrText>
            </w:r>
            <w:r>
              <w:rPr>
                <w:noProof/>
                <w:webHidden/>
              </w:rPr>
            </w:r>
            <w:r>
              <w:rPr>
                <w:noProof/>
                <w:webHidden/>
              </w:rPr>
              <w:fldChar w:fldCharType="separate"/>
            </w:r>
            <w:r>
              <w:rPr>
                <w:noProof/>
                <w:webHidden/>
              </w:rPr>
              <w:t>191</w:t>
            </w:r>
            <w:r>
              <w:rPr>
                <w:noProof/>
                <w:webHidden/>
              </w:rPr>
              <w:fldChar w:fldCharType="end"/>
            </w:r>
          </w:hyperlink>
        </w:p>
        <w:p w14:paraId="50BD93C8" w14:textId="77777777" w:rsidR="00476069" w:rsidRDefault="00476069">
          <w:pPr>
            <w:pStyle w:val="TOC2"/>
            <w:rPr>
              <w:rFonts w:asciiTheme="minorHAnsi" w:eastAsiaTheme="minorEastAsia" w:hAnsiTheme="minorHAnsi" w:cstheme="minorBidi"/>
              <w:noProof/>
              <w:sz w:val="22"/>
              <w:szCs w:val="22"/>
            </w:rPr>
          </w:pPr>
          <w:hyperlink w:anchor="_Toc492046388" w:history="1">
            <w:r w:rsidRPr="007225B0">
              <w:rPr>
                <w:rStyle w:val="Hyperlink"/>
                <w:noProof/>
              </w:rPr>
              <w:t>Roles, Responsibilities</w:t>
            </w:r>
            <w:r>
              <w:rPr>
                <w:noProof/>
                <w:webHidden/>
              </w:rPr>
              <w:tab/>
            </w:r>
            <w:r>
              <w:rPr>
                <w:noProof/>
                <w:webHidden/>
              </w:rPr>
              <w:fldChar w:fldCharType="begin"/>
            </w:r>
            <w:r>
              <w:rPr>
                <w:noProof/>
                <w:webHidden/>
              </w:rPr>
              <w:instrText xml:space="preserve"> PAGEREF _Toc492046388 \h </w:instrText>
            </w:r>
            <w:r>
              <w:rPr>
                <w:noProof/>
                <w:webHidden/>
              </w:rPr>
            </w:r>
            <w:r>
              <w:rPr>
                <w:noProof/>
                <w:webHidden/>
              </w:rPr>
              <w:fldChar w:fldCharType="separate"/>
            </w:r>
            <w:r>
              <w:rPr>
                <w:noProof/>
                <w:webHidden/>
              </w:rPr>
              <w:t>191</w:t>
            </w:r>
            <w:r>
              <w:rPr>
                <w:noProof/>
                <w:webHidden/>
              </w:rPr>
              <w:fldChar w:fldCharType="end"/>
            </w:r>
          </w:hyperlink>
        </w:p>
        <w:p w14:paraId="13DB3D18" w14:textId="77777777" w:rsidR="00476069" w:rsidRDefault="00476069">
          <w:pPr>
            <w:pStyle w:val="TOC2"/>
            <w:rPr>
              <w:rFonts w:asciiTheme="minorHAnsi" w:eastAsiaTheme="minorEastAsia" w:hAnsiTheme="minorHAnsi" w:cstheme="minorBidi"/>
              <w:noProof/>
              <w:sz w:val="22"/>
              <w:szCs w:val="22"/>
            </w:rPr>
          </w:pPr>
          <w:hyperlink w:anchor="_Toc492046389" w:history="1">
            <w:r w:rsidRPr="007225B0">
              <w:rPr>
                <w:rStyle w:val="Hyperlink"/>
                <w:noProof/>
              </w:rPr>
              <w:t>Typical Efforts and Timelines</w:t>
            </w:r>
            <w:r>
              <w:rPr>
                <w:noProof/>
                <w:webHidden/>
              </w:rPr>
              <w:tab/>
            </w:r>
            <w:r>
              <w:rPr>
                <w:noProof/>
                <w:webHidden/>
              </w:rPr>
              <w:fldChar w:fldCharType="begin"/>
            </w:r>
            <w:r>
              <w:rPr>
                <w:noProof/>
                <w:webHidden/>
              </w:rPr>
              <w:instrText xml:space="preserve"> PAGEREF _Toc492046389 \h </w:instrText>
            </w:r>
            <w:r>
              <w:rPr>
                <w:noProof/>
                <w:webHidden/>
              </w:rPr>
            </w:r>
            <w:r>
              <w:rPr>
                <w:noProof/>
                <w:webHidden/>
              </w:rPr>
              <w:fldChar w:fldCharType="separate"/>
            </w:r>
            <w:r>
              <w:rPr>
                <w:noProof/>
                <w:webHidden/>
              </w:rPr>
              <w:t>191</w:t>
            </w:r>
            <w:r>
              <w:rPr>
                <w:noProof/>
                <w:webHidden/>
              </w:rPr>
              <w:fldChar w:fldCharType="end"/>
            </w:r>
          </w:hyperlink>
        </w:p>
        <w:p w14:paraId="5CC38899" w14:textId="77777777" w:rsidR="00476069" w:rsidRDefault="00476069">
          <w:pPr>
            <w:pStyle w:val="TOC2"/>
            <w:rPr>
              <w:rFonts w:asciiTheme="minorHAnsi" w:eastAsiaTheme="minorEastAsia" w:hAnsiTheme="minorHAnsi" w:cstheme="minorBidi"/>
              <w:noProof/>
              <w:sz w:val="22"/>
              <w:szCs w:val="22"/>
            </w:rPr>
          </w:pPr>
          <w:hyperlink w:anchor="_Toc492046390" w:history="1">
            <w:r w:rsidRPr="007225B0">
              <w:rPr>
                <w:rStyle w:val="Hyperlink"/>
                <w:noProof/>
              </w:rPr>
              <w:t>Pre-Production Steps</w:t>
            </w:r>
            <w:r>
              <w:rPr>
                <w:noProof/>
                <w:webHidden/>
              </w:rPr>
              <w:tab/>
            </w:r>
            <w:r>
              <w:rPr>
                <w:noProof/>
                <w:webHidden/>
              </w:rPr>
              <w:fldChar w:fldCharType="begin"/>
            </w:r>
            <w:r>
              <w:rPr>
                <w:noProof/>
                <w:webHidden/>
              </w:rPr>
              <w:instrText xml:space="preserve"> PAGEREF _Toc492046390 \h </w:instrText>
            </w:r>
            <w:r>
              <w:rPr>
                <w:noProof/>
                <w:webHidden/>
              </w:rPr>
            </w:r>
            <w:r>
              <w:rPr>
                <w:noProof/>
                <w:webHidden/>
              </w:rPr>
              <w:fldChar w:fldCharType="separate"/>
            </w:r>
            <w:r>
              <w:rPr>
                <w:noProof/>
                <w:webHidden/>
              </w:rPr>
              <w:t>193</w:t>
            </w:r>
            <w:r>
              <w:rPr>
                <w:noProof/>
                <w:webHidden/>
              </w:rPr>
              <w:fldChar w:fldCharType="end"/>
            </w:r>
          </w:hyperlink>
        </w:p>
        <w:p w14:paraId="545C4F57" w14:textId="77777777" w:rsidR="00476069" w:rsidRDefault="00476069">
          <w:pPr>
            <w:pStyle w:val="TOC1"/>
            <w:rPr>
              <w:rFonts w:asciiTheme="minorHAnsi" w:eastAsiaTheme="minorEastAsia" w:hAnsiTheme="minorHAnsi" w:cstheme="minorBidi"/>
              <w:b w:val="0"/>
              <w:noProof/>
              <w:sz w:val="22"/>
              <w:szCs w:val="22"/>
            </w:rPr>
          </w:pPr>
          <w:hyperlink w:anchor="_Toc492046391" w:history="1">
            <w:r w:rsidRPr="007225B0">
              <w:rPr>
                <w:rStyle w:val="Hyperlink"/>
                <w:noProof/>
              </w:rPr>
              <w:t>Known Issues</w:t>
            </w:r>
            <w:r>
              <w:rPr>
                <w:noProof/>
                <w:webHidden/>
              </w:rPr>
              <w:tab/>
            </w:r>
            <w:r>
              <w:rPr>
                <w:noProof/>
                <w:webHidden/>
              </w:rPr>
              <w:fldChar w:fldCharType="begin"/>
            </w:r>
            <w:r>
              <w:rPr>
                <w:noProof/>
                <w:webHidden/>
              </w:rPr>
              <w:instrText xml:space="preserve"> PAGEREF _Toc492046391 \h </w:instrText>
            </w:r>
            <w:r>
              <w:rPr>
                <w:noProof/>
                <w:webHidden/>
              </w:rPr>
            </w:r>
            <w:r>
              <w:rPr>
                <w:noProof/>
                <w:webHidden/>
              </w:rPr>
              <w:fldChar w:fldCharType="separate"/>
            </w:r>
            <w:r>
              <w:rPr>
                <w:noProof/>
                <w:webHidden/>
              </w:rPr>
              <w:t>194</w:t>
            </w:r>
            <w:r>
              <w:rPr>
                <w:noProof/>
                <w:webHidden/>
              </w:rPr>
              <w:fldChar w:fldCharType="end"/>
            </w:r>
          </w:hyperlink>
        </w:p>
        <w:p w14:paraId="745C9CCF" w14:textId="77777777" w:rsidR="00476069" w:rsidRDefault="00476069">
          <w:pPr>
            <w:pStyle w:val="TOC1"/>
            <w:rPr>
              <w:rFonts w:asciiTheme="minorHAnsi" w:eastAsiaTheme="minorEastAsia" w:hAnsiTheme="minorHAnsi" w:cstheme="minorBidi"/>
              <w:b w:val="0"/>
              <w:noProof/>
              <w:sz w:val="22"/>
              <w:szCs w:val="22"/>
            </w:rPr>
          </w:pPr>
          <w:hyperlink w:anchor="_Toc492046392" w:history="1">
            <w:r w:rsidRPr="007225B0">
              <w:rPr>
                <w:rStyle w:val="Hyperlink"/>
                <w:noProof/>
              </w:rPr>
              <w:t>CyberSource document links</w:t>
            </w:r>
            <w:r>
              <w:rPr>
                <w:noProof/>
                <w:webHidden/>
              </w:rPr>
              <w:tab/>
            </w:r>
            <w:r>
              <w:rPr>
                <w:noProof/>
                <w:webHidden/>
              </w:rPr>
              <w:fldChar w:fldCharType="begin"/>
            </w:r>
            <w:r>
              <w:rPr>
                <w:noProof/>
                <w:webHidden/>
              </w:rPr>
              <w:instrText xml:space="preserve"> PAGEREF _Toc492046392 \h </w:instrText>
            </w:r>
            <w:r>
              <w:rPr>
                <w:noProof/>
                <w:webHidden/>
              </w:rPr>
            </w:r>
            <w:r>
              <w:rPr>
                <w:noProof/>
                <w:webHidden/>
              </w:rPr>
              <w:fldChar w:fldCharType="separate"/>
            </w:r>
            <w:r>
              <w:rPr>
                <w:noProof/>
                <w:webHidden/>
              </w:rPr>
              <w:t>194</w:t>
            </w:r>
            <w:r>
              <w:rPr>
                <w:noProof/>
                <w:webHidden/>
              </w:rPr>
              <w:fldChar w:fldCharType="end"/>
            </w:r>
          </w:hyperlink>
        </w:p>
        <w:p w14:paraId="1FF8BA18" w14:textId="77777777" w:rsidR="00476069" w:rsidRDefault="00476069">
          <w:pPr>
            <w:pStyle w:val="TOC1"/>
            <w:rPr>
              <w:rFonts w:asciiTheme="minorHAnsi" w:eastAsiaTheme="minorEastAsia" w:hAnsiTheme="minorHAnsi" w:cstheme="minorBidi"/>
              <w:b w:val="0"/>
              <w:noProof/>
              <w:sz w:val="22"/>
              <w:szCs w:val="22"/>
            </w:rPr>
          </w:pPr>
          <w:hyperlink w:anchor="_Toc492046393" w:history="1">
            <w:r w:rsidRPr="007225B0">
              <w:rPr>
                <w:rStyle w:val="Hyperlink"/>
                <w:noProof/>
              </w:rPr>
              <w:t>Release History</w:t>
            </w:r>
            <w:r>
              <w:rPr>
                <w:noProof/>
                <w:webHidden/>
              </w:rPr>
              <w:tab/>
            </w:r>
            <w:r>
              <w:rPr>
                <w:noProof/>
                <w:webHidden/>
              </w:rPr>
              <w:fldChar w:fldCharType="begin"/>
            </w:r>
            <w:r>
              <w:rPr>
                <w:noProof/>
                <w:webHidden/>
              </w:rPr>
              <w:instrText xml:space="preserve"> PAGEREF _Toc492046393 \h </w:instrText>
            </w:r>
            <w:r>
              <w:rPr>
                <w:noProof/>
                <w:webHidden/>
              </w:rPr>
            </w:r>
            <w:r>
              <w:rPr>
                <w:noProof/>
                <w:webHidden/>
              </w:rPr>
              <w:fldChar w:fldCharType="separate"/>
            </w:r>
            <w:r>
              <w:rPr>
                <w:noProof/>
                <w:webHidden/>
              </w:rPr>
              <w:t>195</w:t>
            </w:r>
            <w:r>
              <w:rPr>
                <w:noProof/>
                <w:webHidden/>
              </w:rPr>
              <w:fldChar w:fldCharType="end"/>
            </w:r>
          </w:hyperlink>
        </w:p>
        <w:p w14:paraId="790FECE7" w14:textId="77777777" w:rsidR="004029E8" w:rsidRPr="00E33D85" w:rsidRDefault="00633487">
          <w:r w:rsidRPr="00E33D85">
            <w:rPr>
              <w:b/>
              <w:bCs/>
              <w:noProof/>
            </w:rPr>
            <w:fldChar w:fldCharType="end"/>
          </w:r>
        </w:p>
      </w:sdtContent>
    </w:sdt>
    <w:p w14:paraId="730044B0" w14:textId="77777777" w:rsidR="003D49FF" w:rsidRPr="00E33D85" w:rsidRDefault="003D49FF" w:rsidP="003D49FF">
      <w:pPr>
        <w:sectPr w:rsidR="003D49FF" w:rsidRPr="00E33D85">
          <w:headerReference w:type="even" r:id="rId9"/>
          <w:headerReference w:type="default" r:id="rId10"/>
          <w:footerReference w:type="even" r:id="rId11"/>
          <w:footerReference w:type="default" r:id="rId12"/>
          <w:headerReference w:type="first" r:id="rId13"/>
          <w:footerReference w:type="first" r:id="rId14"/>
          <w:pgSz w:w="12240" w:h="15840"/>
          <w:pgMar w:top="1080" w:right="1080" w:bottom="1440" w:left="1080" w:header="980" w:footer="980" w:gutter="0"/>
          <w:pgNumType w:fmt="lowerRoman"/>
          <w:cols w:space="720"/>
          <w:noEndnote/>
          <w:docGrid w:linePitch="299"/>
        </w:sectPr>
      </w:pPr>
    </w:p>
    <w:p w14:paraId="6C580DFE" w14:textId="77777777" w:rsidR="00DC03A4" w:rsidRPr="00E33D85" w:rsidRDefault="00DC03A4" w:rsidP="00DC03A4">
      <w:pPr>
        <w:pStyle w:val="Heading1"/>
        <w:framePr w:wrap="notBeside"/>
        <w:rPr>
          <w:rFonts w:asciiTheme="minorHAnsi" w:hAnsiTheme="minorHAnsi"/>
        </w:rPr>
      </w:pPr>
      <w:bookmarkStart w:id="2" w:name="O_5623"/>
      <w:bookmarkStart w:id="3" w:name="O_6772"/>
      <w:bookmarkStart w:id="4" w:name="_Toc368651117"/>
      <w:bookmarkStart w:id="5" w:name="_Toc491681261"/>
      <w:bookmarkStart w:id="6" w:name="_Toc492046285"/>
      <w:bookmarkEnd w:id="2"/>
      <w:bookmarkEnd w:id="3"/>
      <w:r w:rsidRPr="00E33D85">
        <w:rPr>
          <w:rFonts w:asciiTheme="minorHAnsi" w:hAnsiTheme="minorHAnsi"/>
        </w:rPr>
        <w:lastRenderedPageBreak/>
        <w:t>Summary</w:t>
      </w:r>
      <w:bookmarkEnd w:id="4"/>
      <w:bookmarkEnd w:id="5"/>
      <w:bookmarkEnd w:id="6"/>
    </w:p>
    <w:p w14:paraId="091DC56F" w14:textId="77777777" w:rsidR="00DC03A4" w:rsidRPr="00BA666D" w:rsidRDefault="00DC03A4" w:rsidP="003C3632">
      <w:pPr>
        <w:pStyle w:val="BodyText"/>
      </w:pPr>
      <w:bookmarkStart w:id="7" w:name="O_4437"/>
      <w:bookmarkEnd w:id="7"/>
      <w:r w:rsidRPr="00BA666D">
        <w:t>This document provides technical overview and implementation details for each CyberSource service integrated within Demandware platform. The CyberSource cartridge extends the functionality of Demandware Storefront, enabling real time access to CyberSource eCommerce transaction services listed below.</w:t>
      </w:r>
    </w:p>
    <w:p w14:paraId="562BE60D" w14:textId="77777777" w:rsidR="00DC03A4" w:rsidRPr="00BA666D" w:rsidRDefault="00DC03A4" w:rsidP="003C3632">
      <w:pPr>
        <w:pStyle w:val="BodyText"/>
      </w:pPr>
    </w:p>
    <w:p w14:paraId="6D25596F" w14:textId="77777777" w:rsidR="00DC03A4" w:rsidRPr="00BA666D" w:rsidRDefault="00DC03A4" w:rsidP="003C3632">
      <w:pPr>
        <w:pStyle w:val="BodyText"/>
        <w:numPr>
          <w:ilvl w:val="0"/>
          <w:numId w:val="57"/>
        </w:numPr>
      </w:pPr>
      <w:r w:rsidRPr="00BA666D">
        <w:t>Credit Card Authorization</w:t>
      </w:r>
    </w:p>
    <w:p w14:paraId="4CE4F9EC" w14:textId="77777777" w:rsidR="00DC03A4" w:rsidRPr="00BA666D" w:rsidRDefault="00DC03A4" w:rsidP="003C3632">
      <w:pPr>
        <w:pStyle w:val="BodyText"/>
        <w:numPr>
          <w:ilvl w:val="0"/>
          <w:numId w:val="57"/>
        </w:numPr>
      </w:pPr>
      <w:r w:rsidRPr="00BA666D">
        <w:t>CyberSource Address Verification</w:t>
      </w:r>
    </w:p>
    <w:p w14:paraId="0754C3A8" w14:textId="77777777" w:rsidR="00DC03A4" w:rsidRPr="00BA666D" w:rsidRDefault="00DC03A4" w:rsidP="003C3632">
      <w:pPr>
        <w:pStyle w:val="BodyText"/>
        <w:numPr>
          <w:ilvl w:val="0"/>
          <w:numId w:val="57"/>
        </w:numPr>
      </w:pPr>
      <w:r w:rsidRPr="00BA666D">
        <w:t xml:space="preserve">Delivery Address Verification </w:t>
      </w:r>
    </w:p>
    <w:p w14:paraId="59E2AD3E" w14:textId="77777777" w:rsidR="00DC03A4" w:rsidRPr="00BA666D" w:rsidRDefault="00DC03A4" w:rsidP="003C3632">
      <w:pPr>
        <w:pStyle w:val="BodyText"/>
        <w:numPr>
          <w:ilvl w:val="0"/>
          <w:numId w:val="57"/>
        </w:numPr>
      </w:pPr>
      <w:r w:rsidRPr="00BA666D">
        <w:t xml:space="preserve">Payment Tokenization </w:t>
      </w:r>
    </w:p>
    <w:p w14:paraId="681CF99D" w14:textId="77777777" w:rsidR="00DC03A4" w:rsidRPr="00BA666D" w:rsidRDefault="00DC03A4" w:rsidP="003C3632">
      <w:pPr>
        <w:pStyle w:val="BodyText"/>
        <w:numPr>
          <w:ilvl w:val="0"/>
          <w:numId w:val="57"/>
        </w:numPr>
      </w:pPr>
      <w:r w:rsidRPr="00BA666D">
        <w:t>Payer Authentication</w:t>
      </w:r>
    </w:p>
    <w:p w14:paraId="3AA0F0ED" w14:textId="77777777" w:rsidR="00DC03A4" w:rsidRPr="00BA666D" w:rsidRDefault="00DC03A4" w:rsidP="003C3632">
      <w:pPr>
        <w:pStyle w:val="BodyText"/>
        <w:numPr>
          <w:ilvl w:val="0"/>
          <w:numId w:val="57"/>
        </w:numPr>
      </w:pPr>
      <w:r w:rsidRPr="00BA666D">
        <w:t>Tax Service</w:t>
      </w:r>
    </w:p>
    <w:p w14:paraId="4B47755C" w14:textId="77777777" w:rsidR="00DC03A4" w:rsidRPr="00BA666D" w:rsidRDefault="00DC03A4" w:rsidP="003C3632">
      <w:pPr>
        <w:pStyle w:val="BodyText"/>
        <w:numPr>
          <w:ilvl w:val="0"/>
          <w:numId w:val="57"/>
        </w:numPr>
      </w:pPr>
      <w:r w:rsidRPr="00BA666D">
        <w:t xml:space="preserve">Credit Card Secure Acceptance  Web /Mobile  </w:t>
      </w:r>
    </w:p>
    <w:p w14:paraId="0F6E2C48" w14:textId="77777777" w:rsidR="00DC03A4" w:rsidRPr="00BA666D" w:rsidRDefault="00DC03A4" w:rsidP="003C3632">
      <w:pPr>
        <w:pStyle w:val="BodyText"/>
        <w:numPr>
          <w:ilvl w:val="1"/>
          <w:numId w:val="57"/>
        </w:numPr>
      </w:pPr>
      <w:r w:rsidRPr="00BA666D">
        <w:t>Redirect method</w:t>
      </w:r>
    </w:p>
    <w:p w14:paraId="10A5822D" w14:textId="77777777" w:rsidR="00DC03A4" w:rsidRPr="00BA666D" w:rsidRDefault="005C0037" w:rsidP="003C3632">
      <w:pPr>
        <w:pStyle w:val="BodyText"/>
        <w:numPr>
          <w:ilvl w:val="1"/>
          <w:numId w:val="57"/>
        </w:numPr>
      </w:pPr>
      <w:r w:rsidRPr="00BA666D">
        <w:t>Iframe</w:t>
      </w:r>
      <w:r w:rsidR="00DC03A4" w:rsidRPr="00BA666D">
        <w:t xml:space="preserve"> method</w:t>
      </w:r>
    </w:p>
    <w:p w14:paraId="387FBEC8" w14:textId="77777777" w:rsidR="00DC03A4" w:rsidRPr="00BA666D" w:rsidRDefault="00DC03A4" w:rsidP="003C3632">
      <w:pPr>
        <w:pStyle w:val="BodyText"/>
        <w:numPr>
          <w:ilvl w:val="0"/>
          <w:numId w:val="57"/>
        </w:numPr>
      </w:pPr>
      <w:r w:rsidRPr="00BA666D">
        <w:t>Credit Card Secure Acceptance Silent Order Post</w:t>
      </w:r>
    </w:p>
    <w:p w14:paraId="17C6CE9C" w14:textId="77777777" w:rsidR="00DC03A4" w:rsidRPr="00BA666D" w:rsidRDefault="00DC03A4" w:rsidP="003C3632">
      <w:pPr>
        <w:pStyle w:val="BodyText"/>
        <w:numPr>
          <w:ilvl w:val="0"/>
          <w:numId w:val="57"/>
        </w:numPr>
      </w:pPr>
      <w:r w:rsidRPr="00BA666D">
        <w:t>Visa Checkout</w:t>
      </w:r>
    </w:p>
    <w:p w14:paraId="40F0E2E1" w14:textId="77777777" w:rsidR="00DC03A4" w:rsidRPr="00BA666D" w:rsidRDefault="00DC03A4" w:rsidP="003C3632">
      <w:pPr>
        <w:pStyle w:val="BodyText"/>
        <w:numPr>
          <w:ilvl w:val="0"/>
          <w:numId w:val="57"/>
        </w:numPr>
      </w:pPr>
      <w:r w:rsidRPr="00BA666D">
        <w:t xml:space="preserve">AliPay </w:t>
      </w:r>
    </w:p>
    <w:p w14:paraId="743CB205" w14:textId="77777777" w:rsidR="00DC03A4" w:rsidRPr="00BA666D" w:rsidRDefault="00DC03A4" w:rsidP="003C3632">
      <w:pPr>
        <w:pStyle w:val="BodyText"/>
        <w:numPr>
          <w:ilvl w:val="1"/>
          <w:numId w:val="57"/>
        </w:numPr>
      </w:pPr>
      <w:r w:rsidRPr="00BA666D">
        <w:t>Domestic</w:t>
      </w:r>
    </w:p>
    <w:p w14:paraId="57865350" w14:textId="77777777" w:rsidR="00DC03A4" w:rsidRPr="00BA666D" w:rsidRDefault="00DC03A4" w:rsidP="003C3632">
      <w:pPr>
        <w:pStyle w:val="BodyText"/>
        <w:numPr>
          <w:ilvl w:val="1"/>
          <w:numId w:val="57"/>
        </w:numPr>
      </w:pPr>
      <w:r w:rsidRPr="00BA666D">
        <w:t>International</w:t>
      </w:r>
    </w:p>
    <w:p w14:paraId="57371AAC" w14:textId="77777777" w:rsidR="00DC03A4" w:rsidRPr="00BA666D" w:rsidRDefault="00DC03A4" w:rsidP="003C3632">
      <w:pPr>
        <w:pStyle w:val="BodyText"/>
        <w:numPr>
          <w:ilvl w:val="0"/>
          <w:numId w:val="57"/>
        </w:numPr>
      </w:pPr>
      <w:r w:rsidRPr="00BA666D">
        <w:t>Retail POS</w:t>
      </w:r>
    </w:p>
    <w:p w14:paraId="780726ED" w14:textId="77777777" w:rsidR="00DC03A4" w:rsidRPr="00BA666D" w:rsidRDefault="00DC03A4" w:rsidP="003C3632">
      <w:pPr>
        <w:pStyle w:val="BodyText"/>
        <w:numPr>
          <w:ilvl w:val="0"/>
          <w:numId w:val="57"/>
        </w:numPr>
      </w:pPr>
      <w:r w:rsidRPr="00BA666D">
        <w:t>Klarna</w:t>
      </w:r>
    </w:p>
    <w:p w14:paraId="456D4842" w14:textId="77777777" w:rsidR="00753C65" w:rsidRPr="00BA666D" w:rsidRDefault="00753C65" w:rsidP="003C3632">
      <w:pPr>
        <w:pStyle w:val="BodyText"/>
        <w:numPr>
          <w:ilvl w:val="0"/>
          <w:numId w:val="57"/>
        </w:numPr>
      </w:pPr>
      <w:r w:rsidRPr="00BA666D">
        <w:t>Bank Transfer APM’s</w:t>
      </w:r>
    </w:p>
    <w:p w14:paraId="0C79F70D" w14:textId="77777777" w:rsidR="00753C65" w:rsidRDefault="00753C65" w:rsidP="003C3632">
      <w:pPr>
        <w:pStyle w:val="BodyText"/>
        <w:numPr>
          <w:ilvl w:val="1"/>
          <w:numId w:val="57"/>
        </w:numPr>
      </w:pPr>
      <w:r>
        <w:t>SOFORT</w:t>
      </w:r>
    </w:p>
    <w:p w14:paraId="3E0776DA" w14:textId="77777777" w:rsidR="00753C65" w:rsidRDefault="00753C65" w:rsidP="003C3632">
      <w:pPr>
        <w:pStyle w:val="BodyText"/>
        <w:numPr>
          <w:ilvl w:val="1"/>
          <w:numId w:val="57"/>
        </w:numPr>
      </w:pPr>
      <w:r>
        <w:t>BANCONTACT</w:t>
      </w:r>
    </w:p>
    <w:p w14:paraId="3F676DD3" w14:textId="77777777" w:rsidR="00753C65" w:rsidRDefault="00753C65" w:rsidP="003C3632">
      <w:pPr>
        <w:pStyle w:val="BodyText"/>
        <w:numPr>
          <w:ilvl w:val="1"/>
          <w:numId w:val="57"/>
        </w:numPr>
      </w:pPr>
      <w:r>
        <w:t>GIROPAY</w:t>
      </w:r>
    </w:p>
    <w:p w14:paraId="7DED0F51" w14:textId="77777777" w:rsidR="00753C65" w:rsidRDefault="00753C65" w:rsidP="003C3632">
      <w:pPr>
        <w:pStyle w:val="BodyText"/>
        <w:numPr>
          <w:ilvl w:val="1"/>
          <w:numId w:val="57"/>
        </w:numPr>
      </w:pPr>
      <w:r>
        <w:t>EPS</w:t>
      </w:r>
    </w:p>
    <w:p w14:paraId="0A718433" w14:textId="77777777" w:rsidR="00753C65" w:rsidRDefault="00753C65" w:rsidP="003C3632">
      <w:pPr>
        <w:pStyle w:val="BodyText"/>
        <w:numPr>
          <w:ilvl w:val="1"/>
          <w:numId w:val="57"/>
        </w:numPr>
      </w:pPr>
      <w:r>
        <w:t>IDEAL</w:t>
      </w:r>
    </w:p>
    <w:p w14:paraId="3FE9500D" w14:textId="77777777" w:rsidR="00DC03A4" w:rsidRPr="00BA666D" w:rsidRDefault="005C0037" w:rsidP="003C3632">
      <w:pPr>
        <w:pStyle w:val="BodyText"/>
        <w:numPr>
          <w:ilvl w:val="0"/>
          <w:numId w:val="57"/>
        </w:numPr>
      </w:pPr>
      <w:r w:rsidRPr="00BA666D">
        <w:t>Apple Pay</w:t>
      </w:r>
      <w:r w:rsidR="00DC03A4" w:rsidRPr="00BA666D">
        <w:t xml:space="preserve"> REST Based Interface </w:t>
      </w:r>
    </w:p>
    <w:p w14:paraId="74B0CD0C" w14:textId="77777777" w:rsidR="00DC03A4" w:rsidRPr="00BA666D" w:rsidRDefault="00DC03A4" w:rsidP="003C3632">
      <w:pPr>
        <w:pStyle w:val="BodyText"/>
        <w:numPr>
          <w:ilvl w:val="1"/>
          <w:numId w:val="57"/>
        </w:numPr>
      </w:pPr>
      <w:r w:rsidRPr="00BA666D">
        <w:t>To Process Authorization for Encrypted Payload</w:t>
      </w:r>
    </w:p>
    <w:p w14:paraId="3DB74CC1" w14:textId="77777777" w:rsidR="00DC03A4" w:rsidRPr="00BA666D" w:rsidRDefault="00DC03A4" w:rsidP="003C3632">
      <w:pPr>
        <w:pStyle w:val="BodyText"/>
        <w:numPr>
          <w:ilvl w:val="1"/>
          <w:numId w:val="57"/>
        </w:numPr>
      </w:pPr>
      <w:r w:rsidRPr="00BA666D">
        <w:t>To Process Authorization for Cryptogram</w:t>
      </w:r>
    </w:p>
    <w:p w14:paraId="3C086AA5" w14:textId="77777777" w:rsidR="00DC03A4" w:rsidRPr="00BA666D" w:rsidRDefault="005C0037" w:rsidP="003C3632">
      <w:pPr>
        <w:pStyle w:val="BodyText"/>
        <w:numPr>
          <w:ilvl w:val="0"/>
          <w:numId w:val="57"/>
        </w:numPr>
      </w:pPr>
      <w:r w:rsidRPr="00BA666D">
        <w:t>Android Pay</w:t>
      </w:r>
      <w:r w:rsidR="00DC03A4" w:rsidRPr="00BA666D">
        <w:t xml:space="preserve"> REST Based Interface </w:t>
      </w:r>
    </w:p>
    <w:p w14:paraId="29F01050" w14:textId="77777777" w:rsidR="00DC03A4" w:rsidRPr="00BA666D" w:rsidRDefault="00DC03A4" w:rsidP="003C3632">
      <w:pPr>
        <w:pStyle w:val="BodyText"/>
        <w:numPr>
          <w:ilvl w:val="1"/>
          <w:numId w:val="57"/>
        </w:numPr>
      </w:pPr>
      <w:r w:rsidRPr="00BA666D">
        <w:t>To Process Authorization for Encrypted Payload</w:t>
      </w:r>
    </w:p>
    <w:p w14:paraId="79AE94C4" w14:textId="77777777" w:rsidR="00DC03A4" w:rsidRPr="00BA666D" w:rsidRDefault="00DC03A4" w:rsidP="003C3632">
      <w:pPr>
        <w:pStyle w:val="BodyText"/>
        <w:numPr>
          <w:ilvl w:val="1"/>
          <w:numId w:val="57"/>
        </w:numPr>
      </w:pPr>
      <w:r w:rsidRPr="00BA666D">
        <w:t>To Process Authorization for Cryptogram</w:t>
      </w:r>
    </w:p>
    <w:p w14:paraId="398E1CE3" w14:textId="77777777" w:rsidR="00DC03A4" w:rsidRPr="00BA666D" w:rsidRDefault="00DC03A4" w:rsidP="003C3632">
      <w:pPr>
        <w:pStyle w:val="BodyText"/>
        <w:numPr>
          <w:ilvl w:val="0"/>
          <w:numId w:val="57"/>
        </w:numPr>
      </w:pPr>
      <w:r w:rsidRPr="00BA666D">
        <w:t xml:space="preserve">PayPal Express Checkout </w:t>
      </w:r>
    </w:p>
    <w:p w14:paraId="1BF709B5" w14:textId="77777777" w:rsidR="00DC03A4" w:rsidRPr="00BA666D" w:rsidRDefault="005C0037" w:rsidP="003C3632">
      <w:pPr>
        <w:pStyle w:val="BodyText"/>
        <w:numPr>
          <w:ilvl w:val="1"/>
          <w:numId w:val="57"/>
        </w:numPr>
      </w:pPr>
      <w:r w:rsidRPr="00BA666D">
        <w:t>PayPal</w:t>
      </w:r>
      <w:r w:rsidR="00DC03A4" w:rsidRPr="00BA666D">
        <w:t xml:space="preserve"> Standard/Custom Order</w:t>
      </w:r>
    </w:p>
    <w:p w14:paraId="6F3C250A" w14:textId="77777777" w:rsidR="00DC03A4" w:rsidRPr="00BA666D" w:rsidRDefault="00DC03A4" w:rsidP="003C3632">
      <w:pPr>
        <w:pStyle w:val="BodyText"/>
        <w:numPr>
          <w:ilvl w:val="1"/>
          <w:numId w:val="57"/>
        </w:numPr>
      </w:pPr>
      <w:r w:rsidRPr="00BA666D">
        <w:t>PayPal Billing Agreements</w:t>
      </w:r>
    </w:p>
    <w:p w14:paraId="7165EAFD" w14:textId="77777777" w:rsidR="00DC03A4" w:rsidRPr="00BA666D" w:rsidRDefault="00DC03A4" w:rsidP="003C3632">
      <w:pPr>
        <w:pStyle w:val="BodyText"/>
        <w:numPr>
          <w:ilvl w:val="1"/>
          <w:numId w:val="57"/>
        </w:numPr>
      </w:pPr>
      <w:r w:rsidRPr="00BA666D">
        <w:t>PayPal Credit Order</w:t>
      </w:r>
    </w:p>
    <w:p w14:paraId="6DF4DD93" w14:textId="77777777" w:rsidR="00DC03A4" w:rsidRPr="00BA666D" w:rsidRDefault="00DC03A4" w:rsidP="003C3632">
      <w:pPr>
        <w:pStyle w:val="BodyText"/>
        <w:numPr>
          <w:ilvl w:val="0"/>
          <w:numId w:val="57"/>
        </w:numPr>
      </w:pPr>
      <w:r w:rsidRPr="00BA666D">
        <w:t>Batch Jobs</w:t>
      </w:r>
    </w:p>
    <w:p w14:paraId="65E53F5F" w14:textId="77777777" w:rsidR="00DC03A4" w:rsidRPr="00BA666D" w:rsidRDefault="00DC03A4" w:rsidP="003C3632">
      <w:pPr>
        <w:pStyle w:val="BodyText"/>
        <w:numPr>
          <w:ilvl w:val="1"/>
          <w:numId w:val="57"/>
        </w:numPr>
      </w:pPr>
      <w:r w:rsidRPr="00BA666D">
        <w:t>Alternate  Payment Check Status Batch Job</w:t>
      </w:r>
    </w:p>
    <w:p w14:paraId="26BCF9CD" w14:textId="77777777" w:rsidR="00DC03A4" w:rsidRPr="00BA666D" w:rsidRDefault="00DC03A4" w:rsidP="003C3632">
      <w:pPr>
        <w:pStyle w:val="BodyText"/>
        <w:numPr>
          <w:ilvl w:val="1"/>
          <w:numId w:val="57"/>
        </w:numPr>
      </w:pPr>
      <w:r w:rsidRPr="00BA666D">
        <w:t>Secure Acceptance Merchant Post Notification Processing Batch Job</w:t>
      </w:r>
    </w:p>
    <w:p w14:paraId="3AC80298" w14:textId="77777777" w:rsidR="00DC03A4" w:rsidRPr="00BA666D" w:rsidRDefault="00DC03A4" w:rsidP="003C3632">
      <w:pPr>
        <w:pStyle w:val="BodyText"/>
        <w:numPr>
          <w:ilvl w:val="1"/>
          <w:numId w:val="57"/>
        </w:numPr>
      </w:pPr>
      <w:r w:rsidRPr="00BA666D">
        <w:t>Conversion Details Report Batch Job</w:t>
      </w:r>
    </w:p>
    <w:p w14:paraId="261841E2" w14:textId="77777777" w:rsidR="003D49FF" w:rsidRPr="00E33D85" w:rsidRDefault="005C0037" w:rsidP="003C3632">
      <w:pPr>
        <w:pStyle w:val="BodyText"/>
        <w:numPr>
          <w:ilvl w:val="1"/>
          <w:numId w:val="57"/>
        </w:numPr>
      </w:pPr>
      <w:r w:rsidRPr="00BA666D">
        <w:lastRenderedPageBreak/>
        <w:t>IDEAL</w:t>
      </w:r>
      <w:r w:rsidR="00DC03A4" w:rsidRPr="00BA666D">
        <w:t xml:space="preserve"> Bank Option Batch Job</w:t>
      </w:r>
    </w:p>
    <w:p w14:paraId="0BA44B94" w14:textId="77777777" w:rsidR="003D49FF" w:rsidRPr="00E33D85" w:rsidRDefault="003D49FF" w:rsidP="003D49FF">
      <w:pPr>
        <w:pStyle w:val="Heading1"/>
        <w:framePr w:wrap="notBeside"/>
        <w:rPr>
          <w:rFonts w:asciiTheme="minorHAnsi" w:hAnsiTheme="minorHAnsi"/>
        </w:rPr>
      </w:pPr>
      <w:r w:rsidRPr="00E33D85">
        <w:rPr>
          <w:rFonts w:asciiTheme="minorHAnsi" w:hAnsiTheme="minorHAnsi"/>
        </w:rPr>
        <w:br w:type="page"/>
      </w:r>
      <w:bookmarkStart w:id="8" w:name="_Toc368651118"/>
      <w:bookmarkStart w:id="9" w:name="_Toc492046286"/>
      <w:r w:rsidRPr="00E33D85">
        <w:rPr>
          <w:rFonts w:asciiTheme="minorHAnsi" w:hAnsiTheme="minorHAnsi"/>
        </w:rPr>
        <w:t>Component Overview</w:t>
      </w:r>
      <w:bookmarkEnd w:id="8"/>
      <w:bookmarkEnd w:id="9"/>
    </w:p>
    <w:p w14:paraId="38F42364" w14:textId="77777777" w:rsidR="00DC03A4" w:rsidRPr="00E33D85" w:rsidRDefault="00DC03A4" w:rsidP="00DC03A4">
      <w:pPr>
        <w:pStyle w:val="Heading2"/>
        <w:rPr>
          <w:rFonts w:asciiTheme="minorHAnsi" w:hAnsiTheme="minorHAnsi"/>
        </w:rPr>
      </w:pPr>
      <w:bookmarkStart w:id="10" w:name="_Toc368651119"/>
      <w:bookmarkStart w:id="11" w:name="_Toc491681263"/>
      <w:bookmarkStart w:id="12" w:name="_Toc492046287"/>
      <w:r w:rsidRPr="00E33D85">
        <w:rPr>
          <w:rFonts w:asciiTheme="minorHAnsi" w:hAnsiTheme="minorHAnsi"/>
        </w:rPr>
        <w:t>Functional Overview</w:t>
      </w:r>
      <w:bookmarkEnd w:id="10"/>
      <w:bookmarkEnd w:id="11"/>
      <w:bookmarkEnd w:id="12"/>
    </w:p>
    <w:p w14:paraId="08FE76C4" w14:textId="77777777" w:rsidR="00DC03A4" w:rsidRPr="00E33D85" w:rsidRDefault="00DC03A4" w:rsidP="00DC03A4">
      <w:pPr>
        <w:pStyle w:val="Heading3"/>
        <w:rPr>
          <w:rFonts w:asciiTheme="minorHAnsi" w:hAnsiTheme="minorHAnsi"/>
        </w:rPr>
      </w:pPr>
      <w:r w:rsidRPr="00E33D85">
        <w:rPr>
          <w:rFonts w:asciiTheme="minorHAnsi" w:hAnsiTheme="minorHAnsi"/>
        </w:rPr>
        <w:br/>
      </w:r>
      <w:bookmarkStart w:id="13" w:name="_Toc368651120"/>
      <w:bookmarkStart w:id="14" w:name="_Toc491351795"/>
      <w:bookmarkStart w:id="15" w:name="_Toc491681264"/>
      <w:bookmarkStart w:id="16" w:name="_Toc492046288"/>
      <w:r w:rsidRPr="00E33D85">
        <w:rPr>
          <w:rFonts w:asciiTheme="minorHAnsi" w:hAnsiTheme="minorHAnsi"/>
        </w:rPr>
        <w:t>Credit Card Authorization Service</w:t>
      </w:r>
      <w:bookmarkEnd w:id="13"/>
      <w:bookmarkEnd w:id="14"/>
      <w:bookmarkEnd w:id="15"/>
      <w:bookmarkEnd w:id="16"/>
    </w:p>
    <w:p w14:paraId="251F02F7" w14:textId="77777777" w:rsidR="00DC03A4" w:rsidRPr="00E33D85" w:rsidRDefault="00DC03A4" w:rsidP="00DC03A4">
      <w:pPr>
        <w:pStyle w:val="pbobodytext"/>
        <w:rPr>
          <w:rFonts w:asciiTheme="minorHAnsi" w:hAnsiTheme="minorHAnsi"/>
          <w:sz w:val="22"/>
          <w:szCs w:val="22"/>
        </w:rPr>
      </w:pPr>
      <w:r w:rsidRPr="00E33D85">
        <w:rPr>
          <w:rFonts w:asciiTheme="minorHAnsi" w:hAnsiTheme="minorHAnsi"/>
          <w:sz w:val="22"/>
          <w:szCs w:val="22"/>
        </w:rPr>
        <w:t xml:space="preserve">The credit card authorization service </w:t>
      </w:r>
      <w:r w:rsidR="007D1569">
        <w:rPr>
          <w:rFonts w:asciiTheme="minorHAnsi" w:hAnsiTheme="minorHAnsi"/>
          <w:sz w:val="22"/>
          <w:szCs w:val="22"/>
        </w:rPr>
        <w:t>pipeline</w:t>
      </w:r>
      <w:r w:rsidRPr="00E33D85">
        <w:rPr>
          <w:rFonts w:asciiTheme="minorHAnsi" w:hAnsiTheme="minorHAnsi"/>
          <w:sz w:val="22"/>
          <w:szCs w:val="22"/>
        </w:rPr>
        <w:t xml:space="preserve"> allows storefront application to request for credit authorization for the total order amount. The </w:t>
      </w:r>
      <w:r w:rsidR="007D1569">
        <w:rPr>
          <w:rFonts w:asciiTheme="minorHAnsi" w:hAnsiTheme="minorHAnsi"/>
          <w:sz w:val="22"/>
          <w:szCs w:val="22"/>
        </w:rPr>
        <w:t>pipeline</w:t>
      </w:r>
      <w:r w:rsidR="007D1569" w:rsidRPr="00E33D85">
        <w:rPr>
          <w:rFonts w:asciiTheme="minorHAnsi" w:hAnsiTheme="minorHAnsi"/>
          <w:sz w:val="22"/>
          <w:szCs w:val="22"/>
        </w:rPr>
        <w:t xml:space="preserve"> </w:t>
      </w:r>
      <w:r w:rsidRPr="00E33D85">
        <w:rPr>
          <w:rFonts w:asciiTheme="minorHAnsi" w:hAnsiTheme="minorHAnsi"/>
          <w:sz w:val="22"/>
          <w:szCs w:val="22"/>
        </w:rPr>
        <w:t xml:space="preserve">makes the credit card authorization web service call to CyberSource authorization service and receive confirmation about the availability of the funds.  </w:t>
      </w:r>
    </w:p>
    <w:p w14:paraId="31C17554" w14:textId="77777777" w:rsidR="00DC03A4" w:rsidRPr="00E33D85" w:rsidRDefault="005C0037" w:rsidP="00DC03A4">
      <w:pPr>
        <w:rPr>
          <w:rFonts w:cs="Arial"/>
          <w:color w:val="000000"/>
        </w:rPr>
      </w:pPr>
      <w:r>
        <w:rPr>
          <w:rFonts w:cs="Arial"/>
          <w:color w:val="000000"/>
        </w:rPr>
        <w:t>The Demandware CyberS</w:t>
      </w:r>
      <w:r w:rsidR="00DC03A4" w:rsidRPr="00E33D85">
        <w:rPr>
          <w:rFonts w:cs="Arial"/>
          <w:color w:val="000000"/>
        </w:rPr>
        <w:t xml:space="preserve">ource–AuthorizeCreditCard populates the authorization request with ship-to, bill-to, credit card data, and purchase total data from the basket and invokes the authorization web service call using CyberSource web service API.  </w:t>
      </w:r>
    </w:p>
    <w:p w14:paraId="65BEE8D0" w14:textId="77777777" w:rsidR="00DC03A4" w:rsidRPr="00E33D85" w:rsidRDefault="00DC03A4" w:rsidP="00DC03A4">
      <w:pPr>
        <w:shd w:val="clear" w:color="auto" w:fill="FFFFFF"/>
        <w:spacing w:after="150"/>
        <w:rPr>
          <w:rFonts w:cs="Arial"/>
          <w:color w:val="000000"/>
        </w:rPr>
      </w:pPr>
      <w:r w:rsidRPr="00E33D85">
        <w:rPr>
          <w:rFonts w:cs="Arial"/>
          <w:color w:val="000000"/>
        </w:rPr>
        <w:t>Credit Card Authorization sequence flow:</w:t>
      </w:r>
    </w:p>
    <w:p w14:paraId="67F65079" w14:textId="77777777" w:rsidR="00DC03A4" w:rsidRPr="00E33D85" w:rsidRDefault="00DC03A4" w:rsidP="00DC03A4">
      <w:pPr>
        <w:pStyle w:val="Listenabsatz"/>
        <w:numPr>
          <w:ilvl w:val="0"/>
          <w:numId w:val="13"/>
        </w:numPr>
        <w:rPr>
          <w:rFonts w:cs="Arial"/>
          <w:color w:val="000000"/>
        </w:rPr>
      </w:pPr>
      <w:r w:rsidRPr="00E33D85">
        <w:rPr>
          <w:rFonts w:cs="Arial"/>
          <w:color w:val="000000"/>
        </w:rPr>
        <w:t xml:space="preserve">Creates CyberSource authorization request using ship-to, bill-to, credit card data, and purchase total data from the current basket.  </w:t>
      </w:r>
    </w:p>
    <w:p w14:paraId="6F7A14C9" w14:textId="77777777" w:rsidR="00DC03A4" w:rsidRPr="00E33D85" w:rsidRDefault="00DC03A4" w:rsidP="00DC03A4">
      <w:pPr>
        <w:pStyle w:val="Listenabsatz"/>
        <w:numPr>
          <w:ilvl w:val="0"/>
          <w:numId w:val="13"/>
        </w:numPr>
        <w:rPr>
          <w:rFonts w:cs="Arial"/>
          <w:color w:val="000000"/>
        </w:rPr>
      </w:pPr>
      <w:r w:rsidRPr="00E33D85">
        <w:rPr>
          <w:rFonts w:cs="Arial"/>
          <w:color w:val="000000"/>
        </w:rPr>
        <w:t>If authorize Payer is configured, then make the authorize payer request, if not ignore and continue with the authorization request.</w:t>
      </w:r>
    </w:p>
    <w:p w14:paraId="397C5343" w14:textId="77777777" w:rsidR="00DC03A4" w:rsidRPr="00E33D85" w:rsidRDefault="00DC03A4" w:rsidP="00DC03A4">
      <w:pPr>
        <w:pStyle w:val="Listenabsatz"/>
        <w:numPr>
          <w:ilvl w:val="0"/>
          <w:numId w:val="13"/>
        </w:numPr>
        <w:rPr>
          <w:rFonts w:cs="Arial"/>
          <w:color w:val="000000"/>
        </w:rPr>
      </w:pPr>
      <w:r w:rsidRPr="00E33D85">
        <w:rPr>
          <w:rFonts w:cs="Arial"/>
          <w:color w:val="000000"/>
        </w:rPr>
        <w:t>Create credit card authorization request.</w:t>
      </w:r>
    </w:p>
    <w:p w14:paraId="71930F13" w14:textId="77777777" w:rsidR="00DC03A4" w:rsidRPr="00E33D85" w:rsidRDefault="00DC03A4" w:rsidP="00DC03A4">
      <w:pPr>
        <w:pStyle w:val="Listenabsatz"/>
        <w:numPr>
          <w:ilvl w:val="0"/>
          <w:numId w:val="13"/>
        </w:numPr>
        <w:rPr>
          <w:rFonts w:cs="Arial"/>
          <w:color w:val="000000"/>
        </w:rPr>
      </w:pPr>
      <w:r w:rsidRPr="00E33D85">
        <w:rPr>
          <w:rFonts w:cs="Arial"/>
          <w:color w:val="000000"/>
        </w:rPr>
        <w:t>If DAV is enabled, then set up DAV business rules, as needed.</w:t>
      </w:r>
    </w:p>
    <w:p w14:paraId="31B62EA9" w14:textId="77777777" w:rsidR="00DC03A4" w:rsidRPr="00E33D85" w:rsidRDefault="00DC03A4" w:rsidP="00DC03A4">
      <w:pPr>
        <w:pStyle w:val="Listenabsatz"/>
        <w:numPr>
          <w:ilvl w:val="0"/>
          <w:numId w:val="13"/>
        </w:numPr>
        <w:rPr>
          <w:rFonts w:cs="Arial"/>
          <w:color w:val="000000"/>
        </w:rPr>
      </w:pPr>
      <w:r w:rsidRPr="00E33D85">
        <w:rPr>
          <w:rFonts w:cs="Arial"/>
          <w:color w:val="000000"/>
        </w:rPr>
        <w:t>Set up AVS Ignore Result business rule for request with AVS Ignore Flags specification, as needed.</w:t>
      </w:r>
    </w:p>
    <w:p w14:paraId="3528CC75" w14:textId="77777777" w:rsidR="00DC03A4" w:rsidRPr="00E33D85" w:rsidRDefault="00DC03A4" w:rsidP="00DC03A4">
      <w:pPr>
        <w:pStyle w:val="Listenabsatz"/>
        <w:numPr>
          <w:ilvl w:val="0"/>
          <w:numId w:val="13"/>
        </w:numPr>
        <w:rPr>
          <w:rFonts w:cs="Arial"/>
          <w:color w:val="000000"/>
        </w:rPr>
      </w:pPr>
      <w:r w:rsidRPr="00E33D85">
        <w:rPr>
          <w:rFonts w:cs="Arial"/>
          <w:color w:val="000000"/>
        </w:rPr>
        <w:t>Make actual service call to CyberSource Simple Order API.</w:t>
      </w:r>
    </w:p>
    <w:p w14:paraId="79386DC8" w14:textId="77777777" w:rsidR="00DC03A4" w:rsidRPr="00E33D85" w:rsidRDefault="00DC03A4" w:rsidP="00DC03A4">
      <w:pPr>
        <w:pStyle w:val="Listenabsatz"/>
        <w:numPr>
          <w:ilvl w:val="0"/>
          <w:numId w:val="13"/>
        </w:numPr>
        <w:rPr>
          <w:rFonts w:cs="Arial"/>
          <w:color w:val="000000"/>
        </w:rPr>
      </w:pPr>
      <w:r w:rsidRPr="00E33D85">
        <w:rPr>
          <w:rFonts w:cs="Arial"/>
          <w:color w:val="000000"/>
        </w:rPr>
        <w:t>If Delivery Address Verification is enabled, then:</w:t>
      </w:r>
    </w:p>
    <w:p w14:paraId="04D8843A" w14:textId="77777777" w:rsidR="00DC03A4" w:rsidRPr="00E33D85" w:rsidRDefault="00DC03A4" w:rsidP="00DC03A4">
      <w:pPr>
        <w:pStyle w:val="Listenabsatz"/>
        <w:numPr>
          <w:ilvl w:val="1"/>
          <w:numId w:val="13"/>
        </w:numPr>
        <w:rPr>
          <w:rFonts w:cs="Arial"/>
          <w:color w:val="000000"/>
        </w:rPr>
      </w:pPr>
      <w:r w:rsidRPr="00E33D85">
        <w:rPr>
          <w:rFonts w:cs="Arial"/>
          <w:color w:val="000000"/>
        </w:rPr>
        <w:t>Capture pertinent DAV result information &amp; DAV Reason Code</w:t>
      </w:r>
    </w:p>
    <w:p w14:paraId="01554E36" w14:textId="77777777" w:rsidR="00DC03A4" w:rsidRPr="00E33D85" w:rsidRDefault="00DC03A4" w:rsidP="00DC03A4">
      <w:pPr>
        <w:pStyle w:val="Listenabsatz"/>
        <w:numPr>
          <w:ilvl w:val="1"/>
          <w:numId w:val="13"/>
        </w:numPr>
        <w:rPr>
          <w:rFonts w:cs="Arial"/>
          <w:color w:val="000000"/>
        </w:rPr>
      </w:pPr>
      <w:r w:rsidRPr="00E33D85">
        <w:rPr>
          <w:rFonts w:cs="Arial"/>
          <w:color w:val="000000"/>
        </w:rPr>
        <w:t>If DAV fails and DAV On Failure is set to ‘REJECT’, then exit immediately with rejection response</w:t>
      </w:r>
    </w:p>
    <w:p w14:paraId="40A61661" w14:textId="77777777" w:rsidR="00DC03A4" w:rsidRPr="00E33D85" w:rsidRDefault="00DC03A4" w:rsidP="00DC03A4">
      <w:pPr>
        <w:pStyle w:val="Listenabsatz"/>
        <w:numPr>
          <w:ilvl w:val="0"/>
          <w:numId w:val="13"/>
        </w:numPr>
        <w:rPr>
          <w:rFonts w:cs="Arial"/>
          <w:color w:val="000000"/>
        </w:rPr>
      </w:pPr>
      <w:r w:rsidRPr="00E33D85">
        <w:rPr>
          <w:rFonts w:cs="Arial"/>
          <w:color w:val="000000"/>
        </w:rPr>
        <w:t>If DAV On Failure is set to ‘APPROVE’ and the DAV Reason Code is a fail code (not 100), then:</w:t>
      </w:r>
    </w:p>
    <w:p w14:paraId="3EB559E3" w14:textId="77777777" w:rsidR="00DC03A4" w:rsidRPr="00E33D85" w:rsidRDefault="00DC03A4" w:rsidP="00DC03A4">
      <w:pPr>
        <w:pStyle w:val="Listenabsatz"/>
        <w:numPr>
          <w:ilvl w:val="1"/>
          <w:numId w:val="13"/>
        </w:numPr>
        <w:rPr>
          <w:rFonts w:cs="Arial"/>
          <w:color w:val="000000"/>
        </w:rPr>
      </w:pPr>
      <w:r w:rsidRPr="00E33D85">
        <w:rPr>
          <w:rFonts w:cs="Arial"/>
          <w:color w:val="000000"/>
        </w:rPr>
        <w:t>Exit immediately with declined or review response, as merchant defines</w:t>
      </w:r>
    </w:p>
    <w:p w14:paraId="4E4625D1" w14:textId="77777777" w:rsidR="00DC03A4" w:rsidRPr="00E33D85" w:rsidRDefault="00DC03A4" w:rsidP="00DC03A4">
      <w:pPr>
        <w:pStyle w:val="Listenabsatz"/>
        <w:numPr>
          <w:ilvl w:val="0"/>
          <w:numId w:val="13"/>
        </w:numPr>
        <w:rPr>
          <w:rFonts w:cs="Arial"/>
          <w:color w:val="000000"/>
        </w:rPr>
      </w:pPr>
      <w:r w:rsidRPr="00E33D85">
        <w:rPr>
          <w:rFonts w:cs="Arial"/>
          <w:color w:val="000000"/>
        </w:rPr>
        <w:t>Capture pertinent AVS information</w:t>
      </w:r>
    </w:p>
    <w:p w14:paraId="7425A049" w14:textId="77777777" w:rsidR="00DC03A4" w:rsidRPr="00E33D85" w:rsidRDefault="00DC03A4" w:rsidP="00DC03A4">
      <w:pPr>
        <w:pStyle w:val="Listenabsatz"/>
        <w:numPr>
          <w:ilvl w:val="0"/>
          <w:numId w:val="13"/>
        </w:numPr>
        <w:rPr>
          <w:rFonts w:cs="Arial"/>
          <w:color w:val="000000"/>
        </w:rPr>
      </w:pPr>
      <w:r w:rsidRPr="00E33D85">
        <w:rPr>
          <w:rFonts w:cs="Arial"/>
          <w:color w:val="000000"/>
        </w:rPr>
        <w:t xml:space="preserve">Validate authorization reason code and set corresponding </w:t>
      </w:r>
      <w:r>
        <w:rPr>
          <w:rFonts w:cs="Arial"/>
          <w:color w:val="000000"/>
        </w:rPr>
        <w:t>values</w:t>
      </w:r>
      <w:r w:rsidRPr="00E33D85">
        <w:rPr>
          <w:rFonts w:cs="Arial"/>
          <w:color w:val="000000"/>
        </w:rPr>
        <w:t>, based on Auth response code.</w:t>
      </w:r>
    </w:p>
    <w:p w14:paraId="6282F6CB" w14:textId="77777777" w:rsidR="00DC03A4" w:rsidRPr="00E33D85" w:rsidRDefault="00DC03A4" w:rsidP="00DC03A4">
      <w:pPr>
        <w:pStyle w:val="pbobodytext"/>
        <w:rPr>
          <w:rFonts w:asciiTheme="minorHAnsi" w:hAnsiTheme="minorHAnsi"/>
          <w:sz w:val="22"/>
          <w:szCs w:val="22"/>
        </w:rPr>
      </w:pPr>
    </w:p>
    <w:p w14:paraId="5542C7B3" w14:textId="77777777" w:rsidR="00DC03A4" w:rsidRPr="00E33D85" w:rsidRDefault="00DC03A4" w:rsidP="00DC03A4">
      <w:pPr>
        <w:pStyle w:val="pbobodytext"/>
        <w:rPr>
          <w:rFonts w:asciiTheme="minorHAnsi" w:hAnsiTheme="minorHAnsi"/>
          <w:sz w:val="22"/>
          <w:szCs w:val="22"/>
        </w:rPr>
      </w:pPr>
      <w:r w:rsidRPr="00E33D85">
        <w:rPr>
          <w:rFonts w:asciiTheme="minorHAnsi" w:hAnsiTheme="minorHAnsi"/>
          <w:sz w:val="22"/>
          <w:szCs w:val="22"/>
        </w:rPr>
        <w:t>The list of activities depicted in the following diagram takes place when API request is made for an online credit card authorization: [</w:t>
      </w:r>
      <w:r w:rsidRPr="00E33D85">
        <w:rPr>
          <w:rFonts w:asciiTheme="minorHAnsi" w:hAnsiTheme="minorHAnsi"/>
          <w:b/>
          <w:sz w:val="22"/>
          <w:szCs w:val="22"/>
        </w:rPr>
        <w:t>Source, CyberSource Credit Card Service, and October 2009</w:t>
      </w:r>
      <w:r w:rsidRPr="00E33D85">
        <w:rPr>
          <w:rFonts w:asciiTheme="minorHAnsi" w:hAnsiTheme="minorHAnsi"/>
          <w:sz w:val="22"/>
          <w:szCs w:val="22"/>
        </w:rPr>
        <w:t xml:space="preserve">] </w:t>
      </w:r>
    </w:p>
    <w:p w14:paraId="7DF404D3" w14:textId="77777777" w:rsidR="00DC03A4" w:rsidRPr="00E33D85" w:rsidRDefault="00DC03A4" w:rsidP="00DC03A4">
      <w:pPr>
        <w:pStyle w:val="pfifigure"/>
        <w:rPr>
          <w:rFonts w:asciiTheme="minorHAnsi" w:hAnsiTheme="minorHAnsi"/>
          <w:sz w:val="22"/>
          <w:szCs w:val="22"/>
        </w:rPr>
      </w:pPr>
      <w:r w:rsidRPr="00E33D85">
        <w:rPr>
          <w:rFonts w:asciiTheme="minorHAnsi" w:hAnsiTheme="minorHAnsi"/>
          <w:b/>
          <w:bCs/>
          <w:sz w:val="22"/>
          <w:szCs w:val="22"/>
        </w:rPr>
        <w:t xml:space="preserve">Figure 1 </w:t>
      </w:r>
      <w:r w:rsidRPr="00E33D85">
        <w:rPr>
          <w:rFonts w:asciiTheme="minorHAnsi" w:hAnsiTheme="minorHAnsi"/>
          <w:sz w:val="22"/>
          <w:szCs w:val="22"/>
        </w:rPr>
        <w:t>Processing an Online Authorization [</w:t>
      </w:r>
      <w:r w:rsidRPr="00E33D85">
        <w:rPr>
          <w:rFonts w:asciiTheme="minorHAnsi" w:hAnsiTheme="minorHAnsi"/>
          <w:b/>
          <w:sz w:val="22"/>
          <w:szCs w:val="22"/>
        </w:rPr>
        <w:t>Source, CyberSource Credit Card Service, October 2009</w:t>
      </w:r>
      <w:r w:rsidRPr="00E33D85">
        <w:rPr>
          <w:rFonts w:asciiTheme="minorHAnsi" w:hAnsiTheme="minorHAnsi"/>
          <w:sz w:val="22"/>
          <w:szCs w:val="22"/>
        </w:rPr>
        <w:t>]</w:t>
      </w:r>
    </w:p>
    <w:p w14:paraId="156A1AF3" w14:textId="77777777" w:rsidR="00DC03A4" w:rsidRPr="00E33D85" w:rsidRDefault="00DC03A4" w:rsidP="00DC03A4">
      <w:pPr>
        <w:rPr>
          <w:rFonts w:cs="Arial"/>
        </w:rPr>
      </w:pPr>
      <w:r w:rsidRPr="00E33D85">
        <w:rPr>
          <w:rFonts w:cs="Arial"/>
          <w:noProof/>
        </w:rPr>
        <w:lastRenderedPageBreak/>
        <w:drawing>
          <wp:inline distT="0" distB="0" distL="0" distR="0" wp14:anchorId="70B626D5" wp14:editId="16FCA880">
            <wp:extent cx="5048250" cy="1152525"/>
            <wp:effectExtent l="19050" t="0" r="0" b="0"/>
            <wp:docPr id="11" name="Picture 2" descr="http://apps.cybersource.com/library/documentation/dev_guides/CC_Svcs_SO_API/html/Resources/cc_auth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pps.cybersource.com/library/documentation/dev_guides/CC_Svcs_SO_API/html/Resources/cc_auth_new.jpg"/>
                    <pic:cNvPicPr>
                      <a:picLocks noChangeAspect="1" noChangeArrowheads="1"/>
                    </pic:cNvPicPr>
                  </pic:nvPicPr>
                  <pic:blipFill>
                    <a:blip r:embed="rId15" cstate="print"/>
                    <a:srcRect/>
                    <a:stretch>
                      <a:fillRect/>
                    </a:stretch>
                  </pic:blipFill>
                  <pic:spPr bwMode="auto">
                    <a:xfrm>
                      <a:off x="0" y="0"/>
                      <a:ext cx="5048250" cy="1152525"/>
                    </a:xfrm>
                    <a:prstGeom prst="rect">
                      <a:avLst/>
                    </a:prstGeom>
                    <a:noFill/>
                    <a:ln w="9525">
                      <a:noFill/>
                      <a:miter lim="800000"/>
                      <a:headEnd/>
                      <a:tailEnd/>
                    </a:ln>
                  </pic:spPr>
                </pic:pic>
              </a:graphicData>
            </a:graphic>
          </wp:inline>
        </w:drawing>
      </w:r>
    </w:p>
    <w:p w14:paraId="22989F57" w14:textId="77777777" w:rsidR="00DC03A4" w:rsidRPr="00E33D85" w:rsidRDefault="00DC03A4" w:rsidP="00DC03A4">
      <w:pPr>
        <w:pStyle w:val="ps1steps1"/>
        <w:numPr>
          <w:ilvl w:val="0"/>
          <w:numId w:val="22"/>
        </w:numPr>
        <w:rPr>
          <w:rFonts w:asciiTheme="minorHAnsi" w:hAnsiTheme="minorHAnsi"/>
          <w:sz w:val="22"/>
          <w:szCs w:val="22"/>
        </w:rPr>
      </w:pPr>
      <w:r w:rsidRPr="00E33D85">
        <w:rPr>
          <w:rFonts w:asciiTheme="minorHAnsi" w:hAnsiTheme="minorHAnsi"/>
          <w:sz w:val="22"/>
          <w:szCs w:val="22"/>
        </w:rPr>
        <w:t>The customer places an order and provides the credit card number, the card expiration date, and other information about the card.</w:t>
      </w:r>
    </w:p>
    <w:p w14:paraId="542595E2" w14:textId="77777777"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t>2   You send a request for authorization over a secure Internet connection. If the customer buys a digitally delivered product or service, you can request both the authorization and the capture at the same time. If the customer buys a physically fulfilled product, do not request the capture until you ship the product.</w:t>
      </w:r>
    </w:p>
    <w:p w14:paraId="40F3F1AB" w14:textId="77777777"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t>3   CyberSource validates the order information, and then contacts your payment processor and requests authorization.</w:t>
      </w:r>
    </w:p>
    <w:p w14:paraId="698AFC8B" w14:textId="77777777"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t>4   The processor sends the transaction to the card association, which routes it to the issuing bank for the customer’s credit card. Some card companies, including Discover and American Express, act as their own issuing banks.</w:t>
      </w:r>
    </w:p>
    <w:p w14:paraId="14074F05" w14:textId="77777777"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t xml:space="preserve">5   The issuing bank approves or declines the request. Depending on the card type, the bank could also use the Address Verification Service (AVS) to determine whether the customer provided the correct billing address. For more information about AVS, refer to AVS service documents via the CyberSource Services Documentation at </w:t>
      </w:r>
      <w:hyperlink r:id="rId16" w:history="1">
        <w:r w:rsidRPr="00E33D85">
          <w:rPr>
            <w:rStyle w:val="Hyperlink"/>
            <w:rFonts w:asciiTheme="minorHAnsi" w:hAnsiTheme="minorHAnsi"/>
            <w:sz w:val="22"/>
            <w:szCs w:val="22"/>
          </w:rPr>
          <w:t>http://www.cybersource.com/support_center/support_documentation/services_documentation/payment.php</w:t>
        </w:r>
      </w:hyperlink>
      <w:r w:rsidRPr="00E33D85">
        <w:rPr>
          <w:rFonts w:asciiTheme="minorHAnsi" w:hAnsiTheme="minorHAnsi"/>
          <w:sz w:val="22"/>
          <w:szCs w:val="22"/>
        </w:rPr>
        <w:t xml:space="preserve"> or as described in this integration guide.</w:t>
      </w:r>
    </w:p>
    <w:p w14:paraId="776F2338" w14:textId="77777777"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t>6   CyberSource runs its own tests, and then tells you if the authorization succeeded.</w:t>
      </w:r>
    </w:p>
    <w:p w14:paraId="7DA70238" w14:textId="77777777"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t>7   Response is sent back to the client.</w:t>
      </w:r>
    </w:p>
    <w:p w14:paraId="0B0D0752" w14:textId="77777777" w:rsidR="00DC03A4" w:rsidRPr="00E33D85" w:rsidRDefault="00DC03A4" w:rsidP="00DC03A4">
      <w:pPr>
        <w:pStyle w:val="Heading3"/>
        <w:rPr>
          <w:rFonts w:asciiTheme="minorHAnsi" w:hAnsiTheme="minorHAnsi"/>
        </w:rPr>
      </w:pPr>
      <w:bookmarkStart w:id="17" w:name="_Toc368651122"/>
      <w:bookmarkStart w:id="18" w:name="_Toc491351797"/>
      <w:bookmarkStart w:id="19" w:name="_Toc491681265"/>
      <w:bookmarkStart w:id="20" w:name="_Toc492046289"/>
      <w:r>
        <w:rPr>
          <w:rFonts w:asciiTheme="minorHAnsi" w:hAnsiTheme="minorHAnsi"/>
        </w:rPr>
        <w:t xml:space="preserve">CyberSource </w:t>
      </w:r>
      <w:r w:rsidRPr="00E33D85">
        <w:rPr>
          <w:rFonts w:asciiTheme="minorHAnsi" w:hAnsiTheme="minorHAnsi"/>
        </w:rPr>
        <w:t>Address Verification Service (AVS)</w:t>
      </w:r>
      <w:bookmarkEnd w:id="17"/>
      <w:bookmarkEnd w:id="18"/>
      <w:bookmarkEnd w:id="19"/>
      <w:bookmarkEnd w:id="20"/>
    </w:p>
    <w:p w14:paraId="0DDE9AB3" w14:textId="77777777" w:rsidR="00DC03A4" w:rsidRPr="00E33D85" w:rsidRDefault="00DC03A4" w:rsidP="00DC03A4">
      <w:pPr>
        <w:shd w:val="clear" w:color="auto" w:fill="FFFFFF"/>
        <w:spacing w:after="150"/>
        <w:rPr>
          <w:rFonts w:cs="Arial"/>
          <w:color w:val="000000"/>
        </w:rPr>
      </w:pPr>
      <w:r w:rsidRPr="00E33D85">
        <w:rPr>
          <w:rFonts w:cs="Arial"/>
          <w:color w:val="000000"/>
        </w:rPr>
        <w:t>AVS does not exist as a stand-alone callable service.  Please refer to the Credit Card Authorization Service walkthrough for high level walkthrough.</w:t>
      </w:r>
    </w:p>
    <w:p w14:paraId="2FE18A90" w14:textId="77777777" w:rsidR="0051422F" w:rsidRDefault="0051422F" w:rsidP="0051422F">
      <w:pPr>
        <w:pStyle w:val="Heading3"/>
        <w:rPr>
          <w:rFonts w:asciiTheme="minorHAnsi" w:hAnsiTheme="minorHAnsi"/>
        </w:rPr>
      </w:pPr>
      <w:bookmarkStart w:id="21" w:name="_Toc368651123"/>
      <w:bookmarkStart w:id="22" w:name="_Toc491351798"/>
      <w:bookmarkStart w:id="23" w:name="_Toc491681266"/>
      <w:bookmarkStart w:id="24" w:name="_Toc492046290"/>
      <w:r>
        <w:rPr>
          <w:rFonts w:asciiTheme="minorHAnsi" w:hAnsiTheme="minorHAnsi"/>
        </w:rPr>
        <w:t>Merchant Defined Data (MDD) changes</w:t>
      </w:r>
      <w:bookmarkEnd w:id="24"/>
    </w:p>
    <w:p w14:paraId="7A8D7F5D" w14:textId="77777777" w:rsidR="00C73B98" w:rsidRPr="007A50B8" w:rsidRDefault="00C73B98" w:rsidP="003C3632">
      <w:pPr>
        <w:pStyle w:val="BodyText"/>
      </w:pPr>
      <w:r>
        <w:t xml:space="preserve">CyberSource cartridge enables merchant to send additional information in authorization service using MDD fields. This information can be used in OMS. Cartridge does not support to send MDD fields into request, however merchant can customize the Autherise request to pass these additional fields. </w:t>
      </w:r>
    </w:p>
    <w:p w14:paraId="215C16D0" w14:textId="0F5A6A11" w:rsidR="00DC03A4" w:rsidRPr="00E33D85" w:rsidRDefault="00DC03A4" w:rsidP="00DC03A4">
      <w:pPr>
        <w:pStyle w:val="Heading3"/>
        <w:rPr>
          <w:rFonts w:asciiTheme="minorHAnsi" w:hAnsiTheme="minorHAnsi"/>
        </w:rPr>
      </w:pPr>
      <w:bookmarkStart w:id="25" w:name="_Toc492046291"/>
      <w:r>
        <w:rPr>
          <w:rFonts w:asciiTheme="minorHAnsi" w:hAnsiTheme="minorHAnsi"/>
        </w:rPr>
        <w:lastRenderedPageBreak/>
        <w:t xml:space="preserve">CyberSource </w:t>
      </w:r>
      <w:r w:rsidRPr="00E33D85">
        <w:rPr>
          <w:rFonts w:asciiTheme="minorHAnsi" w:hAnsiTheme="minorHAnsi"/>
        </w:rPr>
        <w:t>Delivery Address Verification Service (DAV)</w:t>
      </w:r>
      <w:bookmarkEnd w:id="21"/>
      <w:bookmarkEnd w:id="22"/>
      <w:bookmarkEnd w:id="23"/>
      <w:bookmarkEnd w:id="25"/>
    </w:p>
    <w:p w14:paraId="64E3DF22" w14:textId="77777777" w:rsidR="00DC03A4" w:rsidRPr="00E33D85" w:rsidRDefault="00DC03A4" w:rsidP="00DC03A4">
      <w:pPr>
        <w:shd w:val="clear" w:color="auto" w:fill="FFFFFF"/>
        <w:spacing w:after="150"/>
        <w:rPr>
          <w:rFonts w:cs="Arial"/>
          <w:color w:val="000000"/>
        </w:rPr>
      </w:pPr>
      <w:r w:rsidRPr="00E33D85">
        <w:rPr>
          <w:rFonts w:cs="Arial"/>
          <w:color w:val="000000"/>
        </w:rPr>
        <w:t xml:space="preserve">DAV service may be run as a stand-alone callable service, as well as be performed as a part of other services.  Please refer to Credit Card Authorization Service for more information regarding the DAV service, as an integral part of payment auth.  </w:t>
      </w:r>
    </w:p>
    <w:p w14:paraId="14F416B0" w14:textId="77777777" w:rsidR="00DC03A4" w:rsidRPr="00E33D85" w:rsidRDefault="00DC03A4" w:rsidP="00DC03A4">
      <w:pPr>
        <w:shd w:val="clear" w:color="auto" w:fill="FFFFFF"/>
        <w:spacing w:after="150"/>
        <w:rPr>
          <w:rFonts w:cs="Arial"/>
          <w:color w:val="000000"/>
        </w:rPr>
      </w:pPr>
      <w:r w:rsidRPr="00E33D85">
        <w:rPr>
          <w:rFonts w:cs="Arial"/>
          <w:color w:val="000000"/>
        </w:rPr>
        <w:t>As a stand-alone service, the process is defined as:</w:t>
      </w:r>
    </w:p>
    <w:p w14:paraId="731710A9" w14:textId="77777777"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Customer enters shipping information</w:t>
      </w:r>
    </w:p>
    <w:p w14:paraId="56E72279" w14:textId="77777777"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Shipping information passes client-side validation (required elements filled in)</w:t>
      </w:r>
    </w:p>
    <w:p w14:paraId="7C225831" w14:textId="77777777"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Shipping information passes basic server-side validation (syntactically correct)</w:t>
      </w:r>
    </w:p>
    <w:p w14:paraId="4C9E40A4" w14:textId="77777777"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Request is made to CyberSource DAV Service</w:t>
      </w:r>
    </w:p>
    <w:p w14:paraId="6E22C2B2" w14:textId="77777777"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Response returns DAVReasonCode (100=Success)</w:t>
      </w:r>
    </w:p>
    <w:p w14:paraId="46940ED0" w14:textId="77777777" w:rsidR="00DC03A4" w:rsidRPr="00E33D85" w:rsidRDefault="00DC03A4" w:rsidP="00DC03A4">
      <w:pPr>
        <w:pStyle w:val="Listenabsatz"/>
        <w:numPr>
          <w:ilvl w:val="0"/>
          <w:numId w:val="15"/>
        </w:numPr>
        <w:shd w:val="clear" w:color="auto" w:fill="FFFFFF"/>
        <w:spacing w:line="255" w:lineRule="atLeast"/>
        <w:rPr>
          <w:rFonts w:cs="Arial"/>
          <w:color w:val="000000"/>
        </w:rPr>
      </w:pPr>
      <w:r>
        <w:rPr>
          <w:rFonts w:cs="Arial"/>
          <w:color w:val="000000"/>
        </w:rPr>
        <w:t xml:space="preserve">Method </w:t>
      </w:r>
      <w:r w:rsidRPr="00E33D85">
        <w:rPr>
          <w:rFonts w:cs="Arial"/>
          <w:color w:val="000000"/>
        </w:rPr>
        <w:t xml:space="preserve"> returns either: authorized, declined or error (authorized==success, declined==failure)</w:t>
      </w:r>
    </w:p>
    <w:p w14:paraId="39092DFC" w14:textId="77777777"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Captured validation information is extracted from arguments to present user with choices to correct problems, confirm “standardized” formatting or try again</w:t>
      </w:r>
    </w:p>
    <w:p w14:paraId="3035F005" w14:textId="77777777"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If service is successful, allow Shipping Address save operation to continue</w:t>
      </w:r>
    </w:p>
    <w:p w14:paraId="2045B0A2" w14:textId="77777777" w:rsidR="00DC03A4" w:rsidRPr="00E33D85" w:rsidRDefault="00DC03A4" w:rsidP="00DC03A4">
      <w:pPr>
        <w:pStyle w:val="Heading3"/>
        <w:rPr>
          <w:rFonts w:asciiTheme="minorHAnsi" w:hAnsiTheme="minorHAnsi"/>
        </w:rPr>
      </w:pPr>
      <w:bookmarkStart w:id="26" w:name="_Toc368651125"/>
      <w:bookmarkStart w:id="27" w:name="_Toc491351799"/>
      <w:bookmarkStart w:id="28" w:name="_Toc491681267"/>
      <w:bookmarkStart w:id="29" w:name="_Toc492046292"/>
      <w:r w:rsidRPr="00E33D85">
        <w:rPr>
          <w:rFonts w:asciiTheme="minorHAnsi" w:hAnsiTheme="minorHAnsi"/>
        </w:rPr>
        <w:t>Decision Manager</w:t>
      </w:r>
      <w:bookmarkEnd w:id="26"/>
      <w:bookmarkEnd w:id="27"/>
      <w:bookmarkEnd w:id="28"/>
      <w:bookmarkEnd w:id="29"/>
    </w:p>
    <w:p w14:paraId="2C95EEE6" w14:textId="77777777" w:rsidR="00DC03A4" w:rsidRDefault="00DC03A4" w:rsidP="003C3632">
      <w:pPr>
        <w:pStyle w:val="BodyText"/>
        <w:numPr>
          <w:ilvl w:val="0"/>
          <w:numId w:val="88"/>
        </w:numPr>
      </w:pPr>
      <w:r w:rsidRPr="00E33D85">
        <w:t>The CyberSource Decision Manager provides Merchant and ability to set business rules, provide case management, and Reporting.</w:t>
      </w:r>
    </w:p>
    <w:p w14:paraId="0EFAC24D" w14:textId="77777777" w:rsidR="00DC03A4" w:rsidRDefault="00DC03A4" w:rsidP="003C3632">
      <w:pPr>
        <w:pStyle w:val="BodyText"/>
        <w:numPr>
          <w:ilvl w:val="0"/>
          <w:numId w:val="88"/>
        </w:numPr>
      </w:pPr>
      <w:r w:rsidRPr="00E33D85">
        <w:t xml:space="preserve">The CyberSource Decision Manager Business rule engine allows Merchant to analyze the order data based on predefined or custom rules. The business rules can be set by orders, by category, or by SKU. </w:t>
      </w:r>
    </w:p>
    <w:p w14:paraId="44FCC828" w14:textId="77777777" w:rsidR="00DC03A4" w:rsidRDefault="00DC03A4" w:rsidP="003C3632">
      <w:pPr>
        <w:pStyle w:val="BodyText"/>
        <w:numPr>
          <w:ilvl w:val="0"/>
          <w:numId w:val="88"/>
        </w:numPr>
      </w:pPr>
      <w:r w:rsidRPr="00E33D85">
        <w:t>The Demandware CyberSource Cartridge is using an alternate “Conversion Detail Report” Job</w:t>
      </w:r>
      <w:r>
        <w:t xml:space="preserve"> for transaction status updates</w:t>
      </w:r>
    </w:p>
    <w:p w14:paraId="30978B9C" w14:textId="61029692" w:rsidR="00DC03A4" w:rsidRPr="00E33D85" w:rsidRDefault="00DC03A4" w:rsidP="00DC03A4">
      <w:pPr>
        <w:pStyle w:val="Heading3"/>
        <w:rPr>
          <w:rFonts w:asciiTheme="minorHAnsi" w:hAnsiTheme="minorHAnsi"/>
        </w:rPr>
      </w:pPr>
      <w:bookmarkStart w:id="30" w:name="_Toc368651126"/>
      <w:bookmarkStart w:id="31" w:name="_Toc491351801"/>
      <w:bookmarkStart w:id="32" w:name="_Toc491681268"/>
      <w:bookmarkStart w:id="33" w:name="_Toc492046293"/>
      <w:r w:rsidRPr="00E33D85">
        <w:rPr>
          <w:rFonts w:asciiTheme="minorHAnsi" w:hAnsiTheme="minorHAnsi"/>
        </w:rPr>
        <w:t>Payment Tokenization</w:t>
      </w:r>
      <w:bookmarkEnd w:id="30"/>
      <w:bookmarkEnd w:id="31"/>
      <w:bookmarkEnd w:id="32"/>
      <w:bookmarkEnd w:id="33"/>
    </w:p>
    <w:p w14:paraId="40D3BAC9" w14:textId="77777777" w:rsidR="00DC03A4" w:rsidRPr="00E33D85" w:rsidRDefault="00DC03A4" w:rsidP="003C3632">
      <w:pPr>
        <w:pStyle w:val="BodyText"/>
      </w:pPr>
      <w:r w:rsidRPr="00E33D85">
        <w:t>Tokenization is the replacement of sensitive data with a unique identifier that cannot be mathematically reversed. In your environment, tokens take the place of sensitive credit card data. Typically, the token will retain the last four digits of the card as a means of accurately matching the token to the payment card owner. The remaining numbers are generated using proprietary tokenization algorithms.</w:t>
      </w:r>
    </w:p>
    <w:p w14:paraId="15B18611" w14:textId="77777777" w:rsidR="00DC03A4" w:rsidRPr="00E33D85" w:rsidRDefault="00DC03A4" w:rsidP="003C3632">
      <w:pPr>
        <w:pStyle w:val="BodyText"/>
      </w:pPr>
      <w:r w:rsidRPr="00E33D85">
        <w:t>How It Works</w:t>
      </w:r>
    </w:p>
    <w:p w14:paraId="5670F3DF" w14:textId="77777777"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 xml:space="preserve">To make a purchase on your website, the customer will enter their payment card information into the designated payment fields on the order page. These payment fields will be hosted by CyberSource using  </w:t>
      </w:r>
      <w:hyperlink r:id="rId17" w:history="1">
        <w:r w:rsidRPr="00E33D85">
          <w:rPr>
            <w:rFonts w:cs="Arial"/>
            <w:color w:val="000000"/>
          </w:rPr>
          <w:t>Hosted Payment Acceptance</w:t>
        </w:r>
      </w:hyperlink>
      <w:r w:rsidRPr="00E33D85">
        <w:rPr>
          <w:rFonts w:cs="Arial"/>
          <w:color w:val="000000"/>
        </w:rPr>
        <w:t>. When the customer hits the ‘submit’ button, the data is immediately encrypted and transmitted directly to CyberSource for storing, processing, and token generation. The payment data never enters your environment.</w:t>
      </w:r>
    </w:p>
    <w:p w14:paraId="4648869B" w14:textId="77777777"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The encrypted primary account number (PAN) is decrypted when it enters Cyber Source’s Level 1, PCI-compliant data vault, where it is securely stored. The payment data is then passed on to the processing channel (bank) and returned to CyberSource with an accepted or denied result.</w:t>
      </w:r>
    </w:p>
    <w:p w14:paraId="6760C4EB" w14:textId="77777777" w:rsidR="00DC03A4" w:rsidRPr="00E33D85" w:rsidRDefault="00DC03A4" w:rsidP="003C3632">
      <w:pPr>
        <w:pStyle w:val="BodyText"/>
      </w:pPr>
      <w:r w:rsidRPr="00E33D85">
        <w:t xml:space="preserve">CyberSource returns the result to you but substitutes the PAN data with a uniquely generated token. You </w:t>
      </w:r>
      <w:r w:rsidRPr="00E33D85">
        <w:lastRenderedPageBreak/>
        <w:t>store the token in your database of record system (such as ERP system) for future transactions or chargeback resolution on that account. Customer service representatives can easily verify customers as the custom token will retain the last four digits of the original PAN.</w:t>
      </w:r>
      <w:r>
        <w:t xml:space="preserve"> </w:t>
      </w:r>
    </w:p>
    <w:p w14:paraId="066F58B2" w14:textId="77777777" w:rsidR="00DC03A4" w:rsidRPr="00E33D85" w:rsidRDefault="00DC03A4" w:rsidP="00DC03A4">
      <w:pPr>
        <w:autoSpaceDE w:val="0"/>
        <w:autoSpaceDN w:val="0"/>
        <w:adjustRightInd w:val="0"/>
      </w:pPr>
    </w:p>
    <w:p w14:paraId="78AA58A9" w14:textId="77777777" w:rsidR="00DC03A4" w:rsidRPr="00E33D85" w:rsidRDefault="00DC03A4" w:rsidP="00DC03A4">
      <w:pPr>
        <w:pStyle w:val="Heading3"/>
        <w:rPr>
          <w:rFonts w:asciiTheme="minorHAnsi" w:hAnsiTheme="minorHAnsi"/>
        </w:rPr>
      </w:pPr>
      <w:bookmarkStart w:id="34" w:name="_Toc368651127"/>
      <w:bookmarkStart w:id="35" w:name="_Toc491351802"/>
      <w:bookmarkStart w:id="36" w:name="_Toc491681269"/>
      <w:bookmarkStart w:id="37" w:name="_Toc492046294"/>
      <w:r w:rsidRPr="00E33D85">
        <w:rPr>
          <w:rFonts w:asciiTheme="minorHAnsi" w:hAnsiTheme="minorHAnsi"/>
        </w:rPr>
        <w:t>Payer Authentication</w:t>
      </w:r>
      <w:bookmarkEnd w:id="34"/>
      <w:bookmarkEnd w:id="35"/>
      <w:bookmarkEnd w:id="36"/>
      <w:bookmarkEnd w:id="37"/>
    </w:p>
    <w:p w14:paraId="3A184DD8" w14:textId="77777777" w:rsidR="00DC03A4" w:rsidRPr="00E33D85" w:rsidRDefault="00DC03A4" w:rsidP="003C3632">
      <w:pPr>
        <w:pStyle w:val="BodyText"/>
      </w:pPr>
      <w:r w:rsidRPr="00E33D85">
        <w:t xml:space="preserve">CyberSource Payer Authentication services enable you to add support to your web store for card authentication services, including Visa Verified by VisaSM, MasterCard® and Maestro® SecureCode™ (UK Domestic and international), American Express SafeKeySM, and JCB J/Secure™. </w:t>
      </w:r>
    </w:p>
    <w:p w14:paraId="516F3A73" w14:textId="77777777" w:rsidR="00DC03A4" w:rsidRPr="00E33D85" w:rsidRDefault="00DC03A4" w:rsidP="003C3632">
      <w:pPr>
        <w:pStyle w:val="BodyText"/>
      </w:pPr>
      <w:r w:rsidRPr="00E33D85">
        <w:t xml:space="preserve">These card authentication services deter unauthorized card use and protect you from fraudulent chargeback activity referred to as </w:t>
      </w:r>
      <w:r w:rsidRPr="00E33D85">
        <w:rPr>
          <w:i/>
        </w:rPr>
        <w:t>liability shift</w:t>
      </w:r>
      <w:r w:rsidRPr="00E33D85">
        <w:t>.</w:t>
      </w:r>
    </w:p>
    <w:p w14:paraId="33222598" w14:textId="77777777" w:rsidR="00DC03A4" w:rsidRPr="00E33D85" w:rsidRDefault="00DC03A4" w:rsidP="003C3632">
      <w:pPr>
        <w:pStyle w:val="BodyText"/>
      </w:pPr>
      <w:r w:rsidRPr="00E33D85">
        <w:t>How It Works</w:t>
      </w:r>
    </w:p>
    <w:p w14:paraId="40090D90" w14:textId="77777777" w:rsidR="00DC03A4" w:rsidRPr="00E33D85" w:rsidRDefault="00DC03A4" w:rsidP="00DC03A4">
      <w:pPr>
        <w:pStyle w:val="Listenabsatz"/>
        <w:shd w:val="clear" w:color="auto" w:fill="FFFFFF"/>
        <w:spacing w:line="255" w:lineRule="atLeast"/>
        <w:ind w:left="0"/>
        <w:rPr>
          <w:rFonts w:cs="Arial"/>
          <w:color w:val="000000"/>
        </w:rPr>
      </w:pPr>
      <w:r w:rsidRPr="00E33D85">
        <w:rPr>
          <w:rFonts w:cs="Arial"/>
          <w:color w:val="000000"/>
        </w:rPr>
        <w:t>Payer Authentication provides the following services:</w:t>
      </w:r>
    </w:p>
    <w:p w14:paraId="365A22E2" w14:textId="77777777" w:rsidR="00DC03A4" w:rsidRPr="00E33D85" w:rsidRDefault="00DC03A4" w:rsidP="00DC03A4">
      <w:pPr>
        <w:pStyle w:val="Listenabsatz"/>
        <w:numPr>
          <w:ilvl w:val="1"/>
          <w:numId w:val="15"/>
        </w:numPr>
        <w:shd w:val="clear" w:color="auto" w:fill="FFFFFF"/>
        <w:spacing w:line="255" w:lineRule="atLeast"/>
        <w:rPr>
          <w:rFonts w:cs="Arial"/>
          <w:color w:val="000000"/>
        </w:rPr>
      </w:pPr>
      <w:r w:rsidRPr="00E33D85">
        <w:rPr>
          <w:rFonts w:eastAsia="Times New Roman" w:cs="Arial"/>
          <w:b/>
          <w:sz w:val="20"/>
          <w:szCs w:val="20"/>
        </w:rPr>
        <w:t>Check Enrollment</w:t>
      </w:r>
      <w:r w:rsidRPr="00E33D85">
        <w:rPr>
          <w:rFonts w:eastAsia="Times New Roman" w:cs="Arial"/>
          <w:sz w:val="20"/>
          <w:szCs w:val="20"/>
        </w:rPr>
        <w:t>: Determines whether the customer is enrolled in one of the card authentication programs.</w:t>
      </w:r>
    </w:p>
    <w:p w14:paraId="3AF8FC36" w14:textId="77777777" w:rsidR="00DC03A4" w:rsidRPr="00E33D85" w:rsidRDefault="00DC03A4" w:rsidP="00DC03A4">
      <w:pPr>
        <w:pStyle w:val="Listenabsatz"/>
        <w:numPr>
          <w:ilvl w:val="1"/>
          <w:numId w:val="15"/>
        </w:numPr>
        <w:shd w:val="clear" w:color="auto" w:fill="FFFFFF"/>
        <w:spacing w:line="255" w:lineRule="atLeast"/>
        <w:rPr>
          <w:rFonts w:eastAsia="Times New Roman" w:cs="Arial"/>
          <w:sz w:val="20"/>
          <w:szCs w:val="20"/>
        </w:rPr>
      </w:pPr>
      <w:r w:rsidRPr="00E33D85">
        <w:rPr>
          <w:rFonts w:eastAsia="Times New Roman" w:cs="Arial"/>
          <w:b/>
          <w:sz w:val="20"/>
          <w:szCs w:val="20"/>
        </w:rPr>
        <w:t>Validate Authentication</w:t>
      </w:r>
      <w:r w:rsidRPr="00E33D85">
        <w:rPr>
          <w:rFonts w:eastAsia="Times New Roman" w:cs="Arial"/>
          <w:sz w:val="20"/>
          <w:szCs w:val="20"/>
        </w:rPr>
        <w:t>: Ensures that the authentication that you receive from the issuing bank is valid.</w:t>
      </w:r>
    </w:p>
    <w:p w14:paraId="7CF081B9" w14:textId="77777777" w:rsidR="00DC03A4" w:rsidRPr="00E33D85" w:rsidRDefault="00DC03A4" w:rsidP="00DC03A4">
      <w:pPr>
        <w:pStyle w:val="Listenabsatz"/>
        <w:shd w:val="clear" w:color="auto" w:fill="FFFFFF"/>
        <w:spacing w:line="255" w:lineRule="atLeast"/>
        <w:ind w:left="1080"/>
        <w:rPr>
          <w:rFonts w:eastAsia="Times New Roman" w:cs="Arial"/>
          <w:sz w:val="20"/>
          <w:szCs w:val="20"/>
        </w:rPr>
      </w:pPr>
      <w:r w:rsidRPr="00E33D85">
        <w:rPr>
          <w:rFonts w:eastAsia="Times New Roman" w:cs="Arial"/>
          <w:noProof/>
          <w:sz w:val="20"/>
          <w:szCs w:val="20"/>
        </w:rPr>
        <w:drawing>
          <wp:inline distT="0" distB="0" distL="0" distR="0" wp14:anchorId="75D8F85C" wp14:editId="1FBCD4AA">
            <wp:extent cx="5327650" cy="28467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27650" cy="2846705"/>
                    </a:xfrm>
                    <a:prstGeom prst="rect">
                      <a:avLst/>
                    </a:prstGeom>
                    <a:noFill/>
                    <a:ln>
                      <a:noFill/>
                    </a:ln>
                  </pic:spPr>
                </pic:pic>
              </a:graphicData>
            </a:graphic>
          </wp:inline>
        </w:drawing>
      </w:r>
    </w:p>
    <w:p w14:paraId="31AD9BCE" w14:textId="77777777" w:rsidR="00DC03A4" w:rsidRPr="00E33D85" w:rsidRDefault="00DC03A4" w:rsidP="00DC03A4">
      <w:pPr>
        <w:pStyle w:val="Listenabsatz"/>
        <w:shd w:val="clear" w:color="auto" w:fill="FFFFFF"/>
        <w:spacing w:line="255" w:lineRule="atLeast"/>
        <w:ind w:left="0"/>
        <w:rPr>
          <w:rFonts w:cs="Arial"/>
          <w:color w:val="000000"/>
        </w:rPr>
      </w:pPr>
      <w:r w:rsidRPr="00E33D85">
        <w:rPr>
          <w:rFonts w:cs="Arial"/>
          <w:color w:val="000000"/>
        </w:rPr>
        <w:t>The Check Enrollment service determines whether the customer is enrolled in one of the</w:t>
      </w:r>
    </w:p>
    <w:p w14:paraId="6C3F0294" w14:textId="77777777" w:rsidR="00DC03A4" w:rsidRPr="00E33D85" w:rsidRDefault="00DC03A4" w:rsidP="00DC03A4">
      <w:pPr>
        <w:pStyle w:val="Listenabsatz"/>
        <w:shd w:val="clear" w:color="auto" w:fill="FFFFFF"/>
        <w:spacing w:line="255" w:lineRule="atLeast"/>
        <w:ind w:left="0"/>
        <w:rPr>
          <w:rFonts w:cs="Arial"/>
          <w:color w:val="000000"/>
        </w:rPr>
      </w:pPr>
      <w:r w:rsidRPr="00E33D85">
        <w:rPr>
          <w:rFonts w:cs="Arial"/>
          <w:color w:val="000000"/>
        </w:rPr>
        <w:t>Card authentication services:</w:t>
      </w:r>
    </w:p>
    <w:p w14:paraId="4852D250" w14:textId="77777777" w:rsidR="00DC03A4" w:rsidRPr="00E33D85" w:rsidRDefault="00DC03A4" w:rsidP="00DC03A4">
      <w:pPr>
        <w:pStyle w:val="Listenabsatz"/>
        <w:numPr>
          <w:ilvl w:val="0"/>
          <w:numId w:val="15"/>
        </w:numPr>
        <w:shd w:val="clear" w:color="auto" w:fill="FFFFFF"/>
        <w:spacing w:line="255" w:lineRule="atLeast"/>
        <w:rPr>
          <w:rFonts w:eastAsia="Times New Roman" w:cs="Arial"/>
          <w:sz w:val="20"/>
          <w:szCs w:val="20"/>
        </w:rPr>
      </w:pPr>
      <w:r w:rsidRPr="00E33D85">
        <w:rPr>
          <w:rFonts w:eastAsia="Times New Roman" w:cs="Arial"/>
          <w:b/>
          <w:sz w:val="20"/>
          <w:szCs w:val="20"/>
        </w:rPr>
        <w:t>No</w:t>
      </w:r>
      <w:r w:rsidRPr="00E33D85">
        <w:rPr>
          <w:rFonts w:eastAsia="Times New Roman" w:cs="Arial"/>
          <w:sz w:val="20"/>
          <w:szCs w:val="20"/>
        </w:rPr>
        <w:t>: If the card is not enrolled, you can process the authorization immediately.</w:t>
      </w:r>
    </w:p>
    <w:p w14:paraId="2C5B2C4B" w14:textId="77777777" w:rsidR="00DC03A4" w:rsidRPr="00E33D85" w:rsidRDefault="00DC03A4" w:rsidP="00DC03A4">
      <w:pPr>
        <w:pStyle w:val="Listenabsatz"/>
        <w:numPr>
          <w:ilvl w:val="0"/>
          <w:numId w:val="15"/>
        </w:numPr>
        <w:shd w:val="clear" w:color="auto" w:fill="FFFFFF"/>
        <w:spacing w:line="255" w:lineRule="atLeast"/>
        <w:rPr>
          <w:rFonts w:eastAsia="Times New Roman" w:cs="Arial"/>
          <w:sz w:val="20"/>
          <w:szCs w:val="20"/>
        </w:rPr>
      </w:pPr>
      <w:r w:rsidRPr="00E33D85">
        <w:rPr>
          <w:rFonts w:eastAsia="Times New Roman" w:cs="Arial"/>
          <w:b/>
          <w:bCs/>
          <w:color w:val="000000"/>
          <w:sz w:val="20"/>
          <w:szCs w:val="20"/>
        </w:rPr>
        <w:t>Yes</w:t>
      </w:r>
      <w:r w:rsidRPr="00E33D85">
        <w:rPr>
          <w:rFonts w:eastAsia="Times New Roman" w:cs="Arial"/>
          <w:sz w:val="20"/>
          <w:szCs w:val="20"/>
        </w:rPr>
        <w:t>: If the card is enrolled, the customer’s browser displays a window where the customer can enter the password associated with the card. This is how the customer authenticates their card with the issuing bank.</w:t>
      </w:r>
    </w:p>
    <w:p w14:paraId="40BEFBEF" w14:textId="77777777" w:rsidR="00DC03A4" w:rsidRPr="00E33D85" w:rsidRDefault="00DC03A4" w:rsidP="00DC03A4">
      <w:pPr>
        <w:pStyle w:val="Listenabsatz"/>
        <w:numPr>
          <w:ilvl w:val="0"/>
          <w:numId w:val="15"/>
        </w:numPr>
        <w:shd w:val="clear" w:color="auto" w:fill="FFFFFF"/>
        <w:spacing w:line="255" w:lineRule="atLeast"/>
        <w:rPr>
          <w:rFonts w:eastAsia="Times New Roman" w:cs="Arial"/>
          <w:sz w:val="20"/>
          <w:szCs w:val="20"/>
        </w:rPr>
      </w:pPr>
      <w:r w:rsidRPr="00E33D85">
        <w:rPr>
          <w:rFonts w:eastAsia="Times New Roman" w:cs="Arial"/>
          <w:sz w:val="20"/>
          <w:szCs w:val="20"/>
        </w:rPr>
        <w:t>If the password matches the password stored by the bank, you need to verify that the information is valid with the Validate Authentication service. If the identity of the sender is verified, you can process the payment with the Card Authorization service.</w:t>
      </w:r>
    </w:p>
    <w:p w14:paraId="79D3CC9F" w14:textId="77777777" w:rsidR="00DC03A4" w:rsidRPr="007B4F36" w:rsidRDefault="00DC03A4" w:rsidP="00DC03A4">
      <w:pPr>
        <w:pStyle w:val="Listenabsatz"/>
        <w:numPr>
          <w:ilvl w:val="0"/>
          <w:numId w:val="15"/>
        </w:numPr>
        <w:shd w:val="clear" w:color="auto" w:fill="FFFFFF"/>
        <w:autoSpaceDE w:val="0"/>
        <w:autoSpaceDN w:val="0"/>
        <w:adjustRightInd w:val="0"/>
        <w:spacing w:line="255" w:lineRule="atLeast"/>
      </w:pPr>
      <w:r w:rsidRPr="00E33D85">
        <w:rPr>
          <w:rFonts w:eastAsia="Times New Roman" w:cs="Arial"/>
          <w:sz w:val="20"/>
          <w:szCs w:val="20"/>
        </w:rPr>
        <w:t>If the password does not match the password stored by the bank, the customer may be fraudulent. You must refuse the card and can request another form of payment.</w:t>
      </w:r>
    </w:p>
    <w:p w14:paraId="4D5DF6EF" w14:textId="77777777" w:rsidR="00DC03A4" w:rsidRDefault="00DC03A4" w:rsidP="00DC03A4">
      <w:pPr>
        <w:pStyle w:val="Listenabsatz"/>
        <w:shd w:val="clear" w:color="auto" w:fill="FFFFFF"/>
        <w:autoSpaceDE w:val="0"/>
        <w:autoSpaceDN w:val="0"/>
        <w:adjustRightInd w:val="0"/>
        <w:spacing w:line="255" w:lineRule="atLeast"/>
        <w:ind w:left="0"/>
        <w:rPr>
          <w:rFonts w:eastAsia="Times New Roman" w:cs="Arial"/>
          <w:sz w:val="20"/>
          <w:szCs w:val="20"/>
        </w:rPr>
      </w:pPr>
    </w:p>
    <w:p w14:paraId="28D6FC60" w14:textId="77777777" w:rsidR="00DC03A4" w:rsidRPr="00E33D85" w:rsidRDefault="00DC03A4" w:rsidP="00DC03A4">
      <w:pPr>
        <w:pStyle w:val="Heading3"/>
        <w:rPr>
          <w:rFonts w:asciiTheme="minorHAnsi" w:hAnsiTheme="minorHAnsi"/>
        </w:rPr>
      </w:pPr>
      <w:bookmarkStart w:id="38" w:name="_Toc368651121"/>
      <w:bookmarkStart w:id="39" w:name="_Toc491351796"/>
      <w:bookmarkStart w:id="40" w:name="_Toc491681270"/>
      <w:bookmarkStart w:id="41" w:name="_Toc492046295"/>
      <w:r w:rsidRPr="00E33D85">
        <w:rPr>
          <w:rFonts w:asciiTheme="minorHAnsi" w:hAnsiTheme="minorHAnsi"/>
        </w:rPr>
        <w:lastRenderedPageBreak/>
        <w:t>Tax</w:t>
      </w:r>
      <w:bookmarkEnd w:id="38"/>
      <w:bookmarkEnd w:id="39"/>
      <w:r>
        <w:rPr>
          <w:rFonts w:asciiTheme="minorHAnsi" w:hAnsiTheme="minorHAnsi"/>
        </w:rPr>
        <w:t xml:space="preserve"> Service</w:t>
      </w:r>
      <w:bookmarkEnd w:id="40"/>
      <w:bookmarkEnd w:id="41"/>
    </w:p>
    <w:p w14:paraId="5A9CC8A3" w14:textId="77777777" w:rsidR="00DC03A4" w:rsidRPr="00E33D85" w:rsidRDefault="00DC03A4" w:rsidP="003C3632">
      <w:pPr>
        <w:pStyle w:val="BodyText"/>
      </w:pPr>
      <w:r w:rsidRPr="00E33D85">
        <w:t xml:space="preserve">Online Customer adds Product(s) to Cart and proceeds to </w:t>
      </w:r>
      <w:r w:rsidR="005C0037" w:rsidRPr="00E33D85">
        <w:t>Checkout. As</w:t>
      </w:r>
      <w:r w:rsidRPr="00E33D85">
        <w:t xml:space="preserve"> soon as shipping information is entered and validated, taxes are updated to reflect current tax rates based on six basic criteria:</w:t>
      </w:r>
    </w:p>
    <w:p w14:paraId="4BCA0648" w14:textId="77777777" w:rsidR="00DC03A4" w:rsidRPr="00E33D85" w:rsidRDefault="00DC03A4" w:rsidP="00DC03A4">
      <w:pPr>
        <w:pStyle w:val="Listenabsatz"/>
        <w:numPr>
          <w:ilvl w:val="0"/>
          <w:numId w:val="19"/>
        </w:numPr>
        <w:autoSpaceDE w:val="0"/>
        <w:autoSpaceDN w:val="0"/>
        <w:adjustRightInd w:val="0"/>
        <w:rPr>
          <w:rFonts w:cs="Palatino-Bold"/>
          <w:b/>
          <w:bCs/>
        </w:rPr>
      </w:pPr>
      <w:r w:rsidRPr="00E33D85">
        <w:rPr>
          <w:rFonts w:cs="Palatino-Roman"/>
        </w:rPr>
        <w:t>Customer ship to address</w:t>
      </w:r>
    </w:p>
    <w:p w14:paraId="205FD5AB" w14:textId="77777777" w:rsidR="00DC03A4" w:rsidRPr="00E33D85" w:rsidRDefault="00DC03A4" w:rsidP="00DC03A4">
      <w:pPr>
        <w:pStyle w:val="Listenabsatz"/>
        <w:numPr>
          <w:ilvl w:val="0"/>
          <w:numId w:val="19"/>
        </w:numPr>
        <w:autoSpaceDE w:val="0"/>
        <w:autoSpaceDN w:val="0"/>
        <w:adjustRightInd w:val="0"/>
        <w:rPr>
          <w:rFonts w:cs="Palatino-Bold"/>
          <w:b/>
          <w:bCs/>
        </w:rPr>
      </w:pPr>
      <w:r w:rsidRPr="00E33D85">
        <w:rPr>
          <w:rFonts w:cs="Palatino-Roman"/>
        </w:rPr>
        <w:t>Merchant ship from address</w:t>
      </w:r>
    </w:p>
    <w:p w14:paraId="1794CEF9" w14:textId="77777777" w:rsidR="00DC03A4" w:rsidRPr="00E33D85" w:rsidRDefault="00DC03A4" w:rsidP="00DC03A4">
      <w:pPr>
        <w:pStyle w:val="Listenabsatz"/>
        <w:numPr>
          <w:ilvl w:val="0"/>
          <w:numId w:val="19"/>
        </w:numPr>
        <w:autoSpaceDE w:val="0"/>
        <w:autoSpaceDN w:val="0"/>
        <w:adjustRightInd w:val="0"/>
        <w:rPr>
          <w:rFonts w:cs="Palatino-Roman"/>
        </w:rPr>
      </w:pPr>
      <w:r w:rsidRPr="00E33D85">
        <w:rPr>
          <w:rFonts w:cs="Palatino-Roman"/>
        </w:rPr>
        <w:t>Merchant point of order origin (POO)</w:t>
      </w:r>
    </w:p>
    <w:p w14:paraId="42D4F5BB" w14:textId="77777777" w:rsidR="00DC03A4" w:rsidRPr="00E33D85" w:rsidRDefault="00DC03A4" w:rsidP="00DC03A4">
      <w:pPr>
        <w:pStyle w:val="Listenabsatz"/>
        <w:numPr>
          <w:ilvl w:val="0"/>
          <w:numId w:val="19"/>
        </w:numPr>
        <w:autoSpaceDE w:val="0"/>
        <w:autoSpaceDN w:val="0"/>
        <w:adjustRightInd w:val="0"/>
        <w:rPr>
          <w:rFonts w:cs="Palatino-Roman"/>
        </w:rPr>
      </w:pPr>
      <w:r w:rsidRPr="00E33D85">
        <w:rPr>
          <w:rFonts w:cs="Palatino-Roman"/>
        </w:rPr>
        <w:t>Merchant point of order acceptance (POA)</w:t>
      </w:r>
    </w:p>
    <w:p w14:paraId="7EE3E783" w14:textId="77777777" w:rsidR="00DC03A4" w:rsidRPr="00E33D85" w:rsidRDefault="00DC03A4" w:rsidP="00DC03A4">
      <w:pPr>
        <w:pStyle w:val="Listenabsatz"/>
        <w:numPr>
          <w:ilvl w:val="0"/>
          <w:numId w:val="19"/>
        </w:numPr>
        <w:autoSpaceDE w:val="0"/>
        <w:autoSpaceDN w:val="0"/>
        <w:adjustRightInd w:val="0"/>
        <w:rPr>
          <w:rFonts w:cs="Palatino-Bold"/>
          <w:b/>
          <w:bCs/>
        </w:rPr>
      </w:pPr>
      <w:r w:rsidRPr="00E33D85">
        <w:rPr>
          <w:rFonts w:cs="Palatino-Roman"/>
        </w:rPr>
        <w:t>Product code</w:t>
      </w:r>
    </w:p>
    <w:p w14:paraId="083591F7" w14:textId="77777777" w:rsidR="00DC03A4" w:rsidRPr="00D24218" w:rsidRDefault="00DC03A4" w:rsidP="00DC03A4">
      <w:pPr>
        <w:pStyle w:val="Listenabsatz"/>
        <w:numPr>
          <w:ilvl w:val="0"/>
          <w:numId w:val="19"/>
        </w:numPr>
        <w:autoSpaceDE w:val="0"/>
        <w:autoSpaceDN w:val="0"/>
        <w:adjustRightInd w:val="0"/>
        <w:rPr>
          <w:rFonts w:cs="Palatino-Bold"/>
          <w:b/>
          <w:bCs/>
        </w:rPr>
      </w:pPr>
      <w:r w:rsidRPr="00E33D85">
        <w:rPr>
          <w:rFonts w:cs="Palatino-Roman"/>
        </w:rPr>
        <w:t>Merchant nexus</w:t>
      </w:r>
    </w:p>
    <w:p w14:paraId="0A2D7080" w14:textId="77777777" w:rsidR="00DC03A4" w:rsidRPr="00D24218" w:rsidRDefault="00DC03A4" w:rsidP="00DC03A4">
      <w:pPr>
        <w:pStyle w:val="Listenabsatz"/>
        <w:autoSpaceDE w:val="0"/>
        <w:autoSpaceDN w:val="0"/>
        <w:adjustRightInd w:val="0"/>
        <w:rPr>
          <w:rFonts w:cs="Palatino-Bold"/>
          <w:b/>
          <w:bCs/>
        </w:rPr>
      </w:pPr>
    </w:p>
    <w:p w14:paraId="0C4181B8" w14:textId="77777777" w:rsidR="00DC03A4" w:rsidRPr="00025B82" w:rsidRDefault="00DC03A4" w:rsidP="00DC03A4">
      <w:pPr>
        <w:pStyle w:val="Listenabsatz"/>
        <w:shd w:val="clear" w:color="auto" w:fill="FFFFFF"/>
        <w:autoSpaceDE w:val="0"/>
        <w:autoSpaceDN w:val="0"/>
        <w:adjustRightInd w:val="0"/>
        <w:spacing w:line="255" w:lineRule="atLeast"/>
        <w:ind w:left="0"/>
      </w:pPr>
      <w:r w:rsidRPr="00E33D85">
        <w:rPr>
          <w:rFonts w:cs="Palatino-Bold"/>
          <w:bCs/>
        </w:rPr>
        <w:t>Product information is provided on an individual line item basis and all merchant/request IDs are captured for future reference.  When the customer enters in shipping information, the Tax Service is called to calculate taxes.</w:t>
      </w:r>
    </w:p>
    <w:p w14:paraId="481A318E" w14:textId="77777777" w:rsidR="00DC03A4" w:rsidRPr="00E33D85" w:rsidRDefault="00DC03A4" w:rsidP="00DC03A4">
      <w:pPr>
        <w:pStyle w:val="Heading3"/>
        <w:rPr>
          <w:rFonts w:asciiTheme="minorHAnsi" w:hAnsiTheme="minorHAnsi"/>
        </w:rPr>
      </w:pPr>
      <w:bookmarkStart w:id="42" w:name="_Toc491351812"/>
      <w:bookmarkStart w:id="43" w:name="_Toc491681272"/>
      <w:bookmarkStart w:id="44" w:name="_Toc492046296"/>
      <w:r w:rsidRPr="00E33D85">
        <w:rPr>
          <w:rFonts w:asciiTheme="minorHAnsi" w:hAnsiTheme="minorHAnsi"/>
        </w:rPr>
        <w:t>Secure Acceptance Authorization</w:t>
      </w:r>
      <w:bookmarkEnd w:id="42"/>
      <w:bookmarkEnd w:id="43"/>
      <w:bookmarkEnd w:id="44"/>
    </w:p>
    <w:p w14:paraId="2FEBF9E4" w14:textId="77777777" w:rsidR="00DC03A4" w:rsidRPr="00E33D85" w:rsidRDefault="00DC03A4" w:rsidP="003C3632">
      <w:pPr>
        <w:pStyle w:val="BodyText"/>
      </w:pPr>
      <w:r w:rsidRPr="00E33D85">
        <w:t>Secure Acceptance payment gateway is used to process transaction requests directly from the customer browser so that sensitive payment data does not pass through Demandware servers.</w:t>
      </w:r>
    </w:p>
    <w:p w14:paraId="0ADE697C" w14:textId="77777777" w:rsidR="00DC03A4" w:rsidRPr="00E33D85" w:rsidRDefault="00DC03A4" w:rsidP="003C3632">
      <w:pPr>
        <w:pStyle w:val="BodyText"/>
      </w:pPr>
      <w:r w:rsidRPr="00E33D85">
        <w:t>Secure Acceptance feature is implemented using these secure acceptance payment methods:</w:t>
      </w:r>
    </w:p>
    <w:p w14:paraId="118182BB" w14:textId="77777777" w:rsidR="00DC03A4" w:rsidRPr="00E33D85" w:rsidRDefault="00DC03A4" w:rsidP="003C3632">
      <w:pPr>
        <w:pStyle w:val="BodyText"/>
      </w:pPr>
    </w:p>
    <w:p w14:paraId="3080FAC1" w14:textId="77777777" w:rsidR="00DC03A4" w:rsidRPr="00E33D85" w:rsidRDefault="00DC03A4" w:rsidP="003C3632">
      <w:pPr>
        <w:pStyle w:val="BodyText"/>
        <w:numPr>
          <w:ilvl w:val="0"/>
          <w:numId w:val="48"/>
        </w:numPr>
      </w:pPr>
      <w:r w:rsidRPr="00E33D85">
        <w:t>Secure Acceptance – Redirect</w:t>
      </w:r>
    </w:p>
    <w:p w14:paraId="5F208824" w14:textId="77777777" w:rsidR="00DC03A4" w:rsidRPr="00E33D85" w:rsidRDefault="00DC03A4" w:rsidP="003C3632">
      <w:pPr>
        <w:pStyle w:val="BodyText"/>
        <w:numPr>
          <w:ilvl w:val="0"/>
          <w:numId w:val="48"/>
        </w:numPr>
      </w:pPr>
      <w:r w:rsidRPr="00E33D85">
        <w:t>Secure Acceptance – Iframe</w:t>
      </w:r>
    </w:p>
    <w:p w14:paraId="7E13B899" w14:textId="77777777" w:rsidR="00DC03A4" w:rsidRPr="00E33D85" w:rsidRDefault="00DC03A4" w:rsidP="003C3632">
      <w:pPr>
        <w:pStyle w:val="BodyText"/>
        <w:numPr>
          <w:ilvl w:val="0"/>
          <w:numId w:val="48"/>
        </w:numPr>
      </w:pPr>
      <w:r w:rsidRPr="00E33D85">
        <w:t>Secure Acceptance – Silent Post</w:t>
      </w:r>
    </w:p>
    <w:p w14:paraId="559DB885" w14:textId="77777777" w:rsidR="00DC03A4" w:rsidRPr="00E33D85" w:rsidRDefault="00DC03A4" w:rsidP="003C3632">
      <w:pPr>
        <w:pStyle w:val="BodyText"/>
      </w:pPr>
    </w:p>
    <w:p w14:paraId="1EBCB8BC" w14:textId="77777777" w:rsidR="00DC03A4" w:rsidRPr="00E33D85" w:rsidRDefault="00DC03A4" w:rsidP="003C3632">
      <w:pPr>
        <w:pStyle w:val="BodyText"/>
      </w:pPr>
      <w:r w:rsidRPr="00E33D85">
        <w:t>All the above secure Acceptance methods provide a common feature of handling the secure information on secure pages only.</w:t>
      </w:r>
    </w:p>
    <w:p w14:paraId="4907C5C9" w14:textId="77777777" w:rsidR="00DC03A4" w:rsidRPr="00E33D85" w:rsidRDefault="00DC03A4" w:rsidP="003C3632">
      <w:pPr>
        <w:pStyle w:val="BodyText"/>
      </w:pPr>
      <w:r w:rsidRPr="00E33D85">
        <w:rPr>
          <w:b/>
        </w:rPr>
        <w:t xml:space="preserve">Secure Acceptance Redirect: </w:t>
      </w:r>
      <w:r w:rsidRPr="00E33D85">
        <w:t>Customer will get redirect to secure Acceptance payment gateway when clicking on Place Order from Review Page</w:t>
      </w:r>
    </w:p>
    <w:p w14:paraId="4A3B806B" w14:textId="77777777" w:rsidR="00DC03A4" w:rsidRPr="00E33D85" w:rsidRDefault="00DC03A4" w:rsidP="003C3632">
      <w:pPr>
        <w:pStyle w:val="BodyText"/>
      </w:pPr>
      <w:r w:rsidRPr="00E33D85">
        <w:rPr>
          <w:b/>
        </w:rPr>
        <w:t>Secure Acceptance Iframe:</w:t>
      </w:r>
      <w:r w:rsidRPr="00E33D85">
        <w:t xml:space="preserve"> Customer will get redirect to secure Acceptance payment gateway within an Iframe embedded in a new summary page added into checkout flow</w:t>
      </w:r>
    </w:p>
    <w:p w14:paraId="67BA5EE3" w14:textId="77777777" w:rsidR="00DC03A4" w:rsidRPr="00E33D85" w:rsidRDefault="00DC03A4" w:rsidP="003C3632">
      <w:pPr>
        <w:pStyle w:val="BodyText"/>
      </w:pPr>
      <w:r w:rsidRPr="00E33D85">
        <w:rPr>
          <w:b/>
        </w:rPr>
        <w:t>Secure Acceptance Silent Order Post:</w:t>
      </w:r>
      <w:r w:rsidRPr="00E33D85">
        <w:t xml:space="preserve"> Credit Card form data is posted to secure acceptance silent post URL and token is generated and user is redirected on review page and normal card authorization flow is being used to further process the transaction.</w:t>
      </w:r>
    </w:p>
    <w:p w14:paraId="73D71862" w14:textId="77777777" w:rsidR="00DC03A4" w:rsidRPr="00E33D85" w:rsidRDefault="00DC03A4" w:rsidP="003C3632">
      <w:pPr>
        <w:pStyle w:val="BodyText"/>
      </w:pPr>
    </w:p>
    <w:p w14:paraId="1DCF535A" w14:textId="77777777" w:rsidR="00DC03A4" w:rsidRPr="00E33D85" w:rsidRDefault="00DC03A4" w:rsidP="003C3632">
      <w:pPr>
        <w:pStyle w:val="BodyText"/>
      </w:pPr>
    </w:p>
    <w:p w14:paraId="35BD5EF7" w14:textId="77777777" w:rsidR="00DC03A4" w:rsidRPr="00E33D85" w:rsidRDefault="00DC03A4" w:rsidP="003C3632">
      <w:pPr>
        <w:pStyle w:val="BodyText"/>
      </w:pPr>
      <w:r w:rsidRPr="00E33D85">
        <w:t>Secure Acceptance Web/Mobile Authorization Sequence flow:</w:t>
      </w:r>
    </w:p>
    <w:p w14:paraId="3CF0F735" w14:textId="77777777" w:rsidR="00DC03A4" w:rsidRPr="00E33D85" w:rsidRDefault="00DC03A4" w:rsidP="003C3632">
      <w:pPr>
        <w:pStyle w:val="BodyText"/>
      </w:pPr>
    </w:p>
    <w:p w14:paraId="03487F0E" w14:textId="77777777" w:rsidR="00DC03A4" w:rsidRPr="00E33D85" w:rsidRDefault="00DC03A4" w:rsidP="003C3632">
      <w:pPr>
        <w:pStyle w:val="BodyText"/>
        <w:numPr>
          <w:ilvl w:val="0"/>
          <w:numId w:val="49"/>
        </w:numPr>
      </w:pPr>
      <w:r w:rsidRPr="00E33D85">
        <w:t>Secure Acceptance Authorize create Request signature using signed and unsigned field names  to validate the request on secure pages</w:t>
      </w:r>
    </w:p>
    <w:p w14:paraId="0F3EE48D" w14:textId="77777777" w:rsidR="00DC03A4" w:rsidRPr="00E33D85" w:rsidRDefault="00DC03A4" w:rsidP="003C3632">
      <w:pPr>
        <w:pStyle w:val="BodyText"/>
        <w:numPr>
          <w:ilvl w:val="0"/>
          <w:numId w:val="49"/>
        </w:numPr>
      </w:pPr>
      <w:r w:rsidRPr="00E33D85">
        <w:t>Post the request data[i.e.: billing/shipping/card details, signature in signed and unsigned fields] in to selected APM form Action</w:t>
      </w:r>
    </w:p>
    <w:p w14:paraId="7AD2ABFF" w14:textId="77777777" w:rsidR="00DC03A4" w:rsidRPr="00E33D85" w:rsidRDefault="00DC03A4" w:rsidP="003C3632">
      <w:pPr>
        <w:pStyle w:val="BodyText"/>
        <w:numPr>
          <w:ilvl w:val="0"/>
          <w:numId w:val="49"/>
        </w:numPr>
      </w:pPr>
      <w:r w:rsidRPr="00E33D85">
        <w:t>Secure Acceptance validate the request using signature and open the secure payment pages to complete the checkout flow</w:t>
      </w:r>
    </w:p>
    <w:p w14:paraId="7F1D3E02" w14:textId="77777777" w:rsidR="00DC03A4" w:rsidRPr="00E33D85" w:rsidRDefault="00DC03A4" w:rsidP="003C3632">
      <w:pPr>
        <w:pStyle w:val="BodyText"/>
        <w:numPr>
          <w:ilvl w:val="0"/>
          <w:numId w:val="49"/>
        </w:numPr>
      </w:pPr>
      <w:r w:rsidRPr="00E33D85">
        <w:t xml:space="preserve">After successful checkout completion ,Customer is return back to Demandware custom </w:t>
      </w:r>
      <w:r w:rsidR="007D1569">
        <w:t>pipeline</w:t>
      </w:r>
      <w:r w:rsidR="007D1569" w:rsidRPr="00E33D85">
        <w:t xml:space="preserve"> </w:t>
      </w:r>
      <w:r w:rsidRPr="00E33D85">
        <w:lastRenderedPageBreak/>
        <w:t xml:space="preserve">method[configured in </w:t>
      </w:r>
      <w:r w:rsidR="005C0037">
        <w:rPr>
          <w:rFonts w:cs="Arial"/>
          <w:color w:val="000000"/>
        </w:rPr>
        <w:t>CyberS</w:t>
      </w:r>
      <w:r w:rsidR="005C0037" w:rsidRPr="00E33D85">
        <w:rPr>
          <w:rFonts w:cs="Arial"/>
          <w:color w:val="000000"/>
        </w:rPr>
        <w:t>ource</w:t>
      </w:r>
      <w:r w:rsidR="005C0037" w:rsidRPr="00E33D85">
        <w:t xml:space="preserve"> </w:t>
      </w:r>
      <w:r w:rsidRPr="00E33D85">
        <w:t>profile]</w:t>
      </w:r>
    </w:p>
    <w:p w14:paraId="1FE0D3FB" w14:textId="77777777" w:rsidR="00DC03A4" w:rsidRPr="00E33D85" w:rsidRDefault="00DC03A4" w:rsidP="003C3632">
      <w:pPr>
        <w:pStyle w:val="BodyText"/>
        <w:numPr>
          <w:ilvl w:val="0"/>
          <w:numId w:val="49"/>
        </w:numPr>
      </w:pPr>
      <w:r w:rsidRPr="00E33D85">
        <w:t>Secure Acceptance response method get the response in CurrentHttpParameterMap,again signature is created using the response data and matched with the response signature, once validated response is parsed</w:t>
      </w:r>
    </w:p>
    <w:p w14:paraId="0F310467" w14:textId="77777777" w:rsidR="00DC03A4" w:rsidRPr="00E33D85" w:rsidRDefault="00DC03A4" w:rsidP="003C3632">
      <w:pPr>
        <w:pStyle w:val="BodyText"/>
        <w:numPr>
          <w:ilvl w:val="0"/>
          <w:numId w:val="49"/>
        </w:numPr>
      </w:pPr>
      <w:r w:rsidRPr="00E33D85">
        <w:t>Based on Decision and reason code Order will get placed or failed in Demandware.</w:t>
      </w:r>
    </w:p>
    <w:p w14:paraId="66828A14" w14:textId="77777777" w:rsidR="00DC03A4" w:rsidRPr="00E33D85" w:rsidRDefault="00DC03A4" w:rsidP="003C3632">
      <w:pPr>
        <w:pStyle w:val="BodyText"/>
      </w:pPr>
    </w:p>
    <w:p w14:paraId="38F816FB" w14:textId="77777777" w:rsidR="00DC03A4" w:rsidRPr="00E33D85" w:rsidRDefault="00DC03A4" w:rsidP="003C3632">
      <w:pPr>
        <w:pStyle w:val="BodyText"/>
      </w:pPr>
      <w:r w:rsidRPr="00E33D85">
        <w:t>Secure Acceptance Silent Order Post Authorization Sequence flow:</w:t>
      </w:r>
    </w:p>
    <w:p w14:paraId="20965C60" w14:textId="77777777" w:rsidR="00DC03A4" w:rsidRPr="00E33D85" w:rsidRDefault="00DC03A4" w:rsidP="003C3632">
      <w:pPr>
        <w:pStyle w:val="BodyText"/>
      </w:pPr>
    </w:p>
    <w:p w14:paraId="43628366" w14:textId="77777777" w:rsidR="00DC03A4" w:rsidRPr="00E33D85" w:rsidRDefault="00DC03A4" w:rsidP="003C3632">
      <w:pPr>
        <w:pStyle w:val="BodyText"/>
        <w:numPr>
          <w:ilvl w:val="0"/>
          <w:numId w:val="50"/>
        </w:numPr>
      </w:pPr>
      <w:r w:rsidRPr="00E33D85">
        <w:t xml:space="preserve">An Ajax function is created to call Secure Acceptance silent post </w:t>
      </w:r>
      <w:r w:rsidR="007D1569">
        <w:t>pipeline</w:t>
      </w:r>
      <w:r w:rsidR="007D1569" w:rsidRPr="00E33D85">
        <w:t xml:space="preserve"> </w:t>
      </w:r>
      <w:r w:rsidRPr="00E33D85">
        <w:t>to prepare request data except card details</w:t>
      </w:r>
    </w:p>
    <w:p w14:paraId="3557C68F" w14:textId="77777777" w:rsidR="00DC03A4" w:rsidRPr="00E33D85" w:rsidRDefault="00DC03A4" w:rsidP="003C3632">
      <w:pPr>
        <w:pStyle w:val="BodyText"/>
        <w:numPr>
          <w:ilvl w:val="0"/>
          <w:numId w:val="50"/>
        </w:numPr>
      </w:pPr>
      <w:r w:rsidRPr="00E33D85">
        <w:t>Card details are populated within Ajax to prevent security breach , further the details are posted to selected APM form action URL</w:t>
      </w:r>
    </w:p>
    <w:p w14:paraId="03692203" w14:textId="77777777" w:rsidR="00DC03A4" w:rsidRPr="00E33D85" w:rsidRDefault="00DC03A4" w:rsidP="003C3632">
      <w:pPr>
        <w:pStyle w:val="BodyText"/>
        <w:numPr>
          <w:ilvl w:val="0"/>
          <w:numId w:val="50"/>
        </w:numPr>
      </w:pPr>
      <w:r w:rsidRPr="00E33D85">
        <w:t xml:space="preserve">Silent post will create or update token based on request details  and return the response on Demandware custom </w:t>
      </w:r>
      <w:r w:rsidR="007D1569">
        <w:t>pipeline</w:t>
      </w:r>
      <w:r w:rsidR="007D1569" w:rsidRPr="00E33D85">
        <w:t xml:space="preserve"> </w:t>
      </w:r>
      <w:r w:rsidRPr="00E33D85">
        <w:t>method which parse the response of CurrentHttpParameterMap and return back  to corresponding pages[summary/billing/cart]</w:t>
      </w:r>
    </w:p>
    <w:p w14:paraId="734A7A32" w14:textId="77777777" w:rsidR="00DC03A4" w:rsidRDefault="00DC03A4" w:rsidP="003C3632">
      <w:pPr>
        <w:pStyle w:val="BodyText"/>
      </w:pPr>
      <w:r w:rsidRPr="00E33D85">
        <w:t>On Place Order ,Secure Acceptance authorization  is called which internally completed the flow using CyberSource Authorization[refer Credit Card Authorization service]</w:t>
      </w:r>
    </w:p>
    <w:p w14:paraId="0B3EB758" w14:textId="77777777" w:rsidR="00DC03A4" w:rsidRDefault="00DC03A4" w:rsidP="003C3632">
      <w:pPr>
        <w:pStyle w:val="BodyText"/>
      </w:pPr>
    </w:p>
    <w:p w14:paraId="000C6318" w14:textId="34600226" w:rsidR="00DC03A4" w:rsidRPr="00E33D85" w:rsidRDefault="00DC03A4" w:rsidP="00DC03A4">
      <w:pPr>
        <w:pStyle w:val="Heading3"/>
        <w:rPr>
          <w:rFonts w:asciiTheme="minorHAnsi" w:hAnsiTheme="minorHAnsi"/>
        </w:rPr>
      </w:pPr>
      <w:bookmarkStart w:id="45" w:name="_Toc491351816"/>
      <w:bookmarkStart w:id="46" w:name="_Toc491681273"/>
      <w:bookmarkStart w:id="47" w:name="_Toc492046297"/>
      <w:r w:rsidRPr="00E33D85">
        <w:rPr>
          <w:rFonts w:asciiTheme="minorHAnsi" w:hAnsiTheme="minorHAnsi"/>
        </w:rPr>
        <w:t>Visa Checkout</w:t>
      </w:r>
      <w:bookmarkEnd w:id="45"/>
      <w:bookmarkEnd w:id="46"/>
      <w:bookmarkEnd w:id="47"/>
    </w:p>
    <w:p w14:paraId="76424511" w14:textId="77777777" w:rsidR="00DC03A4" w:rsidRPr="00E33D85" w:rsidRDefault="00DC03A4" w:rsidP="00DC03A4">
      <w:r w:rsidRPr="00E33D85">
        <w:t>Visa Checkout and the CyberSource credit card services work together as an integrated offering. CyberSource provides the following services to assist with your Visa Checkout integration</w:t>
      </w:r>
    </w:p>
    <w:p w14:paraId="6760839A" w14:textId="77777777" w:rsidR="00DC03A4" w:rsidRPr="00E33D85" w:rsidRDefault="00DC03A4" w:rsidP="00DC03A4">
      <w:pPr>
        <w:pStyle w:val="ListParagraph"/>
        <w:numPr>
          <w:ilvl w:val="0"/>
          <w:numId w:val="15"/>
        </w:numPr>
      </w:pPr>
      <w:r w:rsidRPr="00E33D85">
        <w:t>Get Visa Checkout data: this service retrieves Visa Checkout data, which enables you to display payment and shipping details to the customer during checkout.</w:t>
      </w:r>
    </w:p>
    <w:p w14:paraId="7CA59E1B" w14:textId="77777777" w:rsidR="00DC03A4" w:rsidRPr="00E33D85" w:rsidRDefault="00DC03A4" w:rsidP="00DC03A4">
      <w:pPr>
        <w:pStyle w:val="ListParagraph"/>
        <w:numPr>
          <w:ilvl w:val="0"/>
          <w:numId w:val="15"/>
        </w:numPr>
      </w:pPr>
      <w:r w:rsidRPr="00E33D85">
        <w:t>Authorization: this service enables you to send an authorization request to your processor using the Visa Checkout payment data</w:t>
      </w:r>
    </w:p>
    <w:p w14:paraId="78AF78FA" w14:textId="77777777" w:rsidR="00DC03A4" w:rsidRPr="00E33D85" w:rsidRDefault="00DC03A4" w:rsidP="00DC03A4">
      <w:r w:rsidRPr="00E33D85">
        <w:rPr>
          <w:noProof/>
        </w:rPr>
        <w:drawing>
          <wp:inline distT="0" distB="0" distL="0" distR="0" wp14:anchorId="2A373F52" wp14:editId="24850428">
            <wp:extent cx="5934075" cy="2543175"/>
            <wp:effectExtent l="0" t="0" r="9525" b="9525"/>
            <wp:docPr id="16" name="Picture 14" descr="cid:image003.jpg@01D22FA7.D802ED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3.jpg@01D22FA7.D802ED00"/>
                    <pic:cNvPicPr>
                      <a:picLocks noChangeAspect="1" noChangeArrowheads="1"/>
                    </pic:cNvPicPr>
                  </pic:nvPicPr>
                  <pic:blipFill>
                    <a:blip r:embed="rId19" r:link="rId20">
                      <a:extLst>
                        <a:ext uri="{28A0092B-C50C-407E-A947-70E740481C1C}">
                          <a14:useLocalDpi xmlns:a14="http://schemas.microsoft.com/office/drawing/2010/main" val="0"/>
                        </a:ext>
                      </a:extLst>
                    </a:blip>
                    <a:srcRect/>
                    <a:stretch>
                      <a:fillRect/>
                    </a:stretch>
                  </pic:blipFill>
                  <pic:spPr bwMode="auto">
                    <a:xfrm>
                      <a:off x="0" y="0"/>
                      <a:ext cx="5934075" cy="2543175"/>
                    </a:xfrm>
                    <a:prstGeom prst="rect">
                      <a:avLst/>
                    </a:prstGeom>
                    <a:noFill/>
                    <a:ln>
                      <a:noFill/>
                    </a:ln>
                  </pic:spPr>
                </pic:pic>
              </a:graphicData>
            </a:graphic>
          </wp:inline>
        </w:drawing>
      </w:r>
    </w:p>
    <w:p w14:paraId="7EC102BB" w14:textId="77777777" w:rsidR="00DC03A4" w:rsidRPr="00E33D85" w:rsidRDefault="00DC03A4" w:rsidP="00DC03A4">
      <w:pPr>
        <w:pStyle w:val="ListParagraph"/>
        <w:ind w:hanging="360"/>
      </w:pPr>
      <w:r w:rsidRPr="00E33D85">
        <w:lastRenderedPageBreak/>
        <w:t>1.</w:t>
      </w:r>
      <w:r w:rsidRPr="00E33D85">
        <w:rPr>
          <w:sz w:val="14"/>
          <w:szCs w:val="14"/>
        </w:rPr>
        <w:t xml:space="preserve">       </w:t>
      </w:r>
      <w:r w:rsidRPr="00E33D85">
        <w:t>Your web site integrates directly to Visa Checkout to display the Visa Checkout button on your checkout page.</w:t>
      </w:r>
    </w:p>
    <w:p w14:paraId="4D92C023" w14:textId="77777777" w:rsidR="00DC03A4" w:rsidRPr="00E33D85" w:rsidRDefault="00DC03A4" w:rsidP="00DC03A4">
      <w:pPr>
        <w:pStyle w:val="ListParagraph"/>
        <w:ind w:hanging="360"/>
      </w:pPr>
      <w:r w:rsidRPr="00E33D85">
        <w:t>2.</w:t>
      </w:r>
      <w:r w:rsidRPr="00E33D85">
        <w:rPr>
          <w:sz w:val="14"/>
          <w:szCs w:val="14"/>
        </w:rPr>
        <w:t xml:space="preserve">       </w:t>
      </w:r>
      <w:r w:rsidRPr="00E33D85">
        <w:t>CyberSource provides the get Visa Checkout data service, which retrieves the Visa Checkout payment data, except the PAN. You can use the retrieved data to help the customer confirm the purchase.</w:t>
      </w:r>
    </w:p>
    <w:p w14:paraId="11E1D077" w14:textId="77777777" w:rsidR="00DC03A4" w:rsidRDefault="00DC03A4" w:rsidP="00DC03A4">
      <w:pPr>
        <w:pStyle w:val="ListParagraph"/>
        <w:ind w:hanging="360"/>
      </w:pPr>
      <w:r w:rsidRPr="00E33D85">
        <w:t>3.</w:t>
      </w:r>
      <w:r w:rsidRPr="00E33D85">
        <w:rPr>
          <w:sz w:val="14"/>
          <w:szCs w:val="14"/>
        </w:rPr>
        <w:t xml:space="preserve">       </w:t>
      </w:r>
      <w:r w:rsidRPr="00E33D85">
        <w:t>You submit an authorization request to CyberSource for credit card processing. Instead of including payment information in the authorization request, you include the Visa Checkout order ID.</w:t>
      </w:r>
    </w:p>
    <w:p w14:paraId="1F071F3A" w14:textId="77777777" w:rsidR="00DC03A4" w:rsidRDefault="00DC03A4" w:rsidP="00DC03A4">
      <w:pPr>
        <w:pStyle w:val="ListParagraph"/>
        <w:ind w:hanging="360"/>
      </w:pPr>
      <w:r>
        <w:t>4.</w:t>
      </w:r>
      <w:r>
        <w:tab/>
      </w:r>
      <w:r w:rsidRPr="00E33D85">
        <w:t>At various points in the transaction cycle, you notify the customer of the transaction status</w:t>
      </w:r>
      <w:r>
        <w:t>.</w:t>
      </w:r>
    </w:p>
    <w:p w14:paraId="6F45BE2C" w14:textId="77777777" w:rsidR="00DC03A4" w:rsidRDefault="00DC03A4" w:rsidP="003C3632">
      <w:pPr>
        <w:pStyle w:val="BodyText"/>
      </w:pPr>
    </w:p>
    <w:p w14:paraId="619D9079" w14:textId="43E086F4" w:rsidR="00DC03A4" w:rsidRPr="00E33D85" w:rsidRDefault="00DC03A4" w:rsidP="00DC03A4">
      <w:pPr>
        <w:pStyle w:val="Heading3"/>
        <w:rPr>
          <w:rFonts w:asciiTheme="minorHAnsi" w:hAnsiTheme="minorHAnsi"/>
        </w:rPr>
      </w:pPr>
      <w:bookmarkStart w:id="48" w:name="_Toc491351807"/>
      <w:bookmarkStart w:id="49" w:name="_Toc491681274"/>
      <w:bookmarkStart w:id="50" w:name="_Toc492046298"/>
      <w:r w:rsidRPr="00E33D85">
        <w:rPr>
          <w:rFonts w:asciiTheme="minorHAnsi" w:hAnsiTheme="minorHAnsi"/>
        </w:rPr>
        <w:t>AliPay Authorization</w:t>
      </w:r>
      <w:bookmarkEnd w:id="48"/>
      <w:bookmarkEnd w:id="49"/>
      <w:bookmarkEnd w:id="50"/>
    </w:p>
    <w:p w14:paraId="74BC60C6" w14:textId="77777777" w:rsidR="00DC03A4" w:rsidRPr="00E33D85" w:rsidRDefault="00DC03A4" w:rsidP="00DC03A4">
      <w:pPr>
        <w:pStyle w:val="Listenabsatz"/>
        <w:shd w:val="clear" w:color="auto" w:fill="FFFFFF"/>
        <w:autoSpaceDE w:val="0"/>
        <w:autoSpaceDN w:val="0"/>
        <w:adjustRightInd w:val="0"/>
        <w:spacing w:line="255" w:lineRule="atLeast"/>
        <w:ind w:left="0"/>
      </w:pPr>
      <w:r w:rsidRPr="00E33D85">
        <w:t xml:space="preserve">The Alipay authorization service allows storefront application to request for authorization for total ordered amount along with the currency. This make the web service call to CyberSource Alipay initiate service to initiate payment request and authorize the amount and after successful initiation </w:t>
      </w:r>
      <w:r w:rsidR="007D1569">
        <w:t>pipeline</w:t>
      </w:r>
      <w:r w:rsidR="007D1569" w:rsidRPr="00E33D85">
        <w:t xml:space="preserve"> </w:t>
      </w:r>
      <w:r w:rsidRPr="00E33D85">
        <w:t>make the web service call to check the payment status of initiated request.</w:t>
      </w:r>
    </w:p>
    <w:p w14:paraId="79D97E91" w14:textId="77777777" w:rsidR="00DC03A4" w:rsidRPr="00E33D85" w:rsidRDefault="00DC03A4" w:rsidP="00DC03A4">
      <w:pPr>
        <w:pStyle w:val="Listenabsatz"/>
        <w:shd w:val="clear" w:color="auto" w:fill="FFFFFF"/>
        <w:autoSpaceDE w:val="0"/>
        <w:autoSpaceDN w:val="0"/>
        <w:adjustRightInd w:val="0"/>
        <w:spacing w:line="255" w:lineRule="atLeast"/>
        <w:ind w:left="0"/>
      </w:pPr>
    </w:p>
    <w:p w14:paraId="27D97D95" w14:textId="77777777" w:rsidR="00DC03A4" w:rsidRPr="00E33D85" w:rsidRDefault="00DC03A4" w:rsidP="00DC03A4">
      <w:pPr>
        <w:pStyle w:val="Listenabsatz"/>
        <w:shd w:val="clear" w:color="auto" w:fill="FFFFFF"/>
        <w:autoSpaceDE w:val="0"/>
        <w:autoSpaceDN w:val="0"/>
        <w:adjustRightInd w:val="0"/>
        <w:spacing w:line="255" w:lineRule="atLeast"/>
        <w:ind w:left="0"/>
      </w:pPr>
      <w:r w:rsidRPr="00E33D85">
        <w:t>The Demandware CyberSource- AuthorizeAlipay  populates the payment initiate request with purchase total data, product name, product description and Alipay Payment type such as APD (Domestic payment for China based merchant to trade in China) and APY (International payment for International merchant to trade from outside China) and invoke the initiate web service call using CyberSource web service API.</w:t>
      </w:r>
    </w:p>
    <w:p w14:paraId="5DB38F2D" w14:textId="77777777" w:rsidR="00DC03A4" w:rsidRPr="00E33D85" w:rsidRDefault="00DC03A4" w:rsidP="00DC03A4">
      <w:pPr>
        <w:pStyle w:val="Listenabsatz"/>
        <w:shd w:val="clear" w:color="auto" w:fill="FFFFFF"/>
        <w:autoSpaceDE w:val="0"/>
        <w:autoSpaceDN w:val="0"/>
        <w:adjustRightInd w:val="0"/>
        <w:spacing w:line="255" w:lineRule="atLeast"/>
        <w:ind w:left="0"/>
      </w:pPr>
    </w:p>
    <w:p w14:paraId="4C888737" w14:textId="77777777" w:rsidR="00DC03A4" w:rsidRPr="00E33D85" w:rsidRDefault="00DC03A4" w:rsidP="00DC03A4">
      <w:pPr>
        <w:pStyle w:val="Listenabsatz"/>
        <w:shd w:val="clear" w:color="auto" w:fill="FFFFFF"/>
        <w:autoSpaceDE w:val="0"/>
        <w:autoSpaceDN w:val="0"/>
        <w:adjustRightInd w:val="0"/>
        <w:spacing w:line="255" w:lineRule="atLeast"/>
        <w:ind w:left="0"/>
        <w:rPr>
          <w:b/>
        </w:rPr>
      </w:pPr>
      <w:r w:rsidRPr="00E33D85">
        <w:rPr>
          <w:b/>
        </w:rPr>
        <w:t>Alipay Authorization Sequence Flow:</w:t>
      </w:r>
    </w:p>
    <w:p w14:paraId="2CB828F7" w14:textId="77777777" w:rsidR="00DC03A4" w:rsidRPr="00E33D85" w:rsidRDefault="00DC03A4" w:rsidP="00DC03A4">
      <w:pPr>
        <w:pStyle w:val="Listenabsatz"/>
        <w:shd w:val="clear" w:color="auto" w:fill="FFFFFF"/>
        <w:autoSpaceDE w:val="0"/>
        <w:autoSpaceDN w:val="0"/>
        <w:adjustRightInd w:val="0"/>
        <w:spacing w:line="255" w:lineRule="atLeast"/>
        <w:ind w:left="0"/>
      </w:pPr>
    </w:p>
    <w:p w14:paraId="3008595C"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Create CyberSource Alipay Initiate request using purchase total data, product name, and product description (optional) from the current order object</w:t>
      </w:r>
    </w:p>
    <w:p w14:paraId="4B58D8CA"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Set Alipay payment type to domestic or international in site preference</w:t>
      </w:r>
    </w:p>
    <w:p w14:paraId="2A81AA55"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After configuration make actual service call to Alipay Initiate request</w:t>
      </w:r>
    </w:p>
    <w:p w14:paraId="4B703667"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 xml:space="preserve">Validate Reason code and Decision of Initiate request and accordingly set the corresponding </w:t>
      </w:r>
      <w:r>
        <w:rPr>
          <w:rFonts w:cs="Arial"/>
          <w:color w:val="000000"/>
        </w:rPr>
        <w:t>variables</w:t>
      </w:r>
      <w:r w:rsidRPr="00E33D85">
        <w:t>.</w:t>
      </w:r>
    </w:p>
    <w:p w14:paraId="2AE3D7C0"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If initiation is successful, then assign the required values in Demandware Payment Tran</w:t>
      </w:r>
      <w:r>
        <w:t xml:space="preserve">saction object and </w:t>
      </w:r>
      <w:r w:rsidRPr="00E33D85">
        <w:t xml:space="preserve"> create CyberSource Alipay Check Status Request using Request ID of Initiate service response</w:t>
      </w:r>
    </w:p>
    <w:p w14:paraId="01D89B6C"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Make service call to Alipay Check Status request to return the payment status of initiated request</w:t>
      </w:r>
    </w:p>
    <w:p w14:paraId="6DCF3A53"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 xml:space="preserve">Validate Reason Code and Payment status of check status service response and set the corresponding </w:t>
      </w:r>
      <w:r>
        <w:rPr>
          <w:rFonts w:cs="Arial"/>
          <w:color w:val="000000"/>
        </w:rPr>
        <w:t>variables</w:t>
      </w:r>
    </w:p>
    <w:p w14:paraId="41FD75EB"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If ReasonCode = 100 then check the payment status. If payment status is COMPLETED for service call then complete the checkout flow and place the order with “New” as order status and “Paid” as order payment status.</w:t>
      </w:r>
    </w:p>
    <w:p w14:paraId="33A19B34"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If ReasonCode = 100 and PaymentStatus = PENDING, complete the checkout flow with order status as “Created” and order payment status as “Not Paid”.</w:t>
      </w:r>
    </w:p>
    <w:p w14:paraId="59CBE3C5"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If ReasonCode = 100 and PaymentStatus = ABANDONED or PaymentStatus = TRADE_NOT_EXIST, fail the order and show message on the screen.</w:t>
      </w:r>
    </w:p>
    <w:p w14:paraId="7DEDDA26"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If Decision = REJECT and ReasonCode = 102 or ReasonCode = 233, fail the order and show message on the screen.</w:t>
      </w:r>
    </w:p>
    <w:p w14:paraId="28D6DEFD"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If Decision = ERROR and ReasonCode = 150, fail the order and show message on the screen.</w:t>
      </w:r>
    </w:p>
    <w:p w14:paraId="56355B10" w14:textId="77777777" w:rsidR="00DC03A4" w:rsidRPr="00E33D85" w:rsidRDefault="00DC03A4" w:rsidP="00DC03A4">
      <w:pPr>
        <w:pStyle w:val="Listenabsatz"/>
        <w:shd w:val="clear" w:color="auto" w:fill="FFFFFF"/>
        <w:autoSpaceDE w:val="0"/>
        <w:autoSpaceDN w:val="0"/>
        <w:adjustRightInd w:val="0"/>
        <w:spacing w:line="255" w:lineRule="atLeast"/>
      </w:pPr>
    </w:p>
    <w:p w14:paraId="57F355C5" w14:textId="77777777" w:rsidR="00DC03A4" w:rsidRPr="00E33D85" w:rsidRDefault="00DC03A4" w:rsidP="00DC03A4">
      <w:pPr>
        <w:pStyle w:val="Listenabsatz"/>
        <w:shd w:val="clear" w:color="auto" w:fill="FFFFFF"/>
        <w:autoSpaceDE w:val="0"/>
        <w:autoSpaceDN w:val="0"/>
        <w:adjustRightInd w:val="0"/>
        <w:spacing w:line="255" w:lineRule="atLeast"/>
      </w:pPr>
    </w:p>
    <w:p w14:paraId="2D2E420E" w14:textId="77777777" w:rsidR="00DC03A4" w:rsidRPr="00E33D85" w:rsidRDefault="00DC03A4" w:rsidP="003C3632">
      <w:pPr>
        <w:pStyle w:val="BodyText"/>
      </w:pPr>
      <w:r w:rsidRPr="00E33D85">
        <w:rPr>
          <w:b/>
        </w:rPr>
        <w:t>Note:</w:t>
      </w:r>
      <w:r w:rsidRPr="00E33D85">
        <w:t xml:space="preserve">  As Alipay live environment is not available, so for Alipay Domestic and International scenarios, Site Preference configuration for Reconciliation ID needs to configure to test various scenarios of Alipay Initiate and Check Status service. Also, If shopper does not return from the AliPay then Demandware order status shall remain the same as “Created” and shall be updated once Batch Job for Check Payment Status service runs from scheduler</w:t>
      </w:r>
    </w:p>
    <w:p w14:paraId="62A8E49B" w14:textId="6EFDDB97" w:rsidR="00DC03A4" w:rsidRPr="00E33D85" w:rsidRDefault="00DC03A4" w:rsidP="00DC03A4">
      <w:pPr>
        <w:pStyle w:val="Heading3"/>
        <w:rPr>
          <w:rFonts w:asciiTheme="minorHAnsi" w:hAnsiTheme="minorHAnsi"/>
        </w:rPr>
      </w:pPr>
      <w:bookmarkStart w:id="51" w:name="_Toc491351806"/>
      <w:bookmarkStart w:id="52" w:name="_Toc491681275"/>
      <w:bookmarkStart w:id="53" w:name="_Toc492046299"/>
      <w:r w:rsidRPr="00E33D85">
        <w:rPr>
          <w:rFonts w:asciiTheme="minorHAnsi" w:hAnsiTheme="minorHAnsi"/>
        </w:rPr>
        <w:t>Retail Point-of-Sale (POS)</w:t>
      </w:r>
      <w:bookmarkEnd w:id="51"/>
      <w:bookmarkEnd w:id="52"/>
      <w:bookmarkEnd w:id="53"/>
    </w:p>
    <w:p w14:paraId="04570021" w14:textId="77777777" w:rsidR="00DC03A4" w:rsidRPr="00E33D85" w:rsidRDefault="00DC03A4" w:rsidP="003C3632">
      <w:pPr>
        <w:pStyle w:val="BodyText"/>
      </w:pPr>
      <w:r w:rsidRPr="00E33D85">
        <w:t>This service of CyberSource enables a merchant to process a credit card for retail point-of-sale transaction at their stores. The integration takes inputs for the API service and provides CyberSource API response for later use. This integration takes care for terminal which has manual entry for credit card details and terminal with a magnetic stripe where a credit card can be swiped and enter amount for the transaction.</w:t>
      </w:r>
    </w:p>
    <w:p w14:paraId="18ACA218" w14:textId="77777777" w:rsidR="00DC03A4" w:rsidRDefault="00DC03A4" w:rsidP="003C3632">
      <w:pPr>
        <w:pStyle w:val="BodyText"/>
      </w:pPr>
    </w:p>
    <w:p w14:paraId="31D33DB9" w14:textId="77777777" w:rsidR="007924A1" w:rsidRDefault="007924A1" w:rsidP="007924A1">
      <w:pPr>
        <w:pStyle w:val="Heading3"/>
        <w:rPr>
          <w:rFonts w:asciiTheme="minorHAnsi" w:hAnsiTheme="minorHAnsi"/>
        </w:rPr>
      </w:pPr>
      <w:bookmarkStart w:id="54" w:name="_Toc491351803"/>
      <w:bookmarkStart w:id="55" w:name="_Toc491699153"/>
      <w:bookmarkStart w:id="56" w:name="_Toc491351808"/>
      <w:bookmarkStart w:id="57" w:name="_Toc471208413"/>
      <w:bookmarkStart w:id="58" w:name="_Toc492046300"/>
      <w:r>
        <w:rPr>
          <w:rFonts w:asciiTheme="minorHAnsi" w:hAnsiTheme="minorHAnsi"/>
        </w:rPr>
        <w:t>Klarna</w:t>
      </w:r>
      <w:bookmarkEnd w:id="54"/>
      <w:bookmarkEnd w:id="55"/>
      <w:bookmarkEnd w:id="58"/>
    </w:p>
    <w:p w14:paraId="0FF3B53B" w14:textId="77777777" w:rsidR="007924A1" w:rsidRPr="00E33D85" w:rsidRDefault="007924A1" w:rsidP="007924A1">
      <w:pPr>
        <w:pStyle w:val="pbobodytext"/>
        <w:rPr>
          <w:rFonts w:asciiTheme="minorHAnsi" w:hAnsiTheme="minorHAnsi"/>
          <w:sz w:val="22"/>
          <w:szCs w:val="22"/>
        </w:rPr>
      </w:pPr>
      <w:r w:rsidRPr="00E33D85">
        <w:rPr>
          <w:rFonts w:asciiTheme="minorHAnsi" w:hAnsiTheme="minorHAnsi"/>
          <w:sz w:val="22"/>
          <w:szCs w:val="22"/>
        </w:rPr>
        <w:t xml:space="preserve">The </w:t>
      </w:r>
      <w:r>
        <w:rPr>
          <w:rFonts w:asciiTheme="minorHAnsi" w:hAnsiTheme="minorHAnsi"/>
          <w:sz w:val="22"/>
          <w:szCs w:val="22"/>
        </w:rPr>
        <w:t>Klarna</w:t>
      </w:r>
      <w:r w:rsidR="00A97B42">
        <w:rPr>
          <w:rFonts w:asciiTheme="minorHAnsi" w:hAnsiTheme="minorHAnsi"/>
          <w:sz w:val="22"/>
          <w:szCs w:val="22"/>
        </w:rPr>
        <w:t xml:space="preserve"> </w:t>
      </w:r>
      <w:r w:rsidRPr="00E33D85">
        <w:rPr>
          <w:rFonts w:asciiTheme="minorHAnsi" w:hAnsiTheme="minorHAnsi"/>
          <w:sz w:val="22"/>
          <w:szCs w:val="22"/>
        </w:rPr>
        <w:t xml:space="preserve">authorization service </w:t>
      </w:r>
      <w:r w:rsidR="001A76EC">
        <w:rPr>
          <w:rFonts w:asciiTheme="minorHAnsi" w:hAnsiTheme="minorHAnsi"/>
          <w:sz w:val="22"/>
          <w:szCs w:val="22"/>
        </w:rPr>
        <w:t>pipeline</w:t>
      </w:r>
      <w:r w:rsidRPr="00E33D85">
        <w:rPr>
          <w:rFonts w:asciiTheme="minorHAnsi" w:hAnsiTheme="minorHAnsi"/>
          <w:sz w:val="22"/>
          <w:szCs w:val="22"/>
        </w:rPr>
        <w:t xml:space="preserve"> allows storefront application to request for credit authorization for the total order amount. The </w:t>
      </w:r>
      <w:r w:rsidR="001A76EC">
        <w:rPr>
          <w:rFonts w:asciiTheme="minorHAnsi" w:hAnsiTheme="minorHAnsi"/>
          <w:sz w:val="22"/>
          <w:szCs w:val="22"/>
        </w:rPr>
        <w:t>pipeline</w:t>
      </w:r>
      <w:r>
        <w:rPr>
          <w:rFonts w:asciiTheme="minorHAnsi" w:hAnsiTheme="minorHAnsi"/>
          <w:sz w:val="22"/>
          <w:szCs w:val="22"/>
        </w:rPr>
        <w:t xml:space="preserve"> initially</w:t>
      </w:r>
      <w:r w:rsidRPr="00E33D85">
        <w:rPr>
          <w:rFonts w:asciiTheme="minorHAnsi" w:hAnsiTheme="minorHAnsi"/>
          <w:sz w:val="22"/>
          <w:szCs w:val="22"/>
        </w:rPr>
        <w:t xml:space="preserve"> makes the </w:t>
      </w:r>
      <w:r>
        <w:rPr>
          <w:rFonts w:asciiTheme="minorHAnsi" w:hAnsiTheme="minorHAnsi"/>
          <w:sz w:val="22"/>
          <w:szCs w:val="22"/>
        </w:rPr>
        <w:t xml:space="preserve">call to CyberSource Init Session service to initialize the Klarna widget and Klarna JS API authorization call along with </w:t>
      </w:r>
      <w:r w:rsidRPr="00E33D85">
        <w:rPr>
          <w:rFonts w:asciiTheme="minorHAnsi" w:hAnsiTheme="minorHAnsi"/>
          <w:sz w:val="22"/>
          <w:szCs w:val="22"/>
        </w:rPr>
        <w:t xml:space="preserve">authorization web service call to CyberSource authorization service and receive confirmation about the availability of the funds.  </w:t>
      </w:r>
    </w:p>
    <w:p w14:paraId="137C55CE" w14:textId="77777777" w:rsidR="007924A1" w:rsidRPr="00E33D85" w:rsidRDefault="007924A1" w:rsidP="007924A1">
      <w:pPr>
        <w:rPr>
          <w:rFonts w:cs="Arial"/>
          <w:color w:val="000000"/>
        </w:rPr>
      </w:pPr>
      <w:r w:rsidRPr="00E33D85">
        <w:rPr>
          <w:rFonts w:cs="Arial"/>
          <w:color w:val="000000"/>
        </w:rPr>
        <w:t xml:space="preserve">The Demandware </w:t>
      </w:r>
      <w:r>
        <w:rPr>
          <w:rFonts w:cs="Arial"/>
          <w:color w:val="000000"/>
        </w:rPr>
        <w:t>KLARNA_CREDIT</w:t>
      </w:r>
      <w:r w:rsidRPr="00E33D85">
        <w:rPr>
          <w:rFonts w:cs="Arial"/>
          <w:color w:val="000000"/>
        </w:rPr>
        <w:t xml:space="preserve">–Authorize populates the authorization request with ship-to, bill-to, </w:t>
      </w:r>
      <w:r>
        <w:rPr>
          <w:rFonts w:cs="Arial"/>
          <w:color w:val="000000"/>
        </w:rPr>
        <w:t>Klarna Item data</w:t>
      </w:r>
      <w:r w:rsidRPr="00E33D85">
        <w:rPr>
          <w:rFonts w:cs="Arial"/>
          <w:color w:val="000000"/>
        </w:rPr>
        <w:t xml:space="preserve">, and purchase total data from the basket and invokes the authorization web service call using CyberSource web service API.  </w:t>
      </w:r>
    </w:p>
    <w:p w14:paraId="23F46A3F" w14:textId="77777777" w:rsidR="007924A1" w:rsidRPr="00E33D85" w:rsidRDefault="007924A1" w:rsidP="007924A1">
      <w:pPr>
        <w:shd w:val="clear" w:color="auto" w:fill="FFFFFF"/>
        <w:spacing w:after="150"/>
        <w:rPr>
          <w:rFonts w:cs="Arial"/>
          <w:color w:val="000000"/>
        </w:rPr>
      </w:pPr>
      <w:r>
        <w:rPr>
          <w:rFonts w:cs="Arial"/>
          <w:color w:val="000000"/>
        </w:rPr>
        <w:t>Klarna</w:t>
      </w:r>
      <w:r w:rsidRPr="00E33D85">
        <w:rPr>
          <w:rFonts w:cs="Arial"/>
          <w:color w:val="000000"/>
        </w:rPr>
        <w:t xml:space="preserve"> sequence flow:</w:t>
      </w:r>
    </w:p>
    <w:p w14:paraId="729CC561" w14:textId="77777777" w:rsidR="007924A1" w:rsidRDefault="007924A1" w:rsidP="007924A1">
      <w:pPr>
        <w:pStyle w:val="Listenabsatz"/>
        <w:numPr>
          <w:ilvl w:val="0"/>
          <w:numId w:val="69"/>
        </w:numPr>
        <w:rPr>
          <w:rFonts w:cs="Arial"/>
          <w:color w:val="000000"/>
        </w:rPr>
      </w:pPr>
      <w:r w:rsidRPr="00E33D85">
        <w:rPr>
          <w:rFonts w:cs="Arial"/>
          <w:color w:val="000000"/>
        </w:rPr>
        <w:t xml:space="preserve">Creates CyberSource </w:t>
      </w:r>
      <w:r>
        <w:rPr>
          <w:rFonts w:cs="Arial"/>
          <w:color w:val="000000"/>
        </w:rPr>
        <w:t>Init session</w:t>
      </w:r>
      <w:r w:rsidRPr="00E33D85">
        <w:rPr>
          <w:rFonts w:cs="Arial"/>
          <w:color w:val="000000"/>
        </w:rPr>
        <w:t xml:space="preserve"> request using ship-to, bill-to, </w:t>
      </w:r>
      <w:r>
        <w:rPr>
          <w:rFonts w:cs="Arial"/>
          <w:color w:val="000000"/>
        </w:rPr>
        <w:t>item data</w:t>
      </w:r>
      <w:r w:rsidRPr="00E33D85">
        <w:rPr>
          <w:rFonts w:cs="Arial"/>
          <w:color w:val="000000"/>
        </w:rPr>
        <w:t>, and purchase total</w:t>
      </w:r>
      <w:r>
        <w:rPr>
          <w:rFonts w:cs="Arial"/>
          <w:color w:val="000000"/>
        </w:rPr>
        <w:t xml:space="preserve"> data from the current basket</w:t>
      </w:r>
    </w:p>
    <w:p w14:paraId="034D19EC" w14:textId="77777777" w:rsidR="007924A1" w:rsidRDefault="007924A1" w:rsidP="007924A1">
      <w:pPr>
        <w:pStyle w:val="Listenabsatz"/>
        <w:numPr>
          <w:ilvl w:val="0"/>
          <w:numId w:val="69"/>
        </w:numPr>
        <w:rPr>
          <w:rFonts w:cs="Arial"/>
          <w:color w:val="000000"/>
        </w:rPr>
      </w:pPr>
      <w:r>
        <w:rPr>
          <w:rFonts w:cs="Arial"/>
          <w:color w:val="000000"/>
        </w:rPr>
        <w:t>Make actual service call to CyberSource Init session service</w:t>
      </w:r>
    </w:p>
    <w:p w14:paraId="3FE813A1" w14:textId="77777777" w:rsidR="007924A1" w:rsidRDefault="007924A1" w:rsidP="007924A1">
      <w:pPr>
        <w:pStyle w:val="Listenabsatz"/>
        <w:numPr>
          <w:ilvl w:val="0"/>
          <w:numId w:val="69"/>
        </w:numPr>
        <w:rPr>
          <w:rFonts w:cs="Arial"/>
          <w:color w:val="000000"/>
        </w:rPr>
      </w:pPr>
      <w:r>
        <w:rPr>
          <w:rFonts w:cs="Arial"/>
          <w:color w:val="000000"/>
        </w:rPr>
        <w:t>If service returns ACCEPT as decision and 100 as reason code, get the processor token from session service response and set its value into a session variable</w:t>
      </w:r>
    </w:p>
    <w:p w14:paraId="4545D75D" w14:textId="77777777" w:rsidR="007924A1" w:rsidRDefault="007924A1" w:rsidP="007924A1">
      <w:pPr>
        <w:pStyle w:val="Listenabsatz"/>
        <w:numPr>
          <w:ilvl w:val="0"/>
          <w:numId w:val="69"/>
        </w:numPr>
        <w:rPr>
          <w:rFonts w:cs="Arial"/>
          <w:color w:val="000000"/>
        </w:rPr>
      </w:pPr>
      <w:r>
        <w:rPr>
          <w:rFonts w:cs="Arial"/>
          <w:color w:val="000000"/>
        </w:rPr>
        <w:t>If service returns any other decision apart from ACCEPT and 100 as reason code, display an error message on billing page</w:t>
      </w:r>
    </w:p>
    <w:p w14:paraId="2363ED65" w14:textId="77777777" w:rsidR="007924A1" w:rsidRDefault="007924A1" w:rsidP="007924A1">
      <w:pPr>
        <w:pStyle w:val="Listenabsatz"/>
        <w:numPr>
          <w:ilvl w:val="0"/>
          <w:numId w:val="69"/>
        </w:numPr>
        <w:rPr>
          <w:rFonts w:cs="Arial"/>
          <w:color w:val="000000"/>
        </w:rPr>
      </w:pPr>
      <w:r>
        <w:rPr>
          <w:rFonts w:cs="Arial"/>
          <w:color w:val="000000"/>
        </w:rPr>
        <w:t>Pass the value of processor token Klarna JS API to load the Klarna widget on summary page</w:t>
      </w:r>
    </w:p>
    <w:p w14:paraId="4B96F0AA" w14:textId="77777777" w:rsidR="007924A1" w:rsidRPr="00E33D85" w:rsidRDefault="007924A1" w:rsidP="007924A1">
      <w:pPr>
        <w:pStyle w:val="Listenabsatz"/>
        <w:numPr>
          <w:ilvl w:val="0"/>
          <w:numId w:val="69"/>
        </w:numPr>
        <w:rPr>
          <w:rFonts w:cs="Arial"/>
          <w:color w:val="000000"/>
        </w:rPr>
      </w:pPr>
      <w:r>
        <w:rPr>
          <w:rFonts w:cs="Arial"/>
          <w:color w:val="000000"/>
        </w:rPr>
        <w:t xml:space="preserve">Create CyberSource authorization request using </w:t>
      </w:r>
      <w:r w:rsidRPr="00E33D85">
        <w:rPr>
          <w:rFonts w:cs="Arial"/>
          <w:color w:val="000000"/>
        </w:rPr>
        <w:t xml:space="preserve">ship-to, bill-to, </w:t>
      </w:r>
      <w:r>
        <w:rPr>
          <w:rFonts w:cs="Arial"/>
          <w:color w:val="000000"/>
        </w:rPr>
        <w:t>item data</w:t>
      </w:r>
      <w:r w:rsidRPr="00E33D85">
        <w:rPr>
          <w:rFonts w:cs="Arial"/>
          <w:color w:val="000000"/>
        </w:rPr>
        <w:t>, and purchase total</w:t>
      </w:r>
      <w:r>
        <w:rPr>
          <w:rFonts w:cs="Arial"/>
          <w:color w:val="000000"/>
        </w:rPr>
        <w:t xml:space="preserve"> data from the current basket</w:t>
      </w:r>
    </w:p>
    <w:p w14:paraId="789B93B4" w14:textId="77777777" w:rsidR="007924A1" w:rsidRDefault="007924A1" w:rsidP="007924A1">
      <w:pPr>
        <w:pStyle w:val="Listenabsatz"/>
        <w:numPr>
          <w:ilvl w:val="0"/>
          <w:numId w:val="69"/>
        </w:numPr>
        <w:rPr>
          <w:rFonts w:cs="Arial"/>
          <w:color w:val="000000"/>
        </w:rPr>
      </w:pPr>
      <w:r w:rsidRPr="00E33D85">
        <w:rPr>
          <w:rFonts w:cs="Arial"/>
          <w:color w:val="000000"/>
        </w:rPr>
        <w:t xml:space="preserve">If </w:t>
      </w:r>
      <w:r>
        <w:rPr>
          <w:rFonts w:cs="Arial"/>
          <w:color w:val="000000"/>
        </w:rPr>
        <w:t>Decision Manager is configured in site preference, pass its value to true else false in CyberSource authorization call</w:t>
      </w:r>
    </w:p>
    <w:p w14:paraId="037E5A74" w14:textId="77777777" w:rsidR="007924A1" w:rsidRDefault="007924A1" w:rsidP="007924A1">
      <w:pPr>
        <w:pStyle w:val="Listenabsatz"/>
        <w:numPr>
          <w:ilvl w:val="0"/>
          <w:numId w:val="69"/>
        </w:numPr>
        <w:rPr>
          <w:rFonts w:cs="Arial"/>
          <w:color w:val="000000"/>
        </w:rPr>
      </w:pPr>
      <w:r>
        <w:rPr>
          <w:rFonts w:cs="Arial"/>
          <w:color w:val="000000"/>
        </w:rPr>
        <w:t xml:space="preserve">Click Pay button to first authorize the request through Klarna JS API and then pass the </w:t>
      </w:r>
      <w:r w:rsidR="005C0037">
        <w:rPr>
          <w:rFonts w:cs="Arial"/>
          <w:color w:val="000000"/>
        </w:rPr>
        <w:t>pre-approved</w:t>
      </w:r>
      <w:r>
        <w:rPr>
          <w:rFonts w:cs="Arial"/>
          <w:color w:val="000000"/>
        </w:rPr>
        <w:t xml:space="preserve"> token returned by JS API authorization request in CyberSource authorization request</w:t>
      </w:r>
    </w:p>
    <w:p w14:paraId="2160C393" w14:textId="77777777" w:rsidR="007924A1" w:rsidRPr="00F932B3" w:rsidRDefault="007924A1" w:rsidP="007924A1">
      <w:pPr>
        <w:pStyle w:val="Listenabsatz"/>
        <w:numPr>
          <w:ilvl w:val="0"/>
          <w:numId w:val="69"/>
        </w:numPr>
        <w:rPr>
          <w:rFonts w:cs="Arial"/>
          <w:color w:val="000000"/>
        </w:rPr>
      </w:pPr>
      <w:r>
        <w:rPr>
          <w:rFonts w:cs="Arial"/>
          <w:color w:val="000000"/>
        </w:rPr>
        <w:lastRenderedPageBreak/>
        <w:t>If authorization service returns ‘ACCEPT’ as decision, 100 as reason code and ‘authorized’ or ‘pending’ as payment status and If merchant URL redirection is configured in site preference, redirect the user to merchant URL and return back to merchant site to complete the order</w:t>
      </w:r>
    </w:p>
    <w:p w14:paraId="183B910E" w14:textId="77777777" w:rsidR="007924A1" w:rsidRDefault="007924A1" w:rsidP="007924A1">
      <w:pPr>
        <w:pStyle w:val="Listenabsatz"/>
        <w:numPr>
          <w:ilvl w:val="0"/>
          <w:numId w:val="69"/>
        </w:numPr>
        <w:rPr>
          <w:rFonts w:cs="Arial"/>
          <w:color w:val="000000"/>
        </w:rPr>
      </w:pPr>
      <w:r>
        <w:rPr>
          <w:rFonts w:cs="Arial"/>
          <w:color w:val="000000"/>
        </w:rPr>
        <w:t>If authorization service returns ‘ACCEPT’ as decision and 100 as reason code, ‘authorized’ as payment status and merchant URL redirection is false, complete the order and modify order and export status</w:t>
      </w:r>
    </w:p>
    <w:p w14:paraId="403897D5" w14:textId="77777777" w:rsidR="007924A1" w:rsidRDefault="007924A1" w:rsidP="007924A1">
      <w:pPr>
        <w:pStyle w:val="Listenabsatz"/>
        <w:numPr>
          <w:ilvl w:val="0"/>
          <w:numId w:val="69"/>
        </w:numPr>
        <w:rPr>
          <w:rFonts w:cs="Arial"/>
          <w:color w:val="000000"/>
        </w:rPr>
      </w:pPr>
      <w:r>
        <w:rPr>
          <w:rFonts w:cs="Arial"/>
          <w:color w:val="000000"/>
        </w:rPr>
        <w:t xml:space="preserve">If authorization service returns ‘ACCEPT’ as </w:t>
      </w:r>
      <w:r w:rsidR="005C0037">
        <w:rPr>
          <w:rFonts w:cs="Arial"/>
          <w:color w:val="000000"/>
        </w:rPr>
        <w:t>decision and</w:t>
      </w:r>
      <w:r>
        <w:rPr>
          <w:rFonts w:cs="Arial"/>
          <w:color w:val="000000"/>
        </w:rPr>
        <w:t xml:space="preserve"> 100 as reason code, ‘pending’ as payment status and merchant URL redirection is false, CyberSource check status service would be called to complete the transaction</w:t>
      </w:r>
    </w:p>
    <w:p w14:paraId="5625A6BC" w14:textId="77777777" w:rsidR="007924A1" w:rsidRDefault="007924A1" w:rsidP="007924A1">
      <w:pPr>
        <w:pStyle w:val="Listenabsatz"/>
        <w:numPr>
          <w:ilvl w:val="0"/>
          <w:numId w:val="69"/>
        </w:numPr>
        <w:rPr>
          <w:rFonts w:cs="Arial"/>
          <w:color w:val="000000"/>
        </w:rPr>
      </w:pPr>
      <w:r>
        <w:rPr>
          <w:rFonts w:cs="Arial"/>
          <w:color w:val="000000"/>
        </w:rPr>
        <w:t>If authorization service returns ‘ACCEPT’ as decision, 100 as reason code and ‘failed’ as payment status, exit immediately and change the status of order to failed</w:t>
      </w:r>
    </w:p>
    <w:p w14:paraId="7D7A6AC3" w14:textId="77777777" w:rsidR="007924A1" w:rsidRDefault="007924A1" w:rsidP="007924A1">
      <w:pPr>
        <w:pStyle w:val="Listenabsatz"/>
        <w:numPr>
          <w:ilvl w:val="0"/>
          <w:numId w:val="69"/>
        </w:numPr>
        <w:rPr>
          <w:rFonts w:cs="Arial"/>
          <w:color w:val="000000"/>
        </w:rPr>
      </w:pPr>
      <w:r>
        <w:rPr>
          <w:rFonts w:cs="Arial"/>
          <w:color w:val="000000"/>
        </w:rPr>
        <w:t>If authorization service returns ‘REJECT’ or ‘ERROR’ as decision, exit immediately and change the status of order to failed</w:t>
      </w:r>
    </w:p>
    <w:p w14:paraId="5C5EAD54" w14:textId="77777777" w:rsidR="007924A1" w:rsidRDefault="007924A1" w:rsidP="007924A1">
      <w:pPr>
        <w:pStyle w:val="Listenabsatz"/>
        <w:numPr>
          <w:ilvl w:val="0"/>
          <w:numId w:val="69"/>
        </w:numPr>
        <w:rPr>
          <w:rFonts w:cs="Arial"/>
          <w:color w:val="000000"/>
        </w:rPr>
      </w:pPr>
      <w:r>
        <w:rPr>
          <w:rFonts w:cs="Arial"/>
          <w:color w:val="000000"/>
        </w:rPr>
        <w:t>If authorization service returns ‘REVIEW’ as decision, complete the order transaction but order status would be created itself</w:t>
      </w:r>
    </w:p>
    <w:p w14:paraId="372C5E56" w14:textId="77777777" w:rsidR="007924A1" w:rsidRDefault="007924A1" w:rsidP="007924A1">
      <w:pPr>
        <w:pStyle w:val="Listenabsatz"/>
        <w:numPr>
          <w:ilvl w:val="0"/>
          <w:numId w:val="69"/>
        </w:numPr>
        <w:rPr>
          <w:rFonts w:cs="Arial"/>
          <w:color w:val="000000"/>
        </w:rPr>
      </w:pPr>
      <w:r>
        <w:rPr>
          <w:rFonts w:cs="Arial"/>
          <w:color w:val="000000"/>
        </w:rPr>
        <w:t xml:space="preserve">If payment status is ‘pending’, CyberSource check status service call would be made for both merchant URL redirected orders and </w:t>
      </w:r>
      <w:r w:rsidR="005C0037">
        <w:rPr>
          <w:rFonts w:cs="Arial"/>
          <w:color w:val="000000"/>
        </w:rPr>
        <w:t>non-redirected</w:t>
      </w:r>
      <w:r>
        <w:rPr>
          <w:rFonts w:cs="Arial"/>
          <w:color w:val="000000"/>
        </w:rPr>
        <w:t xml:space="preserve"> orders</w:t>
      </w:r>
    </w:p>
    <w:p w14:paraId="3C2BD585" w14:textId="77777777" w:rsidR="007924A1" w:rsidRDefault="007924A1" w:rsidP="007924A1">
      <w:pPr>
        <w:pStyle w:val="Listenabsatz"/>
        <w:numPr>
          <w:ilvl w:val="0"/>
          <w:numId w:val="69"/>
        </w:numPr>
        <w:rPr>
          <w:rFonts w:cs="Arial"/>
          <w:color w:val="000000"/>
        </w:rPr>
      </w:pPr>
      <w:r>
        <w:rPr>
          <w:rFonts w:cs="Arial"/>
          <w:color w:val="000000"/>
        </w:rPr>
        <w:t>If check status service returns ‘ACCEPT’ as decision, 100 as reason code and ‘authorized’ or ‘settled’ as payment status, complete the order and modify order and export status</w:t>
      </w:r>
    </w:p>
    <w:p w14:paraId="78AB25B5" w14:textId="77777777" w:rsidR="007924A1" w:rsidRDefault="007924A1" w:rsidP="007924A1">
      <w:pPr>
        <w:pStyle w:val="Listenabsatz"/>
        <w:numPr>
          <w:ilvl w:val="0"/>
          <w:numId w:val="69"/>
        </w:numPr>
        <w:rPr>
          <w:rFonts w:cs="Arial"/>
          <w:color w:val="000000"/>
        </w:rPr>
      </w:pPr>
      <w:r>
        <w:rPr>
          <w:rFonts w:cs="Arial"/>
          <w:color w:val="000000"/>
        </w:rPr>
        <w:t xml:space="preserve"> If check status service returns ‘ACCEPT’ as decision, 100 as reason code and ‘pending’ as payment status, complete the order without modifying order and export status</w:t>
      </w:r>
    </w:p>
    <w:p w14:paraId="58D27B27" w14:textId="77777777" w:rsidR="007924A1" w:rsidRDefault="007924A1" w:rsidP="007924A1">
      <w:pPr>
        <w:pStyle w:val="Listenabsatz"/>
        <w:numPr>
          <w:ilvl w:val="0"/>
          <w:numId w:val="69"/>
        </w:numPr>
        <w:rPr>
          <w:rFonts w:cs="Arial"/>
          <w:color w:val="000000"/>
        </w:rPr>
      </w:pPr>
      <w:r>
        <w:rPr>
          <w:rFonts w:cs="Arial"/>
          <w:color w:val="000000"/>
        </w:rPr>
        <w:t>If check status service returns ‘ACCEPT’ as decision, 100 as reason code and ‘abandoned’ or ‘failed’ as payment status, exit immediately and change the status of order to failed</w:t>
      </w:r>
    </w:p>
    <w:p w14:paraId="1DCB5E50" w14:textId="77777777" w:rsidR="007924A1" w:rsidRDefault="007924A1" w:rsidP="007924A1">
      <w:pPr>
        <w:pStyle w:val="Listenabsatz"/>
        <w:numPr>
          <w:ilvl w:val="0"/>
          <w:numId w:val="69"/>
        </w:numPr>
        <w:rPr>
          <w:rFonts w:cs="Arial"/>
          <w:color w:val="000000"/>
        </w:rPr>
      </w:pPr>
      <w:r>
        <w:rPr>
          <w:rFonts w:cs="Arial"/>
          <w:color w:val="000000"/>
        </w:rPr>
        <w:t>If check status service returns ‘REJECT’ or ‘ERROR’ as decision, exit immediately and change the status of order to failed</w:t>
      </w:r>
    </w:p>
    <w:p w14:paraId="1DEDE00E" w14:textId="77777777" w:rsidR="007924A1" w:rsidRDefault="007924A1" w:rsidP="007924A1">
      <w:pPr>
        <w:pStyle w:val="Listenabsatz"/>
        <w:numPr>
          <w:ilvl w:val="0"/>
          <w:numId w:val="69"/>
        </w:numPr>
        <w:rPr>
          <w:rFonts w:cs="Arial"/>
          <w:color w:val="000000"/>
        </w:rPr>
      </w:pPr>
      <w:r>
        <w:rPr>
          <w:rFonts w:cs="Arial"/>
          <w:color w:val="000000"/>
        </w:rPr>
        <w:t>If check status service returns ‘REVIEW’ as decision, complete the order transaction bur order status would be created itself</w:t>
      </w:r>
    </w:p>
    <w:p w14:paraId="49B94D61" w14:textId="77777777" w:rsidR="007924A1" w:rsidRPr="00E33D85" w:rsidRDefault="007924A1" w:rsidP="003C3632">
      <w:pPr>
        <w:pStyle w:val="BodyText"/>
      </w:pPr>
      <w:r w:rsidRPr="00E33D85">
        <w:t xml:space="preserve">Validate authorization reason code and set corresponding </w:t>
      </w:r>
      <w:r>
        <w:t>values</w:t>
      </w:r>
      <w:r w:rsidRPr="00E33D85">
        <w:t>, based on Auth response code.</w:t>
      </w:r>
    </w:p>
    <w:p w14:paraId="64DA6956" w14:textId="77777777" w:rsidR="007924A1" w:rsidRDefault="007924A1" w:rsidP="003C3632">
      <w:pPr>
        <w:pStyle w:val="BodyText"/>
      </w:pPr>
    </w:p>
    <w:p w14:paraId="2A08060C" w14:textId="77777777" w:rsidR="007924A1" w:rsidRPr="00AB597A" w:rsidRDefault="007924A1" w:rsidP="003C3632">
      <w:pPr>
        <w:pStyle w:val="BodyText"/>
      </w:pPr>
      <w:r w:rsidRPr="00AB597A">
        <w:t>Merchant Id/Key Specific Changes for Klarna</w:t>
      </w:r>
    </w:p>
    <w:p w14:paraId="10DCD33A" w14:textId="77777777" w:rsidR="007924A1" w:rsidRPr="000B442E" w:rsidRDefault="007924A1" w:rsidP="003C3632">
      <w:pPr>
        <w:pStyle w:val="BodyText"/>
      </w:pPr>
    </w:p>
    <w:p w14:paraId="02A01BE2" w14:textId="77777777" w:rsidR="003D6598" w:rsidRDefault="007924A1" w:rsidP="003C3632">
      <w:pPr>
        <w:pStyle w:val="BodyText"/>
      </w:pPr>
      <w:r w:rsidRPr="000B442E">
        <w:t xml:space="preserve">Different countries and specific currencies could be configured to run Klarna with different Merchant Id/Key specific to different sites. Functional flows would be similar on different sites. Merchant Id/Key could be configured at Merchant Tools -&gt; Ordering -&gt; Payment Methods -&gt; Klarna. In this release, Klarna has been supported for US, UK and Germany with different sites and </w:t>
      </w:r>
      <w:r w:rsidR="005C0037" w:rsidRPr="000B442E">
        <w:t>corresponding</w:t>
      </w:r>
      <w:r w:rsidRPr="000B442E">
        <w:t xml:space="preserve"> Merchant Ids/Key. </w:t>
      </w:r>
    </w:p>
    <w:p w14:paraId="535A6F56" w14:textId="77777777" w:rsidR="007924A1" w:rsidRPr="000B442E" w:rsidRDefault="007924A1" w:rsidP="003C3632">
      <w:pPr>
        <w:pStyle w:val="BodyText"/>
      </w:pPr>
      <w:r w:rsidRPr="000B442E">
        <w:t xml:space="preserve">To update the value of merchant Id/Key </w:t>
      </w:r>
      <w:r w:rsidR="005C0037">
        <w:t>specific</w:t>
      </w:r>
      <w:r w:rsidRPr="000B442E">
        <w:t xml:space="preserve"> to the sites, follow below mentioned steps.</w:t>
      </w:r>
    </w:p>
    <w:p w14:paraId="4F6E25F6" w14:textId="77777777" w:rsidR="007924A1" w:rsidRPr="000B442E" w:rsidRDefault="007924A1" w:rsidP="003C3632">
      <w:pPr>
        <w:pStyle w:val="BodyText"/>
        <w:numPr>
          <w:ilvl w:val="0"/>
          <w:numId w:val="99"/>
        </w:numPr>
      </w:pPr>
      <w:r w:rsidRPr="000B442E">
        <w:t>Change the language to either English(United States), English(United Kingdom) or German(Germany)</w:t>
      </w:r>
    </w:p>
    <w:p w14:paraId="4FB3388A" w14:textId="77777777" w:rsidR="007924A1" w:rsidRDefault="007924A1" w:rsidP="003C3632">
      <w:pPr>
        <w:pStyle w:val="BodyText"/>
        <w:numPr>
          <w:ilvl w:val="0"/>
          <w:numId w:val="99"/>
        </w:numPr>
      </w:pPr>
      <w:r w:rsidRPr="000B442E">
        <w:t>Select Klarna as payment method and enter merchantID and merchantKey field in CyberSource Credentials section of payment method</w:t>
      </w:r>
    </w:p>
    <w:p w14:paraId="298CEEBC" w14:textId="77777777" w:rsidR="003D6598" w:rsidRDefault="003D6598" w:rsidP="003C3632">
      <w:pPr>
        <w:pStyle w:val="BodyText"/>
      </w:pPr>
    </w:p>
    <w:p w14:paraId="1EAF6BA7" w14:textId="77777777" w:rsidR="007924A1" w:rsidRDefault="007924A1" w:rsidP="003C3632">
      <w:pPr>
        <w:pStyle w:val="BodyText"/>
      </w:pPr>
      <w:r w:rsidRPr="000B442E">
        <w:rPr>
          <w:noProof/>
        </w:rPr>
        <w:lastRenderedPageBreak/>
        <w:drawing>
          <wp:inline distT="0" distB="0" distL="0" distR="0" wp14:anchorId="1DFD446E" wp14:editId="1836F7E5">
            <wp:extent cx="6400800" cy="2723019"/>
            <wp:effectExtent l="0" t="0" r="0" b="0"/>
            <wp:docPr id="27" name="Picture 27" descr="C:\Users\pchug3\Downloads\Screen Caps\PaymentMetho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hug3\Downloads\Screen Caps\PaymentMethod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00800" cy="2723019"/>
                    </a:xfrm>
                    <a:prstGeom prst="rect">
                      <a:avLst/>
                    </a:prstGeom>
                    <a:noFill/>
                    <a:ln>
                      <a:noFill/>
                    </a:ln>
                  </pic:spPr>
                </pic:pic>
              </a:graphicData>
            </a:graphic>
          </wp:inline>
        </w:drawing>
      </w:r>
    </w:p>
    <w:p w14:paraId="4AC1B8D7" w14:textId="77777777" w:rsidR="007924A1" w:rsidRPr="000B442E" w:rsidRDefault="007924A1" w:rsidP="003C3632">
      <w:pPr>
        <w:pStyle w:val="BodyText"/>
      </w:pPr>
      <w:r w:rsidRPr="00205275">
        <w:rPr>
          <w:noProof/>
        </w:rPr>
        <w:drawing>
          <wp:inline distT="0" distB="0" distL="0" distR="0" wp14:anchorId="0FD0CE0F" wp14:editId="587DBBF6">
            <wp:extent cx="6400800" cy="1948930"/>
            <wp:effectExtent l="0" t="0" r="0" b="0"/>
            <wp:docPr id="69" name="Picture 69" descr="C:\Users\pchug3\Downloads\Screen Caps\PaymentMetho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hug3\Downloads\Screen Caps\PaymentMethod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00800" cy="1948930"/>
                    </a:xfrm>
                    <a:prstGeom prst="rect">
                      <a:avLst/>
                    </a:prstGeom>
                    <a:noFill/>
                    <a:ln>
                      <a:noFill/>
                    </a:ln>
                  </pic:spPr>
                </pic:pic>
              </a:graphicData>
            </a:graphic>
          </wp:inline>
        </w:drawing>
      </w:r>
    </w:p>
    <w:p w14:paraId="04DCDB6A" w14:textId="77777777" w:rsidR="007924A1" w:rsidRDefault="007924A1" w:rsidP="007924A1">
      <w:pPr>
        <w:pStyle w:val="Heading3"/>
        <w:rPr>
          <w:rFonts w:asciiTheme="minorHAnsi" w:hAnsiTheme="minorHAnsi"/>
        </w:rPr>
      </w:pPr>
      <w:bookmarkStart w:id="59" w:name="_Toc491351804"/>
      <w:bookmarkStart w:id="60" w:name="_Toc491699154"/>
      <w:bookmarkStart w:id="61" w:name="_Toc492046301"/>
      <w:r>
        <w:rPr>
          <w:rFonts w:asciiTheme="minorHAnsi" w:hAnsiTheme="minorHAnsi"/>
        </w:rPr>
        <w:t>Bank Transfer</w:t>
      </w:r>
      <w:bookmarkEnd w:id="59"/>
      <w:bookmarkEnd w:id="60"/>
      <w:bookmarkEnd w:id="61"/>
    </w:p>
    <w:p w14:paraId="27DA13AD" w14:textId="77777777" w:rsidR="007924A1" w:rsidRPr="00E33D85" w:rsidRDefault="007924A1" w:rsidP="007924A1">
      <w:pPr>
        <w:pStyle w:val="pbobodytext"/>
        <w:rPr>
          <w:rFonts w:asciiTheme="minorHAnsi" w:hAnsiTheme="minorHAnsi"/>
          <w:sz w:val="22"/>
          <w:szCs w:val="22"/>
        </w:rPr>
      </w:pPr>
      <w:r w:rsidRPr="00E33D85">
        <w:rPr>
          <w:rFonts w:asciiTheme="minorHAnsi" w:hAnsiTheme="minorHAnsi"/>
          <w:sz w:val="22"/>
          <w:szCs w:val="22"/>
        </w:rPr>
        <w:t xml:space="preserve">The </w:t>
      </w:r>
      <w:r>
        <w:rPr>
          <w:rFonts w:asciiTheme="minorHAnsi" w:hAnsiTheme="minorHAnsi"/>
          <w:sz w:val="22"/>
          <w:szCs w:val="22"/>
        </w:rPr>
        <w:t>Bank Transfer</w:t>
      </w:r>
      <w:r w:rsidRPr="00E33D85">
        <w:rPr>
          <w:rFonts w:asciiTheme="minorHAnsi" w:hAnsiTheme="minorHAnsi"/>
          <w:sz w:val="22"/>
          <w:szCs w:val="22"/>
        </w:rPr>
        <w:t xml:space="preserve"> service </w:t>
      </w:r>
      <w:r w:rsidR="001A76EC">
        <w:rPr>
          <w:rFonts w:asciiTheme="minorHAnsi" w:hAnsiTheme="minorHAnsi"/>
          <w:sz w:val="22"/>
          <w:szCs w:val="22"/>
        </w:rPr>
        <w:t>pipeline</w:t>
      </w:r>
      <w:r w:rsidRPr="00E33D85">
        <w:rPr>
          <w:rFonts w:asciiTheme="minorHAnsi" w:hAnsiTheme="minorHAnsi"/>
          <w:sz w:val="22"/>
          <w:szCs w:val="22"/>
        </w:rPr>
        <w:t xml:space="preserve"> allows storef</w:t>
      </w:r>
      <w:r>
        <w:rPr>
          <w:rFonts w:asciiTheme="minorHAnsi" w:hAnsiTheme="minorHAnsi"/>
          <w:sz w:val="22"/>
          <w:szCs w:val="22"/>
        </w:rPr>
        <w:t>ront application to request to sale</w:t>
      </w:r>
      <w:r w:rsidRPr="00E33D85">
        <w:rPr>
          <w:rFonts w:asciiTheme="minorHAnsi" w:hAnsiTheme="minorHAnsi"/>
          <w:sz w:val="22"/>
          <w:szCs w:val="22"/>
        </w:rPr>
        <w:t xml:space="preserve"> total order amount. The </w:t>
      </w:r>
      <w:r w:rsidR="001A76EC">
        <w:rPr>
          <w:rFonts w:asciiTheme="minorHAnsi" w:hAnsiTheme="minorHAnsi"/>
          <w:sz w:val="22"/>
          <w:szCs w:val="22"/>
        </w:rPr>
        <w:t xml:space="preserve">pipeline </w:t>
      </w:r>
      <w:r w:rsidRPr="00E33D85">
        <w:rPr>
          <w:rFonts w:asciiTheme="minorHAnsi" w:hAnsiTheme="minorHAnsi"/>
          <w:sz w:val="22"/>
          <w:szCs w:val="22"/>
        </w:rPr>
        <w:t xml:space="preserve">makes the </w:t>
      </w:r>
      <w:r>
        <w:rPr>
          <w:rFonts w:asciiTheme="minorHAnsi" w:hAnsiTheme="minorHAnsi"/>
          <w:sz w:val="22"/>
          <w:szCs w:val="22"/>
        </w:rPr>
        <w:t>call to CyberSource sale service to authorize the purchase amount and in return a call has been made to check status service to complete the functional flow</w:t>
      </w:r>
      <w:r w:rsidRPr="00E33D85">
        <w:rPr>
          <w:rFonts w:asciiTheme="minorHAnsi" w:hAnsiTheme="minorHAnsi"/>
          <w:sz w:val="22"/>
          <w:szCs w:val="22"/>
        </w:rPr>
        <w:t xml:space="preserve">.  </w:t>
      </w:r>
    </w:p>
    <w:p w14:paraId="7431A717" w14:textId="77777777" w:rsidR="007924A1" w:rsidRDefault="007924A1" w:rsidP="007924A1">
      <w:pPr>
        <w:rPr>
          <w:rFonts w:cs="Arial"/>
          <w:color w:val="000000"/>
        </w:rPr>
      </w:pPr>
      <w:r w:rsidRPr="00E33D85">
        <w:rPr>
          <w:rFonts w:cs="Arial"/>
          <w:color w:val="000000"/>
        </w:rPr>
        <w:t xml:space="preserve">The Demandware </w:t>
      </w:r>
      <w:r>
        <w:rPr>
          <w:rFonts w:cs="Arial"/>
          <w:color w:val="000000"/>
        </w:rPr>
        <w:t>BANK_TRANSFER</w:t>
      </w:r>
      <w:r w:rsidRPr="00E33D85">
        <w:rPr>
          <w:rFonts w:cs="Arial"/>
          <w:color w:val="000000"/>
        </w:rPr>
        <w:t xml:space="preserve">–Authorize populates the </w:t>
      </w:r>
      <w:r>
        <w:rPr>
          <w:rFonts w:cs="Arial"/>
          <w:color w:val="000000"/>
        </w:rPr>
        <w:t>sale</w:t>
      </w:r>
      <w:r w:rsidRPr="00E33D85">
        <w:rPr>
          <w:rFonts w:cs="Arial"/>
          <w:color w:val="000000"/>
        </w:rPr>
        <w:t xml:space="preserve"> request with bill-to, </w:t>
      </w:r>
      <w:r>
        <w:rPr>
          <w:rFonts w:cs="Arial"/>
          <w:color w:val="000000"/>
        </w:rPr>
        <w:t>Item data</w:t>
      </w:r>
      <w:r w:rsidRPr="00E33D85">
        <w:rPr>
          <w:rFonts w:cs="Arial"/>
          <w:color w:val="000000"/>
        </w:rPr>
        <w:t xml:space="preserve">, purchase total data </w:t>
      </w:r>
      <w:r>
        <w:rPr>
          <w:rFonts w:cs="Arial"/>
          <w:color w:val="000000"/>
        </w:rPr>
        <w:t xml:space="preserve">and merchant descriptor data </w:t>
      </w:r>
      <w:r w:rsidRPr="00E33D85">
        <w:rPr>
          <w:rFonts w:cs="Arial"/>
          <w:color w:val="000000"/>
        </w:rPr>
        <w:t xml:space="preserve">from </w:t>
      </w:r>
      <w:r>
        <w:rPr>
          <w:rFonts w:cs="Arial"/>
          <w:color w:val="000000"/>
        </w:rPr>
        <w:t>order</w:t>
      </w:r>
      <w:r w:rsidRPr="00E33D85">
        <w:rPr>
          <w:rFonts w:cs="Arial"/>
          <w:color w:val="000000"/>
        </w:rPr>
        <w:t xml:space="preserve"> and invokes the </w:t>
      </w:r>
      <w:r>
        <w:rPr>
          <w:rFonts w:cs="Arial"/>
          <w:color w:val="000000"/>
        </w:rPr>
        <w:t>sale</w:t>
      </w:r>
      <w:r w:rsidRPr="00E33D85">
        <w:rPr>
          <w:rFonts w:cs="Arial"/>
          <w:color w:val="000000"/>
        </w:rPr>
        <w:t xml:space="preserve"> web service call usi</w:t>
      </w:r>
      <w:r>
        <w:rPr>
          <w:rFonts w:cs="Arial"/>
          <w:color w:val="000000"/>
        </w:rPr>
        <w:t>ng CyberSource web service API.</w:t>
      </w:r>
    </w:p>
    <w:p w14:paraId="2FE415FE" w14:textId="77777777" w:rsidR="007924A1" w:rsidRDefault="007924A1" w:rsidP="007924A1">
      <w:pPr>
        <w:rPr>
          <w:rFonts w:cs="Arial"/>
          <w:color w:val="000000"/>
        </w:rPr>
      </w:pPr>
      <w:r w:rsidRPr="0050158C">
        <w:rPr>
          <w:rFonts w:cs="Arial"/>
          <w:b/>
          <w:color w:val="000000"/>
        </w:rPr>
        <w:t>Note:</w:t>
      </w:r>
      <w:r>
        <w:rPr>
          <w:rFonts w:cs="Arial"/>
          <w:color w:val="000000"/>
        </w:rPr>
        <w:t xml:space="preserve"> For Bank Transfer, same processor BANK_TRANSFER has been used for different APMs</w:t>
      </w:r>
      <w:r w:rsidR="00787197">
        <w:rPr>
          <w:rFonts w:cs="Arial"/>
          <w:color w:val="000000"/>
        </w:rPr>
        <w:t xml:space="preserve"> under Bank Transfer type</w:t>
      </w:r>
      <w:r>
        <w:rPr>
          <w:rFonts w:cs="Arial"/>
          <w:color w:val="000000"/>
        </w:rPr>
        <w:t>. If merchant want to add a new APM which consist of CyberSource sale and check status service, new APM could be added choosing BANK_TRANSFER as processor while creating new payment method in payment setting. Following APMs have been addressed as a part of this release.</w:t>
      </w:r>
    </w:p>
    <w:p w14:paraId="5C2C75D5" w14:textId="77777777" w:rsidR="007924A1" w:rsidRDefault="007924A1" w:rsidP="007924A1">
      <w:pPr>
        <w:pStyle w:val="ListParagraph"/>
        <w:numPr>
          <w:ilvl w:val="0"/>
          <w:numId w:val="100"/>
        </w:numPr>
        <w:rPr>
          <w:rFonts w:cs="Arial"/>
          <w:color w:val="000000"/>
        </w:rPr>
      </w:pPr>
      <w:r>
        <w:rPr>
          <w:rFonts w:cs="Arial"/>
          <w:color w:val="000000"/>
        </w:rPr>
        <w:t>SOFORT</w:t>
      </w:r>
    </w:p>
    <w:p w14:paraId="30B14DF0" w14:textId="77777777" w:rsidR="007924A1" w:rsidRDefault="007924A1" w:rsidP="007924A1">
      <w:pPr>
        <w:pStyle w:val="ListParagraph"/>
        <w:numPr>
          <w:ilvl w:val="0"/>
          <w:numId w:val="100"/>
        </w:numPr>
        <w:rPr>
          <w:rFonts w:cs="Arial"/>
          <w:color w:val="000000"/>
        </w:rPr>
      </w:pPr>
      <w:r>
        <w:rPr>
          <w:rFonts w:cs="Arial"/>
          <w:color w:val="000000"/>
        </w:rPr>
        <w:lastRenderedPageBreak/>
        <w:t>BANCONTACT</w:t>
      </w:r>
    </w:p>
    <w:p w14:paraId="1D07B6B3" w14:textId="77777777" w:rsidR="007924A1" w:rsidRDefault="007924A1" w:rsidP="007924A1">
      <w:pPr>
        <w:pStyle w:val="ListParagraph"/>
        <w:numPr>
          <w:ilvl w:val="0"/>
          <w:numId w:val="100"/>
        </w:numPr>
        <w:rPr>
          <w:rFonts w:cs="Arial"/>
          <w:color w:val="000000"/>
        </w:rPr>
      </w:pPr>
      <w:r>
        <w:rPr>
          <w:rFonts w:cs="Arial"/>
          <w:color w:val="000000"/>
        </w:rPr>
        <w:t>IDEAL</w:t>
      </w:r>
    </w:p>
    <w:p w14:paraId="4BF8A195" w14:textId="77777777" w:rsidR="007924A1" w:rsidRDefault="007924A1" w:rsidP="007924A1">
      <w:pPr>
        <w:pStyle w:val="ListParagraph"/>
        <w:numPr>
          <w:ilvl w:val="0"/>
          <w:numId w:val="100"/>
        </w:numPr>
        <w:rPr>
          <w:rFonts w:cs="Arial"/>
          <w:color w:val="000000"/>
        </w:rPr>
      </w:pPr>
      <w:r>
        <w:rPr>
          <w:rFonts w:cs="Arial"/>
          <w:color w:val="000000"/>
        </w:rPr>
        <w:t>EPS</w:t>
      </w:r>
    </w:p>
    <w:p w14:paraId="1C5B9F95" w14:textId="77777777" w:rsidR="007924A1" w:rsidRDefault="007924A1" w:rsidP="007924A1">
      <w:pPr>
        <w:pStyle w:val="ListParagraph"/>
        <w:numPr>
          <w:ilvl w:val="0"/>
          <w:numId w:val="100"/>
        </w:numPr>
        <w:rPr>
          <w:rFonts w:cs="Arial"/>
          <w:color w:val="000000"/>
        </w:rPr>
      </w:pPr>
      <w:r>
        <w:rPr>
          <w:rFonts w:cs="Arial"/>
          <w:color w:val="000000"/>
        </w:rPr>
        <w:t>GIROPAY</w:t>
      </w:r>
    </w:p>
    <w:p w14:paraId="0205D16D" w14:textId="77777777" w:rsidR="007924A1" w:rsidRPr="00AC4078" w:rsidRDefault="00F97050" w:rsidP="007924A1">
      <w:pPr>
        <w:rPr>
          <w:rFonts w:cs="Arial"/>
          <w:b/>
          <w:color w:val="000000"/>
        </w:rPr>
      </w:pPr>
      <w:r>
        <w:rPr>
          <w:rFonts w:cs="Arial"/>
          <w:b/>
          <w:color w:val="000000"/>
        </w:rPr>
        <w:t>Configure new</w:t>
      </w:r>
      <w:r w:rsidR="007924A1" w:rsidRPr="00AC4078">
        <w:rPr>
          <w:rFonts w:cs="Arial"/>
          <w:b/>
          <w:color w:val="000000"/>
        </w:rPr>
        <w:t xml:space="preserve"> </w:t>
      </w:r>
      <w:r w:rsidR="00C96815">
        <w:rPr>
          <w:rFonts w:cs="Arial"/>
          <w:b/>
          <w:color w:val="000000"/>
        </w:rPr>
        <w:t xml:space="preserve">Bank Transfer Type </w:t>
      </w:r>
      <w:r w:rsidR="007924A1" w:rsidRPr="00AC4078">
        <w:rPr>
          <w:rFonts w:cs="Arial"/>
          <w:b/>
          <w:color w:val="000000"/>
        </w:rPr>
        <w:t>APM</w:t>
      </w:r>
      <w:r w:rsidR="0078144E">
        <w:rPr>
          <w:rFonts w:cs="Arial"/>
          <w:b/>
          <w:color w:val="000000"/>
        </w:rPr>
        <w:t xml:space="preserve"> using business Manager </w:t>
      </w:r>
      <w:r w:rsidR="00FE23EC">
        <w:rPr>
          <w:rFonts w:cs="Arial"/>
          <w:b/>
          <w:color w:val="000000"/>
        </w:rPr>
        <w:t>Console</w:t>
      </w:r>
      <w:r w:rsidR="0078144E">
        <w:rPr>
          <w:rFonts w:cs="Arial"/>
          <w:b/>
          <w:color w:val="000000"/>
        </w:rPr>
        <w:t xml:space="preserve"> </w:t>
      </w:r>
    </w:p>
    <w:p w14:paraId="34400236" w14:textId="77777777" w:rsidR="007924A1" w:rsidRDefault="007924A1" w:rsidP="007924A1">
      <w:r>
        <w:rPr>
          <w:rFonts w:cs="Arial"/>
          <w:color w:val="000000"/>
        </w:rPr>
        <w:t xml:space="preserve">New </w:t>
      </w:r>
      <w:r w:rsidR="00A22B6A">
        <w:rPr>
          <w:rFonts w:cs="Arial"/>
          <w:color w:val="000000"/>
        </w:rPr>
        <w:t xml:space="preserve">Bank Transfer Type </w:t>
      </w:r>
      <w:r>
        <w:rPr>
          <w:rFonts w:cs="Arial"/>
          <w:color w:val="000000"/>
        </w:rPr>
        <w:t xml:space="preserve">APM which consist </w:t>
      </w:r>
      <w:r w:rsidR="005C0037">
        <w:rPr>
          <w:rFonts w:cs="Arial"/>
          <w:color w:val="000000"/>
        </w:rPr>
        <w:t xml:space="preserve">of </w:t>
      </w:r>
      <w:r>
        <w:rPr>
          <w:rFonts w:cs="Arial"/>
          <w:color w:val="000000"/>
        </w:rPr>
        <w:t xml:space="preserve">CyberSource sale and check status </w:t>
      </w:r>
      <w:r w:rsidR="005C0037">
        <w:rPr>
          <w:rFonts w:cs="Arial"/>
          <w:color w:val="000000"/>
        </w:rPr>
        <w:t>service</w:t>
      </w:r>
      <w:r>
        <w:rPr>
          <w:rFonts w:cs="Arial"/>
          <w:color w:val="000000"/>
        </w:rPr>
        <w:t xml:space="preserve"> could be configured at</w:t>
      </w:r>
      <w:r w:rsidRPr="000B442E">
        <w:t xml:space="preserve"> Merchant Tools -&gt; Ordering -&gt; Payment Methods</w:t>
      </w:r>
      <w:r>
        <w:t>. Follow below mentioned steps to add a new APM.</w:t>
      </w:r>
    </w:p>
    <w:p w14:paraId="16A1B3A1" w14:textId="77777777" w:rsidR="007924A1" w:rsidRDefault="007924A1" w:rsidP="007924A1">
      <w:pPr>
        <w:pStyle w:val="ListParagraph"/>
        <w:numPr>
          <w:ilvl w:val="0"/>
          <w:numId w:val="101"/>
        </w:numPr>
        <w:rPr>
          <w:rFonts w:cs="Arial"/>
          <w:color w:val="000000"/>
        </w:rPr>
      </w:pPr>
      <w:r>
        <w:rPr>
          <w:rFonts w:cs="Arial"/>
          <w:color w:val="000000"/>
        </w:rPr>
        <w:t>Go to Administration -&gt; System Objects -&gt; PaymentMethods -&gt; Attribute Definitions -&gt; select paymentType custom attribute</w:t>
      </w:r>
    </w:p>
    <w:p w14:paraId="5474E215" w14:textId="77777777" w:rsidR="007924A1" w:rsidRDefault="007924A1" w:rsidP="007924A1">
      <w:pPr>
        <w:pStyle w:val="ListParagraph"/>
        <w:rPr>
          <w:rFonts w:cs="Arial"/>
          <w:color w:val="000000"/>
        </w:rPr>
      </w:pPr>
      <w:r w:rsidRPr="005D0803">
        <w:rPr>
          <w:rFonts w:cs="Arial"/>
          <w:noProof/>
          <w:color w:val="000000"/>
        </w:rPr>
        <w:drawing>
          <wp:inline distT="0" distB="0" distL="0" distR="0" wp14:anchorId="6AA0B424" wp14:editId="322BB8DF">
            <wp:extent cx="5991225" cy="2542981"/>
            <wp:effectExtent l="0" t="0" r="0" b="0"/>
            <wp:docPr id="72" name="Picture 72" descr="C:\Users\pchug3\Downloads\Screen Caps\PaymentMetho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hug3\Downloads\Screen Caps\PaymentMethod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91225" cy="2542981"/>
                    </a:xfrm>
                    <a:prstGeom prst="rect">
                      <a:avLst/>
                    </a:prstGeom>
                    <a:noFill/>
                    <a:ln>
                      <a:noFill/>
                    </a:ln>
                  </pic:spPr>
                </pic:pic>
              </a:graphicData>
            </a:graphic>
          </wp:inline>
        </w:drawing>
      </w:r>
    </w:p>
    <w:p w14:paraId="23121B1E" w14:textId="77777777" w:rsidR="007924A1" w:rsidRPr="00F7346D" w:rsidRDefault="007924A1" w:rsidP="00F7346D">
      <w:pPr>
        <w:pStyle w:val="ListParagraph"/>
        <w:numPr>
          <w:ilvl w:val="0"/>
          <w:numId w:val="101"/>
        </w:numPr>
        <w:rPr>
          <w:rFonts w:cs="Arial"/>
          <w:color w:val="000000"/>
        </w:rPr>
      </w:pPr>
      <w:r w:rsidRPr="00F7346D">
        <w:rPr>
          <w:rFonts w:cs="Arial"/>
          <w:color w:val="000000"/>
        </w:rPr>
        <w:t>Add new value of payment type for newly added APM</w:t>
      </w:r>
      <w:r w:rsidR="00916A4A">
        <w:rPr>
          <w:rFonts w:cs="Arial"/>
          <w:color w:val="000000"/>
        </w:rPr>
        <w:t>. Value refers the apPaymentType value in sale request for the newly added APM</w:t>
      </w:r>
      <w:r w:rsidR="00A31C73">
        <w:rPr>
          <w:rFonts w:cs="Arial"/>
          <w:color w:val="000000"/>
        </w:rPr>
        <w:t>.</w:t>
      </w:r>
      <w:r w:rsidR="00F7346D" w:rsidRPr="005D0803">
        <w:rPr>
          <w:rFonts w:cs="Arial"/>
          <w:noProof/>
          <w:color w:val="000000"/>
        </w:rPr>
        <w:drawing>
          <wp:inline distT="0" distB="0" distL="0" distR="0" wp14:anchorId="52601D26" wp14:editId="4C4B2859">
            <wp:extent cx="5915025" cy="2524125"/>
            <wp:effectExtent l="0" t="0" r="0" b="0"/>
            <wp:docPr id="128" name="Picture 128" descr="C:\Users\pchug3\Downloads\Screen Caps\PaymentMetho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hug3\Downloads\Screen Caps\PaymentMethod4.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19693" cy="2526117"/>
                    </a:xfrm>
                    <a:prstGeom prst="rect">
                      <a:avLst/>
                    </a:prstGeom>
                    <a:noFill/>
                    <a:ln>
                      <a:noFill/>
                    </a:ln>
                  </pic:spPr>
                </pic:pic>
              </a:graphicData>
            </a:graphic>
          </wp:inline>
        </w:drawing>
      </w:r>
    </w:p>
    <w:p w14:paraId="08A71F6D" w14:textId="77777777" w:rsidR="007924A1" w:rsidRPr="005D0803" w:rsidRDefault="007924A1" w:rsidP="007924A1">
      <w:pPr>
        <w:pStyle w:val="ListParagraph"/>
        <w:numPr>
          <w:ilvl w:val="0"/>
          <w:numId w:val="101"/>
        </w:numPr>
        <w:rPr>
          <w:rFonts w:cs="Arial"/>
          <w:color w:val="000000"/>
        </w:rPr>
      </w:pPr>
      <w:r>
        <w:rPr>
          <w:rFonts w:cs="Arial"/>
          <w:color w:val="000000"/>
        </w:rPr>
        <w:t xml:space="preserve">Go to </w:t>
      </w:r>
      <w:r w:rsidRPr="000B442E">
        <w:t>Merchant Tools -&gt; Ordering -&gt; Payment Methods</w:t>
      </w:r>
      <w:r>
        <w:t xml:space="preserve"> and click New button</w:t>
      </w:r>
    </w:p>
    <w:p w14:paraId="0E6D3DB1" w14:textId="77777777" w:rsidR="007924A1" w:rsidRPr="005D0803" w:rsidRDefault="007924A1" w:rsidP="007924A1">
      <w:pPr>
        <w:pStyle w:val="ListParagraph"/>
        <w:numPr>
          <w:ilvl w:val="0"/>
          <w:numId w:val="101"/>
        </w:numPr>
        <w:rPr>
          <w:rFonts w:cs="Arial"/>
          <w:color w:val="000000"/>
        </w:rPr>
      </w:pPr>
      <w:r>
        <w:lastRenderedPageBreak/>
        <w:t>Provide ID and Name of new APM and select Yes from enabled drop down to enable that APM</w:t>
      </w:r>
    </w:p>
    <w:p w14:paraId="0FE45F68" w14:textId="77777777" w:rsidR="007924A1" w:rsidRPr="00AC4078" w:rsidRDefault="007924A1" w:rsidP="007924A1">
      <w:pPr>
        <w:pStyle w:val="ListParagraph"/>
        <w:rPr>
          <w:rFonts w:cs="Arial"/>
          <w:color w:val="000000"/>
        </w:rPr>
      </w:pPr>
      <w:r w:rsidRPr="005D0803">
        <w:rPr>
          <w:rFonts w:cs="Arial"/>
          <w:noProof/>
          <w:color w:val="000000"/>
        </w:rPr>
        <w:drawing>
          <wp:inline distT="0" distB="0" distL="0" distR="0" wp14:anchorId="7A57CD99" wp14:editId="15775CAC">
            <wp:extent cx="5915025" cy="2247900"/>
            <wp:effectExtent l="0" t="0" r="9525" b="0"/>
            <wp:docPr id="74" name="Picture 74" descr="C:\Users\pchug3\Downloads\Screen Caps\PaymentMetho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hug3\Downloads\Screen Caps\PaymentMethod5.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16335" cy="2248398"/>
                    </a:xfrm>
                    <a:prstGeom prst="rect">
                      <a:avLst/>
                    </a:prstGeom>
                    <a:noFill/>
                    <a:ln>
                      <a:noFill/>
                    </a:ln>
                  </pic:spPr>
                </pic:pic>
              </a:graphicData>
            </a:graphic>
          </wp:inline>
        </w:drawing>
      </w:r>
    </w:p>
    <w:p w14:paraId="472CE3C9" w14:textId="77777777" w:rsidR="007924A1" w:rsidRDefault="007924A1" w:rsidP="007924A1">
      <w:pPr>
        <w:pStyle w:val="ListParagraph"/>
        <w:numPr>
          <w:ilvl w:val="0"/>
          <w:numId w:val="101"/>
        </w:numPr>
        <w:rPr>
          <w:rFonts w:cs="Arial"/>
          <w:color w:val="000000"/>
        </w:rPr>
      </w:pPr>
      <w:r>
        <w:rPr>
          <w:rFonts w:cs="Arial"/>
          <w:color w:val="000000"/>
        </w:rPr>
        <w:t>Select payment processor to BANK_TRANSFER for newly added APM and select payment type to newly added payment type for new APM</w:t>
      </w:r>
    </w:p>
    <w:p w14:paraId="202B690B" w14:textId="77777777" w:rsidR="007924A1" w:rsidRDefault="007924A1" w:rsidP="007924A1">
      <w:pPr>
        <w:pStyle w:val="ListParagraph"/>
        <w:numPr>
          <w:ilvl w:val="0"/>
          <w:numId w:val="101"/>
        </w:numPr>
        <w:rPr>
          <w:rFonts w:cs="Arial"/>
          <w:color w:val="000000"/>
        </w:rPr>
      </w:pPr>
      <w:r>
        <w:rPr>
          <w:rFonts w:cs="Arial"/>
          <w:color w:val="000000"/>
        </w:rPr>
        <w:t xml:space="preserve">If BIC field is required to display on billing screen, select </w:t>
      </w:r>
      <w:r w:rsidRPr="005D0803">
        <w:rPr>
          <w:rFonts w:cs="Arial"/>
          <w:b/>
          <w:color w:val="000000"/>
        </w:rPr>
        <w:t>Is Bic Enabled</w:t>
      </w:r>
      <w:r>
        <w:rPr>
          <w:rFonts w:cs="Arial"/>
          <w:b/>
          <w:color w:val="000000"/>
        </w:rPr>
        <w:t xml:space="preserve"> </w:t>
      </w:r>
      <w:r>
        <w:rPr>
          <w:rFonts w:cs="Arial"/>
          <w:color w:val="000000"/>
        </w:rPr>
        <w:t>checkbox to true</w:t>
      </w:r>
    </w:p>
    <w:p w14:paraId="3C69885D" w14:textId="77777777" w:rsidR="007924A1" w:rsidRPr="005D0803" w:rsidRDefault="007924A1" w:rsidP="007924A1">
      <w:pPr>
        <w:pStyle w:val="ListParagraph"/>
        <w:rPr>
          <w:rFonts w:cs="Arial"/>
          <w:color w:val="000000"/>
        </w:rPr>
      </w:pPr>
      <w:r w:rsidRPr="005D0803">
        <w:rPr>
          <w:rFonts w:cs="Arial"/>
          <w:noProof/>
          <w:color w:val="000000"/>
        </w:rPr>
        <w:drawing>
          <wp:inline distT="0" distB="0" distL="0" distR="0" wp14:anchorId="1F2AF027" wp14:editId="4D4BCE73">
            <wp:extent cx="5962650" cy="2638425"/>
            <wp:effectExtent l="0" t="0" r="0" b="9525"/>
            <wp:docPr id="75" name="Picture 75" descr="C:\Users\pchug3\Downloads\Screen Caps\PaymentMetho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hug3\Downloads\Screen Caps\PaymentMethod6.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8765" cy="2641131"/>
                    </a:xfrm>
                    <a:prstGeom prst="rect">
                      <a:avLst/>
                    </a:prstGeom>
                    <a:noFill/>
                    <a:ln>
                      <a:noFill/>
                    </a:ln>
                  </pic:spPr>
                </pic:pic>
              </a:graphicData>
            </a:graphic>
          </wp:inline>
        </w:drawing>
      </w:r>
    </w:p>
    <w:p w14:paraId="37A1288F" w14:textId="77777777" w:rsidR="007924A1" w:rsidRPr="00AC4078" w:rsidRDefault="007924A1" w:rsidP="007924A1">
      <w:pPr>
        <w:pStyle w:val="ListParagraph"/>
        <w:numPr>
          <w:ilvl w:val="0"/>
          <w:numId w:val="101"/>
        </w:numPr>
        <w:rPr>
          <w:rFonts w:cs="Arial"/>
          <w:color w:val="000000"/>
        </w:rPr>
      </w:pPr>
      <w:r>
        <w:rPr>
          <w:rFonts w:cs="Arial"/>
          <w:color w:val="000000"/>
        </w:rPr>
        <w:t>With all these changes, new APM would be displayed on billing page to process with Bank Transfer payment</w:t>
      </w:r>
    </w:p>
    <w:p w14:paraId="3C9DC872" w14:textId="77777777" w:rsidR="007924A1" w:rsidRPr="00681798" w:rsidRDefault="007924A1" w:rsidP="007924A1">
      <w:pPr>
        <w:shd w:val="clear" w:color="auto" w:fill="FFFFFF"/>
        <w:spacing w:after="150"/>
        <w:rPr>
          <w:rFonts w:cs="Arial"/>
          <w:b/>
          <w:color w:val="000000"/>
        </w:rPr>
      </w:pPr>
      <w:r w:rsidRPr="00681798">
        <w:rPr>
          <w:rFonts w:cs="Arial"/>
          <w:b/>
          <w:color w:val="000000"/>
        </w:rPr>
        <w:t>Bank Transfer sequence flow:</w:t>
      </w:r>
    </w:p>
    <w:p w14:paraId="0C1F96BB" w14:textId="77777777" w:rsidR="007924A1" w:rsidRDefault="007924A1" w:rsidP="007924A1">
      <w:pPr>
        <w:pStyle w:val="Listenabsatz"/>
        <w:numPr>
          <w:ilvl w:val="0"/>
          <w:numId w:val="70"/>
        </w:numPr>
        <w:rPr>
          <w:rFonts w:cs="Arial"/>
          <w:color w:val="000000"/>
        </w:rPr>
      </w:pPr>
      <w:r>
        <w:rPr>
          <w:rFonts w:cs="Arial"/>
          <w:color w:val="000000"/>
        </w:rPr>
        <w:t>Select SOFORT or BANCONTACT payment methods from billing page and proceed with the payment</w:t>
      </w:r>
    </w:p>
    <w:p w14:paraId="32E64B31" w14:textId="77777777" w:rsidR="007924A1" w:rsidRDefault="007924A1" w:rsidP="007924A1">
      <w:pPr>
        <w:pStyle w:val="Listenabsatz"/>
        <w:numPr>
          <w:ilvl w:val="0"/>
          <w:numId w:val="70"/>
        </w:numPr>
        <w:rPr>
          <w:rFonts w:cs="Arial"/>
          <w:color w:val="000000"/>
        </w:rPr>
      </w:pPr>
      <w:r>
        <w:rPr>
          <w:rFonts w:cs="Arial"/>
          <w:color w:val="000000"/>
        </w:rPr>
        <w:t>For IDEAL, select bank from bank list, for EPS and GIROPAY, enter BIC number and proceed with the payment</w:t>
      </w:r>
    </w:p>
    <w:p w14:paraId="47DF66AD" w14:textId="77777777" w:rsidR="007924A1" w:rsidRDefault="007924A1" w:rsidP="007924A1">
      <w:pPr>
        <w:pStyle w:val="Listenabsatz"/>
        <w:numPr>
          <w:ilvl w:val="0"/>
          <w:numId w:val="70"/>
        </w:numPr>
        <w:rPr>
          <w:rFonts w:cs="Arial"/>
          <w:color w:val="000000"/>
        </w:rPr>
      </w:pPr>
      <w:r w:rsidRPr="00E33D85">
        <w:rPr>
          <w:rFonts w:cs="Arial"/>
          <w:color w:val="000000"/>
        </w:rPr>
        <w:t xml:space="preserve">Creates CyberSource </w:t>
      </w:r>
      <w:r>
        <w:rPr>
          <w:rFonts w:cs="Arial"/>
          <w:color w:val="000000"/>
        </w:rPr>
        <w:t>sale service</w:t>
      </w:r>
      <w:r w:rsidRPr="00E33D85">
        <w:rPr>
          <w:rFonts w:cs="Arial"/>
          <w:color w:val="000000"/>
        </w:rPr>
        <w:t xml:space="preserve"> request using bill-to, </w:t>
      </w:r>
      <w:r>
        <w:rPr>
          <w:rFonts w:cs="Arial"/>
          <w:color w:val="000000"/>
        </w:rPr>
        <w:t>item data</w:t>
      </w:r>
      <w:r w:rsidRPr="00E33D85">
        <w:rPr>
          <w:rFonts w:cs="Arial"/>
          <w:color w:val="000000"/>
        </w:rPr>
        <w:t>, purchase total</w:t>
      </w:r>
      <w:r>
        <w:rPr>
          <w:rFonts w:cs="Arial"/>
          <w:color w:val="000000"/>
        </w:rPr>
        <w:t xml:space="preserve"> data and merchant descriptor data from the current basket</w:t>
      </w:r>
    </w:p>
    <w:p w14:paraId="6072C673" w14:textId="77777777" w:rsidR="007924A1" w:rsidRDefault="007924A1" w:rsidP="007924A1">
      <w:pPr>
        <w:pStyle w:val="Listenabsatz"/>
        <w:numPr>
          <w:ilvl w:val="0"/>
          <w:numId w:val="70"/>
        </w:numPr>
        <w:rPr>
          <w:rFonts w:cs="Arial"/>
          <w:color w:val="000000"/>
        </w:rPr>
      </w:pPr>
      <w:r>
        <w:rPr>
          <w:rFonts w:cs="Arial"/>
          <w:color w:val="000000"/>
        </w:rPr>
        <w:t>Make actual service call to CyberSource sale service</w:t>
      </w:r>
    </w:p>
    <w:p w14:paraId="2E340E2F" w14:textId="77777777" w:rsidR="007924A1" w:rsidRDefault="007924A1" w:rsidP="007924A1">
      <w:pPr>
        <w:pStyle w:val="Listenabsatz"/>
        <w:numPr>
          <w:ilvl w:val="0"/>
          <w:numId w:val="70"/>
        </w:numPr>
        <w:rPr>
          <w:rFonts w:cs="Arial"/>
          <w:color w:val="000000"/>
        </w:rPr>
      </w:pPr>
      <w:r>
        <w:rPr>
          <w:rFonts w:cs="Arial"/>
          <w:color w:val="000000"/>
        </w:rPr>
        <w:lastRenderedPageBreak/>
        <w:t>If service returns ‘ACCEPT’ as decision, 100 as reason code and ‘pending’ as payment status, redirect the user to bank site</w:t>
      </w:r>
    </w:p>
    <w:p w14:paraId="1E10E3D6" w14:textId="77777777" w:rsidR="007924A1" w:rsidRDefault="007924A1" w:rsidP="007924A1">
      <w:pPr>
        <w:pStyle w:val="Listenabsatz"/>
        <w:numPr>
          <w:ilvl w:val="0"/>
          <w:numId w:val="70"/>
        </w:numPr>
        <w:rPr>
          <w:rFonts w:cs="Arial"/>
          <w:color w:val="000000"/>
        </w:rPr>
      </w:pPr>
      <w:r>
        <w:rPr>
          <w:rFonts w:cs="Arial"/>
          <w:color w:val="000000"/>
        </w:rPr>
        <w:t>If service returns ‘ACCEPT’ as decision, 100 as reason code and ‘failed’ as payment status, exit immediately, redirect back the user to merchant site along with error message and change the status of order to failed</w:t>
      </w:r>
    </w:p>
    <w:p w14:paraId="09015C84" w14:textId="77777777" w:rsidR="007924A1" w:rsidRDefault="007924A1" w:rsidP="007924A1">
      <w:pPr>
        <w:pStyle w:val="Listenabsatz"/>
        <w:numPr>
          <w:ilvl w:val="0"/>
          <w:numId w:val="70"/>
        </w:numPr>
        <w:rPr>
          <w:rFonts w:cs="Arial"/>
          <w:color w:val="000000"/>
        </w:rPr>
      </w:pPr>
      <w:r>
        <w:rPr>
          <w:rFonts w:cs="Arial"/>
          <w:color w:val="000000"/>
        </w:rPr>
        <w:t>If service returns ‘REJECT’ as decision, exit immediately, redirect back the user to merchant site along with error message and change the status of order to failed</w:t>
      </w:r>
    </w:p>
    <w:p w14:paraId="1446EA47" w14:textId="77777777" w:rsidR="007924A1" w:rsidRDefault="007924A1" w:rsidP="007924A1">
      <w:pPr>
        <w:pStyle w:val="Listenabsatz"/>
        <w:numPr>
          <w:ilvl w:val="0"/>
          <w:numId w:val="70"/>
        </w:numPr>
        <w:rPr>
          <w:rFonts w:cs="Arial"/>
          <w:color w:val="000000"/>
        </w:rPr>
      </w:pPr>
      <w:r>
        <w:rPr>
          <w:rFonts w:cs="Arial"/>
          <w:color w:val="000000"/>
        </w:rPr>
        <w:t>If service returns ‘REVIEW’ as decision, complete the order transaction but order status would be created itself</w:t>
      </w:r>
    </w:p>
    <w:p w14:paraId="7F9673B7" w14:textId="77777777" w:rsidR="007924A1" w:rsidRPr="00182744" w:rsidRDefault="007924A1" w:rsidP="007924A1">
      <w:pPr>
        <w:pStyle w:val="Listenabsatz"/>
        <w:numPr>
          <w:ilvl w:val="0"/>
          <w:numId w:val="70"/>
        </w:numPr>
        <w:rPr>
          <w:rFonts w:cs="Arial"/>
          <w:color w:val="000000"/>
        </w:rPr>
      </w:pPr>
      <w:r>
        <w:rPr>
          <w:rFonts w:cs="Arial"/>
          <w:color w:val="000000"/>
        </w:rPr>
        <w:t>After successful authorization of amount on bank site, user would be redirected back to merchant site. After redirection, call to CyberSource check status service would be made to complete the transaction</w:t>
      </w:r>
    </w:p>
    <w:p w14:paraId="49E23016" w14:textId="77777777" w:rsidR="007924A1" w:rsidRDefault="007924A1" w:rsidP="007924A1">
      <w:pPr>
        <w:pStyle w:val="Listenabsatz"/>
        <w:numPr>
          <w:ilvl w:val="0"/>
          <w:numId w:val="70"/>
        </w:numPr>
        <w:rPr>
          <w:rFonts w:cs="Arial"/>
          <w:color w:val="000000"/>
        </w:rPr>
      </w:pPr>
      <w:r>
        <w:rPr>
          <w:rFonts w:cs="Arial"/>
          <w:color w:val="000000"/>
        </w:rPr>
        <w:t>If check status service returns ‘ACCEPT’ as decision, 100 as reason code and ‘authorized’ or ‘settled’ as payment status, complete the order and modify order and export status</w:t>
      </w:r>
    </w:p>
    <w:p w14:paraId="055B9888" w14:textId="77777777" w:rsidR="007924A1" w:rsidRDefault="007924A1" w:rsidP="007924A1">
      <w:pPr>
        <w:pStyle w:val="Listenabsatz"/>
        <w:numPr>
          <w:ilvl w:val="0"/>
          <w:numId w:val="70"/>
        </w:numPr>
        <w:rPr>
          <w:rFonts w:cs="Arial"/>
          <w:color w:val="000000"/>
        </w:rPr>
      </w:pPr>
      <w:r>
        <w:rPr>
          <w:rFonts w:cs="Arial"/>
          <w:color w:val="000000"/>
        </w:rPr>
        <w:t xml:space="preserve"> If check status service returns ‘ACCEPT’ as decision, 100 as reason code and ‘pending’ as payment status, complete the order without modifying order and export status</w:t>
      </w:r>
    </w:p>
    <w:p w14:paraId="25F75966" w14:textId="77777777" w:rsidR="007924A1" w:rsidRDefault="007924A1" w:rsidP="007924A1">
      <w:pPr>
        <w:pStyle w:val="Listenabsatz"/>
        <w:numPr>
          <w:ilvl w:val="0"/>
          <w:numId w:val="70"/>
        </w:numPr>
        <w:rPr>
          <w:rFonts w:cs="Arial"/>
          <w:color w:val="000000"/>
        </w:rPr>
      </w:pPr>
      <w:r>
        <w:rPr>
          <w:rFonts w:cs="Arial"/>
          <w:color w:val="000000"/>
        </w:rPr>
        <w:t>If check status service returns ‘ACCEPT’ as decision, 100 as reason code and ‘abandoned’ or ‘failed’ as payment status, exit immediately and change the status of order to failed</w:t>
      </w:r>
    </w:p>
    <w:p w14:paraId="1D2D562E" w14:textId="77777777" w:rsidR="007924A1" w:rsidRDefault="007924A1" w:rsidP="007924A1">
      <w:pPr>
        <w:pStyle w:val="Listenabsatz"/>
        <w:numPr>
          <w:ilvl w:val="0"/>
          <w:numId w:val="70"/>
        </w:numPr>
        <w:rPr>
          <w:rFonts w:cs="Arial"/>
          <w:color w:val="000000"/>
        </w:rPr>
      </w:pPr>
      <w:r>
        <w:rPr>
          <w:rFonts w:cs="Arial"/>
          <w:color w:val="000000"/>
        </w:rPr>
        <w:t>If check status service returns ‘REJECT’ or ‘ERROR’ as decision, exit immediately and change the status of order to failed</w:t>
      </w:r>
    </w:p>
    <w:p w14:paraId="6F4FD80F" w14:textId="77777777" w:rsidR="00DC03A4" w:rsidRPr="002D6FC0" w:rsidRDefault="007924A1" w:rsidP="007924A1">
      <w:pPr>
        <w:pStyle w:val="Listenabsatz"/>
        <w:numPr>
          <w:ilvl w:val="0"/>
          <w:numId w:val="70"/>
        </w:numPr>
      </w:pPr>
      <w:r>
        <w:rPr>
          <w:rFonts w:cs="Arial"/>
          <w:color w:val="000000"/>
        </w:rPr>
        <w:t>If check status service returns ‘REVIEW’ as decision, complete the order transaction bur order status would be created itself</w:t>
      </w:r>
    </w:p>
    <w:p w14:paraId="65209DE0" w14:textId="77777777" w:rsidR="00DC03A4" w:rsidRPr="00E33D85" w:rsidRDefault="00DC03A4" w:rsidP="00DC03A4">
      <w:pPr>
        <w:pStyle w:val="Heading3"/>
        <w:rPr>
          <w:rFonts w:asciiTheme="minorHAnsi" w:hAnsiTheme="minorHAnsi"/>
        </w:rPr>
      </w:pPr>
      <w:bookmarkStart w:id="62" w:name="_Toc491351814"/>
      <w:bookmarkStart w:id="63" w:name="_Toc491681278"/>
      <w:bookmarkStart w:id="64" w:name="_Toc492046302"/>
      <w:r w:rsidRPr="00E33D85">
        <w:rPr>
          <w:rFonts w:asciiTheme="minorHAnsi" w:hAnsiTheme="minorHAnsi"/>
        </w:rPr>
        <w:t>Apple Pay</w:t>
      </w:r>
      <w:bookmarkEnd w:id="62"/>
      <w:bookmarkEnd w:id="63"/>
      <w:bookmarkEnd w:id="64"/>
    </w:p>
    <w:p w14:paraId="2F557FE7" w14:textId="77777777" w:rsidR="00DC03A4" w:rsidRPr="00E33D85" w:rsidRDefault="00DC03A4" w:rsidP="00DC03A4">
      <w:pPr>
        <w:autoSpaceDE w:val="0"/>
        <w:autoSpaceDN w:val="0"/>
        <w:spacing w:after="0" w:line="240" w:lineRule="auto"/>
        <w:rPr>
          <w:color w:val="000000"/>
        </w:rPr>
      </w:pPr>
      <w:r w:rsidRPr="00E33D85">
        <w:rPr>
          <w:color w:val="000000"/>
        </w:rPr>
        <w:t xml:space="preserve">Developed REST Interface as </w:t>
      </w:r>
      <w:r>
        <w:rPr>
          <w:color w:val="000000"/>
        </w:rPr>
        <w:t xml:space="preserve">a </w:t>
      </w:r>
      <w:r w:rsidRPr="00E33D85">
        <w:rPr>
          <w:color w:val="000000"/>
        </w:rPr>
        <w:t xml:space="preserve">standalone services and cartridge does not have end-to-end direct integration with DW native </w:t>
      </w:r>
      <w:r w:rsidR="005C0037" w:rsidRPr="00E33D85">
        <w:rPr>
          <w:color w:val="000000"/>
        </w:rPr>
        <w:t>Apple Pay</w:t>
      </w:r>
      <w:r w:rsidRPr="00E33D85">
        <w:rPr>
          <w:color w:val="000000"/>
        </w:rPr>
        <w:t xml:space="preserve"> Web/APP functionality. However interface has mechanisms to integrate individual methods with DW Native </w:t>
      </w:r>
      <w:r w:rsidR="005C0037" w:rsidRPr="00E33D85">
        <w:rPr>
          <w:color w:val="000000"/>
        </w:rPr>
        <w:t>Apple Pay</w:t>
      </w:r>
      <w:r w:rsidRPr="00E33D85">
        <w:rPr>
          <w:color w:val="000000"/>
        </w:rPr>
        <w:t xml:space="preserve"> web/APP</w:t>
      </w:r>
      <w:r>
        <w:rPr>
          <w:color w:val="000000"/>
        </w:rPr>
        <w:t>.</w:t>
      </w:r>
    </w:p>
    <w:p w14:paraId="7E189F79" w14:textId="77777777" w:rsidR="00DC03A4" w:rsidRDefault="00DC03A4" w:rsidP="003C3632">
      <w:pPr>
        <w:pStyle w:val="BodyText"/>
      </w:pPr>
      <w:r w:rsidRPr="00E33D85">
        <w:t>RES</w:t>
      </w:r>
      <w:r>
        <w:t xml:space="preserve">T interface support can accept two type of parameter in JSON format. </w:t>
      </w:r>
    </w:p>
    <w:p w14:paraId="11AAEE01" w14:textId="77777777" w:rsidR="00DC03A4" w:rsidRPr="00E33D85" w:rsidRDefault="00DC03A4" w:rsidP="003C3632">
      <w:pPr>
        <w:pStyle w:val="BodyText"/>
      </w:pPr>
    </w:p>
    <w:p w14:paraId="65795861" w14:textId="77777777" w:rsidR="00DC03A4" w:rsidRPr="00E33D85" w:rsidRDefault="00DC03A4" w:rsidP="00DC03A4">
      <w:pPr>
        <w:pStyle w:val="ListParagraph"/>
        <w:ind w:left="432" w:hanging="432"/>
      </w:pPr>
      <w:r w:rsidRPr="00E33D85">
        <w:t>1.</w:t>
      </w:r>
      <w:r w:rsidRPr="00E33D85">
        <w:rPr>
          <w:sz w:val="14"/>
          <w:szCs w:val="14"/>
        </w:rPr>
        <w:t xml:space="preserve">         </w:t>
      </w:r>
      <w:r w:rsidRPr="00E33D85">
        <w:t xml:space="preserve">Payload and order Number data </w:t>
      </w:r>
    </w:p>
    <w:p w14:paraId="7B406E08" w14:textId="77777777" w:rsidR="00DC03A4" w:rsidRDefault="00DC03A4" w:rsidP="00DC03A4">
      <w:pPr>
        <w:pStyle w:val="ListParagraph"/>
        <w:ind w:left="432" w:hanging="432"/>
      </w:pPr>
      <w:r w:rsidRPr="00E33D85">
        <w:t>2.</w:t>
      </w:r>
      <w:r w:rsidRPr="00E33D85">
        <w:rPr>
          <w:sz w:val="14"/>
          <w:szCs w:val="14"/>
        </w:rPr>
        <w:t xml:space="preserve">         </w:t>
      </w:r>
      <w:r w:rsidRPr="00E33D85">
        <w:t>Network Token, Order Number, Card type, Token Expiration Date, and cryptogram data</w:t>
      </w:r>
    </w:p>
    <w:p w14:paraId="71CA1F37" w14:textId="77777777" w:rsidR="00DC03A4" w:rsidRDefault="00DC03A4" w:rsidP="00DC03A4">
      <w:pPr>
        <w:pStyle w:val="Heading3"/>
      </w:pPr>
      <w:bookmarkStart w:id="65" w:name="_Toc491351815"/>
      <w:bookmarkStart w:id="66" w:name="_Toc491681279"/>
      <w:bookmarkStart w:id="67" w:name="_Toc492046303"/>
      <w:r>
        <w:t>Android Pay</w:t>
      </w:r>
      <w:bookmarkEnd w:id="65"/>
      <w:bookmarkEnd w:id="66"/>
      <w:bookmarkEnd w:id="67"/>
    </w:p>
    <w:p w14:paraId="721C79FD" w14:textId="77777777" w:rsidR="00DC03A4" w:rsidRPr="00E33D85" w:rsidRDefault="00DC03A4" w:rsidP="00DC03A4">
      <w:pPr>
        <w:autoSpaceDE w:val="0"/>
        <w:autoSpaceDN w:val="0"/>
        <w:spacing w:after="0" w:line="240" w:lineRule="auto"/>
        <w:rPr>
          <w:color w:val="000000"/>
        </w:rPr>
      </w:pPr>
      <w:r w:rsidRPr="00E33D85">
        <w:rPr>
          <w:color w:val="000000"/>
        </w:rPr>
        <w:t>Developed REST Interface as</w:t>
      </w:r>
      <w:r>
        <w:rPr>
          <w:color w:val="000000"/>
        </w:rPr>
        <w:t xml:space="preserve"> a</w:t>
      </w:r>
      <w:r w:rsidRPr="00E33D85">
        <w:rPr>
          <w:color w:val="000000"/>
        </w:rPr>
        <w:t xml:space="preserve"> standalone services and cartridge does not have end-to-end direct </w:t>
      </w:r>
      <w:r>
        <w:rPr>
          <w:color w:val="000000"/>
        </w:rPr>
        <w:t xml:space="preserve">integration with DW native </w:t>
      </w:r>
      <w:r w:rsidR="005C0037">
        <w:rPr>
          <w:color w:val="000000"/>
        </w:rPr>
        <w:t>Android</w:t>
      </w:r>
      <w:r w:rsidR="005C0037" w:rsidRPr="00E33D85">
        <w:rPr>
          <w:color w:val="000000"/>
        </w:rPr>
        <w:t xml:space="preserve"> Pay</w:t>
      </w:r>
      <w:r w:rsidRPr="00E33D85">
        <w:rPr>
          <w:color w:val="000000"/>
        </w:rPr>
        <w:t xml:space="preserve"> Web/APP functionality. </w:t>
      </w:r>
    </w:p>
    <w:p w14:paraId="4980C63C" w14:textId="77777777" w:rsidR="00DC03A4" w:rsidRDefault="00DC03A4" w:rsidP="003C3632">
      <w:pPr>
        <w:pStyle w:val="BodyText"/>
      </w:pPr>
      <w:r w:rsidRPr="00E33D85">
        <w:t>RES</w:t>
      </w:r>
      <w:r>
        <w:t xml:space="preserve">T interface support can accept two type of parameter in JSON format. </w:t>
      </w:r>
    </w:p>
    <w:p w14:paraId="6C41D837" w14:textId="77777777" w:rsidR="00DC03A4" w:rsidRPr="00E33D85" w:rsidRDefault="00DC03A4" w:rsidP="003C3632">
      <w:pPr>
        <w:pStyle w:val="BodyText"/>
      </w:pPr>
    </w:p>
    <w:p w14:paraId="3510AFD1" w14:textId="77777777" w:rsidR="00DC03A4" w:rsidRPr="00E33D85" w:rsidRDefault="00DC03A4" w:rsidP="00DC03A4">
      <w:pPr>
        <w:pStyle w:val="ListParagraph"/>
        <w:ind w:left="432" w:hanging="432"/>
      </w:pPr>
      <w:r w:rsidRPr="00E33D85">
        <w:t>1.</w:t>
      </w:r>
      <w:r w:rsidRPr="00E33D85">
        <w:rPr>
          <w:sz w:val="14"/>
          <w:szCs w:val="14"/>
        </w:rPr>
        <w:t xml:space="preserve">         </w:t>
      </w:r>
      <w:r w:rsidRPr="00E33D85">
        <w:t xml:space="preserve">Payload and order Number data </w:t>
      </w:r>
    </w:p>
    <w:p w14:paraId="5C35A5E3" w14:textId="77777777" w:rsidR="00DC03A4" w:rsidRPr="00E33D85" w:rsidRDefault="00DC03A4" w:rsidP="00DC03A4">
      <w:pPr>
        <w:pStyle w:val="Listenabsatz"/>
        <w:ind w:left="0"/>
      </w:pPr>
      <w:r w:rsidRPr="00E33D85">
        <w:t>2.</w:t>
      </w:r>
      <w:r w:rsidRPr="00E33D85">
        <w:rPr>
          <w:sz w:val="14"/>
          <w:szCs w:val="14"/>
        </w:rPr>
        <w:t xml:space="preserve">         </w:t>
      </w:r>
      <w:r w:rsidRPr="00E33D85">
        <w:t>Network Token, Order Number, Card type, Token Expiration Date, and cryptogram data</w:t>
      </w:r>
    </w:p>
    <w:p w14:paraId="1129E1D0" w14:textId="7B866A45" w:rsidR="00DC03A4" w:rsidRDefault="00DC03A4" w:rsidP="00DC03A4">
      <w:pPr>
        <w:pStyle w:val="Heading3"/>
        <w:rPr>
          <w:rFonts w:asciiTheme="minorHAnsi" w:hAnsiTheme="minorHAnsi"/>
        </w:rPr>
      </w:pPr>
      <w:bookmarkStart w:id="68" w:name="_Toc491681280"/>
      <w:bookmarkStart w:id="69" w:name="_Toc492046304"/>
      <w:bookmarkEnd w:id="56"/>
      <w:bookmarkEnd w:id="57"/>
      <w:r w:rsidRPr="00D602FC">
        <w:rPr>
          <w:rFonts w:asciiTheme="minorHAnsi" w:hAnsiTheme="minorHAnsi"/>
        </w:rPr>
        <w:t>PayPal Express</w:t>
      </w:r>
      <w:bookmarkEnd w:id="68"/>
      <w:bookmarkEnd w:id="69"/>
    </w:p>
    <w:p w14:paraId="0EC8B511" w14:textId="77777777" w:rsidR="00DC03A4" w:rsidRDefault="00DC03A4" w:rsidP="003C3632">
      <w:pPr>
        <w:pStyle w:val="BodyText"/>
      </w:pPr>
      <w:r>
        <w:t xml:space="preserve">PayPal Express provides set of services which enables you to do the checkout in faster and safer way. PayPal </w:t>
      </w:r>
      <w:r>
        <w:lastRenderedPageBreak/>
        <w:t xml:space="preserve">integration with </w:t>
      </w:r>
      <w:r w:rsidR="005C0037">
        <w:rPr>
          <w:rFonts w:cs="Arial"/>
          <w:color w:val="000000"/>
        </w:rPr>
        <w:t>CyberS</w:t>
      </w:r>
      <w:r w:rsidR="005C0037" w:rsidRPr="00E33D85">
        <w:rPr>
          <w:rFonts w:cs="Arial"/>
          <w:color w:val="000000"/>
        </w:rPr>
        <w:t>ource</w:t>
      </w:r>
      <w:r w:rsidR="005C0037">
        <w:t xml:space="preserve"> </w:t>
      </w:r>
      <w:r>
        <w:t>provides 3 ways to complete the checkout.</w:t>
      </w:r>
    </w:p>
    <w:p w14:paraId="44D7121C" w14:textId="77777777" w:rsidR="00DC03A4" w:rsidRDefault="00DC03A4" w:rsidP="003C3632">
      <w:pPr>
        <w:pStyle w:val="BodyText"/>
        <w:numPr>
          <w:ilvl w:val="0"/>
          <w:numId w:val="63"/>
        </w:numPr>
      </w:pPr>
      <w:r>
        <w:t>Minicart</w:t>
      </w:r>
    </w:p>
    <w:p w14:paraId="09DE9A36" w14:textId="77777777" w:rsidR="00DC03A4" w:rsidRDefault="00DC03A4" w:rsidP="003C3632">
      <w:pPr>
        <w:pStyle w:val="BodyText"/>
        <w:numPr>
          <w:ilvl w:val="0"/>
          <w:numId w:val="63"/>
        </w:numPr>
      </w:pPr>
      <w:r>
        <w:t>Cart Page</w:t>
      </w:r>
    </w:p>
    <w:p w14:paraId="3BCEBB85" w14:textId="77777777" w:rsidR="00DC03A4" w:rsidRDefault="00DC03A4" w:rsidP="003C3632">
      <w:pPr>
        <w:pStyle w:val="BodyText"/>
        <w:numPr>
          <w:ilvl w:val="0"/>
          <w:numId w:val="63"/>
        </w:numPr>
      </w:pPr>
      <w:r>
        <w:t xml:space="preserve">Billing Page </w:t>
      </w:r>
    </w:p>
    <w:p w14:paraId="04FCB61C" w14:textId="77777777" w:rsidR="00DC03A4" w:rsidRDefault="005C0037" w:rsidP="003C3632">
      <w:pPr>
        <w:pStyle w:val="BodyText"/>
      </w:pPr>
      <w:r>
        <w:rPr>
          <w:rFonts w:cs="Arial"/>
          <w:color w:val="000000"/>
        </w:rPr>
        <w:t>CyberS</w:t>
      </w:r>
      <w:r w:rsidRPr="00E33D85">
        <w:rPr>
          <w:rFonts w:cs="Arial"/>
          <w:color w:val="000000"/>
        </w:rPr>
        <w:t>ource</w:t>
      </w:r>
      <w:r>
        <w:t xml:space="preserve"> </w:t>
      </w:r>
      <w:r w:rsidR="00DC03A4">
        <w:t xml:space="preserve">cartridge provides in-context checkout option </w:t>
      </w:r>
      <w:r>
        <w:t>i.e.</w:t>
      </w:r>
      <w:r w:rsidR="00DC03A4">
        <w:t xml:space="preserve"> when customer clicks on Checkout with PayPal on checkout page or mini cart, the website remains in the view while PayPal Window appears. The Customer logs in and selects a payment method and shipping address and confirms the payment and </w:t>
      </w:r>
      <w:r>
        <w:t>PayPal</w:t>
      </w:r>
      <w:r w:rsidR="00DC03A4">
        <w:t xml:space="preserve"> redirects the customer on order review page. </w:t>
      </w:r>
      <w:r>
        <w:rPr>
          <w:rFonts w:cs="Arial"/>
          <w:color w:val="000000"/>
        </w:rPr>
        <w:t>CyberS</w:t>
      </w:r>
      <w:r w:rsidRPr="00E33D85">
        <w:rPr>
          <w:rFonts w:cs="Arial"/>
          <w:color w:val="000000"/>
        </w:rPr>
        <w:t>ource</w:t>
      </w:r>
      <w:r>
        <w:t xml:space="preserve"> </w:t>
      </w:r>
      <w:r w:rsidR="00DC03A4">
        <w:t>cartridge enables merchant to select the order type from BM i.e. Custom or Standard.</w:t>
      </w:r>
    </w:p>
    <w:p w14:paraId="6DE30D03" w14:textId="77777777" w:rsidR="00DC03A4" w:rsidRDefault="00DC03A4" w:rsidP="00DC03A4">
      <w:pPr>
        <w:pStyle w:val="Heading4"/>
      </w:pPr>
      <w:r>
        <w:t>Custom Order</w:t>
      </w:r>
    </w:p>
    <w:p w14:paraId="3A7718D0" w14:textId="77777777" w:rsidR="00DC03A4" w:rsidRDefault="00DC03A4" w:rsidP="003C3632">
      <w:pPr>
        <w:pStyle w:val="BodyText"/>
      </w:pPr>
      <w:r>
        <w:t>PayPal Custom Order enables you to perform multiple authorizations and multiple captures for each authorization. Below are the service requests for custom order</w:t>
      </w:r>
    </w:p>
    <w:p w14:paraId="05FFAC9F" w14:textId="77777777" w:rsidR="00DC03A4" w:rsidRDefault="00DC03A4" w:rsidP="003C3632">
      <w:pPr>
        <w:pStyle w:val="BodyText"/>
        <w:numPr>
          <w:ilvl w:val="0"/>
          <w:numId w:val="101"/>
        </w:numPr>
      </w:pPr>
      <w:r w:rsidRPr="00C957A8">
        <w:rPr>
          <w:b/>
        </w:rPr>
        <w:t>Sessions Service</w:t>
      </w:r>
      <w:r>
        <w:t>- Creates a payment with PayPal to set up an order</w:t>
      </w:r>
    </w:p>
    <w:p w14:paraId="3C8E070F" w14:textId="77777777" w:rsidR="00DC03A4" w:rsidRDefault="00DC03A4" w:rsidP="003C3632">
      <w:pPr>
        <w:pStyle w:val="BodyText"/>
        <w:numPr>
          <w:ilvl w:val="0"/>
          <w:numId w:val="101"/>
        </w:numPr>
      </w:pPr>
      <w:r w:rsidRPr="00C957A8">
        <w:rPr>
          <w:b/>
        </w:rPr>
        <w:t>Check Status Service</w:t>
      </w:r>
      <w:r>
        <w:t>- Requires the request ID value that was returned in Sessions Service and returns customer information</w:t>
      </w:r>
    </w:p>
    <w:p w14:paraId="2FB1A63D" w14:textId="77777777" w:rsidR="00DC03A4" w:rsidRDefault="00DC03A4" w:rsidP="003C3632">
      <w:pPr>
        <w:pStyle w:val="BodyText"/>
        <w:numPr>
          <w:ilvl w:val="0"/>
          <w:numId w:val="101"/>
        </w:numPr>
      </w:pPr>
      <w:r w:rsidRPr="00C957A8">
        <w:rPr>
          <w:b/>
        </w:rPr>
        <w:t>Order Service</w:t>
      </w:r>
      <w:r>
        <w:t>- Requires the request ID value that was returned in Sessions Service and Payer ID, creates the order in anticipation of one or more authorization</w:t>
      </w:r>
    </w:p>
    <w:p w14:paraId="4D433931" w14:textId="77777777" w:rsidR="00DC03A4" w:rsidRDefault="00DC03A4" w:rsidP="003C3632">
      <w:pPr>
        <w:pStyle w:val="BodyText"/>
        <w:numPr>
          <w:ilvl w:val="0"/>
          <w:numId w:val="101"/>
        </w:numPr>
      </w:pPr>
      <w:r w:rsidRPr="00AC5FBF">
        <w:rPr>
          <w:b/>
        </w:rPr>
        <w:t>Authorization Service</w:t>
      </w:r>
      <w:r>
        <w:t xml:space="preserve">- Requires request ID </w:t>
      </w:r>
      <w:r w:rsidR="005C0037">
        <w:t>value</w:t>
      </w:r>
      <w:r w:rsidR="005C0037" w:rsidRPr="00AC5FBF">
        <w:t xml:space="preserve"> that</w:t>
      </w:r>
      <w:r w:rsidRPr="00AC5FBF">
        <w:t xml:space="preserve"> was returned in the order response</w:t>
      </w:r>
      <w:r>
        <w:t>, obtains the authorization</w:t>
      </w:r>
    </w:p>
    <w:p w14:paraId="26F5EE22" w14:textId="77777777" w:rsidR="00DC03A4" w:rsidRDefault="00DC03A4" w:rsidP="003C3632">
      <w:pPr>
        <w:pStyle w:val="BodyText"/>
        <w:numPr>
          <w:ilvl w:val="0"/>
          <w:numId w:val="101"/>
        </w:numPr>
      </w:pPr>
      <w:r>
        <w:rPr>
          <w:b/>
        </w:rPr>
        <w:t>Capture Service</w:t>
      </w:r>
      <w:r w:rsidRPr="00C74D29">
        <w:t>-Requires the request ID value that was returne</w:t>
      </w:r>
      <w:r>
        <w:t xml:space="preserve">d in the authorization response and enables you </w:t>
      </w:r>
      <w:r w:rsidRPr="00C74D29">
        <w:t>to capture the entire authorized amount</w:t>
      </w:r>
    </w:p>
    <w:p w14:paraId="43BD6651" w14:textId="77777777" w:rsidR="00DC03A4" w:rsidRDefault="00DC03A4" w:rsidP="00DC03A4">
      <w:pPr>
        <w:pStyle w:val="Heading4"/>
      </w:pPr>
      <w:r w:rsidRPr="002629CE">
        <w:t>Standard Order</w:t>
      </w:r>
    </w:p>
    <w:p w14:paraId="540B14B4" w14:textId="77777777" w:rsidR="00DC03A4" w:rsidRDefault="00DC03A4" w:rsidP="003C3632">
      <w:pPr>
        <w:pStyle w:val="BodyText"/>
      </w:pPr>
      <w:r>
        <w:t>PayPal Standard Order enables merchants to accomplish authorize and capture at the same time. Below are the service requests for Standard order</w:t>
      </w:r>
    </w:p>
    <w:p w14:paraId="48263114" w14:textId="77777777" w:rsidR="00DC03A4" w:rsidRDefault="00DC03A4" w:rsidP="003C3632">
      <w:pPr>
        <w:pStyle w:val="BodyText"/>
        <w:numPr>
          <w:ilvl w:val="0"/>
          <w:numId w:val="102"/>
        </w:numPr>
      </w:pPr>
      <w:r w:rsidRPr="00C957A8">
        <w:rPr>
          <w:b/>
        </w:rPr>
        <w:t>Sessions Service</w:t>
      </w:r>
      <w:r>
        <w:t>- Creates a payment or Billing agreement with PayPal to set up an order</w:t>
      </w:r>
    </w:p>
    <w:p w14:paraId="7C35B77C" w14:textId="77777777" w:rsidR="00DC03A4" w:rsidRDefault="00DC03A4" w:rsidP="003C3632">
      <w:pPr>
        <w:pStyle w:val="BodyText"/>
        <w:numPr>
          <w:ilvl w:val="0"/>
          <w:numId w:val="102"/>
        </w:numPr>
      </w:pPr>
      <w:r w:rsidRPr="00C957A8">
        <w:rPr>
          <w:b/>
        </w:rPr>
        <w:t>Check Status Service</w:t>
      </w:r>
      <w:r>
        <w:t>- Requires the request ID value that was returned in Sessions Service and returns customer information</w:t>
      </w:r>
    </w:p>
    <w:p w14:paraId="33CD0D7A" w14:textId="77777777" w:rsidR="00DC03A4" w:rsidRDefault="00DC03A4" w:rsidP="003C3632">
      <w:pPr>
        <w:pStyle w:val="BodyText"/>
        <w:numPr>
          <w:ilvl w:val="0"/>
          <w:numId w:val="102"/>
        </w:numPr>
      </w:pPr>
      <w:r w:rsidRPr="00C957A8">
        <w:rPr>
          <w:b/>
        </w:rPr>
        <w:t>Order Service</w:t>
      </w:r>
      <w:r>
        <w:t>- Requires the request ID value that was returned in Sessions Service and Payer ID, creates the order in anticipation of one or more authorization</w:t>
      </w:r>
    </w:p>
    <w:p w14:paraId="5C8ADDDB" w14:textId="77777777" w:rsidR="00DC03A4" w:rsidRDefault="00DC03A4" w:rsidP="003C3632">
      <w:pPr>
        <w:pStyle w:val="BodyText"/>
        <w:numPr>
          <w:ilvl w:val="0"/>
          <w:numId w:val="102"/>
        </w:numPr>
      </w:pPr>
      <w:r>
        <w:rPr>
          <w:b/>
        </w:rPr>
        <w:t>Sale Service</w:t>
      </w:r>
      <w:r w:rsidRPr="00472B46">
        <w:t>-</w:t>
      </w:r>
      <w:r>
        <w:t xml:space="preserve"> Requires the request ID value that was returned in order response, this service obtains authorization, and captures the authorized amount</w:t>
      </w:r>
    </w:p>
    <w:p w14:paraId="566E00E9" w14:textId="30F0EB83" w:rsidR="00DC03A4" w:rsidRDefault="00DC03A4" w:rsidP="00DC03A4">
      <w:pPr>
        <w:pStyle w:val="Heading3"/>
        <w:rPr>
          <w:rFonts w:asciiTheme="minorHAnsi" w:hAnsiTheme="minorHAnsi"/>
        </w:rPr>
      </w:pPr>
      <w:bookmarkStart w:id="70" w:name="_Toc491351809"/>
      <w:bookmarkStart w:id="71" w:name="_Toc491681281"/>
      <w:bookmarkStart w:id="72" w:name="_Toc492046305"/>
      <w:r w:rsidRPr="002D5C26">
        <w:rPr>
          <w:rFonts w:asciiTheme="minorHAnsi" w:hAnsiTheme="minorHAnsi"/>
        </w:rPr>
        <w:t>PayPal Credit</w:t>
      </w:r>
      <w:bookmarkEnd w:id="70"/>
      <w:bookmarkEnd w:id="71"/>
      <w:bookmarkEnd w:id="72"/>
    </w:p>
    <w:p w14:paraId="5525C921" w14:textId="77777777" w:rsidR="00DC03A4" w:rsidRDefault="00DC03A4" w:rsidP="003C3632">
      <w:pPr>
        <w:pStyle w:val="BodyText"/>
      </w:pPr>
      <w:r>
        <w:t xml:space="preserve">The </w:t>
      </w:r>
      <w:r w:rsidR="005C0037">
        <w:t>PayPal</w:t>
      </w:r>
      <w:r>
        <w:t xml:space="preserve"> credit button on your checkout page enables you to offer customer’s </w:t>
      </w:r>
      <w:r w:rsidR="005C0037">
        <w:t>PayPal</w:t>
      </w:r>
      <w:r>
        <w:t xml:space="preserve"> Credit as a standalone payment method. </w:t>
      </w:r>
      <w:r w:rsidR="005C0037">
        <w:t>PayPal</w:t>
      </w:r>
      <w:r>
        <w:t xml:space="preserve"> Credit leverages the </w:t>
      </w:r>
      <w:r w:rsidR="005C0037">
        <w:t>PayPal</w:t>
      </w:r>
      <w:r>
        <w:t xml:space="preserve"> Express implementation. For PayPal credit only an additional flag </w:t>
      </w:r>
      <w:r w:rsidRPr="00576114">
        <w:t>paymentOptionID</w:t>
      </w:r>
      <w:r>
        <w:t xml:space="preserve"> as true need to include in Sessions service request. Below are the service requests for PayPal Credit.</w:t>
      </w:r>
    </w:p>
    <w:p w14:paraId="25A1D2B4" w14:textId="77777777" w:rsidR="00DC03A4" w:rsidRDefault="00DC03A4" w:rsidP="003C3632">
      <w:pPr>
        <w:pStyle w:val="BodyText"/>
      </w:pPr>
    </w:p>
    <w:p w14:paraId="4C1D0374" w14:textId="77777777" w:rsidR="00DC03A4" w:rsidRDefault="00DC03A4" w:rsidP="003C3632">
      <w:pPr>
        <w:pStyle w:val="BodyText"/>
        <w:numPr>
          <w:ilvl w:val="0"/>
          <w:numId w:val="103"/>
        </w:numPr>
      </w:pPr>
      <w:r w:rsidRPr="00911538">
        <w:rPr>
          <w:b/>
        </w:rPr>
        <w:t>Sessions Service</w:t>
      </w:r>
      <w:r>
        <w:t xml:space="preserve"> with additional flag </w:t>
      </w:r>
      <w:r w:rsidRPr="00576114">
        <w:t>paymentOptionID</w:t>
      </w:r>
    </w:p>
    <w:p w14:paraId="101A5E99" w14:textId="77777777" w:rsidR="00DC03A4" w:rsidRDefault="00DC03A4" w:rsidP="003C3632">
      <w:pPr>
        <w:pStyle w:val="BodyText"/>
        <w:numPr>
          <w:ilvl w:val="0"/>
          <w:numId w:val="103"/>
        </w:numPr>
      </w:pPr>
      <w:r>
        <w:t xml:space="preserve">After getting the payment Transaction ID and request ID from sessions response , same service flow will </w:t>
      </w:r>
      <w:r>
        <w:lastRenderedPageBreak/>
        <w:t>be used as mentioned in PayPal express</w:t>
      </w:r>
    </w:p>
    <w:p w14:paraId="5EABC4CF" w14:textId="062D9F9C" w:rsidR="00DC03A4" w:rsidRDefault="00DC03A4" w:rsidP="00DC03A4">
      <w:pPr>
        <w:pStyle w:val="Heading3"/>
        <w:rPr>
          <w:rFonts w:asciiTheme="minorHAnsi" w:hAnsiTheme="minorHAnsi"/>
        </w:rPr>
      </w:pPr>
      <w:bookmarkStart w:id="73" w:name="_Toc491351810"/>
      <w:bookmarkStart w:id="74" w:name="_Toc491681282"/>
      <w:bookmarkStart w:id="75" w:name="_Toc492046306"/>
      <w:r w:rsidRPr="002D5C26">
        <w:rPr>
          <w:rFonts w:asciiTheme="minorHAnsi" w:hAnsiTheme="minorHAnsi"/>
        </w:rPr>
        <w:t>PayPal Billing Agreement</w:t>
      </w:r>
      <w:bookmarkEnd w:id="73"/>
      <w:bookmarkEnd w:id="74"/>
      <w:bookmarkEnd w:id="75"/>
    </w:p>
    <w:p w14:paraId="7EAA1FFF" w14:textId="77777777" w:rsidR="00DC03A4" w:rsidRDefault="00DC03A4" w:rsidP="003C3632">
      <w:pPr>
        <w:pStyle w:val="BodyText"/>
      </w:pPr>
      <w:r w:rsidRPr="006C4B7C">
        <w:t>A PayPal Express Checkout billing agreement</w:t>
      </w:r>
      <w:r>
        <w:t xml:space="preserve"> enables you to use Billing agreement ID for billing without requiring customer to specifically authorize each </w:t>
      </w:r>
      <w:r w:rsidR="005C0037">
        <w:t>payment. Once</w:t>
      </w:r>
      <w:r>
        <w:t xml:space="preserve"> the agreement created for customer, customer’s </w:t>
      </w:r>
      <w:r w:rsidR="005C0037">
        <w:t>billing</w:t>
      </w:r>
      <w:r>
        <w:t xml:space="preserve"> agreement ID would be used to Authorize the </w:t>
      </w:r>
      <w:r w:rsidR="005C0037">
        <w:t>order. PayPal</w:t>
      </w:r>
      <w:r>
        <w:t xml:space="preserve"> Billing agreement is applicable only for logged user, when customer checks Billing agreement checkbox from Billing page additional flag </w:t>
      </w:r>
      <w:r w:rsidRPr="005200E6">
        <w:t>billingAgreementIndicator</w:t>
      </w:r>
      <w:r>
        <w:t xml:space="preserve"> need to include in Session service request. Request ID returned in session service will be used in PayPal Billing agreement service, Billing Agreement ID would be saved in customer profile, this billing agreement ID would be used in further transaction. </w:t>
      </w:r>
      <w:r w:rsidR="005C0037">
        <w:rPr>
          <w:rFonts w:cs="Arial"/>
          <w:color w:val="000000"/>
        </w:rPr>
        <w:t>CyberS</w:t>
      </w:r>
      <w:r w:rsidR="005C0037" w:rsidRPr="00E33D85">
        <w:rPr>
          <w:rFonts w:cs="Arial"/>
          <w:color w:val="000000"/>
        </w:rPr>
        <w:t>ource</w:t>
      </w:r>
      <w:r w:rsidR="005C0037">
        <w:t xml:space="preserve"> </w:t>
      </w:r>
      <w:r>
        <w:t>Cartridge allows merchants to enable/</w:t>
      </w:r>
      <w:r w:rsidR="005C0037">
        <w:t>disable billing</w:t>
      </w:r>
      <w:r>
        <w:t xml:space="preserve"> agreement from BM site preferences.  Below are the service requests for Billing Agreement </w:t>
      </w:r>
    </w:p>
    <w:p w14:paraId="5F9A81EE" w14:textId="77777777" w:rsidR="00F7346D" w:rsidRDefault="00F7346D" w:rsidP="003C3632">
      <w:pPr>
        <w:pStyle w:val="BodyText"/>
      </w:pPr>
    </w:p>
    <w:p w14:paraId="457770E3" w14:textId="77777777" w:rsidR="00DC03A4" w:rsidRDefault="00DC03A4" w:rsidP="003C3632">
      <w:pPr>
        <w:pStyle w:val="BodyText"/>
        <w:numPr>
          <w:ilvl w:val="0"/>
          <w:numId w:val="105"/>
        </w:numPr>
      </w:pPr>
      <w:r w:rsidRPr="0099189C">
        <w:rPr>
          <w:b/>
        </w:rPr>
        <w:t>Sessions Service</w:t>
      </w:r>
      <w:r>
        <w:t xml:space="preserve"> – Creates Billing agreement with PayPal to setup an order</w:t>
      </w:r>
    </w:p>
    <w:p w14:paraId="12327DBF" w14:textId="77777777" w:rsidR="00DC03A4" w:rsidRDefault="00DC03A4" w:rsidP="003C3632">
      <w:pPr>
        <w:pStyle w:val="BodyText"/>
        <w:numPr>
          <w:ilvl w:val="0"/>
          <w:numId w:val="105"/>
        </w:numPr>
      </w:pPr>
      <w:r>
        <w:rPr>
          <w:b/>
        </w:rPr>
        <w:t>Billing Agreement Service</w:t>
      </w:r>
      <w:r w:rsidRPr="0099189C">
        <w:t>-</w:t>
      </w:r>
      <w:r>
        <w:t xml:space="preserve"> if customer profile does not contain Billing Agreement </w:t>
      </w:r>
      <w:r w:rsidR="005C0037">
        <w:t>ID,</w:t>
      </w:r>
      <w:r>
        <w:t xml:space="preserve"> this service would create the Billing agreement and saves the Billing agreement ID in customer </w:t>
      </w:r>
      <w:r w:rsidR="005C0037">
        <w:t>profile. It</w:t>
      </w:r>
      <w:r>
        <w:t xml:space="preserve"> requires the request ID value returned in sessions response</w:t>
      </w:r>
    </w:p>
    <w:p w14:paraId="360ED497" w14:textId="77777777" w:rsidR="00DC03A4" w:rsidRPr="009915DF" w:rsidRDefault="00DC03A4" w:rsidP="003C3632">
      <w:pPr>
        <w:pStyle w:val="BodyText"/>
        <w:numPr>
          <w:ilvl w:val="0"/>
          <w:numId w:val="105"/>
        </w:numPr>
        <w:rPr>
          <w:b/>
        </w:rPr>
      </w:pPr>
      <w:r w:rsidRPr="0099189C">
        <w:rPr>
          <w:b/>
        </w:rPr>
        <w:t>Check Status Service</w:t>
      </w:r>
      <w:r>
        <w:rPr>
          <w:b/>
        </w:rPr>
        <w:t xml:space="preserve">- </w:t>
      </w:r>
      <w:r w:rsidRPr="0099189C">
        <w:t>If</w:t>
      </w:r>
      <w:r>
        <w:t xml:space="preserve"> customer profile contains billing agreement ID , sessions service would    be skipped , billing agreement ID would be used in Check Status service</w:t>
      </w:r>
    </w:p>
    <w:p w14:paraId="71FE7447" w14:textId="77777777" w:rsidR="00DC03A4" w:rsidRDefault="00DC03A4" w:rsidP="003C3632">
      <w:pPr>
        <w:pStyle w:val="BodyText"/>
        <w:numPr>
          <w:ilvl w:val="0"/>
          <w:numId w:val="105"/>
        </w:numPr>
        <w:rPr>
          <w:b/>
        </w:rPr>
      </w:pPr>
      <w:r>
        <w:rPr>
          <w:b/>
        </w:rPr>
        <w:t xml:space="preserve">Sale Service – </w:t>
      </w:r>
      <w:r>
        <w:t xml:space="preserve">Requires billing agreement ID returned in billing agreement service </w:t>
      </w:r>
      <w:r w:rsidR="005C0037">
        <w:t>response. This</w:t>
      </w:r>
      <w:r>
        <w:t xml:space="preserve"> service obtains authorization, and captures the authorized amount</w:t>
      </w:r>
    </w:p>
    <w:p w14:paraId="49BFB650" w14:textId="27A72200" w:rsidR="00DC03A4" w:rsidRDefault="00DC03A4" w:rsidP="00DC03A4">
      <w:pPr>
        <w:pStyle w:val="Heading3"/>
        <w:rPr>
          <w:rFonts w:asciiTheme="minorHAnsi" w:hAnsiTheme="minorHAnsi"/>
        </w:rPr>
      </w:pPr>
      <w:bookmarkStart w:id="76" w:name="_Toc491351800"/>
      <w:bookmarkStart w:id="77" w:name="_Toc491681283"/>
      <w:bookmarkStart w:id="78" w:name="_Toc492046307"/>
      <w:r w:rsidRPr="00E33D85">
        <w:rPr>
          <w:rFonts w:asciiTheme="minorHAnsi" w:hAnsiTheme="minorHAnsi"/>
        </w:rPr>
        <w:t>Conversion Detail Report</w:t>
      </w:r>
      <w:bookmarkEnd w:id="76"/>
      <w:bookmarkEnd w:id="77"/>
      <w:bookmarkEnd w:id="78"/>
    </w:p>
    <w:p w14:paraId="5AC1F1E7" w14:textId="77777777" w:rsidR="00DC03A4" w:rsidRPr="007B4F36" w:rsidRDefault="00DC03A4" w:rsidP="003C3632">
      <w:pPr>
        <w:pStyle w:val="BodyText"/>
      </w:pPr>
    </w:p>
    <w:p w14:paraId="5D6A18C3" w14:textId="77777777" w:rsidR="00DC03A4" w:rsidRPr="00E33D85" w:rsidRDefault="00DC03A4" w:rsidP="00DC03A4">
      <w:pPr>
        <w:autoSpaceDE w:val="0"/>
        <w:autoSpaceDN w:val="0"/>
        <w:adjustRightInd w:val="0"/>
      </w:pPr>
      <w:r w:rsidRPr="00E33D85">
        <w:t xml:space="preserve">Cyber Source Conversion report contains the results of the modified orders which were initially in review state. This information gives you an overview of all orders that were not immediately accepted. For each order that is initially marked review and later modified to accept or reject, the report contains below information: </w:t>
      </w:r>
    </w:p>
    <w:p w14:paraId="4A44D59E" w14:textId="77777777"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Request ID</w:t>
      </w:r>
    </w:p>
    <w:p w14:paraId="4DC3F400" w14:textId="77777777"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Status before and after review</w:t>
      </w:r>
    </w:p>
    <w:p w14:paraId="71748986" w14:textId="77777777"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Name of reviewer</w:t>
      </w:r>
    </w:p>
    <w:p w14:paraId="1ECCDE9B" w14:textId="77777777"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Queue assignment</w:t>
      </w:r>
    </w:p>
    <w:p w14:paraId="34849CC7" w14:textId="77777777"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Reviewer comments and notes</w:t>
      </w:r>
    </w:p>
    <w:p w14:paraId="5E7F482C" w14:textId="77777777"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Order profile</w:t>
      </w:r>
    </w:p>
    <w:p w14:paraId="54009D92" w14:textId="77777777" w:rsidR="00DC03A4" w:rsidRPr="00E33D85" w:rsidRDefault="00DC03A4" w:rsidP="00DC03A4">
      <w:pPr>
        <w:autoSpaceDE w:val="0"/>
        <w:autoSpaceDN w:val="0"/>
        <w:adjustRightInd w:val="0"/>
      </w:pPr>
      <w:r w:rsidRPr="00E33D85">
        <w:t>Request this report at any time during the day, starting up to 24 hours in the past and ending at the present time</w:t>
      </w:r>
    </w:p>
    <w:p w14:paraId="36A9BEDC" w14:textId="77777777" w:rsidR="00DC03A4" w:rsidRPr="00E33D85" w:rsidRDefault="00DC03A4" w:rsidP="00DC03A4">
      <w:pPr>
        <w:autoSpaceDE w:val="0"/>
        <w:autoSpaceDN w:val="0"/>
        <w:adjustRightInd w:val="0"/>
      </w:pPr>
      <w:r w:rsidRPr="00E33D85">
        <w:t xml:space="preserve">The section “Configure Services” has details to configure conversion detail report </w:t>
      </w:r>
      <w:r w:rsidR="005C0037">
        <w:rPr>
          <w:rFonts w:cs="Arial"/>
          <w:color w:val="000000"/>
        </w:rPr>
        <w:t>CyberS</w:t>
      </w:r>
      <w:r w:rsidR="005C0037" w:rsidRPr="00E33D85">
        <w:rPr>
          <w:rFonts w:cs="Arial"/>
          <w:color w:val="000000"/>
        </w:rPr>
        <w:t>ource</w:t>
      </w:r>
      <w:r w:rsidR="005C0037" w:rsidRPr="00E33D85">
        <w:t xml:space="preserve"> </w:t>
      </w:r>
      <w:r w:rsidRPr="00E33D85">
        <w:t>service.</w:t>
      </w:r>
    </w:p>
    <w:p w14:paraId="290BC914" w14:textId="77777777" w:rsidR="00DC03A4" w:rsidRPr="00E33D85" w:rsidRDefault="00DC03A4" w:rsidP="00DC03A4">
      <w:pPr>
        <w:autoSpaceDE w:val="0"/>
        <w:autoSpaceDN w:val="0"/>
        <w:adjustRightInd w:val="0"/>
      </w:pPr>
      <w:r w:rsidRPr="00E33D85">
        <w:t xml:space="preserve">The section “Business Manager Changes for batch Jobs” has details about the conversion detail report batch Job, which fetches the last 24 hours updated order status from REVIEW to ACCEPT/REJECT within cybersource and further updates the order status in Demandware accordingly. </w:t>
      </w:r>
    </w:p>
    <w:p w14:paraId="442DBEDC" w14:textId="77777777" w:rsidR="00DC03A4" w:rsidRPr="00E33D85" w:rsidRDefault="00DC03A4" w:rsidP="00DC03A4">
      <w:pPr>
        <w:pStyle w:val="Heading3"/>
        <w:rPr>
          <w:rFonts w:asciiTheme="minorHAnsi" w:hAnsiTheme="minorHAnsi"/>
        </w:rPr>
      </w:pPr>
      <w:bookmarkStart w:id="79" w:name="_Toc491351813"/>
      <w:bookmarkStart w:id="80" w:name="_Toc491681284"/>
      <w:bookmarkStart w:id="81" w:name="_Toc492046308"/>
      <w:r w:rsidRPr="00E33D85">
        <w:rPr>
          <w:rFonts w:asciiTheme="minorHAnsi" w:hAnsiTheme="minorHAnsi"/>
        </w:rPr>
        <w:lastRenderedPageBreak/>
        <w:t>Secure Acceptance Merchant Notification Post Batch Job</w:t>
      </w:r>
      <w:bookmarkEnd w:id="79"/>
      <w:bookmarkEnd w:id="80"/>
      <w:bookmarkEnd w:id="81"/>
    </w:p>
    <w:p w14:paraId="29FFD969" w14:textId="77777777" w:rsidR="00DC03A4" w:rsidRPr="00E33D85" w:rsidRDefault="00DC03A4" w:rsidP="003C3632">
      <w:pPr>
        <w:pStyle w:val="BodyText"/>
      </w:pPr>
      <w:r w:rsidRPr="00E33D85">
        <w:t>The batch job process merchant post notifications arrived from cybersource secure acceptance web/mobile. These notification response data get stored in demandware custom object “SA_MerchantPost”.</w:t>
      </w:r>
    </w:p>
    <w:p w14:paraId="574462AA" w14:textId="77777777" w:rsidR="00DC03A4" w:rsidRPr="00E33D85" w:rsidRDefault="00DC03A4" w:rsidP="003C3632">
      <w:pPr>
        <w:pStyle w:val="BodyText"/>
      </w:pPr>
      <w:r w:rsidRPr="00E33D85">
        <w:t xml:space="preserve">Further when batch job runs it update those orders which did not got updated in regular customer checkout journey due to network issues. The job process below scenarios </w:t>
      </w:r>
    </w:p>
    <w:p w14:paraId="758A0592" w14:textId="77777777" w:rsidR="00DC03A4" w:rsidRPr="00E33D85" w:rsidRDefault="00DC03A4" w:rsidP="003C3632">
      <w:pPr>
        <w:pStyle w:val="BodyText"/>
      </w:pPr>
      <w:r w:rsidRPr="00E33D85">
        <w:t>1.</w:t>
      </w:r>
      <w:r w:rsidRPr="00E33D85">
        <w:rPr>
          <w:sz w:val="14"/>
          <w:szCs w:val="14"/>
        </w:rPr>
        <w:t xml:space="preserve">       </w:t>
      </w:r>
      <w:r w:rsidRPr="00E33D85">
        <w:t>Order already updated in the checkout journey itself then custom object entry removed for order</w:t>
      </w:r>
    </w:p>
    <w:p w14:paraId="4B04AEDF" w14:textId="77777777" w:rsidR="00DC03A4" w:rsidRPr="00E33D85" w:rsidRDefault="00DC03A4" w:rsidP="00DC03A4">
      <w:pPr>
        <w:pStyle w:val="ListParagraph"/>
        <w:ind w:left="1080" w:hanging="360"/>
      </w:pPr>
      <w:r w:rsidRPr="00E33D85">
        <w:t>2.</w:t>
      </w:r>
      <w:r w:rsidRPr="00E33D85">
        <w:rPr>
          <w:sz w:val="14"/>
          <w:szCs w:val="14"/>
        </w:rPr>
        <w:t xml:space="preserve">       </w:t>
      </w:r>
      <w:r w:rsidRPr="00E33D85">
        <w:t>Order not updated in checkout journey then merchant post response read from custom object in JSON form and information updated in the order</w:t>
      </w:r>
    </w:p>
    <w:p w14:paraId="0DB56C2B" w14:textId="77777777" w:rsidR="00DC03A4" w:rsidRPr="00E33D85" w:rsidRDefault="00DC03A4" w:rsidP="00DC03A4">
      <w:pPr>
        <w:pStyle w:val="ListParagraph"/>
        <w:ind w:left="1800" w:hanging="360"/>
      </w:pPr>
      <w:r w:rsidRPr="00E33D85">
        <w:t>a.</w:t>
      </w:r>
      <w:r w:rsidRPr="00E33D85">
        <w:rPr>
          <w:sz w:val="14"/>
          <w:szCs w:val="14"/>
        </w:rPr>
        <w:t xml:space="preserve">       </w:t>
      </w:r>
      <w:r w:rsidRPr="00E33D85">
        <w:t xml:space="preserve">Billing/shipping address </w:t>
      </w:r>
    </w:p>
    <w:p w14:paraId="04036838" w14:textId="77777777" w:rsidR="00DC03A4" w:rsidRPr="00E33D85" w:rsidRDefault="00DC03A4" w:rsidP="00DC03A4">
      <w:pPr>
        <w:pStyle w:val="ListParagraph"/>
        <w:ind w:left="1800" w:hanging="360"/>
      </w:pPr>
      <w:r w:rsidRPr="00E33D85">
        <w:t>b.</w:t>
      </w:r>
      <w:r w:rsidRPr="00E33D85">
        <w:rPr>
          <w:sz w:val="14"/>
          <w:szCs w:val="14"/>
        </w:rPr>
        <w:t xml:space="preserve">      </w:t>
      </w:r>
      <w:r w:rsidRPr="00E33D85">
        <w:t>Order status as New/Failed</w:t>
      </w:r>
    </w:p>
    <w:p w14:paraId="11C1E179" w14:textId="77777777" w:rsidR="00DC03A4" w:rsidRPr="00E33D85" w:rsidRDefault="00DC03A4" w:rsidP="00DC03A4">
      <w:pPr>
        <w:pStyle w:val="ListParagraph"/>
        <w:ind w:left="1800" w:hanging="360"/>
      </w:pPr>
      <w:r w:rsidRPr="00E33D85">
        <w:t>c.</w:t>
      </w:r>
      <w:r w:rsidRPr="00E33D85">
        <w:rPr>
          <w:sz w:val="14"/>
          <w:szCs w:val="14"/>
        </w:rPr>
        <w:t xml:space="preserve">       </w:t>
      </w:r>
      <w:r w:rsidRPr="00E33D85">
        <w:t>Payment authorization response</w:t>
      </w:r>
    </w:p>
    <w:p w14:paraId="55F38A1D" w14:textId="77777777" w:rsidR="00DC03A4" w:rsidRPr="00E33D85" w:rsidRDefault="00DC03A4" w:rsidP="00DC03A4">
      <w:pPr>
        <w:pStyle w:val="ListParagraph"/>
        <w:ind w:left="1800" w:hanging="360"/>
      </w:pPr>
      <w:r w:rsidRPr="00E33D85">
        <w:t>d.</w:t>
      </w:r>
      <w:r w:rsidRPr="00E33D85">
        <w:rPr>
          <w:sz w:val="14"/>
          <w:szCs w:val="14"/>
        </w:rPr>
        <w:t xml:space="preserve">      </w:t>
      </w:r>
      <w:r w:rsidRPr="00E33D85">
        <w:t>Card get saved for logged in user if customer opted in checkout journey</w:t>
      </w:r>
    </w:p>
    <w:p w14:paraId="7B066C59" w14:textId="77777777" w:rsidR="00DC03A4" w:rsidRDefault="00DC03A4" w:rsidP="00DC03A4">
      <w:r w:rsidRPr="00E33D85">
        <w:t>Note: It is recommended to have the batch job frequency every 15 min to update order status and release inventory</w:t>
      </w:r>
    </w:p>
    <w:p w14:paraId="40778F2A" w14:textId="77777777" w:rsidR="00DC03A4" w:rsidRPr="00E33D85" w:rsidRDefault="00DC03A4" w:rsidP="00DC03A4">
      <w:pPr>
        <w:pStyle w:val="Heading3"/>
        <w:rPr>
          <w:rFonts w:asciiTheme="minorHAnsi" w:hAnsiTheme="minorHAnsi"/>
        </w:rPr>
      </w:pPr>
      <w:bookmarkStart w:id="82" w:name="_Toc491681285"/>
      <w:bookmarkStart w:id="83" w:name="_Toc491351811"/>
      <w:bookmarkStart w:id="84" w:name="_Toc492046309"/>
      <w:r>
        <w:rPr>
          <w:rFonts w:asciiTheme="minorHAnsi" w:hAnsiTheme="minorHAnsi"/>
        </w:rPr>
        <w:t>IDEAL Options Service Batch Job</w:t>
      </w:r>
      <w:bookmarkEnd w:id="82"/>
      <w:bookmarkEnd w:id="84"/>
    </w:p>
    <w:p w14:paraId="45BC0969" w14:textId="77777777" w:rsidR="00DC03A4" w:rsidRDefault="00DC03A4" w:rsidP="003C3632">
      <w:pPr>
        <w:pStyle w:val="BodyText"/>
      </w:pPr>
      <w:r w:rsidRPr="00395BF4">
        <w:t xml:space="preserve">Cartridge will provide a batch Job to fetch the options details for Ideal and store them into salesforce commerce cloud Business Manager Custom objects.  Job can be configured to run at any defined interval using SFCC Job framework. Ideally it should not run on frequent basis but it’spurelyconfigurable to run at merchant choice and need and SFCC capabilities.  Job will populate/update the SFCC custom objects with the response data. </w:t>
      </w:r>
      <w:r>
        <w:t xml:space="preserve">If </w:t>
      </w:r>
      <w:r w:rsidRPr="00395BF4">
        <w:t xml:space="preserve">Shopper </w:t>
      </w:r>
      <w:r w:rsidR="005C0037" w:rsidRPr="00395BF4">
        <w:t>selects “IDEAL</w:t>
      </w:r>
      <w:r w:rsidRPr="00395BF4">
        <w:t>” as payment method on commerce cloud billing page, Bank options list will be displayed as drop down for shopper to select a preferred bank to proceed. The selected bank name will be passed into IDEAL sale service request.</w:t>
      </w:r>
    </w:p>
    <w:p w14:paraId="59C1E21A" w14:textId="4E0A728D" w:rsidR="00DC03A4" w:rsidRPr="00E33D85" w:rsidRDefault="00DC03A4" w:rsidP="00DC03A4">
      <w:pPr>
        <w:pStyle w:val="Heading3"/>
        <w:rPr>
          <w:rFonts w:asciiTheme="minorHAnsi" w:hAnsiTheme="minorHAnsi"/>
        </w:rPr>
      </w:pPr>
      <w:bookmarkStart w:id="85" w:name="_Toc491681286"/>
      <w:bookmarkStart w:id="86" w:name="_Toc492046310"/>
      <w:r>
        <w:rPr>
          <w:rFonts w:asciiTheme="minorHAnsi" w:hAnsiTheme="minorHAnsi"/>
        </w:rPr>
        <w:t xml:space="preserve">Alternate Payment Check Status </w:t>
      </w:r>
      <w:r w:rsidRPr="00E33D85">
        <w:rPr>
          <w:rFonts w:asciiTheme="minorHAnsi" w:hAnsiTheme="minorHAnsi"/>
        </w:rPr>
        <w:t>Batch Job</w:t>
      </w:r>
      <w:bookmarkEnd w:id="83"/>
      <w:bookmarkEnd w:id="85"/>
      <w:bookmarkEnd w:id="86"/>
    </w:p>
    <w:p w14:paraId="7E0BDAEE" w14:textId="77777777" w:rsidR="00DC03A4" w:rsidRPr="00E33D85" w:rsidRDefault="00DC03A4" w:rsidP="003C3632">
      <w:pPr>
        <w:pStyle w:val="BodyText"/>
      </w:pPr>
      <w:r>
        <w:t>AP check status</w:t>
      </w:r>
      <w:r w:rsidRPr="00E33D85">
        <w:t xml:space="preserve"> batch job process Demandware orders placed by </w:t>
      </w:r>
      <w:r>
        <w:t>ALIPAY/</w:t>
      </w:r>
      <w:r w:rsidR="005C0037">
        <w:t>Bank Transfer</w:t>
      </w:r>
      <w:r>
        <w:t xml:space="preserve">/Klarna </w:t>
      </w:r>
      <w:r w:rsidRPr="00E33D85">
        <w:t xml:space="preserve">as payment method by making web service call to </w:t>
      </w:r>
      <w:r>
        <w:t>AP</w:t>
      </w:r>
      <w:r w:rsidRPr="00E33D85">
        <w:t xml:space="preserve"> Check Status Service.</w:t>
      </w:r>
    </w:p>
    <w:p w14:paraId="27DAD459" w14:textId="77777777" w:rsidR="00DC03A4" w:rsidRDefault="00DC03A4" w:rsidP="003C3632">
      <w:pPr>
        <w:pStyle w:val="BodyText"/>
      </w:pPr>
      <w:r w:rsidRPr="00E33D85">
        <w:t>T</w:t>
      </w:r>
      <w:r>
        <w:t xml:space="preserve">he Demandware </w:t>
      </w:r>
      <w:r w:rsidRPr="0041045A">
        <w:t xml:space="preserve">APCheckStatusJob.js </w:t>
      </w:r>
      <w:r>
        <w:t xml:space="preserve">script module </w:t>
      </w:r>
      <w:r w:rsidRPr="00E33D85">
        <w:t xml:space="preserve">is called from batch job that populates the check status request with Request ID </w:t>
      </w:r>
      <w:r>
        <w:t xml:space="preserve">and PaymentType </w:t>
      </w:r>
      <w:r w:rsidRPr="00E33D85">
        <w:t>generated and stored in Demandware Payment Transaction custom attribute for every order placed by Alipay</w:t>
      </w:r>
      <w:r>
        <w:t xml:space="preserve">/Bank Transfer/Klarna </w:t>
      </w:r>
      <w:r w:rsidRPr="00E33D85">
        <w:t>as payment method and invoke the Check Status web service call using CyberSource web service API.</w:t>
      </w:r>
    </w:p>
    <w:p w14:paraId="111125CA" w14:textId="77777777" w:rsidR="00DC03A4" w:rsidRDefault="00DC03A4" w:rsidP="003C3632">
      <w:pPr>
        <w:pStyle w:val="BodyText"/>
      </w:pPr>
      <w:r>
        <w:t>The Job Picks all the orders placed before 30 minutes of the current time (i.e. LagTime) which is configurable through Job as per merchant need.</w:t>
      </w:r>
    </w:p>
    <w:p w14:paraId="59E3667C" w14:textId="77777777" w:rsidR="00DC03A4" w:rsidRDefault="00DC03A4" w:rsidP="003C3632">
      <w:pPr>
        <w:pStyle w:val="BodyText"/>
      </w:pPr>
    </w:p>
    <w:p w14:paraId="03DF946B" w14:textId="77777777" w:rsidR="00714E49" w:rsidRPr="00E33D85" w:rsidRDefault="00714E49" w:rsidP="003C3632">
      <w:pPr>
        <w:pStyle w:val="BodyText"/>
      </w:pPr>
    </w:p>
    <w:p w14:paraId="334D7988" w14:textId="77777777" w:rsidR="00DC03A4" w:rsidRPr="00E33D85" w:rsidRDefault="00DC03A4" w:rsidP="00DC03A4">
      <w:pPr>
        <w:pStyle w:val="Listenabsatz"/>
        <w:shd w:val="clear" w:color="auto" w:fill="FFFFFF"/>
        <w:autoSpaceDE w:val="0"/>
        <w:autoSpaceDN w:val="0"/>
        <w:adjustRightInd w:val="0"/>
        <w:spacing w:line="255" w:lineRule="atLeast"/>
        <w:ind w:left="0"/>
        <w:rPr>
          <w:b/>
        </w:rPr>
      </w:pPr>
      <w:r>
        <w:rPr>
          <w:b/>
        </w:rPr>
        <w:t>AP Check Status</w:t>
      </w:r>
      <w:r w:rsidRPr="00E33D85">
        <w:rPr>
          <w:b/>
        </w:rPr>
        <w:t xml:space="preserve"> Batch Job Sequence Flow:</w:t>
      </w:r>
    </w:p>
    <w:p w14:paraId="3E3C13C6" w14:textId="77777777" w:rsidR="00DC03A4" w:rsidRPr="00E33D85" w:rsidRDefault="00DC03A4" w:rsidP="00DC03A4">
      <w:pPr>
        <w:pStyle w:val="Listenabsatz"/>
        <w:shd w:val="clear" w:color="auto" w:fill="FFFFFF"/>
        <w:autoSpaceDE w:val="0"/>
        <w:autoSpaceDN w:val="0"/>
        <w:adjustRightInd w:val="0"/>
        <w:spacing w:line="255" w:lineRule="atLeast"/>
        <w:ind w:left="0"/>
        <w:rPr>
          <w:b/>
        </w:rPr>
      </w:pPr>
    </w:p>
    <w:p w14:paraId="21CF63B4" w14:textId="77777777" w:rsidR="00DC03A4" w:rsidRPr="00A07D1D" w:rsidRDefault="00DC03A4" w:rsidP="00DC03A4">
      <w:pPr>
        <w:pStyle w:val="Listenabsatz"/>
        <w:numPr>
          <w:ilvl w:val="0"/>
          <w:numId w:val="29"/>
        </w:numPr>
        <w:shd w:val="clear" w:color="auto" w:fill="FFFFFF"/>
        <w:autoSpaceDE w:val="0"/>
        <w:autoSpaceDN w:val="0"/>
        <w:adjustRightInd w:val="0"/>
        <w:spacing w:line="255" w:lineRule="atLeast"/>
        <w:rPr>
          <w:b/>
        </w:rPr>
      </w:pPr>
      <w:r w:rsidRPr="00E33D85">
        <w:t>Query on all the Demandware orders placed with order status</w:t>
      </w:r>
      <w:r>
        <w:t xml:space="preserve"> as ‘CREATED’, export status as ‘NOT EXPORTED’ and Lag time as set in Jobs parameter.</w:t>
      </w:r>
    </w:p>
    <w:p w14:paraId="2C30C2E3" w14:textId="77777777" w:rsidR="00DC03A4" w:rsidRPr="00E33D85" w:rsidRDefault="00DC03A4" w:rsidP="00DC03A4">
      <w:pPr>
        <w:pStyle w:val="Listenabsatz"/>
        <w:numPr>
          <w:ilvl w:val="0"/>
          <w:numId w:val="29"/>
        </w:numPr>
        <w:shd w:val="clear" w:color="auto" w:fill="FFFFFF"/>
        <w:autoSpaceDE w:val="0"/>
        <w:autoSpaceDN w:val="0"/>
        <w:adjustRightInd w:val="0"/>
        <w:spacing w:line="255" w:lineRule="atLeast"/>
        <w:rPr>
          <w:b/>
        </w:rPr>
      </w:pPr>
      <w:r>
        <w:lastRenderedPageBreak/>
        <w:t xml:space="preserve">Iterate through all orders whose Payment processor are </w:t>
      </w:r>
      <w:r w:rsidRPr="00A07D1D">
        <w:t>CYBERSOURCE_ALIPAY</w:t>
      </w:r>
      <w:r>
        <w:t xml:space="preserve"> /</w:t>
      </w:r>
      <w:r w:rsidRPr="00A07D1D">
        <w:t xml:space="preserve"> BANK_TRANSFER</w:t>
      </w:r>
      <w:r>
        <w:t xml:space="preserve"> /</w:t>
      </w:r>
      <w:r w:rsidRPr="00A07D1D">
        <w:t xml:space="preserve"> KLARNA_CREDIT</w:t>
      </w:r>
      <w:r>
        <w:t xml:space="preserve"> Credit  </w:t>
      </w:r>
      <w:r w:rsidRPr="00E33D85">
        <w:t xml:space="preserve"> and get the Request Id stored in Order Payment Transaction custom object attribute.</w:t>
      </w:r>
    </w:p>
    <w:p w14:paraId="65B157C7" w14:textId="77777777" w:rsidR="00DC03A4" w:rsidRPr="00E33D85" w:rsidRDefault="00DC03A4" w:rsidP="00DC03A4">
      <w:pPr>
        <w:pStyle w:val="Listenabsatz"/>
        <w:numPr>
          <w:ilvl w:val="0"/>
          <w:numId w:val="29"/>
        </w:numPr>
        <w:shd w:val="clear" w:color="auto" w:fill="FFFFFF"/>
        <w:autoSpaceDE w:val="0"/>
        <w:autoSpaceDN w:val="0"/>
        <w:adjustRightInd w:val="0"/>
        <w:spacing w:line="255" w:lineRule="atLeast"/>
        <w:rPr>
          <w:b/>
        </w:rPr>
      </w:pPr>
      <w:r w:rsidRPr="00E33D85">
        <w:t xml:space="preserve">Pass the Request Id and Payment Type to </w:t>
      </w:r>
      <w:r>
        <w:t>AP</w:t>
      </w:r>
      <w:r w:rsidRPr="00E33D85">
        <w:t xml:space="preserve"> Check Status Service and make the actual service call.</w:t>
      </w:r>
    </w:p>
    <w:p w14:paraId="5F815AE9" w14:textId="77777777" w:rsidR="00DC03A4" w:rsidRPr="00E33D85" w:rsidRDefault="00DC03A4" w:rsidP="00DC03A4">
      <w:pPr>
        <w:pStyle w:val="Listenabsatz"/>
        <w:numPr>
          <w:ilvl w:val="0"/>
          <w:numId w:val="29"/>
        </w:numPr>
        <w:shd w:val="clear" w:color="auto" w:fill="FFFFFF"/>
        <w:autoSpaceDE w:val="0"/>
        <w:autoSpaceDN w:val="0"/>
        <w:adjustRightInd w:val="0"/>
        <w:spacing w:line="255" w:lineRule="atLeast"/>
      </w:pPr>
      <w:r w:rsidRPr="00E33D85">
        <w:t xml:space="preserve">Validate </w:t>
      </w:r>
      <w:r>
        <w:t xml:space="preserve">Decision, </w:t>
      </w:r>
      <w:r w:rsidRPr="00E33D85">
        <w:t xml:space="preserve">Reason Code and Payment status of check status service response and set the corresponding </w:t>
      </w:r>
      <w:r>
        <w:rPr>
          <w:rFonts w:cs="Arial"/>
          <w:color w:val="000000"/>
        </w:rPr>
        <w:t>variables</w:t>
      </w:r>
    </w:p>
    <w:p w14:paraId="008992E3" w14:textId="77777777" w:rsidR="00DC03A4" w:rsidRDefault="00DC03A4" w:rsidP="00DC03A4">
      <w:pPr>
        <w:pStyle w:val="Listenabsatz"/>
        <w:numPr>
          <w:ilvl w:val="0"/>
          <w:numId w:val="29"/>
        </w:numPr>
        <w:shd w:val="clear" w:color="auto" w:fill="FFFFFF"/>
        <w:autoSpaceDE w:val="0"/>
        <w:autoSpaceDN w:val="0"/>
        <w:adjustRightInd w:val="0"/>
        <w:spacing w:line="255" w:lineRule="atLeast"/>
      </w:pPr>
      <w:r w:rsidRPr="00E33D85">
        <w:t xml:space="preserve">If </w:t>
      </w:r>
      <w:r>
        <w:t xml:space="preserve">Decision = ACCEPT and </w:t>
      </w:r>
      <w:r w:rsidRPr="00E33D85">
        <w:t>ReasonCode = 100 then check the payment status</w:t>
      </w:r>
      <w:r>
        <w:t xml:space="preserve"> as:</w:t>
      </w:r>
    </w:p>
    <w:p w14:paraId="38D4B3B4" w14:textId="77777777" w:rsidR="00DC03A4" w:rsidRDefault="00DC03A4" w:rsidP="009B35FA">
      <w:pPr>
        <w:pStyle w:val="Listenabsatz"/>
        <w:numPr>
          <w:ilvl w:val="0"/>
          <w:numId w:val="60"/>
        </w:numPr>
        <w:shd w:val="clear" w:color="auto" w:fill="FFFFFF"/>
        <w:autoSpaceDE w:val="0"/>
        <w:autoSpaceDN w:val="0"/>
        <w:adjustRightInd w:val="0"/>
        <w:spacing w:line="255" w:lineRule="atLeast"/>
      </w:pPr>
      <w:r>
        <w:t xml:space="preserve">For Payment Status as </w:t>
      </w:r>
      <w:r w:rsidRPr="00A07D1D">
        <w:t xml:space="preserve">COMPLETED/ </w:t>
      </w:r>
      <w:r>
        <w:t>AUTHORIZED</w:t>
      </w:r>
      <w:r w:rsidRPr="00A07D1D">
        <w:t xml:space="preserve">/ </w:t>
      </w:r>
      <w:r>
        <w:t>SETTLED - Update</w:t>
      </w:r>
      <w:r w:rsidRPr="00E33D85">
        <w:t xml:space="preserve"> the order </w:t>
      </w:r>
      <w:r>
        <w:t xml:space="preserve">with Order </w:t>
      </w:r>
      <w:r w:rsidRPr="00E33D85">
        <w:t xml:space="preserve">status to “New”, </w:t>
      </w:r>
      <w:r>
        <w:t xml:space="preserve">Confirmation Status to “Confirmed” and </w:t>
      </w:r>
      <w:r w:rsidRPr="00E33D85">
        <w:t>export status to “Ready For Export”</w:t>
      </w:r>
      <w:r>
        <w:t xml:space="preserve"> .</w:t>
      </w:r>
    </w:p>
    <w:p w14:paraId="52FEE4CB" w14:textId="77777777" w:rsidR="00DC03A4" w:rsidRDefault="00DC03A4" w:rsidP="00DC03A4">
      <w:pPr>
        <w:pStyle w:val="Listenabsatz"/>
        <w:shd w:val="clear" w:color="auto" w:fill="FFFFFF"/>
        <w:autoSpaceDE w:val="0"/>
        <w:autoSpaceDN w:val="0"/>
        <w:adjustRightInd w:val="0"/>
        <w:spacing w:line="255" w:lineRule="atLeast"/>
      </w:pPr>
      <w:r>
        <w:t xml:space="preserve">Also update </w:t>
      </w:r>
      <w:r w:rsidRPr="00E33D85">
        <w:t>Order Payment Transaction custom object attribute</w:t>
      </w:r>
      <w:r>
        <w:t>s as apPaymentStatus, order payment status to “PAID”.</w:t>
      </w:r>
    </w:p>
    <w:p w14:paraId="179C3456" w14:textId="77777777" w:rsidR="00DC03A4" w:rsidRPr="00E33D85" w:rsidRDefault="00DC03A4" w:rsidP="009B35FA">
      <w:pPr>
        <w:pStyle w:val="Listenabsatz"/>
        <w:numPr>
          <w:ilvl w:val="0"/>
          <w:numId w:val="60"/>
        </w:numPr>
        <w:shd w:val="clear" w:color="auto" w:fill="FFFFFF"/>
        <w:autoSpaceDE w:val="0"/>
        <w:autoSpaceDN w:val="0"/>
        <w:adjustRightInd w:val="0"/>
        <w:spacing w:line="255" w:lineRule="atLeast"/>
      </w:pPr>
      <w:r>
        <w:t xml:space="preserve">For Payment Status as </w:t>
      </w:r>
      <w:r w:rsidR="005C0037">
        <w:t>PENDING,</w:t>
      </w:r>
      <w:r w:rsidR="005C0037" w:rsidRPr="00E33D85">
        <w:t xml:space="preserve"> no</w:t>
      </w:r>
      <w:r w:rsidRPr="00E33D85">
        <w:t xml:space="preserve"> need to update any Demandware status in case of PENDING </w:t>
      </w:r>
      <w:r>
        <w:t>P</w:t>
      </w:r>
      <w:r w:rsidRPr="00E33D85">
        <w:t>ayment Status</w:t>
      </w:r>
    </w:p>
    <w:p w14:paraId="5E9092FE" w14:textId="77777777" w:rsidR="00DC03A4" w:rsidRDefault="00DC03A4" w:rsidP="009B35FA">
      <w:pPr>
        <w:pStyle w:val="Listenabsatz"/>
        <w:numPr>
          <w:ilvl w:val="0"/>
          <w:numId w:val="60"/>
        </w:numPr>
        <w:shd w:val="clear" w:color="auto" w:fill="FFFFFF"/>
        <w:autoSpaceDE w:val="0"/>
        <w:autoSpaceDN w:val="0"/>
        <w:adjustRightInd w:val="0"/>
        <w:spacing w:line="255" w:lineRule="atLeast"/>
      </w:pPr>
      <w:r>
        <w:t xml:space="preserve">For Payment Status as </w:t>
      </w:r>
      <w:r w:rsidRPr="0041191C">
        <w:t>ABANDONED</w:t>
      </w:r>
      <w:r w:rsidRPr="00A07D1D">
        <w:t xml:space="preserve">/ </w:t>
      </w:r>
      <w:r w:rsidRPr="0041191C">
        <w:t>TRADE_NOT_EXIST</w:t>
      </w:r>
      <w:r w:rsidRPr="00A07D1D">
        <w:t>/</w:t>
      </w:r>
      <w:r w:rsidR="005C0037">
        <w:t>FAILED,</w:t>
      </w:r>
      <w:r w:rsidR="005C0037" w:rsidRPr="00E33D85">
        <w:t xml:space="preserve"> fail</w:t>
      </w:r>
      <w:r w:rsidRPr="00E33D85">
        <w:t xml:space="preserve"> the order.</w:t>
      </w:r>
    </w:p>
    <w:p w14:paraId="6B640C9D" w14:textId="77777777" w:rsidR="00CE3CC7" w:rsidRPr="00106235" w:rsidRDefault="00DC03A4" w:rsidP="00DC03A4">
      <w:pPr>
        <w:pStyle w:val="Listenabsatz"/>
        <w:numPr>
          <w:ilvl w:val="0"/>
          <w:numId w:val="29"/>
        </w:numPr>
        <w:shd w:val="clear" w:color="auto" w:fill="FFFFFF"/>
        <w:autoSpaceDE w:val="0"/>
        <w:autoSpaceDN w:val="0"/>
        <w:adjustRightInd w:val="0"/>
        <w:spacing w:line="255" w:lineRule="atLeast"/>
        <w:rPr>
          <w:b/>
        </w:rPr>
      </w:pPr>
      <w:r>
        <w:t xml:space="preserve">With </w:t>
      </w:r>
      <w:r w:rsidRPr="00E33D85">
        <w:t>Decision = REJECT</w:t>
      </w:r>
      <w:r>
        <w:t xml:space="preserve">/ERROR </w:t>
      </w:r>
      <w:r w:rsidRPr="00E33D85">
        <w:t xml:space="preserve">and </w:t>
      </w:r>
      <w:r>
        <w:t>any other ReasonCode except 100</w:t>
      </w:r>
      <w:r w:rsidRPr="00E33D85">
        <w:t>, fail the order.</w:t>
      </w:r>
    </w:p>
    <w:p w14:paraId="7844C3EA" w14:textId="77777777" w:rsidR="00CE3CC7" w:rsidRPr="00E33D85" w:rsidRDefault="00CE3CC7" w:rsidP="003C3632">
      <w:pPr>
        <w:pStyle w:val="BodyText"/>
      </w:pPr>
    </w:p>
    <w:p w14:paraId="011CE2F8" w14:textId="33D7CEC3" w:rsidR="00CE3CC7" w:rsidRPr="00E33D85" w:rsidRDefault="00CE3CC7" w:rsidP="00CE3CC7">
      <w:pPr>
        <w:pStyle w:val="Heading2"/>
        <w:rPr>
          <w:rFonts w:asciiTheme="minorHAnsi" w:hAnsiTheme="minorHAnsi"/>
        </w:rPr>
      </w:pPr>
      <w:bookmarkStart w:id="87" w:name="_Toc368651130"/>
      <w:bookmarkStart w:id="88" w:name="_Toc491351817"/>
      <w:bookmarkStart w:id="89" w:name="_Toc492046311"/>
      <w:r w:rsidRPr="00E33D85">
        <w:rPr>
          <w:rFonts w:asciiTheme="minorHAnsi" w:hAnsiTheme="minorHAnsi"/>
        </w:rPr>
        <w:t>Use Cases Scenarios</w:t>
      </w:r>
      <w:bookmarkEnd w:id="87"/>
      <w:bookmarkEnd w:id="88"/>
      <w:bookmarkEnd w:id="89"/>
    </w:p>
    <w:p w14:paraId="4C3BFA6B" w14:textId="77777777" w:rsidR="00DC03A4" w:rsidRPr="00E33D85" w:rsidRDefault="00DC03A4" w:rsidP="00DC03A4">
      <w:pPr>
        <w:pStyle w:val="Heading3"/>
        <w:rPr>
          <w:rFonts w:asciiTheme="minorHAnsi" w:hAnsiTheme="minorHAnsi"/>
        </w:rPr>
      </w:pPr>
      <w:bookmarkStart w:id="90" w:name="_Toc368651131"/>
      <w:bookmarkStart w:id="91" w:name="_Toc491351818"/>
      <w:bookmarkStart w:id="92" w:name="_Toc491681288"/>
      <w:bookmarkStart w:id="93" w:name="_Toc491351833"/>
      <w:bookmarkStart w:id="94" w:name="_Toc492046312"/>
      <w:r w:rsidRPr="00E33D85">
        <w:rPr>
          <w:rFonts w:asciiTheme="minorHAnsi" w:hAnsiTheme="minorHAnsi"/>
        </w:rPr>
        <w:t xml:space="preserve">Credit Card / VisaCheckout / </w:t>
      </w:r>
      <w:r w:rsidR="005C0037" w:rsidRPr="00E33D85">
        <w:rPr>
          <w:rFonts w:asciiTheme="minorHAnsi" w:hAnsiTheme="minorHAnsi"/>
        </w:rPr>
        <w:t>Apple Pay</w:t>
      </w:r>
      <w:r w:rsidRPr="00E33D85">
        <w:rPr>
          <w:rFonts w:asciiTheme="minorHAnsi" w:hAnsiTheme="minorHAnsi"/>
        </w:rPr>
        <w:t xml:space="preserve"> Authorization</w:t>
      </w:r>
      <w:bookmarkEnd w:id="90"/>
      <w:bookmarkEnd w:id="91"/>
      <w:bookmarkEnd w:id="92"/>
      <w:bookmarkEnd w:id="94"/>
    </w:p>
    <w:p w14:paraId="3402A8CC" w14:textId="77777777" w:rsidR="00DC03A4" w:rsidRPr="00E33D85" w:rsidRDefault="00DC03A4" w:rsidP="00DC03A4">
      <w:pPr>
        <w:rPr>
          <w:color w:val="000000"/>
        </w:rPr>
      </w:pPr>
      <w:r w:rsidRPr="00E33D85">
        <w:t xml:space="preserve">The following table outlines the possible Demandware actions based on the response of the CyberSource gateway. </w:t>
      </w:r>
      <w:r w:rsidRPr="00E33D85">
        <w:rPr>
          <w:color w:val="000000"/>
        </w:rPr>
        <w:t xml:space="preserve">Each client may choose to handle the response code differently. As of release 2.10, all errors logged as “fatal”, can activate an email alert to recipients identified in business manager. </w:t>
      </w:r>
    </w:p>
    <w:tbl>
      <w:tblPr>
        <w:tblW w:w="10002" w:type="dxa"/>
        <w:tblInd w:w="93" w:type="dxa"/>
        <w:tblLayout w:type="fixed"/>
        <w:tblLook w:val="04A0" w:firstRow="1" w:lastRow="0" w:firstColumn="1" w:lastColumn="0" w:noHBand="0" w:noVBand="1"/>
      </w:tblPr>
      <w:tblGrid>
        <w:gridCol w:w="2085"/>
        <w:gridCol w:w="3690"/>
        <w:gridCol w:w="990"/>
        <w:gridCol w:w="3237"/>
      </w:tblGrid>
      <w:tr w:rsidR="00DC03A4" w:rsidRPr="00E33D85" w14:paraId="30B33226" w14:textId="77777777" w:rsidTr="00FE53FB">
        <w:trPr>
          <w:trHeight w:val="750"/>
        </w:trPr>
        <w:tc>
          <w:tcPr>
            <w:tcW w:w="208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65127BD0" w14:textId="77777777" w:rsidR="00DC03A4" w:rsidRPr="00E33D85" w:rsidRDefault="00DC03A4" w:rsidP="00FE53FB">
            <w:pPr>
              <w:spacing w:after="0" w:line="240" w:lineRule="auto"/>
              <w:rPr>
                <w:b/>
                <w:bCs/>
                <w:color w:val="000000"/>
              </w:rPr>
            </w:pPr>
            <w:r w:rsidRPr="00E33D85">
              <w:rPr>
                <w:b/>
                <w:bCs/>
                <w:color w:val="000000"/>
              </w:rPr>
              <w:t>Response</w:t>
            </w:r>
          </w:p>
        </w:tc>
        <w:tc>
          <w:tcPr>
            <w:tcW w:w="369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1124D560" w14:textId="77777777" w:rsidR="00DC03A4" w:rsidRPr="00E33D85" w:rsidRDefault="00DC03A4" w:rsidP="00FE53FB">
            <w:pPr>
              <w:spacing w:after="0" w:line="240" w:lineRule="auto"/>
              <w:rPr>
                <w:b/>
                <w:bCs/>
                <w:color w:val="000000"/>
              </w:rPr>
            </w:pPr>
            <w:r w:rsidRPr="00E33D85">
              <w:rPr>
                <w:b/>
                <w:bCs/>
                <w:color w:val="000000"/>
              </w:rPr>
              <w:t>DW Storefront Action</w:t>
            </w:r>
          </w:p>
        </w:tc>
        <w:tc>
          <w:tcPr>
            <w:tcW w:w="99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4D1A6C30" w14:textId="77777777" w:rsidR="00DC03A4" w:rsidRPr="00E33D85" w:rsidRDefault="00DC03A4" w:rsidP="00FE53FB">
            <w:pPr>
              <w:spacing w:after="0" w:line="240" w:lineRule="auto"/>
              <w:rPr>
                <w:b/>
                <w:bCs/>
                <w:color w:val="000000"/>
              </w:rPr>
            </w:pPr>
            <w:r w:rsidRPr="00E33D85">
              <w:rPr>
                <w:b/>
                <w:bCs/>
                <w:color w:val="000000"/>
              </w:rPr>
              <w:t>Cyber-</w:t>
            </w:r>
          </w:p>
          <w:p w14:paraId="09B53CA4" w14:textId="77777777" w:rsidR="00DC03A4" w:rsidRPr="00E33D85" w:rsidRDefault="00DC03A4" w:rsidP="00FE53FB">
            <w:pPr>
              <w:spacing w:after="0" w:line="240" w:lineRule="auto"/>
              <w:rPr>
                <w:b/>
                <w:bCs/>
                <w:color w:val="000000"/>
              </w:rPr>
            </w:pPr>
            <w:r w:rsidRPr="00E33D85">
              <w:rPr>
                <w:b/>
                <w:bCs/>
                <w:color w:val="000000"/>
              </w:rPr>
              <w:t>Source</w:t>
            </w:r>
            <w:r w:rsidRPr="00E33D85">
              <w:rPr>
                <w:b/>
                <w:bCs/>
                <w:color w:val="000000"/>
              </w:rPr>
              <w:br/>
              <w:t>Code</w:t>
            </w:r>
          </w:p>
        </w:tc>
        <w:tc>
          <w:tcPr>
            <w:tcW w:w="3237"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08E412D5" w14:textId="77777777" w:rsidR="00DC03A4" w:rsidRPr="00E33D85" w:rsidRDefault="00DC03A4" w:rsidP="00FE53FB">
            <w:pPr>
              <w:spacing w:after="0" w:line="240" w:lineRule="auto"/>
              <w:rPr>
                <w:b/>
                <w:bCs/>
                <w:color w:val="000000"/>
              </w:rPr>
            </w:pPr>
            <w:r w:rsidRPr="00E33D85">
              <w:rPr>
                <w:b/>
                <w:bCs/>
                <w:color w:val="000000"/>
              </w:rPr>
              <w:t>CyberSource</w:t>
            </w:r>
            <w:r w:rsidRPr="00E33D85">
              <w:rPr>
                <w:b/>
                <w:bCs/>
                <w:color w:val="000000"/>
              </w:rPr>
              <w:br/>
              <w:t>suggested response</w:t>
            </w:r>
          </w:p>
        </w:tc>
      </w:tr>
      <w:tr w:rsidR="00DC03A4" w:rsidRPr="00E33D85" w14:paraId="769C0425" w14:textId="77777777" w:rsidTr="00FE53FB">
        <w:trPr>
          <w:trHeight w:val="300"/>
        </w:trPr>
        <w:tc>
          <w:tcPr>
            <w:tcW w:w="2085" w:type="dxa"/>
            <w:tcBorders>
              <w:top w:val="nil"/>
              <w:left w:val="single" w:sz="4" w:space="0" w:color="auto"/>
              <w:bottom w:val="nil"/>
              <w:right w:val="single" w:sz="4" w:space="0" w:color="auto"/>
            </w:tcBorders>
            <w:noWrap/>
            <w:vAlign w:val="bottom"/>
            <w:hideMark/>
          </w:tcPr>
          <w:p w14:paraId="65979B31" w14:textId="77777777"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04299A45" w14:textId="77777777"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4B0FF905" w14:textId="77777777"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nil"/>
              <w:right w:val="single" w:sz="4" w:space="0" w:color="auto"/>
            </w:tcBorders>
            <w:noWrap/>
            <w:vAlign w:val="bottom"/>
            <w:hideMark/>
          </w:tcPr>
          <w:p w14:paraId="3ED1183F" w14:textId="77777777" w:rsidR="00DC03A4" w:rsidRPr="00E33D85" w:rsidRDefault="00DC03A4" w:rsidP="00FE53FB">
            <w:pPr>
              <w:spacing w:after="0" w:line="240" w:lineRule="auto"/>
              <w:rPr>
                <w:color w:val="000000"/>
              </w:rPr>
            </w:pPr>
            <w:r w:rsidRPr="00E33D85">
              <w:rPr>
                <w:color w:val="000000"/>
              </w:rPr>
              <w:t> </w:t>
            </w:r>
          </w:p>
        </w:tc>
      </w:tr>
      <w:tr w:rsidR="00DC03A4" w:rsidRPr="00E33D85" w14:paraId="351A5AA0" w14:textId="77777777" w:rsidTr="00FE53FB">
        <w:trPr>
          <w:trHeight w:val="300"/>
        </w:trPr>
        <w:tc>
          <w:tcPr>
            <w:tcW w:w="2085" w:type="dxa"/>
            <w:tcBorders>
              <w:top w:val="nil"/>
              <w:left w:val="single" w:sz="4" w:space="0" w:color="auto"/>
              <w:bottom w:val="nil"/>
              <w:right w:val="single" w:sz="4" w:space="0" w:color="auto"/>
            </w:tcBorders>
            <w:noWrap/>
            <w:vAlign w:val="bottom"/>
            <w:hideMark/>
          </w:tcPr>
          <w:p w14:paraId="5A5808C9" w14:textId="77777777" w:rsidR="00DC03A4" w:rsidRPr="00E33D85" w:rsidRDefault="00DC03A4" w:rsidP="00FE53FB">
            <w:pPr>
              <w:spacing w:after="0" w:line="240" w:lineRule="auto"/>
              <w:rPr>
                <w:color w:val="000000"/>
              </w:rPr>
            </w:pPr>
            <w:r w:rsidRPr="00E33D85">
              <w:rPr>
                <w:color w:val="000000"/>
              </w:rPr>
              <w:t>Successful transaction.</w:t>
            </w:r>
          </w:p>
        </w:tc>
        <w:tc>
          <w:tcPr>
            <w:tcW w:w="3690" w:type="dxa"/>
            <w:tcBorders>
              <w:top w:val="nil"/>
              <w:left w:val="nil"/>
              <w:bottom w:val="nil"/>
              <w:right w:val="single" w:sz="4" w:space="0" w:color="auto"/>
            </w:tcBorders>
            <w:noWrap/>
            <w:vAlign w:val="bottom"/>
            <w:hideMark/>
          </w:tcPr>
          <w:p w14:paraId="7E55DEE8" w14:textId="77777777" w:rsidR="00DC03A4" w:rsidRPr="00E33D85" w:rsidRDefault="00DC03A4" w:rsidP="00FE53FB">
            <w:pPr>
              <w:spacing w:after="0" w:line="240" w:lineRule="auto"/>
              <w:rPr>
                <w:color w:val="000000"/>
              </w:rPr>
            </w:pPr>
            <w:r w:rsidRPr="00E33D85">
              <w:rPr>
                <w:color w:val="000000"/>
              </w:rPr>
              <w:t>Continue Checkout</w:t>
            </w:r>
          </w:p>
        </w:tc>
        <w:tc>
          <w:tcPr>
            <w:tcW w:w="990" w:type="dxa"/>
            <w:tcBorders>
              <w:top w:val="nil"/>
              <w:left w:val="nil"/>
              <w:bottom w:val="nil"/>
              <w:right w:val="single" w:sz="4" w:space="0" w:color="auto"/>
            </w:tcBorders>
            <w:noWrap/>
            <w:vAlign w:val="center"/>
            <w:hideMark/>
          </w:tcPr>
          <w:p w14:paraId="3F556CF5" w14:textId="77777777" w:rsidR="00DC03A4" w:rsidRPr="00E33D85" w:rsidRDefault="00DC03A4" w:rsidP="00FE53FB">
            <w:pPr>
              <w:spacing w:after="0" w:line="240" w:lineRule="auto"/>
              <w:jc w:val="center"/>
              <w:rPr>
                <w:color w:val="000000"/>
              </w:rPr>
            </w:pPr>
            <w:r w:rsidRPr="00E33D85">
              <w:rPr>
                <w:color w:val="000000"/>
              </w:rPr>
              <w:t>100</w:t>
            </w:r>
          </w:p>
        </w:tc>
        <w:tc>
          <w:tcPr>
            <w:tcW w:w="3237" w:type="dxa"/>
            <w:tcBorders>
              <w:top w:val="nil"/>
              <w:left w:val="nil"/>
              <w:bottom w:val="nil"/>
              <w:right w:val="single" w:sz="4" w:space="0" w:color="auto"/>
            </w:tcBorders>
            <w:noWrap/>
            <w:vAlign w:val="bottom"/>
            <w:hideMark/>
          </w:tcPr>
          <w:p w14:paraId="4B41C473" w14:textId="77777777" w:rsidR="00DC03A4" w:rsidRPr="00E33D85" w:rsidRDefault="00DC03A4" w:rsidP="00FE53FB">
            <w:pPr>
              <w:spacing w:after="0" w:line="240" w:lineRule="auto"/>
              <w:rPr>
                <w:color w:val="000000"/>
              </w:rPr>
            </w:pPr>
            <w:r w:rsidRPr="00E33D85">
              <w:rPr>
                <w:color w:val="000000"/>
              </w:rPr>
              <w:t> </w:t>
            </w:r>
          </w:p>
        </w:tc>
      </w:tr>
      <w:tr w:rsidR="00DC03A4" w:rsidRPr="00E33D85" w14:paraId="2ED37831" w14:textId="77777777" w:rsidTr="00FE53FB">
        <w:trPr>
          <w:trHeight w:val="300"/>
        </w:trPr>
        <w:tc>
          <w:tcPr>
            <w:tcW w:w="2085" w:type="dxa"/>
            <w:tcBorders>
              <w:top w:val="nil"/>
              <w:left w:val="single" w:sz="4" w:space="0" w:color="auto"/>
              <w:bottom w:val="nil"/>
              <w:right w:val="single" w:sz="4" w:space="0" w:color="auto"/>
            </w:tcBorders>
            <w:noWrap/>
            <w:vAlign w:val="bottom"/>
            <w:hideMark/>
          </w:tcPr>
          <w:p w14:paraId="4F1386B6" w14:textId="77777777"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3B23E51C" w14:textId="77777777"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6B1939B6" w14:textId="77777777"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nil"/>
              <w:right w:val="single" w:sz="4" w:space="0" w:color="auto"/>
            </w:tcBorders>
            <w:noWrap/>
            <w:vAlign w:val="bottom"/>
            <w:hideMark/>
          </w:tcPr>
          <w:p w14:paraId="41C7F374" w14:textId="77777777" w:rsidR="00DC03A4" w:rsidRPr="00E33D85" w:rsidRDefault="00DC03A4" w:rsidP="00FE53FB">
            <w:pPr>
              <w:spacing w:after="0" w:line="240" w:lineRule="auto"/>
              <w:rPr>
                <w:color w:val="000000"/>
              </w:rPr>
            </w:pPr>
            <w:r w:rsidRPr="00E33D85">
              <w:rPr>
                <w:color w:val="000000"/>
              </w:rPr>
              <w:t> </w:t>
            </w:r>
          </w:p>
        </w:tc>
      </w:tr>
      <w:tr w:rsidR="00DC03A4" w:rsidRPr="00E33D85" w14:paraId="5A4322B1" w14:textId="77777777" w:rsidTr="00FE53FB">
        <w:trPr>
          <w:trHeight w:val="305"/>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01B6BB7C" w14:textId="77777777" w:rsidR="00DC03A4" w:rsidRPr="00E33D85" w:rsidRDefault="00DC03A4" w:rsidP="00FE53FB">
            <w:pPr>
              <w:spacing w:after="0" w:line="240" w:lineRule="auto"/>
              <w:rPr>
                <w:b/>
                <w:bCs/>
                <w:color w:val="000000"/>
              </w:rPr>
            </w:pPr>
            <w:r w:rsidRPr="00E33D85">
              <w:rPr>
                <w:b/>
                <w:bCs/>
                <w:color w:val="000000"/>
              </w:rPr>
              <w:t>Validation Errors</w:t>
            </w:r>
          </w:p>
        </w:tc>
      </w:tr>
      <w:tr w:rsidR="00DC03A4" w:rsidRPr="00E33D85" w14:paraId="62E84A51" w14:textId="77777777" w:rsidTr="00FE53FB">
        <w:trPr>
          <w:trHeight w:val="1200"/>
        </w:trPr>
        <w:tc>
          <w:tcPr>
            <w:tcW w:w="2085" w:type="dxa"/>
            <w:tcBorders>
              <w:top w:val="nil"/>
              <w:left w:val="single" w:sz="4" w:space="0" w:color="auto"/>
              <w:bottom w:val="nil"/>
              <w:right w:val="single" w:sz="4" w:space="0" w:color="auto"/>
            </w:tcBorders>
            <w:noWrap/>
            <w:vAlign w:val="center"/>
            <w:hideMark/>
          </w:tcPr>
          <w:p w14:paraId="5C96C54E" w14:textId="77777777" w:rsidR="00DC03A4" w:rsidRPr="00E33D85" w:rsidRDefault="00DC03A4" w:rsidP="00FE53FB">
            <w:pPr>
              <w:spacing w:after="0" w:line="240" w:lineRule="auto"/>
              <w:rPr>
                <w:color w:val="000000"/>
              </w:rPr>
            </w:pPr>
            <w:r w:rsidRPr="00E33D85">
              <w:rPr>
                <w:color w:val="000000"/>
              </w:rPr>
              <w:t>Request is missing one or more fields</w:t>
            </w:r>
          </w:p>
        </w:tc>
        <w:tc>
          <w:tcPr>
            <w:tcW w:w="3690" w:type="dxa"/>
            <w:tcBorders>
              <w:top w:val="nil"/>
              <w:left w:val="nil"/>
              <w:bottom w:val="nil"/>
              <w:right w:val="single" w:sz="4" w:space="0" w:color="auto"/>
            </w:tcBorders>
            <w:vAlign w:val="bottom"/>
            <w:hideMark/>
          </w:tcPr>
          <w:p w14:paraId="1F1C2C7C" w14:textId="77777777" w:rsidR="00DC03A4" w:rsidRPr="00E33D85" w:rsidRDefault="00DC03A4" w:rsidP="00FE53FB">
            <w:pPr>
              <w:spacing w:after="0" w:line="240" w:lineRule="auto"/>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16E36126" w14:textId="77777777" w:rsidR="00DC03A4" w:rsidRPr="00E33D85" w:rsidRDefault="00DC03A4" w:rsidP="00FE53FB">
            <w:pPr>
              <w:spacing w:after="0" w:line="240" w:lineRule="auto"/>
              <w:jc w:val="center"/>
              <w:rPr>
                <w:color w:val="000000"/>
              </w:rPr>
            </w:pPr>
            <w:r w:rsidRPr="00E33D85">
              <w:rPr>
                <w:color w:val="000000"/>
              </w:rPr>
              <w:t>101</w:t>
            </w:r>
          </w:p>
        </w:tc>
        <w:tc>
          <w:tcPr>
            <w:tcW w:w="3237" w:type="dxa"/>
            <w:tcBorders>
              <w:top w:val="nil"/>
              <w:left w:val="nil"/>
              <w:bottom w:val="nil"/>
              <w:right w:val="single" w:sz="4" w:space="0" w:color="auto"/>
            </w:tcBorders>
            <w:vAlign w:val="bottom"/>
            <w:hideMark/>
          </w:tcPr>
          <w:p w14:paraId="2C12A8F3" w14:textId="77777777" w:rsidR="00DC03A4" w:rsidRPr="00E33D85" w:rsidRDefault="00DC03A4" w:rsidP="00FE53FB">
            <w:pPr>
              <w:spacing w:after="0" w:line="240" w:lineRule="auto"/>
              <w:rPr>
                <w:color w:val="000000"/>
              </w:rPr>
            </w:pPr>
            <w:r w:rsidRPr="00E33D85">
              <w:rPr>
                <w:color w:val="000000"/>
              </w:rPr>
              <w:t>See the reply fields missingField_0...N for which fields are missing. Resend the request with the complete information.</w:t>
            </w:r>
          </w:p>
        </w:tc>
      </w:tr>
      <w:tr w:rsidR="00DC03A4" w:rsidRPr="00E33D85" w14:paraId="171E2F07" w14:textId="77777777" w:rsidTr="00FE53FB">
        <w:trPr>
          <w:trHeight w:val="150"/>
        </w:trPr>
        <w:tc>
          <w:tcPr>
            <w:tcW w:w="2085" w:type="dxa"/>
            <w:tcBorders>
              <w:top w:val="nil"/>
              <w:left w:val="single" w:sz="4" w:space="0" w:color="auto"/>
              <w:bottom w:val="single" w:sz="4" w:space="0" w:color="auto"/>
              <w:right w:val="single" w:sz="4" w:space="0" w:color="auto"/>
            </w:tcBorders>
            <w:noWrap/>
            <w:vAlign w:val="center"/>
            <w:hideMark/>
          </w:tcPr>
          <w:p w14:paraId="0477EFAE" w14:textId="77777777"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0832890E" w14:textId="77777777"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15C0A353" w14:textId="77777777"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single" w:sz="4" w:space="0" w:color="auto"/>
              <w:right w:val="single" w:sz="4" w:space="0" w:color="auto"/>
            </w:tcBorders>
            <w:noWrap/>
            <w:vAlign w:val="bottom"/>
            <w:hideMark/>
          </w:tcPr>
          <w:p w14:paraId="1A465456" w14:textId="77777777" w:rsidR="00DC03A4" w:rsidRPr="00E33D85" w:rsidRDefault="00DC03A4" w:rsidP="00FE53FB">
            <w:pPr>
              <w:spacing w:after="0" w:line="240" w:lineRule="auto"/>
              <w:rPr>
                <w:color w:val="000000"/>
              </w:rPr>
            </w:pPr>
            <w:r w:rsidRPr="00E33D85">
              <w:rPr>
                <w:color w:val="000000"/>
              </w:rPr>
              <w:t> </w:t>
            </w:r>
          </w:p>
        </w:tc>
      </w:tr>
      <w:tr w:rsidR="00DC03A4" w:rsidRPr="00E33D85" w14:paraId="652D84F0" w14:textId="77777777" w:rsidTr="00FE53FB">
        <w:trPr>
          <w:trHeight w:val="135"/>
        </w:trPr>
        <w:tc>
          <w:tcPr>
            <w:tcW w:w="2085" w:type="dxa"/>
            <w:tcBorders>
              <w:top w:val="single" w:sz="4" w:space="0" w:color="auto"/>
              <w:left w:val="single" w:sz="4" w:space="0" w:color="auto"/>
              <w:bottom w:val="nil"/>
              <w:right w:val="single" w:sz="4" w:space="0" w:color="auto"/>
            </w:tcBorders>
            <w:noWrap/>
            <w:vAlign w:val="center"/>
            <w:hideMark/>
          </w:tcPr>
          <w:p w14:paraId="7BFED377" w14:textId="77777777" w:rsidR="00DC03A4" w:rsidRPr="00E33D85" w:rsidRDefault="00DC03A4" w:rsidP="00FE53FB">
            <w:pPr>
              <w:spacing w:after="0" w:line="240" w:lineRule="auto"/>
              <w:rPr>
                <w:color w:val="000000"/>
              </w:rPr>
            </w:pPr>
          </w:p>
        </w:tc>
        <w:tc>
          <w:tcPr>
            <w:tcW w:w="3690" w:type="dxa"/>
            <w:tcBorders>
              <w:top w:val="single" w:sz="4" w:space="0" w:color="auto"/>
              <w:left w:val="nil"/>
              <w:bottom w:val="nil"/>
              <w:right w:val="single" w:sz="4" w:space="0" w:color="auto"/>
            </w:tcBorders>
            <w:noWrap/>
            <w:vAlign w:val="bottom"/>
            <w:hideMark/>
          </w:tcPr>
          <w:p w14:paraId="7A0377B6" w14:textId="77777777" w:rsidR="00DC03A4" w:rsidRPr="00E33D85" w:rsidRDefault="00DC03A4" w:rsidP="00FE53FB">
            <w:pPr>
              <w:spacing w:after="0" w:line="240" w:lineRule="auto"/>
              <w:rPr>
                <w:color w:val="000000"/>
              </w:rPr>
            </w:pPr>
          </w:p>
        </w:tc>
        <w:tc>
          <w:tcPr>
            <w:tcW w:w="990" w:type="dxa"/>
            <w:tcBorders>
              <w:top w:val="single" w:sz="4" w:space="0" w:color="auto"/>
              <w:left w:val="nil"/>
              <w:bottom w:val="nil"/>
              <w:right w:val="single" w:sz="4" w:space="0" w:color="auto"/>
            </w:tcBorders>
            <w:noWrap/>
            <w:vAlign w:val="center"/>
            <w:hideMark/>
          </w:tcPr>
          <w:p w14:paraId="72146824" w14:textId="77777777" w:rsidR="00DC03A4" w:rsidRPr="00E33D85" w:rsidRDefault="00DC03A4" w:rsidP="00FE53FB">
            <w:pPr>
              <w:spacing w:after="0" w:line="240" w:lineRule="auto"/>
              <w:jc w:val="center"/>
              <w:rPr>
                <w:color w:val="000000"/>
              </w:rPr>
            </w:pPr>
          </w:p>
        </w:tc>
        <w:tc>
          <w:tcPr>
            <w:tcW w:w="3237" w:type="dxa"/>
            <w:tcBorders>
              <w:top w:val="single" w:sz="4" w:space="0" w:color="auto"/>
              <w:left w:val="nil"/>
              <w:bottom w:val="nil"/>
              <w:right w:val="single" w:sz="4" w:space="0" w:color="auto"/>
            </w:tcBorders>
            <w:noWrap/>
            <w:vAlign w:val="bottom"/>
            <w:hideMark/>
          </w:tcPr>
          <w:p w14:paraId="13EC23FE" w14:textId="77777777" w:rsidR="00DC03A4" w:rsidRPr="00E33D85" w:rsidRDefault="00DC03A4" w:rsidP="00FE53FB">
            <w:pPr>
              <w:spacing w:after="0" w:line="240" w:lineRule="auto"/>
              <w:rPr>
                <w:color w:val="000000"/>
              </w:rPr>
            </w:pPr>
          </w:p>
        </w:tc>
      </w:tr>
      <w:tr w:rsidR="00DC03A4" w:rsidRPr="00E33D85" w14:paraId="136F2409" w14:textId="77777777" w:rsidTr="00FE53FB">
        <w:trPr>
          <w:trHeight w:val="1200"/>
        </w:trPr>
        <w:tc>
          <w:tcPr>
            <w:tcW w:w="2085" w:type="dxa"/>
            <w:tcBorders>
              <w:top w:val="nil"/>
              <w:left w:val="single" w:sz="4" w:space="0" w:color="auto"/>
              <w:bottom w:val="nil"/>
              <w:right w:val="single" w:sz="4" w:space="0" w:color="auto"/>
            </w:tcBorders>
            <w:noWrap/>
            <w:vAlign w:val="center"/>
            <w:hideMark/>
          </w:tcPr>
          <w:p w14:paraId="1E51D7D6" w14:textId="77777777" w:rsidR="00DC03A4" w:rsidRPr="00E33D85" w:rsidRDefault="00DC03A4" w:rsidP="00FE53FB">
            <w:pPr>
              <w:spacing w:after="0" w:line="240" w:lineRule="auto"/>
              <w:rPr>
                <w:color w:val="000000"/>
              </w:rPr>
            </w:pPr>
            <w:r w:rsidRPr="00E33D85">
              <w:rPr>
                <w:color w:val="000000"/>
              </w:rPr>
              <w:lastRenderedPageBreak/>
              <w:t>One or more fields in the request contain invalid data.</w:t>
            </w:r>
          </w:p>
        </w:tc>
        <w:tc>
          <w:tcPr>
            <w:tcW w:w="3690" w:type="dxa"/>
            <w:tcBorders>
              <w:top w:val="nil"/>
              <w:left w:val="nil"/>
              <w:bottom w:val="nil"/>
              <w:right w:val="single" w:sz="4" w:space="0" w:color="auto"/>
            </w:tcBorders>
            <w:vAlign w:val="bottom"/>
            <w:hideMark/>
          </w:tcPr>
          <w:p w14:paraId="44D1EEC1" w14:textId="77777777" w:rsidR="00DC03A4" w:rsidRPr="00E33D85" w:rsidRDefault="00DC03A4" w:rsidP="00FE53FB">
            <w:pPr>
              <w:spacing w:after="0" w:line="240" w:lineRule="auto"/>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44C13CED" w14:textId="77777777" w:rsidR="00DC03A4" w:rsidRPr="00E33D85" w:rsidRDefault="00DC03A4" w:rsidP="00FE53FB">
            <w:pPr>
              <w:spacing w:after="0" w:line="240" w:lineRule="auto"/>
              <w:jc w:val="center"/>
              <w:rPr>
                <w:color w:val="000000"/>
              </w:rPr>
            </w:pPr>
            <w:r w:rsidRPr="00E33D85">
              <w:rPr>
                <w:color w:val="000000"/>
              </w:rPr>
              <w:t>102</w:t>
            </w:r>
          </w:p>
        </w:tc>
        <w:tc>
          <w:tcPr>
            <w:tcW w:w="3237" w:type="dxa"/>
            <w:tcBorders>
              <w:top w:val="nil"/>
              <w:left w:val="nil"/>
              <w:bottom w:val="nil"/>
              <w:right w:val="single" w:sz="4" w:space="0" w:color="auto"/>
            </w:tcBorders>
            <w:vAlign w:val="bottom"/>
            <w:hideMark/>
          </w:tcPr>
          <w:p w14:paraId="444B2FA2" w14:textId="77777777" w:rsidR="00DC03A4" w:rsidRPr="00E33D85" w:rsidRDefault="00DC03A4" w:rsidP="00FE53FB">
            <w:pPr>
              <w:spacing w:after="0" w:line="240" w:lineRule="auto"/>
              <w:rPr>
                <w:color w:val="000000"/>
              </w:rPr>
            </w:pPr>
            <w:r w:rsidRPr="00E33D85">
              <w:rPr>
                <w:color w:val="000000"/>
              </w:rPr>
              <w:t>See the reply fields invalidField_0...N for which fields are invalid. Resend the request with the correct information.</w:t>
            </w:r>
          </w:p>
        </w:tc>
      </w:tr>
      <w:tr w:rsidR="00DC03A4" w:rsidRPr="00E33D85" w14:paraId="7D162C6B" w14:textId="77777777" w:rsidTr="00FE53FB">
        <w:trPr>
          <w:trHeight w:val="300"/>
        </w:trPr>
        <w:tc>
          <w:tcPr>
            <w:tcW w:w="2085" w:type="dxa"/>
            <w:tcBorders>
              <w:top w:val="nil"/>
              <w:left w:val="single" w:sz="4" w:space="0" w:color="auto"/>
              <w:bottom w:val="nil"/>
              <w:right w:val="single" w:sz="4" w:space="0" w:color="auto"/>
            </w:tcBorders>
            <w:noWrap/>
            <w:vAlign w:val="center"/>
            <w:hideMark/>
          </w:tcPr>
          <w:p w14:paraId="29C61A01" w14:textId="77777777"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2FE05CB3" w14:textId="77777777"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4D510BAE" w14:textId="77777777"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nil"/>
              <w:right w:val="single" w:sz="4" w:space="0" w:color="auto"/>
            </w:tcBorders>
            <w:noWrap/>
            <w:vAlign w:val="bottom"/>
            <w:hideMark/>
          </w:tcPr>
          <w:p w14:paraId="3939E515" w14:textId="77777777" w:rsidR="00DC03A4" w:rsidRPr="00E33D85" w:rsidRDefault="00DC03A4" w:rsidP="00FE53FB">
            <w:pPr>
              <w:spacing w:after="0" w:line="240" w:lineRule="auto"/>
              <w:rPr>
                <w:color w:val="000000"/>
              </w:rPr>
            </w:pPr>
            <w:r w:rsidRPr="00E33D85">
              <w:rPr>
                <w:color w:val="000000"/>
              </w:rPr>
              <w:t> </w:t>
            </w:r>
          </w:p>
        </w:tc>
      </w:tr>
      <w:tr w:rsidR="00DC03A4" w:rsidRPr="00E33D85" w14:paraId="2CB6DD00" w14:textId="77777777"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56B30440" w14:textId="77777777" w:rsidR="00DC03A4" w:rsidRPr="00E33D85" w:rsidRDefault="00DC03A4" w:rsidP="00FE53FB">
            <w:pPr>
              <w:spacing w:after="0" w:line="240" w:lineRule="auto"/>
              <w:rPr>
                <w:b/>
                <w:bCs/>
                <w:color w:val="000000"/>
              </w:rPr>
            </w:pPr>
            <w:r w:rsidRPr="00E33D85">
              <w:rPr>
                <w:b/>
                <w:bCs/>
                <w:color w:val="000000"/>
              </w:rPr>
              <w:t>System Errors</w:t>
            </w:r>
          </w:p>
        </w:tc>
      </w:tr>
      <w:tr w:rsidR="00DC03A4" w:rsidRPr="00E33D85" w14:paraId="02AF1F4C" w14:textId="77777777" w:rsidTr="00FE53FB">
        <w:trPr>
          <w:trHeight w:val="900"/>
        </w:trPr>
        <w:tc>
          <w:tcPr>
            <w:tcW w:w="2085" w:type="dxa"/>
            <w:tcBorders>
              <w:top w:val="nil"/>
              <w:left w:val="single" w:sz="4" w:space="0" w:color="auto"/>
              <w:bottom w:val="nil"/>
              <w:right w:val="single" w:sz="4" w:space="0" w:color="auto"/>
            </w:tcBorders>
            <w:noWrap/>
            <w:vAlign w:val="center"/>
            <w:hideMark/>
          </w:tcPr>
          <w:p w14:paraId="7E4902FE" w14:textId="77777777" w:rsidR="00DC03A4" w:rsidRPr="00E33D85" w:rsidRDefault="00DC03A4" w:rsidP="00FE53FB">
            <w:pPr>
              <w:spacing w:after="0" w:line="240" w:lineRule="auto"/>
              <w:rPr>
                <w:color w:val="000000"/>
              </w:rPr>
            </w:pPr>
            <w:r w:rsidRPr="00E33D85">
              <w:rPr>
                <w:color w:val="000000"/>
              </w:rPr>
              <w:t>General system failure.</w:t>
            </w:r>
          </w:p>
        </w:tc>
        <w:tc>
          <w:tcPr>
            <w:tcW w:w="3690" w:type="dxa"/>
            <w:tcBorders>
              <w:top w:val="nil"/>
              <w:left w:val="nil"/>
              <w:bottom w:val="nil"/>
              <w:right w:val="single" w:sz="4" w:space="0" w:color="auto"/>
            </w:tcBorders>
            <w:vAlign w:val="bottom"/>
            <w:hideMark/>
          </w:tcPr>
          <w:p w14:paraId="5204BABD" w14:textId="77777777" w:rsidR="00DC03A4" w:rsidRPr="00E33D85" w:rsidRDefault="00DC03A4" w:rsidP="00FE53FB">
            <w:pPr>
              <w:spacing w:after="0" w:line="240" w:lineRule="auto"/>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1A7CD73A" w14:textId="77777777" w:rsidR="00DC03A4" w:rsidRPr="00E33D85" w:rsidRDefault="00DC03A4" w:rsidP="00FE53FB">
            <w:pPr>
              <w:spacing w:after="0" w:line="240" w:lineRule="auto"/>
              <w:jc w:val="center"/>
              <w:rPr>
                <w:color w:val="000000"/>
              </w:rPr>
            </w:pPr>
            <w:r w:rsidRPr="00E33D85">
              <w:rPr>
                <w:color w:val="000000"/>
              </w:rPr>
              <w:t>150</w:t>
            </w:r>
          </w:p>
        </w:tc>
        <w:tc>
          <w:tcPr>
            <w:tcW w:w="3237" w:type="dxa"/>
            <w:tcBorders>
              <w:top w:val="nil"/>
              <w:left w:val="nil"/>
              <w:bottom w:val="nil"/>
              <w:right w:val="single" w:sz="4" w:space="0" w:color="auto"/>
            </w:tcBorders>
            <w:vAlign w:val="center"/>
            <w:hideMark/>
          </w:tcPr>
          <w:p w14:paraId="42599B7F" w14:textId="77777777" w:rsidR="00DC03A4" w:rsidRPr="00E33D85" w:rsidRDefault="00DC03A4" w:rsidP="00FE53FB">
            <w:pPr>
              <w:spacing w:after="0" w:line="240" w:lineRule="auto"/>
              <w:rPr>
                <w:color w:val="000000"/>
              </w:rPr>
            </w:pPr>
            <w:r w:rsidRPr="00E33D85">
              <w:rPr>
                <w:color w:val="000000"/>
              </w:rPr>
              <w:t>Wait a few minutes and resend the request.</w:t>
            </w:r>
          </w:p>
        </w:tc>
      </w:tr>
      <w:tr w:rsidR="00DC03A4" w:rsidRPr="00E33D85" w14:paraId="459B32F7" w14:textId="77777777" w:rsidTr="00FE53FB">
        <w:trPr>
          <w:trHeight w:val="135"/>
        </w:trPr>
        <w:tc>
          <w:tcPr>
            <w:tcW w:w="2085" w:type="dxa"/>
            <w:tcBorders>
              <w:top w:val="nil"/>
              <w:left w:val="single" w:sz="4" w:space="0" w:color="auto"/>
              <w:bottom w:val="single" w:sz="4" w:space="0" w:color="auto"/>
              <w:right w:val="single" w:sz="4" w:space="0" w:color="auto"/>
            </w:tcBorders>
            <w:noWrap/>
            <w:vAlign w:val="center"/>
            <w:hideMark/>
          </w:tcPr>
          <w:p w14:paraId="13505704" w14:textId="77777777"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0C26F4F9" w14:textId="77777777"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4D90A7A2" w14:textId="77777777"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14:paraId="417BCE03" w14:textId="77777777" w:rsidR="00DC03A4" w:rsidRPr="00E33D85" w:rsidRDefault="00DC03A4" w:rsidP="00FE53FB">
            <w:pPr>
              <w:spacing w:after="0" w:line="240" w:lineRule="auto"/>
              <w:rPr>
                <w:color w:val="000000"/>
              </w:rPr>
            </w:pPr>
            <w:r w:rsidRPr="00E33D85">
              <w:rPr>
                <w:color w:val="000000"/>
              </w:rPr>
              <w:t> </w:t>
            </w:r>
          </w:p>
        </w:tc>
      </w:tr>
      <w:tr w:rsidR="00DC03A4" w:rsidRPr="00E33D85" w14:paraId="5B286B35" w14:textId="77777777" w:rsidTr="00FE53FB">
        <w:trPr>
          <w:trHeight w:val="150"/>
        </w:trPr>
        <w:tc>
          <w:tcPr>
            <w:tcW w:w="2085" w:type="dxa"/>
            <w:tcBorders>
              <w:top w:val="single" w:sz="4" w:space="0" w:color="auto"/>
              <w:left w:val="single" w:sz="4" w:space="0" w:color="auto"/>
              <w:bottom w:val="nil"/>
              <w:right w:val="single" w:sz="4" w:space="0" w:color="auto"/>
            </w:tcBorders>
            <w:noWrap/>
            <w:vAlign w:val="center"/>
            <w:hideMark/>
          </w:tcPr>
          <w:p w14:paraId="6DFEFA74" w14:textId="77777777" w:rsidR="00DC03A4" w:rsidRPr="00E33D85" w:rsidRDefault="00DC03A4" w:rsidP="00FE53FB">
            <w:pPr>
              <w:spacing w:after="0" w:line="240" w:lineRule="auto"/>
              <w:rPr>
                <w:color w:val="000000"/>
              </w:rPr>
            </w:pPr>
          </w:p>
        </w:tc>
        <w:tc>
          <w:tcPr>
            <w:tcW w:w="3690" w:type="dxa"/>
            <w:tcBorders>
              <w:top w:val="single" w:sz="4" w:space="0" w:color="auto"/>
              <w:left w:val="nil"/>
              <w:bottom w:val="nil"/>
              <w:right w:val="single" w:sz="4" w:space="0" w:color="auto"/>
            </w:tcBorders>
            <w:noWrap/>
            <w:vAlign w:val="bottom"/>
            <w:hideMark/>
          </w:tcPr>
          <w:p w14:paraId="69DB3457" w14:textId="77777777" w:rsidR="00DC03A4" w:rsidRPr="00E33D85" w:rsidRDefault="00DC03A4" w:rsidP="00FE53FB">
            <w:pPr>
              <w:spacing w:after="0" w:line="240" w:lineRule="auto"/>
              <w:rPr>
                <w:color w:val="000000"/>
              </w:rPr>
            </w:pPr>
          </w:p>
        </w:tc>
        <w:tc>
          <w:tcPr>
            <w:tcW w:w="990" w:type="dxa"/>
            <w:tcBorders>
              <w:top w:val="single" w:sz="4" w:space="0" w:color="auto"/>
              <w:left w:val="nil"/>
              <w:bottom w:val="nil"/>
              <w:right w:val="single" w:sz="4" w:space="0" w:color="auto"/>
            </w:tcBorders>
            <w:noWrap/>
            <w:vAlign w:val="center"/>
            <w:hideMark/>
          </w:tcPr>
          <w:p w14:paraId="1973E5B8" w14:textId="77777777" w:rsidR="00DC03A4" w:rsidRPr="00E33D85" w:rsidRDefault="00DC03A4" w:rsidP="00FE53FB">
            <w:pPr>
              <w:spacing w:after="0" w:line="240" w:lineRule="auto"/>
              <w:jc w:val="center"/>
              <w:rPr>
                <w:color w:val="000000"/>
              </w:rPr>
            </w:pPr>
          </w:p>
        </w:tc>
        <w:tc>
          <w:tcPr>
            <w:tcW w:w="3237" w:type="dxa"/>
            <w:tcBorders>
              <w:top w:val="single" w:sz="4" w:space="0" w:color="auto"/>
              <w:left w:val="nil"/>
              <w:bottom w:val="nil"/>
              <w:right w:val="single" w:sz="4" w:space="0" w:color="auto"/>
            </w:tcBorders>
            <w:vAlign w:val="center"/>
            <w:hideMark/>
          </w:tcPr>
          <w:p w14:paraId="0E407DD7" w14:textId="77777777" w:rsidR="00DC03A4" w:rsidRPr="00E33D85" w:rsidRDefault="00DC03A4" w:rsidP="00FE53FB">
            <w:pPr>
              <w:spacing w:after="0" w:line="240" w:lineRule="auto"/>
              <w:rPr>
                <w:color w:val="000000"/>
              </w:rPr>
            </w:pPr>
          </w:p>
        </w:tc>
      </w:tr>
      <w:tr w:rsidR="00DC03A4" w:rsidRPr="00E33D85" w14:paraId="1AB89CB2" w14:textId="77777777" w:rsidTr="00FE53FB">
        <w:trPr>
          <w:trHeight w:val="900"/>
        </w:trPr>
        <w:tc>
          <w:tcPr>
            <w:tcW w:w="2085" w:type="dxa"/>
            <w:tcBorders>
              <w:top w:val="nil"/>
              <w:left w:val="single" w:sz="4" w:space="0" w:color="auto"/>
              <w:bottom w:val="nil"/>
              <w:right w:val="single" w:sz="4" w:space="0" w:color="auto"/>
            </w:tcBorders>
            <w:noWrap/>
            <w:vAlign w:val="center"/>
            <w:hideMark/>
          </w:tcPr>
          <w:p w14:paraId="38A5C2BF" w14:textId="77777777" w:rsidR="00DC03A4" w:rsidRPr="00E33D85" w:rsidRDefault="00DC03A4" w:rsidP="00FE53FB">
            <w:pPr>
              <w:spacing w:after="0" w:line="240" w:lineRule="auto"/>
              <w:rPr>
                <w:color w:val="000000"/>
              </w:rPr>
            </w:pPr>
            <w:r w:rsidRPr="00E33D85">
              <w:rPr>
                <w:color w:val="000000"/>
              </w:rPr>
              <w:t xml:space="preserve">The request was received but there was a server time-out. </w:t>
            </w:r>
          </w:p>
        </w:tc>
        <w:tc>
          <w:tcPr>
            <w:tcW w:w="3690" w:type="dxa"/>
            <w:tcBorders>
              <w:top w:val="nil"/>
              <w:left w:val="nil"/>
              <w:bottom w:val="nil"/>
              <w:right w:val="single" w:sz="4" w:space="0" w:color="auto"/>
            </w:tcBorders>
            <w:vAlign w:val="bottom"/>
            <w:hideMark/>
          </w:tcPr>
          <w:p w14:paraId="4A2CE1D8" w14:textId="77777777" w:rsidR="00DC03A4" w:rsidRPr="00E33D85" w:rsidRDefault="00DC03A4" w:rsidP="00FE53FB">
            <w:pPr>
              <w:spacing w:after="0" w:line="240" w:lineRule="auto"/>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36E0E7BF" w14:textId="77777777" w:rsidR="00DC03A4" w:rsidRPr="00E33D85" w:rsidRDefault="00DC03A4" w:rsidP="00FE53FB">
            <w:pPr>
              <w:spacing w:after="0" w:line="240" w:lineRule="auto"/>
              <w:jc w:val="center"/>
              <w:rPr>
                <w:color w:val="000000"/>
              </w:rPr>
            </w:pPr>
            <w:r w:rsidRPr="00E33D85">
              <w:rPr>
                <w:color w:val="000000"/>
              </w:rPr>
              <w:t>151</w:t>
            </w:r>
          </w:p>
        </w:tc>
        <w:tc>
          <w:tcPr>
            <w:tcW w:w="3237" w:type="dxa"/>
            <w:tcBorders>
              <w:top w:val="nil"/>
              <w:left w:val="nil"/>
              <w:bottom w:val="nil"/>
              <w:right w:val="single" w:sz="4" w:space="0" w:color="auto"/>
            </w:tcBorders>
            <w:vAlign w:val="center"/>
            <w:hideMark/>
          </w:tcPr>
          <w:p w14:paraId="6D2760C7" w14:textId="77777777" w:rsidR="00DC03A4" w:rsidRPr="00E33D85" w:rsidRDefault="00DC03A4" w:rsidP="00FE53FB">
            <w:pPr>
              <w:spacing w:after="0" w:line="240" w:lineRule="auto"/>
              <w:rPr>
                <w:color w:val="000000"/>
              </w:rPr>
            </w:pPr>
            <w:r w:rsidRPr="00E33D85">
              <w:rPr>
                <w:color w:val="000000"/>
              </w:rPr>
              <w:t>Wait a few minutes and resend the request.</w:t>
            </w:r>
          </w:p>
        </w:tc>
      </w:tr>
      <w:tr w:rsidR="00DC03A4" w:rsidRPr="00E33D85" w14:paraId="02854AC1" w14:textId="77777777" w:rsidTr="00FE53FB">
        <w:trPr>
          <w:trHeight w:val="165"/>
        </w:trPr>
        <w:tc>
          <w:tcPr>
            <w:tcW w:w="2085" w:type="dxa"/>
            <w:tcBorders>
              <w:top w:val="nil"/>
              <w:left w:val="single" w:sz="4" w:space="0" w:color="auto"/>
              <w:bottom w:val="single" w:sz="4" w:space="0" w:color="auto"/>
              <w:right w:val="single" w:sz="4" w:space="0" w:color="auto"/>
            </w:tcBorders>
            <w:noWrap/>
            <w:vAlign w:val="center"/>
            <w:hideMark/>
          </w:tcPr>
          <w:p w14:paraId="37600971" w14:textId="77777777"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7A571767" w14:textId="77777777"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7A29C513" w14:textId="77777777"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14:paraId="2F7A5114" w14:textId="77777777" w:rsidR="00DC03A4" w:rsidRPr="00E33D85" w:rsidRDefault="00DC03A4" w:rsidP="00FE53FB">
            <w:pPr>
              <w:spacing w:after="0" w:line="240" w:lineRule="auto"/>
              <w:rPr>
                <w:color w:val="000000"/>
              </w:rPr>
            </w:pPr>
            <w:r w:rsidRPr="00E33D85">
              <w:rPr>
                <w:color w:val="000000"/>
              </w:rPr>
              <w:t> </w:t>
            </w:r>
          </w:p>
        </w:tc>
      </w:tr>
      <w:tr w:rsidR="00DC03A4" w:rsidRPr="00E33D85" w14:paraId="5AC8E0A2" w14:textId="77777777" w:rsidTr="00FE53FB">
        <w:trPr>
          <w:trHeight w:val="120"/>
        </w:trPr>
        <w:tc>
          <w:tcPr>
            <w:tcW w:w="2085" w:type="dxa"/>
            <w:tcBorders>
              <w:top w:val="single" w:sz="4" w:space="0" w:color="auto"/>
              <w:left w:val="single" w:sz="4" w:space="0" w:color="auto"/>
              <w:bottom w:val="nil"/>
              <w:right w:val="single" w:sz="4" w:space="0" w:color="auto"/>
            </w:tcBorders>
            <w:noWrap/>
            <w:vAlign w:val="center"/>
            <w:hideMark/>
          </w:tcPr>
          <w:p w14:paraId="4E918376" w14:textId="77777777" w:rsidR="00DC03A4" w:rsidRPr="00E33D85" w:rsidRDefault="00DC03A4" w:rsidP="00FE53FB">
            <w:pPr>
              <w:spacing w:after="0" w:line="240" w:lineRule="auto"/>
              <w:rPr>
                <w:color w:val="000000"/>
              </w:rPr>
            </w:pPr>
          </w:p>
        </w:tc>
        <w:tc>
          <w:tcPr>
            <w:tcW w:w="3690" w:type="dxa"/>
            <w:tcBorders>
              <w:top w:val="single" w:sz="4" w:space="0" w:color="auto"/>
              <w:left w:val="nil"/>
              <w:bottom w:val="nil"/>
              <w:right w:val="single" w:sz="4" w:space="0" w:color="auto"/>
            </w:tcBorders>
            <w:noWrap/>
            <w:vAlign w:val="bottom"/>
            <w:hideMark/>
          </w:tcPr>
          <w:p w14:paraId="3F6D2C4C" w14:textId="77777777" w:rsidR="00DC03A4" w:rsidRPr="00E33D85" w:rsidRDefault="00DC03A4" w:rsidP="00FE53FB">
            <w:pPr>
              <w:spacing w:after="0" w:line="240" w:lineRule="auto"/>
              <w:rPr>
                <w:color w:val="000000"/>
              </w:rPr>
            </w:pPr>
          </w:p>
        </w:tc>
        <w:tc>
          <w:tcPr>
            <w:tcW w:w="990" w:type="dxa"/>
            <w:tcBorders>
              <w:top w:val="single" w:sz="4" w:space="0" w:color="auto"/>
              <w:left w:val="nil"/>
              <w:bottom w:val="nil"/>
              <w:right w:val="single" w:sz="4" w:space="0" w:color="auto"/>
            </w:tcBorders>
            <w:noWrap/>
            <w:vAlign w:val="center"/>
            <w:hideMark/>
          </w:tcPr>
          <w:p w14:paraId="5A4935B3" w14:textId="77777777" w:rsidR="00DC03A4" w:rsidRPr="00E33D85" w:rsidRDefault="00DC03A4" w:rsidP="00FE53FB">
            <w:pPr>
              <w:spacing w:after="0" w:line="240" w:lineRule="auto"/>
              <w:jc w:val="center"/>
              <w:rPr>
                <w:color w:val="000000"/>
              </w:rPr>
            </w:pPr>
          </w:p>
        </w:tc>
        <w:tc>
          <w:tcPr>
            <w:tcW w:w="3237" w:type="dxa"/>
            <w:tcBorders>
              <w:top w:val="single" w:sz="4" w:space="0" w:color="auto"/>
              <w:left w:val="nil"/>
              <w:bottom w:val="nil"/>
              <w:right w:val="single" w:sz="4" w:space="0" w:color="auto"/>
            </w:tcBorders>
            <w:vAlign w:val="center"/>
            <w:hideMark/>
          </w:tcPr>
          <w:p w14:paraId="459E08EA" w14:textId="77777777" w:rsidR="00DC03A4" w:rsidRPr="00E33D85" w:rsidRDefault="00DC03A4" w:rsidP="00FE53FB">
            <w:pPr>
              <w:spacing w:after="0" w:line="240" w:lineRule="auto"/>
              <w:rPr>
                <w:color w:val="000000"/>
              </w:rPr>
            </w:pPr>
          </w:p>
        </w:tc>
      </w:tr>
      <w:tr w:rsidR="00DC03A4" w:rsidRPr="00E33D85" w14:paraId="561C9AAF" w14:textId="77777777" w:rsidTr="00FE53FB">
        <w:trPr>
          <w:trHeight w:val="900"/>
        </w:trPr>
        <w:tc>
          <w:tcPr>
            <w:tcW w:w="2085" w:type="dxa"/>
            <w:tcBorders>
              <w:top w:val="nil"/>
              <w:left w:val="single" w:sz="4" w:space="0" w:color="auto"/>
              <w:bottom w:val="nil"/>
              <w:right w:val="single" w:sz="4" w:space="0" w:color="auto"/>
            </w:tcBorders>
            <w:noWrap/>
            <w:vAlign w:val="center"/>
            <w:hideMark/>
          </w:tcPr>
          <w:p w14:paraId="675E88B5" w14:textId="77777777" w:rsidR="00DC03A4" w:rsidRPr="00E33D85" w:rsidRDefault="00DC03A4" w:rsidP="00FE53FB">
            <w:pPr>
              <w:spacing w:after="0" w:line="240" w:lineRule="auto"/>
              <w:rPr>
                <w:color w:val="000000"/>
              </w:rPr>
            </w:pPr>
            <w:r w:rsidRPr="00E33D85">
              <w:rPr>
                <w:color w:val="000000"/>
              </w:rPr>
              <w:t>The request was received but there was a service time-out.</w:t>
            </w:r>
          </w:p>
        </w:tc>
        <w:tc>
          <w:tcPr>
            <w:tcW w:w="3690" w:type="dxa"/>
            <w:tcBorders>
              <w:top w:val="nil"/>
              <w:left w:val="nil"/>
              <w:bottom w:val="nil"/>
              <w:right w:val="single" w:sz="4" w:space="0" w:color="auto"/>
            </w:tcBorders>
            <w:vAlign w:val="bottom"/>
            <w:hideMark/>
          </w:tcPr>
          <w:p w14:paraId="30AF6A23" w14:textId="77777777" w:rsidR="00DC03A4" w:rsidRPr="00E33D85" w:rsidRDefault="00DC03A4" w:rsidP="00FE53FB">
            <w:pPr>
              <w:spacing w:after="0" w:line="240" w:lineRule="auto"/>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54878726" w14:textId="77777777" w:rsidR="00DC03A4" w:rsidRPr="00E33D85" w:rsidRDefault="00DC03A4" w:rsidP="00FE53FB">
            <w:pPr>
              <w:spacing w:after="0" w:line="240" w:lineRule="auto"/>
              <w:jc w:val="center"/>
              <w:rPr>
                <w:color w:val="000000"/>
              </w:rPr>
            </w:pPr>
            <w:r w:rsidRPr="00E33D85">
              <w:rPr>
                <w:color w:val="000000"/>
              </w:rPr>
              <w:t>152</w:t>
            </w:r>
          </w:p>
        </w:tc>
        <w:tc>
          <w:tcPr>
            <w:tcW w:w="3237" w:type="dxa"/>
            <w:tcBorders>
              <w:top w:val="nil"/>
              <w:left w:val="nil"/>
              <w:bottom w:val="nil"/>
              <w:right w:val="single" w:sz="4" w:space="0" w:color="auto"/>
            </w:tcBorders>
            <w:vAlign w:val="center"/>
            <w:hideMark/>
          </w:tcPr>
          <w:p w14:paraId="6E588CC0" w14:textId="77777777" w:rsidR="00DC03A4" w:rsidRPr="00E33D85" w:rsidRDefault="00DC03A4" w:rsidP="00FE53FB">
            <w:pPr>
              <w:spacing w:after="0" w:line="240" w:lineRule="auto"/>
              <w:rPr>
                <w:color w:val="000000"/>
              </w:rPr>
            </w:pPr>
            <w:r w:rsidRPr="00E33D85">
              <w:rPr>
                <w:color w:val="000000"/>
              </w:rPr>
              <w:t>Wait a few minutes and resend the request.</w:t>
            </w:r>
          </w:p>
        </w:tc>
      </w:tr>
      <w:tr w:rsidR="00DC03A4" w:rsidRPr="00E33D85" w14:paraId="432768B5" w14:textId="77777777" w:rsidTr="00FE53FB">
        <w:trPr>
          <w:trHeight w:val="180"/>
        </w:trPr>
        <w:tc>
          <w:tcPr>
            <w:tcW w:w="2085" w:type="dxa"/>
            <w:tcBorders>
              <w:top w:val="nil"/>
              <w:left w:val="single" w:sz="4" w:space="0" w:color="auto"/>
              <w:bottom w:val="single" w:sz="4" w:space="0" w:color="auto"/>
              <w:right w:val="single" w:sz="4" w:space="0" w:color="auto"/>
            </w:tcBorders>
            <w:noWrap/>
            <w:vAlign w:val="center"/>
            <w:hideMark/>
          </w:tcPr>
          <w:p w14:paraId="22670C02" w14:textId="77777777" w:rsidR="00DC03A4" w:rsidRPr="00E33D85" w:rsidRDefault="00DC03A4" w:rsidP="00FE53FB">
            <w:pPr>
              <w:spacing w:after="0" w:line="240" w:lineRule="auto"/>
              <w:rPr>
                <w:color w:val="000000"/>
              </w:rPr>
            </w:pPr>
          </w:p>
        </w:tc>
        <w:tc>
          <w:tcPr>
            <w:tcW w:w="3690" w:type="dxa"/>
            <w:tcBorders>
              <w:top w:val="nil"/>
              <w:left w:val="nil"/>
              <w:bottom w:val="single" w:sz="4" w:space="0" w:color="auto"/>
              <w:right w:val="single" w:sz="4" w:space="0" w:color="auto"/>
            </w:tcBorders>
            <w:vAlign w:val="bottom"/>
            <w:hideMark/>
          </w:tcPr>
          <w:p w14:paraId="664479CC" w14:textId="77777777" w:rsidR="00DC03A4" w:rsidRPr="00E33D85" w:rsidRDefault="00DC03A4" w:rsidP="00FE53FB">
            <w:pPr>
              <w:spacing w:after="0" w:line="240" w:lineRule="auto"/>
              <w:rPr>
                <w:color w:val="000000"/>
              </w:rPr>
            </w:pPr>
          </w:p>
        </w:tc>
        <w:tc>
          <w:tcPr>
            <w:tcW w:w="990" w:type="dxa"/>
            <w:tcBorders>
              <w:top w:val="nil"/>
              <w:left w:val="nil"/>
              <w:bottom w:val="single" w:sz="4" w:space="0" w:color="auto"/>
              <w:right w:val="single" w:sz="4" w:space="0" w:color="auto"/>
            </w:tcBorders>
            <w:noWrap/>
            <w:vAlign w:val="center"/>
            <w:hideMark/>
          </w:tcPr>
          <w:p w14:paraId="6C01757A" w14:textId="77777777" w:rsidR="00DC03A4" w:rsidRPr="00E33D85" w:rsidRDefault="00DC03A4" w:rsidP="00FE53FB">
            <w:pPr>
              <w:spacing w:after="0" w:line="240" w:lineRule="auto"/>
              <w:jc w:val="center"/>
              <w:rPr>
                <w:color w:val="000000"/>
              </w:rPr>
            </w:pPr>
          </w:p>
        </w:tc>
        <w:tc>
          <w:tcPr>
            <w:tcW w:w="3237" w:type="dxa"/>
            <w:tcBorders>
              <w:top w:val="nil"/>
              <w:left w:val="nil"/>
              <w:bottom w:val="single" w:sz="4" w:space="0" w:color="auto"/>
              <w:right w:val="single" w:sz="4" w:space="0" w:color="auto"/>
            </w:tcBorders>
            <w:vAlign w:val="center"/>
            <w:hideMark/>
          </w:tcPr>
          <w:p w14:paraId="0F04B884" w14:textId="77777777" w:rsidR="00DC03A4" w:rsidRPr="00E33D85" w:rsidRDefault="00DC03A4" w:rsidP="00FE53FB">
            <w:pPr>
              <w:spacing w:after="0" w:line="240" w:lineRule="auto"/>
              <w:rPr>
                <w:color w:val="000000"/>
              </w:rPr>
            </w:pPr>
          </w:p>
        </w:tc>
      </w:tr>
      <w:tr w:rsidR="00DC03A4" w:rsidRPr="00E33D85" w14:paraId="5E3F3358" w14:textId="77777777" w:rsidTr="00FE53FB">
        <w:trPr>
          <w:trHeight w:val="705"/>
        </w:trPr>
        <w:tc>
          <w:tcPr>
            <w:tcW w:w="2085" w:type="dxa"/>
            <w:tcBorders>
              <w:top w:val="single" w:sz="4" w:space="0" w:color="auto"/>
              <w:left w:val="single" w:sz="4" w:space="0" w:color="auto"/>
              <w:bottom w:val="nil"/>
              <w:right w:val="single" w:sz="4" w:space="0" w:color="auto"/>
            </w:tcBorders>
            <w:noWrap/>
            <w:vAlign w:val="center"/>
            <w:hideMark/>
          </w:tcPr>
          <w:p w14:paraId="59E8CFE7" w14:textId="77777777" w:rsidR="00DC03A4" w:rsidRPr="00E33D85" w:rsidRDefault="00DC03A4" w:rsidP="00FE53FB">
            <w:pPr>
              <w:spacing w:after="0" w:line="240" w:lineRule="auto"/>
            </w:pPr>
            <w:r w:rsidRPr="00E33D85">
              <w:t>The request just wait and then timeout, ends up as exception on the Demandware script</w:t>
            </w:r>
          </w:p>
        </w:tc>
        <w:tc>
          <w:tcPr>
            <w:tcW w:w="3690" w:type="dxa"/>
            <w:tcBorders>
              <w:top w:val="single" w:sz="4" w:space="0" w:color="auto"/>
              <w:left w:val="nil"/>
              <w:bottom w:val="nil"/>
              <w:right w:val="single" w:sz="4" w:space="0" w:color="auto"/>
            </w:tcBorders>
            <w:vAlign w:val="bottom"/>
            <w:hideMark/>
          </w:tcPr>
          <w:p w14:paraId="537CBD30" w14:textId="77777777" w:rsidR="00DC03A4" w:rsidRPr="00E33D85" w:rsidRDefault="00DC03A4" w:rsidP="00FE53FB">
            <w:pPr>
              <w:spacing w:after="0" w:line="240" w:lineRule="auto"/>
            </w:pPr>
            <w:r w:rsidRPr="00E33D85">
              <w:t>This could be one of the unique scenarios where CyberSource waits for the Merchant’s bank to authorize the order and exceeds timeout sets at the Demandware. This ends up into SOAP exception. Client code can handle this scenario differently.</w:t>
            </w:r>
          </w:p>
        </w:tc>
        <w:tc>
          <w:tcPr>
            <w:tcW w:w="990" w:type="dxa"/>
            <w:tcBorders>
              <w:top w:val="single" w:sz="4" w:space="0" w:color="auto"/>
              <w:left w:val="nil"/>
              <w:bottom w:val="nil"/>
              <w:right w:val="single" w:sz="4" w:space="0" w:color="auto"/>
            </w:tcBorders>
            <w:noWrap/>
            <w:vAlign w:val="center"/>
            <w:hideMark/>
          </w:tcPr>
          <w:p w14:paraId="7372C655" w14:textId="77777777" w:rsidR="00DC03A4" w:rsidRPr="00E33D85" w:rsidRDefault="00DC03A4" w:rsidP="00FE53FB">
            <w:pPr>
              <w:spacing w:after="0" w:line="240" w:lineRule="auto"/>
              <w:jc w:val="center"/>
            </w:pPr>
            <w:r w:rsidRPr="00E33D85">
              <w:rPr>
                <w:color w:val="000000"/>
              </w:rPr>
              <w:t>Script sets Reason Code to 999</w:t>
            </w:r>
          </w:p>
        </w:tc>
        <w:tc>
          <w:tcPr>
            <w:tcW w:w="3237" w:type="dxa"/>
            <w:tcBorders>
              <w:top w:val="single" w:sz="4" w:space="0" w:color="auto"/>
              <w:left w:val="nil"/>
              <w:bottom w:val="nil"/>
              <w:right w:val="single" w:sz="4" w:space="0" w:color="auto"/>
            </w:tcBorders>
            <w:vAlign w:val="center"/>
            <w:hideMark/>
          </w:tcPr>
          <w:p w14:paraId="152F9A4D" w14:textId="77777777" w:rsidR="00DC03A4" w:rsidRPr="00E33D85" w:rsidRDefault="00DC03A4" w:rsidP="00FE53FB">
            <w:pPr>
              <w:spacing w:after="0" w:line="240" w:lineRule="auto"/>
            </w:pPr>
            <w:r w:rsidRPr="00E33D85">
              <w:t xml:space="preserve">Handle at client’s end depending on business rules associated with this scenario. </w:t>
            </w:r>
          </w:p>
        </w:tc>
      </w:tr>
      <w:tr w:rsidR="00DC03A4" w:rsidRPr="00E33D85" w14:paraId="2CA2ED9B" w14:textId="77777777" w:rsidTr="00FE53FB">
        <w:trPr>
          <w:trHeight w:val="300"/>
        </w:trPr>
        <w:tc>
          <w:tcPr>
            <w:tcW w:w="2085" w:type="dxa"/>
            <w:tcBorders>
              <w:top w:val="nil"/>
              <w:left w:val="single" w:sz="4" w:space="0" w:color="auto"/>
              <w:bottom w:val="nil"/>
              <w:right w:val="single" w:sz="4" w:space="0" w:color="auto"/>
            </w:tcBorders>
            <w:noWrap/>
            <w:vAlign w:val="center"/>
            <w:hideMark/>
          </w:tcPr>
          <w:p w14:paraId="39A199BA" w14:textId="77777777"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0793377C" w14:textId="77777777"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35C44B64" w14:textId="77777777"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nil"/>
              <w:right w:val="single" w:sz="4" w:space="0" w:color="auto"/>
            </w:tcBorders>
            <w:vAlign w:val="center"/>
            <w:hideMark/>
          </w:tcPr>
          <w:p w14:paraId="468D0FC6" w14:textId="77777777" w:rsidR="00DC03A4" w:rsidRPr="00E33D85" w:rsidRDefault="00DC03A4" w:rsidP="00FE53FB">
            <w:pPr>
              <w:spacing w:after="0" w:line="240" w:lineRule="auto"/>
              <w:rPr>
                <w:color w:val="000000"/>
              </w:rPr>
            </w:pPr>
            <w:r w:rsidRPr="00E33D85">
              <w:rPr>
                <w:color w:val="000000"/>
              </w:rPr>
              <w:t> </w:t>
            </w:r>
          </w:p>
        </w:tc>
      </w:tr>
      <w:tr w:rsidR="00DC03A4" w:rsidRPr="00E33D85" w14:paraId="7872AED6" w14:textId="77777777"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01822283" w14:textId="77777777" w:rsidR="00DC03A4" w:rsidRPr="00E33D85" w:rsidRDefault="00DC03A4" w:rsidP="00FE53FB">
            <w:pPr>
              <w:spacing w:after="0" w:line="240" w:lineRule="auto"/>
              <w:rPr>
                <w:b/>
                <w:bCs/>
                <w:color w:val="000000"/>
              </w:rPr>
            </w:pPr>
            <w:r w:rsidRPr="00E33D85">
              <w:rPr>
                <w:b/>
                <w:bCs/>
                <w:color w:val="000000"/>
              </w:rPr>
              <w:t>Authorization denied errors</w:t>
            </w:r>
          </w:p>
        </w:tc>
      </w:tr>
      <w:tr w:rsidR="00DC03A4" w:rsidRPr="00E33D85" w14:paraId="0CA84A75" w14:textId="77777777" w:rsidTr="00FE53FB">
        <w:trPr>
          <w:trHeight w:val="600"/>
        </w:trPr>
        <w:tc>
          <w:tcPr>
            <w:tcW w:w="2085" w:type="dxa"/>
            <w:tcBorders>
              <w:top w:val="nil"/>
              <w:left w:val="single" w:sz="4" w:space="0" w:color="auto"/>
              <w:bottom w:val="nil"/>
              <w:right w:val="single" w:sz="4" w:space="0" w:color="auto"/>
            </w:tcBorders>
            <w:noWrap/>
            <w:vAlign w:val="center"/>
            <w:hideMark/>
          </w:tcPr>
          <w:p w14:paraId="62AA513C" w14:textId="77777777" w:rsidR="00DC03A4" w:rsidRPr="00E33D85" w:rsidRDefault="00DC03A4" w:rsidP="00FE53FB">
            <w:pPr>
              <w:spacing w:after="0" w:line="240" w:lineRule="auto"/>
              <w:rPr>
                <w:color w:val="000000"/>
              </w:rPr>
            </w:pPr>
            <w:r w:rsidRPr="00E33D85">
              <w:rPr>
                <w:color w:val="000000"/>
              </w:rPr>
              <w:t xml:space="preserve">Declined the request because the card has expired. </w:t>
            </w:r>
          </w:p>
        </w:tc>
        <w:tc>
          <w:tcPr>
            <w:tcW w:w="3690" w:type="dxa"/>
            <w:tcBorders>
              <w:top w:val="nil"/>
              <w:left w:val="nil"/>
              <w:bottom w:val="nil"/>
              <w:right w:val="single" w:sz="4" w:space="0" w:color="auto"/>
            </w:tcBorders>
            <w:vAlign w:val="bottom"/>
            <w:hideMark/>
          </w:tcPr>
          <w:p w14:paraId="3AFB5C2A" w14:textId="77777777" w:rsidR="00DC03A4" w:rsidRPr="00E33D85" w:rsidRDefault="00DC03A4" w:rsidP="00FE53FB">
            <w:pPr>
              <w:spacing w:after="0" w:line="240" w:lineRule="auto"/>
              <w:rPr>
                <w:color w:val="000000"/>
              </w:rPr>
            </w:pPr>
            <w:r w:rsidRPr="00E33D85">
              <w:rPr>
                <w:color w:val="000000"/>
              </w:rPr>
              <w:t>Show user “Auth denied” error message</w:t>
            </w:r>
          </w:p>
        </w:tc>
        <w:tc>
          <w:tcPr>
            <w:tcW w:w="990" w:type="dxa"/>
            <w:tcBorders>
              <w:top w:val="nil"/>
              <w:left w:val="nil"/>
              <w:bottom w:val="nil"/>
              <w:right w:val="single" w:sz="4" w:space="0" w:color="auto"/>
            </w:tcBorders>
            <w:noWrap/>
            <w:vAlign w:val="center"/>
            <w:hideMark/>
          </w:tcPr>
          <w:p w14:paraId="580B8A47" w14:textId="77777777" w:rsidR="00DC03A4" w:rsidRPr="00E33D85" w:rsidRDefault="00DC03A4" w:rsidP="00FE53FB">
            <w:pPr>
              <w:spacing w:after="0" w:line="240" w:lineRule="auto"/>
              <w:jc w:val="center"/>
              <w:rPr>
                <w:color w:val="000000"/>
              </w:rPr>
            </w:pPr>
            <w:r w:rsidRPr="00E33D85">
              <w:rPr>
                <w:color w:val="000000"/>
              </w:rPr>
              <w:t>202</w:t>
            </w:r>
          </w:p>
        </w:tc>
        <w:tc>
          <w:tcPr>
            <w:tcW w:w="3237" w:type="dxa"/>
            <w:tcBorders>
              <w:top w:val="nil"/>
              <w:left w:val="nil"/>
              <w:bottom w:val="nil"/>
              <w:right w:val="single" w:sz="4" w:space="0" w:color="auto"/>
            </w:tcBorders>
            <w:vAlign w:val="center"/>
            <w:hideMark/>
          </w:tcPr>
          <w:p w14:paraId="4DC4A986" w14:textId="77777777" w:rsidR="00DC03A4" w:rsidRPr="00E33D85" w:rsidRDefault="00DC03A4" w:rsidP="00FE53FB">
            <w:pPr>
              <w:spacing w:after="0" w:line="240" w:lineRule="auto"/>
              <w:rPr>
                <w:color w:val="000000"/>
              </w:rPr>
            </w:pPr>
            <w:r w:rsidRPr="00E33D85">
              <w:rPr>
                <w:color w:val="000000"/>
              </w:rPr>
              <w:t>Request a different card or another form of payment.</w:t>
            </w:r>
          </w:p>
        </w:tc>
      </w:tr>
      <w:tr w:rsidR="00DC03A4" w:rsidRPr="00E33D85" w14:paraId="03975375" w14:textId="77777777" w:rsidTr="00FE53FB">
        <w:trPr>
          <w:trHeight w:val="300"/>
        </w:trPr>
        <w:tc>
          <w:tcPr>
            <w:tcW w:w="2085" w:type="dxa"/>
            <w:tcBorders>
              <w:top w:val="nil"/>
              <w:left w:val="single" w:sz="4" w:space="0" w:color="auto"/>
              <w:bottom w:val="nil"/>
              <w:right w:val="single" w:sz="4" w:space="0" w:color="auto"/>
            </w:tcBorders>
            <w:noWrap/>
            <w:vAlign w:val="center"/>
            <w:hideMark/>
          </w:tcPr>
          <w:p w14:paraId="2F3D16A3" w14:textId="77777777"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559A4487" w14:textId="77777777"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1A43DCAA" w14:textId="77777777"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nil"/>
              <w:right w:val="single" w:sz="4" w:space="0" w:color="auto"/>
            </w:tcBorders>
            <w:vAlign w:val="center"/>
            <w:hideMark/>
          </w:tcPr>
          <w:p w14:paraId="387535A2" w14:textId="77777777" w:rsidR="00DC03A4" w:rsidRPr="00E33D85" w:rsidRDefault="00DC03A4" w:rsidP="00FE53FB">
            <w:pPr>
              <w:spacing w:after="0" w:line="240" w:lineRule="auto"/>
              <w:rPr>
                <w:color w:val="000000"/>
              </w:rPr>
            </w:pPr>
            <w:r w:rsidRPr="00E33D85">
              <w:rPr>
                <w:color w:val="000000"/>
              </w:rPr>
              <w:t> </w:t>
            </w:r>
          </w:p>
        </w:tc>
      </w:tr>
      <w:tr w:rsidR="00DC03A4" w:rsidRPr="00E33D85" w14:paraId="77A7B9A4" w14:textId="77777777" w:rsidTr="00FE53FB">
        <w:trPr>
          <w:trHeight w:val="90"/>
        </w:trPr>
        <w:tc>
          <w:tcPr>
            <w:tcW w:w="2085" w:type="dxa"/>
            <w:tcBorders>
              <w:top w:val="nil"/>
              <w:left w:val="single" w:sz="4" w:space="0" w:color="auto"/>
              <w:bottom w:val="single" w:sz="4" w:space="0" w:color="auto"/>
              <w:right w:val="single" w:sz="4" w:space="0" w:color="auto"/>
            </w:tcBorders>
            <w:noWrap/>
            <w:vAlign w:val="center"/>
            <w:hideMark/>
          </w:tcPr>
          <w:p w14:paraId="5F696D8B" w14:textId="77777777"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6A9C569E" w14:textId="77777777"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bottom"/>
            <w:hideMark/>
          </w:tcPr>
          <w:p w14:paraId="0AB3E589" w14:textId="77777777" w:rsidR="00DC03A4" w:rsidRPr="00E33D85" w:rsidRDefault="00DC03A4" w:rsidP="00FE53FB">
            <w:pPr>
              <w:spacing w:after="0" w:line="240" w:lineRule="auto"/>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14:paraId="32796F18" w14:textId="77777777" w:rsidR="00DC03A4" w:rsidRPr="00E33D85" w:rsidRDefault="00DC03A4" w:rsidP="00FE53FB">
            <w:pPr>
              <w:spacing w:after="0" w:line="240" w:lineRule="auto"/>
              <w:rPr>
                <w:color w:val="000000"/>
              </w:rPr>
            </w:pPr>
            <w:r w:rsidRPr="00E33D85">
              <w:rPr>
                <w:color w:val="000000"/>
              </w:rPr>
              <w:t> </w:t>
            </w:r>
          </w:p>
        </w:tc>
      </w:tr>
      <w:tr w:rsidR="00DC03A4" w:rsidRPr="00E33D85" w14:paraId="69040A5C" w14:textId="77777777" w:rsidTr="00FE53FB">
        <w:trPr>
          <w:trHeight w:val="195"/>
        </w:trPr>
        <w:tc>
          <w:tcPr>
            <w:tcW w:w="2085" w:type="dxa"/>
            <w:tcBorders>
              <w:top w:val="single" w:sz="4" w:space="0" w:color="auto"/>
              <w:left w:val="single" w:sz="4" w:space="0" w:color="auto"/>
              <w:bottom w:val="nil"/>
              <w:right w:val="single" w:sz="4" w:space="0" w:color="auto"/>
            </w:tcBorders>
            <w:noWrap/>
            <w:vAlign w:val="center"/>
            <w:hideMark/>
          </w:tcPr>
          <w:p w14:paraId="7889C52E" w14:textId="77777777" w:rsidR="00DC03A4" w:rsidRPr="00E33D85" w:rsidRDefault="00DC03A4" w:rsidP="00FE53FB">
            <w:pPr>
              <w:spacing w:after="0" w:line="240" w:lineRule="auto"/>
              <w:rPr>
                <w:color w:val="000000"/>
              </w:rPr>
            </w:pPr>
          </w:p>
        </w:tc>
        <w:tc>
          <w:tcPr>
            <w:tcW w:w="3690" w:type="dxa"/>
            <w:tcBorders>
              <w:top w:val="single" w:sz="4" w:space="0" w:color="auto"/>
              <w:left w:val="nil"/>
              <w:bottom w:val="nil"/>
              <w:right w:val="single" w:sz="4" w:space="0" w:color="auto"/>
            </w:tcBorders>
            <w:noWrap/>
            <w:vAlign w:val="bottom"/>
            <w:hideMark/>
          </w:tcPr>
          <w:p w14:paraId="585E789C" w14:textId="77777777" w:rsidR="00DC03A4" w:rsidRPr="00E33D85" w:rsidRDefault="00DC03A4" w:rsidP="00FE53FB">
            <w:pPr>
              <w:spacing w:after="0" w:line="240" w:lineRule="auto"/>
              <w:rPr>
                <w:color w:val="000000"/>
              </w:rPr>
            </w:pPr>
          </w:p>
        </w:tc>
        <w:tc>
          <w:tcPr>
            <w:tcW w:w="990" w:type="dxa"/>
            <w:tcBorders>
              <w:top w:val="single" w:sz="4" w:space="0" w:color="auto"/>
              <w:left w:val="nil"/>
              <w:bottom w:val="nil"/>
              <w:right w:val="single" w:sz="4" w:space="0" w:color="auto"/>
            </w:tcBorders>
            <w:noWrap/>
            <w:vAlign w:val="bottom"/>
            <w:hideMark/>
          </w:tcPr>
          <w:p w14:paraId="3B45DF19" w14:textId="77777777" w:rsidR="00DC03A4" w:rsidRPr="00E33D85" w:rsidRDefault="00DC03A4" w:rsidP="00FE53FB">
            <w:pPr>
              <w:spacing w:after="0" w:line="240" w:lineRule="auto"/>
              <w:rPr>
                <w:color w:val="000000"/>
              </w:rPr>
            </w:pPr>
          </w:p>
        </w:tc>
        <w:tc>
          <w:tcPr>
            <w:tcW w:w="3237" w:type="dxa"/>
            <w:tcBorders>
              <w:top w:val="single" w:sz="4" w:space="0" w:color="auto"/>
              <w:left w:val="nil"/>
              <w:bottom w:val="nil"/>
              <w:right w:val="single" w:sz="4" w:space="0" w:color="auto"/>
            </w:tcBorders>
            <w:vAlign w:val="center"/>
            <w:hideMark/>
          </w:tcPr>
          <w:p w14:paraId="028CA78A" w14:textId="77777777" w:rsidR="00DC03A4" w:rsidRPr="00E33D85" w:rsidRDefault="00DC03A4" w:rsidP="00FE53FB">
            <w:pPr>
              <w:spacing w:after="0" w:line="240" w:lineRule="auto"/>
              <w:rPr>
                <w:color w:val="000000"/>
              </w:rPr>
            </w:pPr>
          </w:p>
        </w:tc>
      </w:tr>
      <w:tr w:rsidR="00DC03A4" w:rsidRPr="00E33D85" w14:paraId="35EE887C" w14:textId="77777777" w:rsidTr="00FE53FB">
        <w:trPr>
          <w:trHeight w:val="600"/>
        </w:trPr>
        <w:tc>
          <w:tcPr>
            <w:tcW w:w="2085" w:type="dxa"/>
            <w:tcBorders>
              <w:top w:val="nil"/>
              <w:left w:val="single" w:sz="4" w:space="0" w:color="auto"/>
              <w:bottom w:val="nil"/>
              <w:right w:val="single" w:sz="4" w:space="0" w:color="auto"/>
            </w:tcBorders>
            <w:noWrap/>
            <w:vAlign w:val="center"/>
            <w:hideMark/>
          </w:tcPr>
          <w:p w14:paraId="5B0E5239" w14:textId="77777777" w:rsidR="00DC03A4" w:rsidRPr="00E33D85" w:rsidRDefault="00DC03A4" w:rsidP="00FE53FB">
            <w:pPr>
              <w:spacing w:after="0" w:line="240" w:lineRule="auto"/>
              <w:rPr>
                <w:color w:val="000000"/>
              </w:rPr>
            </w:pPr>
            <w:r w:rsidRPr="00E33D85">
              <w:rPr>
                <w:color w:val="000000"/>
              </w:rPr>
              <w:t>The account number is invalid.</w:t>
            </w:r>
          </w:p>
        </w:tc>
        <w:tc>
          <w:tcPr>
            <w:tcW w:w="3690" w:type="dxa"/>
            <w:tcBorders>
              <w:top w:val="nil"/>
              <w:left w:val="nil"/>
              <w:bottom w:val="nil"/>
              <w:right w:val="single" w:sz="4" w:space="0" w:color="auto"/>
            </w:tcBorders>
            <w:vAlign w:val="bottom"/>
            <w:hideMark/>
          </w:tcPr>
          <w:p w14:paraId="4F754DA4" w14:textId="77777777" w:rsidR="00DC03A4" w:rsidRPr="00E33D85" w:rsidRDefault="00DC03A4" w:rsidP="00FE53FB">
            <w:pPr>
              <w:spacing w:after="0" w:line="240" w:lineRule="auto"/>
              <w:rPr>
                <w:color w:val="000000"/>
              </w:rPr>
            </w:pPr>
            <w:r w:rsidRPr="00E33D85">
              <w:rPr>
                <w:color w:val="000000"/>
              </w:rPr>
              <w:t>Show user “Auth denied” error message</w:t>
            </w:r>
          </w:p>
        </w:tc>
        <w:tc>
          <w:tcPr>
            <w:tcW w:w="990" w:type="dxa"/>
            <w:tcBorders>
              <w:top w:val="nil"/>
              <w:left w:val="nil"/>
              <w:bottom w:val="nil"/>
              <w:right w:val="single" w:sz="4" w:space="0" w:color="auto"/>
            </w:tcBorders>
            <w:noWrap/>
            <w:vAlign w:val="center"/>
            <w:hideMark/>
          </w:tcPr>
          <w:p w14:paraId="62306CDC" w14:textId="77777777" w:rsidR="00DC03A4" w:rsidRPr="00E33D85" w:rsidRDefault="00DC03A4" w:rsidP="00FE53FB">
            <w:pPr>
              <w:spacing w:after="0" w:line="240" w:lineRule="auto"/>
              <w:jc w:val="center"/>
              <w:rPr>
                <w:color w:val="000000"/>
              </w:rPr>
            </w:pPr>
            <w:r w:rsidRPr="00E33D85">
              <w:rPr>
                <w:color w:val="000000"/>
              </w:rPr>
              <w:t>231</w:t>
            </w:r>
          </w:p>
        </w:tc>
        <w:tc>
          <w:tcPr>
            <w:tcW w:w="3237" w:type="dxa"/>
            <w:tcBorders>
              <w:top w:val="nil"/>
              <w:left w:val="nil"/>
              <w:bottom w:val="nil"/>
              <w:right w:val="single" w:sz="4" w:space="0" w:color="auto"/>
            </w:tcBorders>
            <w:vAlign w:val="center"/>
            <w:hideMark/>
          </w:tcPr>
          <w:p w14:paraId="76CD1D6B" w14:textId="77777777" w:rsidR="00DC03A4" w:rsidRPr="00E33D85" w:rsidRDefault="00DC03A4" w:rsidP="00FE53FB">
            <w:pPr>
              <w:spacing w:after="0" w:line="240" w:lineRule="auto"/>
              <w:rPr>
                <w:color w:val="000000"/>
              </w:rPr>
            </w:pPr>
            <w:r w:rsidRPr="00E33D85">
              <w:rPr>
                <w:color w:val="000000"/>
              </w:rPr>
              <w:t>Request a different card or other form of payment.</w:t>
            </w:r>
          </w:p>
        </w:tc>
      </w:tr>
      <w:tr w:rsidR="00DC03A4" w:rsidRPr="00E33D85" w14:paraId="6DE887F0" w14:textId="77777777" w:rsidTr="00FE53FB">
        <w:trPr>
          <w:trHeight w:val="300"/>
        </w:trPr>
        <w:tc>
          <w:tcPr>
            <w:tcW w:w="2085" w:type="dxa"/>
            <w:tcBorders>
              <w:top w:val="nil"/>
              <w:left w:val="single" w:sz="4" w:space="0" w:color="auto"/>
              <w:bottom w:val="single" w:sz="4" w:space="0" w:color="auto"/>
              <w:right w:val="single" w:sz="4" w:space="0" w:color="auto"/>
            </w:tcBorders>
            <w:noWrap/>
            <w:vAlign w:val="bottom"/>
            <w:hideMark/>
          </w:tcPr>
          <w:p w14:paraId="1AF6C535" w14:textId="77777777"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07F832A9" w14:textId="77777777"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57BC3DE8" w14:textId="77777777"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14:paraId="6B9FD62E" w14:textId="77777777" w:rsidR="00DC03A4" w:rsidRPr="00E33D85" w:rsidRDefault="00DC03A4" w:rsidP="00FE53FB">
            <w:pPr>
              <w:spacing w:after="0" w:line="240" w:lineRule="auto"/>
              <w:rPr>
                <w:color w:val="000000"/>
              </w:rPr>
            </w:pPr>
            <w:r w:rsidRPr="00E33D85">
              <w:rPr>
                <w:color w:val="000000"/>
              </w:rPr>
              <w:t> </w:t>
            </w:r>
          </w:p>
        </w:tc>
      </w:tr>
      <w:tr w:rsidR="00DC03A4" w:rsidRPr="00E33D85" w14:paraId="6D572FE8" w14:textId="77777777"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0CB3EB51" w14:textId="77777777" w:rsidR="00DC03A4" w:rsidRPr="00E33D85" w:rsidRDefault="00DC03A4" w:rsidP="00FE53FB">
            <w:pPr>
              <w:spacing w:after="0" w:line="240" w:lineRule="auto"/>
              <w:rPr>
                <w:b/>
                <w:bCs/>
                <w:color w:val="000000"/>
              </w:rPr>
            </w:pPr>
            <w:r w:rsidRPr="00E33D85">
              <w:rPr>
                <w:b/>
                <w:bCs/>
                <w:color w:val="000000"/>
              </w:rPr>
              <w:t>Gateway Account problem </w:t>
            </w:r>
          </w:p>
        </w:tc>
      </w:tr>
      <w:tr w:rsidR="00DC03A4" w:rsidRPr="00E33D85" w14:paraId="535437C0" w14:textId="77777777" w:rsidTr="00FE53FB">
        <w:trPr>
          <w:trHeight w:val="900"/>
        </w:trPr>
        <w:tc>
          <w:tcPr>
            <w:tcW w:w="2085" w:type="dxa"/>
            <w:tcBorders>
              <w:top w:val="single" w:sz="4" w:space="0" w:color="auto"/>
              <w:left w:val="single" w:sz="4" w:space="0" w:color="auto"/>
              <w:bottom w:val="nil"/>
              <w:right w:val="single" w:sz="4" w:space="0" w:color="auto"/>
            </w:tcBorders>
            <w:noWrap/>
            <w:vAlign w:val="center"/>
            <w:hideMark/>
          </w:tcPr>
          <w:p w14:paraId="44D5BAF0" w14:textId="77777777" w:rsidR="00DC03A4" w:rsidRPr="00E33D85" w:rsidRDefault="00DC03A4" w:rsidP="00FE53FB">
            <w:pPr>
              <w:spacing w:after="0" w:line="240" w:lineRule="auto"/>
              <w:rPr>
                <w:color w:val="000000"/>
              </w:rPr>
            </w:pPr>
            <w:r w:rsidRPr="00E33D85">
              <w:rPr>
                <w:color w:val="000000"/>
              </w:rPr>
              <w:t>There is a problem with your merchant configuration.</w:t>
            </w:r>
          </w:p>
        </w:tc>
        <w:tc>
          <w:tcPr>
            <w:tcW w:w="3690" w:type="dxa"/>
            <w:tcBorders>
              <w:top w:val="single" w:sz="4" w:space="0" w:color="auto"/>
              <w:left w:val="nil"/>
              <w:bottom w:val="nil"/>
              <w:right w:val="single" w:sz="4" w:space="0" w:color="auto"/>
            </w:tcBorders>
            <w:vAlign w:val="bottom"/>
            <w:hideMark/>
          </w:tcPr>
          <w:p w14:paraId="56715324" w14:textId="77777777" w:rsidR="00DC03A4" w:rsidRPr="00E33D85" w:rsidRDefault="00DC03A4" w:rsidP="00FE53FB">
            <w:pPr>
              <w:spacing w:after="0" w:line="240" w:lineRule="auto"/>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single" w:sz="4" w:space="0" w:color="auto"/>
              <w:left w:val="nil"/>
              <w:bottom w:val="nil"/>
              <w:right w:val="single" w:sz="4" w:space="0" w:color="auto"/>
            </w:tcBorders>
            <w:noWrap/>
            <w:vAlign w:val="center"/>
            <w:hideMark/>
          </w:tcPr>
          <w:p w14:paraId="548F70A2" w14:textId="77777777" w:rsidR="00DC03A4" w:rsidRPr="00E33D85" w:rsidRDefault="00DC03A4" w:rsidP="00FE53FB">
            <w:pPr>
              <w:spacing w:after="0" w:line="240" w:lineRule="auto"/>
              <w:jc w:val="center"/>
              <w:rPr>
                <w:color w:val="000000"/>
              </w:rPr>
            </w:pPr>
            <w:r w:rsidRPr="00E33D85">
              <w:rPr>
                <w:color w:val="000000"/>
              </w:rPr>
              <w:t>234</w:t>
            </w:r>
          </w:p>
        </w:tc>
        <w:tc>
          <w:tcPr>
            <w:tcW w:w="3237" w:type="dxa"/>
            <w:tcBorders>
              <w:top w:val="single" w:sz="4" w:space="0" w:color="auto"/>
              <w:left w:val="nil"/>
              <w:bottom w:val="nil"/>
              <w:right w:val="single" w:sz="4" w:space="0" w:color="auto"/>
            </w:tcBorders>
            <w:vAlign w:val="center"/>
            <w:hideMark/>
          </w:tcPr>
          <w:p w14:paraId="1DE0C78D" w14:textId="77777777" w:rsidR="00DC03A4" w:rsidRPr="00E33D85" w:rsidRDefault="00DC03A4" w:rsidP="00FE53FB">
            <w:pPr>
              <w:spacing w:after="0" w:line="240" w:lineRule="auto"/>
              <w:rPr>
                <w:color w:val="000000"/>
              </w:rPr>
            </w:pPr>
            <w:r w:rsidRPr="00E33D85">
              <w:rPr>
                <w:color w:val="000000"/>
              </w:rPr>
              <w:t xml:space="preserve">Do not resend the request. Contact Customer Support to correct the configuration </w:t>
            </w:r>
            <w:r w:rsidRPr="00E33D85">
              <w:rPr>
                <w:color w:val="000000"/>
              </w:rPr>
              <w:lastRenderedPageBreak/>
              <w:t>problem.</w:t>
            </w:r>
          </w:p>
        </w:tc>
      </w:tr>
      <w:tr w:rsidR="00DC03A4" w:rsidRPr="00E33D85" w14:paraId="1068A6B1" w14:textId="77777777" w:rsidTr="00FE53FB">
        <w:trPr>
          <w:trHeight w:val="300"/>
        </w:trPr>
        <w:tc>
          <w:tcPr>
            <w:tcW w:w="2085" w:type="dxa"/>
            <w:tcBorders>
              <w:top w:val="nil"/>
              <w:left w:val="single" w:sz="4" w:space="0" w:color="auto"/>
              <w:bottom w:val="nil"/>
              <w:right w:val="single" w:sz="4" w:space="0" w:color="auto"/>
            </w:tcBorders>
            <w:noWrap/>
            <w:vAlign w:val="bottom"/>
            <w:hideMark/>
          </w:tcPr>
          <w:p w14:paraId="60EB9E2F" w14:textId="77777777" w:rsidR="00DC03A4" w:rsidRPr="00E33D85" w:rsidRDefault="00DC03A4" w:rsidP="00FE53FB">
            <w:pPr>
              <w:spacing w:after="0" w:line="240" w:lineRule="auto"/>
              <w:rPr>
                <w:color w:val="000000"/>
              </w:rPr>
            </w:pPr>
            <w:r w:rsidRPr="00E33D85">
              <w:rPr>
                <w:color w:val="000000"/>
              </w:rPr>
              <w:lastRenderedPageBreak/>
              <w:t> </w:t>
            </w:r>
          </w:p>
        </w:tc>
        <w:tc>
          <w:tcPr>
            <w:tcW w:w="3690" w:type="dxa"/>
            <w:tcBorders>
              <w:top w:val="nil"/>
              <w:left w:val="nil"/>
              <w:bottom w:val="nil"/>
              <w:right w:val="single" w:sz="4" w:space="0" w:color="auto"/>
            </w:tcBorders>
            <w:noWrap/>
            <w:vAlign w:val="bottom"/>
            <w:hideMark/>
          </w:tcPr>
          <w:p w14:paraId="4A205E52" w14:textId="77777777"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56CF432F" w14:textId="77777777"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nil"/>
              <w:right w:val="single" w:sz="4" w:space="0" w:color="auto"/>
            </w:tcBorders>
            <w:vAlign w:val="bottom"/>
            <w:hideMark/>
          </w:tcPr>
          <w:p w14:paraId="68514248" w14:textId="77777777" w:rsidR="00DC03A4" w:rsidRPr="00E33D85" w:rsidRDefault="00DC03A4" w:rsidP="00FE53FB">
            <w:pPr>
              <w:spacing w:after="0" w:line="240" w:lineRule="auto"/>
              <w:rPr>
                <w:color w:val="000000"/>
              </w:rPr>
            </w:pPr>
            <w:r w:rsidRPr="00E33D85">
              <w:rPr>
                <w:color w:val="000000"/>
              </w:rPr>
              <w:t> </w:t>
            </w:r>
          </w:p>
        </w:tc>
      </w:tr>
      <w:tr w:rsidR="00DC03A4" w:rsidRPr="00E33D85" w14:paraId="48C6D868" w14:textId="77777777"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19CF824F" w14:textId="77777777" w:rsidR="00DC03A4" w:rsidRPr="00E33D85" w:rsidRDefault="00DC03A4" w:rsidP="00FE53FB">
            <w:pPr>
              <w:spacing w:after="0" w:line="240" w:lineRule="auto"/>
              <w:rPr>
                <w:b/>
                <w:bCs/>
                <w:color w:val="000000"/>
              </w:rPr>
            </w:pPr>
            <w:r w:rsidRPr="00E33D85">
              <w:rPr>
                <w:b/>
                <w:bCs/>
                <w:color w:val="000000"/>
              </w:rPr>
              <w:t>Fraud Management</w:t>
            </w:r>
          </w:p>
        </w:tc>
      </w:tr>
      <w:tr w:rsidR="00DC03A4" w:rsidRPr="00E33D85" w14:paraId="54E12F67" w14:textId="77777777" w:rsidTr="00FE53FB">
        <w:trPr>
          <w:trHeight w:val="900"/>
        </w:trPr>
        <w:tc>
          <w:tcPr>
            <w:tcW w:w="2085" w:type="dxa"/>
            <w:tcBorders>
              <w:top w:val="nil"/>
              <w:left w:val="single" w:sz="4" w:space="0" w:color="auto"/>
              <w:bottom w:val="nil"/>
              <w:right w:val="single" w:sz="4" w:space="0" w:color="auto"/>
            </w:tcBorders>
            <w:noWrap/>
            <w:vAlign w:val="center"/>
            <w:hideMark/>
          </w:tcPr>
          <w:p w14:paraId="0F68E11B" w14:textId="77777777" w:rsidR="00DC03A4" w:rsidRPr="00E33D85" w:rsidRDefault="00DC03A4" w:rsidP="00FE53FB">
            <w:pPr>
              <w:spacing w:after="0" w:line="240" w:lineRule="auto"/>
              <w:rPr>
                <w:color w:val="000000"/>
              </w:rPr>
            </w:pPr>
            <w:r w:rsidRPr="00E33D85">
              <w:rPr>
                <w:color w:val="000000"/>
              </w:rPr>
              <w:t>The fraud score exceeds your threshold.</w:t>
            </w:r>
          </w:p>
        </w:tc>
        <w:tc>
          <w:tcPr>
            <w:tcW w:w="3690" w:type="dxa"/>
            <w:tcBorders>
              <w:top w:val="nil"/>
              <w:left w:val="nil"/>
              <w:bottom w:val="nil"/>
              <w:right w:val="single" w:sz="4" w:space="0" w:color="auto"/>
            </w:tcBorders>
            <w:vAlign w:val="bottom"/>
            <w:hideMark/>
          </w:tcPr>
          <w:p w14:paraId="45907BAF" w14:textId="77777777" w:rsidR="00DC03A4" w:rsidRPr="00E33D85" w:rsidRDefault="00DC03A4" w:rsidP="00FE53FB">
            <w:pPr>
              <w:spacing w:after="0" w:line="240" w:lineRule="auto"/>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52E5CF3A" w14:textId="77777777" w:rsidR="00DC03A4" w:rsidRPr="00E33D85" w:rsidRDefault="00DC03A4" w:rsidP="00FE53FB">
            <w:pPr>
              <w:spacing w:after="0" w:line="240" w:lineRule="auto"/>
              <w:jc w:val="center"/>
              <w:rPr>
                <w:color w:val="000000"/>
              </w:rPr>
            </w:pPr>
            <w:r w:rsidRPr="00E33D85">
              <w:rPr>
                <w:color w:val="000000"/>
              </w:rPr>
              <w:t>400</w:t>
            </w:r>
          </w:p>
        </w:tc>
        <w:tc>
          <w:tcPr>
            <w:tcW w:w="3237" w:type="dxa"/>
            <w:tcBorders>
              <w:top w:val="nil"/>
              <w:left w:val="nil"/>
              <w:bottom w:val="nil"/>
              <w:right w:val="single" w:sz="4" w:space="0" w:color="auto"/>
            </w:tcBorders>
            <w:vAlign w:val="bottom"/>
            <w:hideMark/>
          </w:tcPr>
          <w:p w14:paraId="554BB810" w14:textId="77777777" w:rsidR="00DC03A4" w:rsidRPr="00E33D85" w:rsidRDefault="00DC03A4" w:rsidP="00FE53FB">
            <w:pPr>
              <w:spacing w:after="0" w:line="240" w:lineRule="auto"/>
              <w:rPr>
                <w:color w:val="000000"/>
              </w:rPr>
            </w:pPr>
            <w:r w:rsidRPr="00E33D85">
              <w:rPr>
                <w:color w:val="000000"/>
              </w:rPr>
              <w:t> </w:t>
            </w:r>
          </w:p>
        </w:tc>
      </w:tr>
      <w:tr w:rsidR="00DC03A4" w:rsidRPr="00E33D85" w14:paraId="604057F3" w14:textId="77777777" w:rsidTr="00FE53FB">
        <w:trPr>
          <w:trHeight w:val="300"/>
        </w:trPr>
        <w:tc>
          <w:tcPr>
            <w:tcW w:w="2085" w:type="dxa"/>
            <w:tcBorders>
              <w:top w:val="nil"/>
              <w:left w:val="single" w:sz="4" w:space="0" w:color="auto"/>
              <w:bottom w:val="single" w:sz="4" w:space="0" w:color="auto"/>
              <w:right w:val="single" w:sz="4" w:space="0" w:color="auto"/>
            </w:tcBorders>
            <w:noWrap/>
            <w:vAlign w:val="bottom"/>
            <w:hideMark/>
          </w:tcPr>
          <w:p w14:paraId="5DE46A58" w14:textId="77777777"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1ED08956" w14:textId="77777777"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41317A24" w14:textId="77777777"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bottom"/>
            <w:hideMark/>
          </w:tcPr>
          <w:p w14:paraId="22277F03" w14:textId="77777777" w:rsidR="00DC03A4" w:rsidRPr="00E33D85" w:rsidRDefault="00DC03A4" w:rsidP="00FE53FB">
            <w:pPr>
              <w:spacing w:after="0" w:line="240" w:lineRule="auto"/>
              <w:rPr>
                <w:color w:val="000000"/>
              </w:rPr>
            </w:pPr>
            <w:r w:rsidRPr="00E33D85">
              <w:rPr>
                <w:color w:val="000000"/>
              </w:rPr>
              <w:t> </w:t>
            </w:r>
          </w:p>
        </w:tc>
      </w:tr>
      <w:tr w:rsidR="00DC03A4" w:rsidRPr="00E33D85" w14:paraId="4D26BA47" w14:textId="77777777" w:rsidTr="00FE53FB">
        <w:trPr>
          <w:trHeight w:val="600"/>
        </w:trPr>
        <w:tc>
          <w:tcPr>
            <w:tcW w:w="2085" w:type="dxa"/>
            <w:tcBorders>
              <w:top w:val="single" w:sz="4" w:space="0" w:color="auto"/>
              <w:left w:val="single" w:sz="4" w:space="0" w:color="auto"/>
              <w:bottom w:val="nil"/>
              <w:right w:val="single" w:sz="4" w:space="0" w:color="auto"/>
            </w:tcBorders>
            <w:noWrap/>
            <w:vAlign w:val="center"/>
            <w:hideMark/>
          </w:tcPr>
          <w:p w14:paraId="1F7AF885" w14:textId="77777777" w:rsidR="00DC03A4" w:rsidRPr="00E33D85" w:rsidRDefault="00DC03A4" w:rsidP="00FE53FB">
            <w:pPr>
              <w:spacing w:after="0" w:line="240" w:lineRule="auto"/>
              <w:rPr>
                <w:color w:val="000000"/>
              </w:rPr>
            </w:pPr>
            <w:r w:rsidRPr="00E33D85">
              <w:rPr>
                <w:color w:val="000000"/>
              </w:rPr>
              <w:t>The order is marked for review by Decision Manager.</w:t>
            </w:r>
          </w:p>
        </w:tc>
        <w:tc>
          <w:tcPr>
            <w:tcW w:w="3690" w:type="dxa"/>
            <w:tcBorders>
              <w:top w:val="single" w:sz="4" w:space="0" w:color="auto"/>
              <w:left w:val="nil"/>
              <w:bottom w:val="nil"/>
              <w:right w:val="single" w:sz="4" w:space="0" w:color="auto"/>
            </w:tcBorders>
            <w:vAlign w:val="bottom"/>
            <w:hideMark/>
          </w:tcPr>
          <w:p w14:paraId="4B9CC7BA" w14:textId="77777777" w:rsidR="00DC03A4" w:rsidRPr="00E33D85" w:rsidRDefault="00DC03A4" w:rsidP="00FE53FB">
            <w:pPr>
              <w:spacing w:after="0" w:line="240" w:lineRule="auto"/>
              <w:rPr>
                <w:color w:val="000000"/>
              </w:rPr>
            </w:pPr>
            <w:r w:rsidRPr="00E33D85">
              <w:rPr>
                <w:color w:val="000000"/>
              </w:rPr>
              <w:t>Proceed with checkout</w:t>
            </w:r>
            <w:r w:rsidRPr="00E33D85">
              <w:rPr>
                <w:color w:val="000000"/>
              </w:rPr>
              <w:br/>
              <w:t>Leave DW order “unconfirmed”</w:t>
            </w:r>
          </w:p>
        </w:tc>
        <w:tc>
          <w:tcPr>
            <w:tcW w:w="990" w:type="dxa"/>
            <w:tcBorders>
              <w:top w:val="single" w:sz="4" w:space="0" w:color="auto"/>
              <w:left w:val="nil"/>
              <w:bottom w:val="nil"/>
              <w:right w:val="single" w:sz="4" w:space="0" w:color="auto"/>
            </w:tcBorders>
            <w:noWrap/>
            <w:vAlign w:val="center"/>
            <w:hideMark/>
          </w:tcPr>
          <w:p w14:paraId="58A71A5D" w14:textId="77777777" w:rsidR="00DC03A4" w:rsidRPr="00E33D85" w:rsidRDefault="00DC03A4" w:rsidP="00FE53FB">
            <w:pPr>
              <w:spacing w:after="0" w:line="240" w:lineRule="auto"/>
              <w:jc w:val="center"/>
              <w:rPr>
                <w:color w:val="000000"/>
              </w:rPr>
            </w:pPr>
            <w:r w:rsidRPr="00E33D85">
              <w:rPr>
                <w:color w:val="000000"/>
              </w:rPr>
              <w:t>480</w:t>
            </w:r>
          </w:p>
        </w:tc>
        <w:tc>
          <w:tcPr>
            <w:tcW w:w="3237" w:type="dxa"/>
            <w:tcBorders>
              <w:top w:val="single" w:sz="4" w:space="0" w:color="auto"/>
              <w:left w:val="nil"/>
              <w:bottom w:val="nil"/>
              <w:right w:val="single" w:sz="4" w:space="0" w:color="auto"/>
            </w:tcBorders>
            <w:noWrap/>
            <w:vAlign w:val="bottom"/>
            <w:hideMark/>
          </w:tcPr>
          <w:p w14:paraId="1DAB3BED" w14:textId="77777777" w:rsidR="00DC03A4" w:rsidRPr="00E33D85" w:rsidRDefault="00DC03A4" w:rsidP="00FE53FB">
            <w:pPr>
              <w:spacing w:after="0" w:line="240" w:lineRule="auto"/>
              <w:rPr>
                <w:color w:val="000000"/>
              </w:rPr>
            </w:pPr>
            <w:r w:rsidRPr="00E33D85">
              <w:rPr>
                <w:color w:val="000000"/>
              </w:rPr>
              <w:t> </w:t>
            </w:r>
          </w:p>
        </w:tc>
      </w:tr>
      <w:tr w:rsidR="00DC03A4" w:rsidRPr="00E33D85" w14:paraId="1870DB7E" w14:textId="77777777" w:rsidTr="00FE53FB">
        <w:trPr>
          <w:trHeight w:val="300"/>
        </w:trPr>
        <w:tc>
          <w:tcPr>
            <w:tcW w:w="2085" w:type="dxa"/>
            <w:tcBorders>
              <w:top w:val="nil"/>
              <w:left w:val="single" w:sz="4" w:space="0" w:color="auto"/>
              <w:bottom w:val="single" w:sz="4" w:space="0" w:color="auto"/>
              <w:right w:val="single" w:sz="4" w:space="0" w:color="auto"/>
            </w:tcBorders>
            <w:noWrap/>
            <w:vAlign w:val="bottom"/>
            <w:hideMark/>
          </w:tcPr>
          <w:p w14:paraId="61C5250F" w14:textId="77777777"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632BA689" w14:textId="77777777"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1CA0B9CD" w14:textId="77777777"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single" w:sz="4" w:space="0" w:color="auto"/>
              <w:right w:val="single" w:sz="4" w:space="0" w:color="auto"/>
            </w:tcBorders>
            <w:noWrap/>
            <w:vAlign w:val="bottom"/>
            <w:hideMark/>
          </w:tcPr>
          <w:p w14:paraId="5D04B3C1" w14:textId="77777777" w:rsidR="00DC03A4" w:rsidRPr="00E33D85" w:rsidRDefault="00DC03A4" w:rsidP="00FE53FB">
            <w:pPr>
              <w:spacing w:after="0" w:line="240" w:lineRule="auto"/>
              <w:rPr>
                <w:color w:val="000000"/>
              </w:rPr>
            </w:pPr>
            <w:r w:rsidRPr="00E33D85">
              <w:rPr>
                <w:color w:val="000000"/>
              </w:rPr>
              <w:t> </w:t>
            </w:r>
          </w:p>
        </w:tc>
      </w:tr>
      <w:tr w:rsidR="00DC03A4" w:rsidRPr="00E33D85" w14:paraId="73A396BE" w14:textId="77777777" w:rsidTr="00FE53FB">
        <w:trPr>
          <w:trHeight w:val="900"/>
        </w:trPr>
        <w:tc>
          <w:tcPr>
            <w:tcW w:w="2085" w:type="dxa"/>
            <w:tcBorders>
              <w:top w:val="single" w:sz="4" w:space="0" w:color="auto"/>
              <w:left w:val="single" w:sz="4" w:space="0" w:color="auto"/>
              <w:bottom w:val="single" w:sz="4" w:space="0" w:color="auto"/>
              <w:right w:val="single" w:sz="4" w:space="0" w:color="auto"/>
            </w:tcBorders>
            <w:noWrap/>
            <w:vAlign w:val="center"/>
            <w:hideMark/>
          </w:tcPr>
          <w:p w14:paraId="3CA12539" w14:textId="77777777" w:rsidR="00DC03A4" w:rsidRPr="00E33D85" w:rsidRDefault="00DC03A4" w:rsidP="00FE53FB">
            <w:pPr>
              <w:spacing w:after="0" w:line="240" w:lineRule="auto"/>
              <w:rPr>
                <w:color w:val="000000"/>
              </w:rPr>
            </w:pPr>
            <w:r w:rsidRPr="00E33D85">
              <w:rPr>
                <w:color w:val="000000"/>
              </w:rPr>
              <w:t>The order is rejected by Decision Manager.</w:t>
            </w:r>
          </w:p>
        </w:tc>
        <w:tc>
          <w:tcPr>
            <w:tcW w:w="3690" w:type="dxa"/>
            <w:tcBorders>
              <w:top w:val="single" w:sz="4" w:space="0" w:color="auto"/>
              <w:left w:val="nil"/>
              <w:bottom w:val="single" w:sz="4" w:space="0" w:color="auto"/>
              <w:right w:val="single" w:sz="4" w:space="0" w:color="auto"/>
            </w:tcBorders>
            <w:vAlign w:val="bottom"/>
            <w:hideMark/>
          </w:tcPr>
          <w:p w14:paraId="0D1DDB3E" w14:textId="77777777" w:rsidR="00DC03A4" w:rsidRPr="00E33D85" w:rsidRDefault="00DC03A4" w:rsidP="00FE53FB">
            <w:pPr>
              <w:spacing w:after="0" w:line="240" w:lineRule="auto"/>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single" w:sz="4" w:space="0" w:color="auto"/>
              <w:left w:val="nil"/>
              <w:bottom w:val="single" w:sz="4" w:space="0" w:color="auto"/>
              <w:right w:val="single" w:sz="4" w:space="0" w:color="auto"/>
            </w:tcBorders>
            <w:noWrap/>
            <w:vAlign w:val="center"/>
            <w:hideMark/>
          </w:tcPr>
          <w:p w14:paraId="4D70A3B4" w14:textId="77777777" w:rsidR="00DC03A4" w:rsidRPr="00E33D85" w:rsidRDefault="00DC03A4" w:rsidP="00FE53FB">
            <w:pPr>
              <w:spacing w:after="0" w:line="240" w:lineRule="auto"/>
              <w:jc w:val="center"/>
              <w:rPr>
                <w:color w:val="000000"/>
              </w:rPr>
            </w:pPr>
            <w:r w:rsidRPr="00E33D85">
              <w:rPr>
                <w:color w:val="000000"/>
              </w:rPr>
              <w:t>481</w:t>
            </w:r>
          </w:p>
        </w:tc>
        <w:tc>
          <w:tcPr>
            <w:tcW w:w="3237" w:type="dxa"/>
            <w:tcBorders>
              <w:top w:val="single" w:sz="4" w:space="0" w:color="auto"/>
              <w:left w:val="nil"/>
              <w:bottom w:val="single" w:sz="4" w:space="0" w:color="auto"/>
              <w:right w:val="single" w:sz="4" w:space="0" w:color="auto"/>
            </w:tcBorders>
            <w:noWrap/>
            <w:vAlign w:val="bottom"/>
            <w:hideMark/>
          </w:tcPr>
          <w:p w14:paraId="7545037C" w14:textId="77777777" w:rsidR="00DC03A4" w:rsidRPr="00E33D85" w:rsidRDefault="00DC03A4" w:rsidP="00FE53FB">
            <w:pPr>
              <w:spacing w:after="0" w:line="240" w:lineRule="auto"/>
              <w:rPr>
                <w:color w:val="000000"/>
              </w:rPr>
            </w:pPr>
            <w:r w:rsidRPr="00E33D85">
              <w:rPr>
                <w:color w:val="000000"/>
              </w:rPr>
              <w:t> </w:t>
            </w:r>
          </w:p>
        </w:tc>
      </w:tr>
    </w:tbl>
    <w:p w14:paraId="65DAEA09" w14:textId="77777777" w:rsidR="00DC03A4" w:rsidRPr="00E33D85" w:rsidRDefault="00DC03A4" w:rsidP="00DC03A4">
      <w:pPr>
        <w:pStyle w:val="Heading3"/>
        <w:rPr>
          <w:rFonts w:asciiTheme="minorHAnsi" w:hAnsiTheme="minorHAnsi"/>
        </w:rPr>
      </w:pPr>
      <w:bookmarkStart w:id="95" w:name="_Toc368651133"/>
      <w:bookmarkStart w:id="96" w:name="_Toc491351820"/>
      <w:bookmarkStart w:id="97" w:name="_Toc491681289"/>
      <w:bookmarkStart w:id="98" w:name="_Toc492046313"/>
      <w:r w:rsidRPr="00E33D85">
        <w:rPr>
          <w:rFonts w:asciiTheme="minorHAnsi" w:hAnsiTheme="minorHAnsi"/>
        </w:rPr>
        <w:t>Address Validation Service (AVS)</w:t>
      </w:r>
      <w:bookmarkEnd w:id="95"/>
      <w:bookmarkEnd w:id="96"/>
      <w:bookmarkEnd w:id="97"/>
      <w:bookmarkEnd w:id="98"/>
    </w:p>
    <w:p w14:paraId="1A515495" w14:textId="77777777" w:rsidR="00DC03A4" w:rsidRPr="00E33D85" w:rsidRDefault="00DC03A4" w:rsidP="00DC03A4">
      <w:r w:rsidRPr="00E33D85">
        <w:t>Note that AVS does not run as an independent process, but is instead an optional, integrated aspect of payment authorization.  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DC03A4" w:rsidRPr="00E33D85" w14:paraId="4A88BA4F" w14:textId="77777777" w:rsidTr="00FE53FB">
        <w:tc>
          <w:tcPr>
            <w:tcW w:w="4320" w:type="dxa"/>
            <w:shd w:val="clear" w:color="auto" w:fill="BFBFBF" w:themeFill="background1" w:themeFillShade="BF"/>
          </w:tcPr>
          <w:p w14:paraId="3D268E87" w14:textId="77777777" w:rsidR="00DC03A4" w:rsidRPr="00E33D85" w:rsidRDefault="00DC03A4" w:rsidP="00FE53FB">
            <w:pPr>
              <w:rPr>
                <w:b/>
                <w:bCs/>
                <w:color w:val="000000"/>
              </w:rPr>
            </w:pPr>
            <w:r w:rsidRPr="00E33D85">
              <w:rPr>
                <w:b/>
                <w:bCs/>
                <w:color w:val="000000"/>
              </w:rPr>
              <w:t>Use case scenarios</w:t>
            </w:r>
          </w:p>
        </w:tc>
        <w:tc>
          <w:tcPr>
            <w:tcW w:w="5670" w:type="dxa"/>
            <w:shd w:val="clear" w:color="auto" w:fill="BFBFBF" w:themeFill="background1" w:themeFillShade="BF"/>
          </w:tcPr>
          <w:p w14:paraId="0B36A5F1" w14:textId="77777777" w:rsidR="00DC03A4" w:rsidRPr="00E33D85" w:rsidRDefault="00DC03A4" w:rsidP="00FE53FB">
            <w:pPr>
              <w:rPr>
                <w:b/>
                <w:bCs/>
                <w:color w:val="000000"/>
              </w:rPr>
            </w:pPr>
            <w:r w:rsidRPr="00E33D85">
              <w:rPr>
                <w:b/>
                <w:bCs/>
                <w:color w:val="000000"/>
              </w:rPr>
              <w:t>Result</w:t>
            </w:r>
          </w:p>
        </w:tc>
      </w:tr>
      <w:tr w:rsidR="00DC03A4" w:rsidRPr="00E33D85" w14:paraId="0E7F3901" w14:textId="77777777" w:rsidTr="00FE53FB">
        <w:tc>
          <w:tcPr>
            <w:tcW w:w="4320" w:type="dxa"/>
          </w:tcPr>
          <w:p w14:paraId="7A604588" w14:textId="77777777" w:rsidR="00DC03A4" w:rsidRPr="00E33D85" w:rsidRDefault="00DC03A4" w:rsidP="00FE53FB">
            <w:r w:rsidRPr="00E33D85">
              <w:t>AVS Ignore Result set to true</w:t>
            </w:r>
          </w:p>
        </w:tc>
        <w:tc>
          <w:tcPr>
            <w:tcW w:w="5670" w:type="dxa"/>
          </w:tcPr>
          <w:p w14:paraId="5A5874A1" w14:textId="77777777" w:rsidR="00DC03A4" w:rsidRPr="00E33D85" w:rsidRDefault="00DC03A4" w:rsidP="00FE53FB">
            <w:r w:rsidRPr="00E33D85">
              <w:t>AVS Information is captured, but does not affect authorization response.</w:t>
            </w:r>
          </w:p>
        </w:tc>
      </w:tr>
      <w:tr w:rsidR="00DC03A4" w:rsidRPr="00E33D85" w14:paraId="73B5FB6C" w14:textId="77777777" w:rsidTr="00FE53FB">
        <w:tc>
          <w:tcPr>
            <w:tcW w:w="4320" w:type="dxa"/>
          </w:tcPr>
          <w:p w14:paraId="41BAA026" w14:textId="77777777" w:rsidR="00DC03A4" w:rsidRPr="00E33D85" w:rsidRDefault="00DC03A4" w:rsidP="00FE53FB">
            <w:r w:rsidRPr="00E33D85">
              <w:t>AVS Ignore Result set to false</w:t>
            </w:r>
          </w:p>
        </w:tc>
        <w:tc>
          <w:tcPr>
            <w:tcW w:w="5670" w:type="dxa"/>
          </w:tcPr>
          <w:p w14:paraId="2F9EA1E8" w14:textId="77777777" w:rsidR="00DC03A4" w:rsidRPr="00E33D85" w:rsidRDefault="00DC03A4" w:rsidP="00FE53FB">
            <w:r w:rsidRPr="00E33D85">
              <w:t>AVS information is captured and if result from AVS is error or declined, then propagates that result up to the calling service.</w:t>
            </w:r>
          </w:p>
        </w:tc>
      </w:tr>
      <w:tr w:rsidR="00DC03A4" w:rsidRPr="00E33D85" w14:paraId="3963554F" w14:textId="77777777" w:rsidTr="00FE53FB">
        <w:tc>
          <w:tcPr>
            <w:tcW w:w="4320" w:type="dxa"/>
          </w:tcPr>
          <w:p w14:paraId="277B5CA4" w14:textId="77777777" w:rsidR="00DC03A4" w:rsidRPr="00E33D85" w:rsidRDefault="00DC03A4" w:rsidP="00FE53FB">
            <w:r w:rsidRPr="00E33D85">
              <w:t>AVS Ignore Result is set to false &amp; AVS Decline Flags is defined</w:t>
            </w:r>
          </w:p>
        </w:tc>
        <w:tc>
          <w:tcPr>
            <w:tcW w:w="5670" w:type="dxa"/>
          </w:tcPr>
          <w:p w14:paraId="429DC38A" w14:textId="77777777" w:rsidR="00DC03A4" w:rsidRPr="00E33D85" w:rsidRDefault="00DC03A4" w:rsidP="00FE53FB">
            <w:r w:rsidRPr="00E33D85">
              <w:t>Seed request with additional result codes which should also result in a declined response.</w:t>
            </w:r>
          </w:p>
        </w:tc>
      </w:tr>
    </w:tbl>
    <w:p w14:paraId="32CC78D0" w14:textId="77777777" w:rsidR="00DC03A4" w:rsidRPr="00E33D85" w:rsidRDefault="00DC03A4" w:rsidP="00DC03A4">
      <w:pPr>
        <w:pStyle w:val="Heading3"/>
        <w:rPr>
          <w:rFonts w:asciiTheme="minorHAnsi" w:hAnsiTheme="minorHAnsi"/>
        </w:rPr>
      </w:pPr>
      <w:bookmarkStart w:id="99" w:name="_Toc368651134"/>
      <w:bookmarkStart w:id="100" w:name="_Toc491351821"/>
      <w:bookmarkStart w:id="101" w:name="_Toc491681290"/>
      <w:bookmarkStart w:id="102" w:name="_Toc492046314"/>
      <w:r w:rsidRPr="00E33D85">
        <w:rPr>
          <w:rFonts w:asciiTheme="minorHAnsi" w:hAnsiTheme="minorHAnsi"/>
        </w:rPr>
        <w:t>Delivery Address Verification Service (DAV)</w:t>
      </w:r>
      <w:bookmarkEnd w:id="99"/>
      <w:bookmarkEnd w:id="100"/>
      <w:bookmarkEnd w:id="101"/>
      <w:bookmarkEnd w:id="102"/>
    </w:p>
    <w:p w14:paraId="6943977B" w14:textId="77777777"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DC03A4" w:rsidRPr="00E33D85" w14:paraId="42D00698" w14:textId="77777777" w:rsidTr="00FE53FB">
        <w:tc>
          <w:tcPr>
            <w:tcW w:w="4320" w:type="dxa"/>
            <w:shd w:val="clear" w:color="auto" w:fill="BFBFBF" w:themeFill="background1" w:themeFillShade="BF"/>
          </w:tcPr>
          <w:p w14:paraId="6117344E" w14:textId="77777777" w:rsidR="00DC03A4" w:rsidRPr="00E33D85" w:rsidRDefault="00DC03A4" w:rsidP="00FE53FB">
            <w:pPr>
              <w:spacing w:after="0" w:line="240" w:lineRule="auto"/>
              <w:rPr>
                <w:b/>
                <w:bCs/>
                <w:color w:val="000000"/>
              </w:rPr>
            </w:pPr>
            <w:r w:rsidRPr="00E33D85">
              <w:rPr>
                <w:b/>
                <w:bCs/>
                <w:color w:val="000000"/>
              </w:rPr>
              <w:t>Use case scenarios</w:t>
            </w:r>
          </w:p>
        </w:tc>
        <w:tc>
          <w:tcPr>
            <w:tcW w:w="5670" w:type="dxa"/>
            <w:shd w:val="clear" w:color="auto" w:fill="BFBFBF" w:themeFill="background1" w:themeFillShade="BF"/>
          </w:tcPr>
          <w:p w14:paraId="523E8062" w14:textId="77777777" w:rsidR="00DC03A4" w:rsidRPr="00E33D85" w:rsidRDefault="00DC03A4" w:rsidP="00FE53FB">
            <w:pPr>
              <w:spacing w:after="0" w:line="240" w:lineRule="auto"/>
              <w:rPr>
                <w:b/>
                <w:bCs/>
                <w:color w:val="000000"/>
              </w:rPr>
            </w:pPr>
            <w:r w:rsidRPr="00E33D85">
              <w:rPr>
                <w:b/>
                <w:bCs/>
                <w:color w:val="000000"/>
              </w:rPr>
              <w:t>Result</w:t>
            </w:r>
          </w:p>
        </w:tc>
      </w:tr>
      <w:tr w:rsidR="00DC03A4" w:rsidRPr="00E33D85" w14:paraId="426CCB1A" w14:textId="77777777" w:rsidTr="00FE53FB">
        <w:tc>
          <w:tcPr>
            <w:tcW w:w="4320" w:type="dxa"/>
          </w:tcPr>
          <w:p w14:paraId="4199CAA3" w14:textId="77777777" w:rsidR="00DC03A4" w:rsidRPr="00E33D85" w:rsidRDefault="00DC03A4" w:rsidP="00FE53FB">
            <w:pPr>
              <w:spacing w:after="0" w:line="240" w:lineRule="auto"/>
            </w:pPr>
            <w:r w:rsidRPr="00E33D85">
              <w:t>DAV Enable is set to false</w:t>
            </w:r>
          </w:p>
        </w:tc>
        <w:tc>
          <w:tcPr>
            <w:tcW w:w="5670" w:type="dxa"/>
          </w:tcPr>
          <w:p w14:paraId="43FFABC0" w14:textId="77777777" w:rsidR="00DC03A4" w:rsidRPr="00E33D85" w:rsidRDefault="00DC03A4" w:rsidP="00FE53FB">
            <w:pPr>
              <w:spacing w:after="0" w:line="240" w:lineRule="auto"/>
            </w:pPr>
            <w:r w:rsidRPr="00E33D85">
              <w:t>No DAV information will be requested.  No correction/validation information will be collected from the response.</w:t>
            </w:r>
          </w:p>
        </w:tc>
      </w:tr>
      <w:tr w:rsidR="00DC03A4" w:rsidRPr="00E33D85" w14:paraId="68703E69" w14:textId="77777777" w:rsidTr="00FE53FB">
        <w:tc>
          <w:tcPr>
            <w:tcW w:w="4320" w:type="dxa"/>
          </w:tcPr>
          <w:p w14:paraId="62B882EE" w14:textId="77777777" w:rsidR="00DC03A4" w:rsidRPr="00E33D85" w:rsidRDefault="00DC03A4" w:rsidP="00FE53FB">
            <w:pPr>
              <w:spacing w:after="0" w:line="240" w:lineRule="auto"/>
            </w:pPr>
            <w:r w:rsidRPr="00E33D85">
              <w:t xml:space="preserve">DAV Enable is set to true, DAV On Failure set </w:t>
            </w:r>
            <w:r w:rsidRPr="00E33D85">
              <w:lastRenderedPageBreak/>
              <w:t>to REJECT</w:t>
            </w:r>
          </w:p>
        </w:tc>
        <w:tc>
          <w:tcPr>
            <w:tcW w:w="5670" w:type="dxa"/>
          </w:tcPr>
          <w:p w14:paraId="5B83C02C" w14:textId="77777777" w:rsidR="00DC03A4" w:rsidRPr="00E33D85" w:rsidRDefault="00DC03A4" w:rsidP="00FE53FB">
            <w:pPr>
              <w:spacing w:after="0" w:line="240" w:lineRule="auto"/>
            </w:pPr>
            <w:r w:rsidRPr="00E33D85">
              <w:lastRenderedPageBreak/>
              <w:t xml:space="preserve">DAV information will be requested from the calling service.  </w:t>
            </w:r>
            <w:r w:rsidRPr="00E33D85">
              <w:lastRenderedPageBreak/>
              <w:t>DAV related corrections and validation information is captured, and a DAV-related failure will be propagated to the calling service.</w:t>
            </w:r>
          </w:p>
        </w:tc>
      </w:tr>
      <w:tr w:rsidR="00DC03A4" w:rsidRPr="00E33D85" w14:paraId="2648AECA" w14:textId="77777777" w:rsidTr="00FE53FB">
        <w:tc>
          <w:tcPr>
            <w:tcW w:w="4320" w:type="dxa"/>
          </w:tcPr>
          <w:p w14:paraId="35172799" w14:textId="77777777" w:rsidR="00DC03A4" w:rsidRPr="00E33D85" w:rsidRDefault="00DC03A4" w:rsidP="00FE53FB">
            <w:pPr>
              <w:spacing w:after="0" w:line="240" w:lineRule="auto"/>
            </w:pPr>
            <w:r w:rsidRPr="00E33D85">
              <w:lastRenderedPageBreak/>
              <w:t>DAV Enable is set to true, DAV On Failure set to APPROVE</w:t>
            </w:r>
          </w:p>
        </w:tc>
        <w:tc>
          <w:tcPr>
            <w:tcW w:w="5670" w:type="dxa"/>
          </w:tcPr>
          <w:p w14:paraId="5456F02C" w14:textId="77777777" w:rsidR="00DC03A4" w:rsidRPr="00E33D85" w:rsidRDefault="00DC03A4" w:rsidP="00FE53FB">
            <w:pPr>
              <w:spacing w:after="0" w:line="240" w:lineRule="auto"/>
            </w:pPr>
            <w:r w:rsidRPr="00E33D85">
              <w:t>DAV information will be requested from the calling service.  DAV related corrections and validation information is captured, but the result does not affect Authorization result.</w:t>
            </w:r>
          </w:p>
        </w:tc>
      </w:tr>
    </w:tbl>
    <w:p w14:paraId="4D6636F3" w14:textId="77777777" w:rsidR="00DC03A4" w:rsidRPr="00E33D85" w:rsidRDefault="00DC03A4" w:rsidP="00DC03A4"/>
    <w:p w14:paraId="6556F1A0" w14:textId="77777777" w:rsidR="00DC03A4" w:rsidRPr="00E33D85" w:rsidRDefault="00DC03A4" w:rsidP="00DC03A4">
      <w:pPr>
        <w:pStyle w:val="Heading3"/>
        <w:rPr>
          <w:rFonts w:asciiTheme="minorHAnsi" w:hAnsiTheme="minorHAnsi"/>
        </w:rPr>
      </w:pPr>
      <w:bookmarkStart w:id="103" w:name="_Toc368651137"/>
      <w:bookmarkStart w:id="104" w:name="_Toc491351824"/>
      <w:bookmarkStart w:id="105" w:name="_Toc491681291"/>
      <w:bookmarkStart w:id="106" w:name="_Toc492046315"/>
      <w:r w:rsidRPr="00E33D85">
        <w:rPr>
          <w:rFonts w:asciiTheme="minorHAnsi" w:hAnsiTheme="minorHAnsi"/>
        </w:rPr>
        <w:t>Payment Tokenization</w:t>
      </w:r>
      <w:bookmarkEnd w:id="103"/>
      <w:bookmarkEnd w:id="104"/>
      <w:bookmarkEnd w:id="105"/>
      <w:bookmarkEnd w:id="106"/>
    </w:p>
    <w:p w14:paraId="53806FCD" w14:textId="77777777" w:rsidR="00DC03A4" w:rsidRPr="00E33D85" w:rsidRDefault="00DC03A4" w:rsidP="003C3632">
      <w:pPr>
        <w:pStyle w:val="BodyText"/>
      </w:pPr>
      <w:r w:rsidRPr="00E33D85">
        <w:t>Payment Tokenization service stores the customer and card related sensitive data for future reuse. Updates order object with the subscription id received from Cybersource. Now tokenization will work along with Payer Authorization as well.</w:t>
      </w:r>
    </w:p>
    <w:p w14:paraId="014DDBCD" w14:textId="77777777"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DC03A4" w:rsidRPr="00E33D85" w14:paraId="55ED77E9" w14:textId="77777777" w:rsidTr="00FE53FB">
        <w:tc>
          <w:tcPr>
            <w:tcW w:w="4320" w:type="dxa"/>
            <w:shd w:val="clear" w:color="auto" w:fill="BFBFBF" w:themeFill="background1" w:themeFillShade="BF"/>
          </w:tcPr>
          <w:p w14:paraId="22F5F029" w14:textId="77777777" w:rsidR="00DC03A4" w:rsidRPr="00E33D85" w:rsidRDefault="00DC03A4" w:rsidP="00FE53FB">
            <w:pPr>
              <w:spacing w:after="0" w:line="240" w:lineRule="auto"/>
              <w:rPr>
                <w:b/>
                <w:bCs/>
                <w:color w:val="000000"/>
              </w:rPr>
            </w:pPr>
            <w:r w:rsidRPr="00E33D85">
              <w:rPr>
                <w:b/>
                <w:bCs/>
                <w:color w:val="000000"/>
              </w:rPr>
              <w:t>Use case scenarios</w:t>
            </w:r>
          </w:p>
        </w:tc>
        <w:tc>
          <w:tcPr>
            <w:tcW w:w="5670" w:type="dxa"/>
            <w:shd w:val="clear" w:color="auto" w:fill="BFBFBF" w:themeFill="background1" w:themeFillShade="BF"/>
          </w:tcPr>
          <w:p w14:paraId="500B2093" w14:textId="77777777" w:rsidR="00DC03A4" w:rsidRPr="00E33D85" w:rsidRDefault="00DC03A4" w:rsidP="00FE53FB">
            <w:pPr>
              <w:spacing w:after="0" w:line="240" w:lineRule="auto"/>
              <w:rPr>
                <w:b/>
                <w:bCs/>
                <w:color w:val="000000"/>
              </w:rPr>
            </w:pPr>
            <w:r w:rsidRPr="00E33D85">
              <w:rPr>
                <w:b/>
                <w:bCs/>
                <w:color w:val="000000"/>
              </w:rPr>
              <w:t>Result</w:t>
            </w:r>
          </w:p>
        </w:tc>
      </w:tr>
      <w:tr w:rsidR="00DC03A4" w:rsidRPr="00E33D85" w14:paraId="75682EF9" w14:textId="77777777" w:rsidTr="00FE53FB">
        <w:tc>
          <w:tcPr>
            <w:tcW w:w="4320" w:type="dxa"/>
          </w:tcPr>
          <w:p w14:paraId="121E1956" w14:textId="77777777" w:rsidR="00DC03A4" w:rsidRPr="00E33D85" w:rsidRDefault="00DC03A4" w:rsidP="00FE53FB">
            <w:pPr>
              <w:spacing w:after="0" w:line="240" w:lineRule="auto"/>
            </w:pPr>
            <w:r w:rsidRPr="00E33D85">
              <w:t xml:space="preserve">Create subscription response is set to “ACCEPT”  </w:t>
            </w:r>
          </w:p>
        </w:tc>
        <w:tc>
          <w:tcPr>
            <w:tcW w:w="5670" w:type="dxa"/>
          </w:tcPr>
          <w:p w14:paraId="27BEBD1A" w14:textId="77777777" w:rsidR="00DC03A4" w:rsidRPr="00E33D85" w:rsidRDefault="00DC03A4" w:rsidP="00FE53FB">
            <w:pPr>
              <w:spacing w:after="0" w:line="240" w:lineRule="auto"/>
            </w:pPr>
            <w:r w:rsidRPr="00E33D85">
              <w:t>Place the order and update the order object with subscription id.</w:t>
            </w:r>
          </w:p>
          <w:p w14:paraId="5B696583" w14:textId="77777777" w:rsidR="00DC03A4" w:rsidRPr="00E33D85" w:rsidRDefault="00DC03A4" w:rsidP="00E62C51">
            <w:pPr>
              <w:spacing w:after="0" w:line="240" w:lineRule="auto"/>
            </w:pPr>
            <w:r w:rsidRPr="00E33D85">
              <w:t>The subscription ID to be updated in field creditCardToken, thi</w:t>
            </w:r>
            <w:r w:rsidR="00E62C51">
              <w:t>s field not visible in BM order</w:t>
            </w:r>
          </w:p>
        </w:tc>
      </w:tr>
      <w:tr w:rsidR="00DC03A4" w:rsidRPr="00E33D85" w14:paraId="3AB8B0A5" w14:textId="77777777" w:rsidTr="00FE53FB">
        <w:tc>
          <w:tcPr>
            <w:tcW w:w="4320" w:type="dxa"/>
          </w:tcPr>
          <w:p w14:paraId="38DF053D" w14:textId="77777777" w:rsidR="00DC03A4" w:rsidRPr="00E33D85" w:rsidRDefault="00DC03A4" w:rsidP="00FE53FB">
            <w:pPr>
              <w:spacing w:after="0" w:line="240" w:lineRule="auto"/>
            </w:pPr>
            <w:r w:rsidRPr="00E33D85">
              <w:t>Create subscription response is set to “REJECT”</w:t>
            </w:r>
          </w:p>
        </w:tc>
        <w:tc>
          <w:tcPr>
            <w:tcW w:w="5670" w:type="dxa"/>
          </w:tcPr>
          <w:p w14:paraId="5ED8B586" w14:textId="77777777" w:rsidR="00DC03A4" w:rsidRPr="00E33D85" w:rsidRDefault="00DC03A4" w:rsidP="00FE53FB">
            <w:pPr>
              <w:spacing w:after="0" w:line="240" w:lineRule="auto"/>
            </w:pPr>
            <w:r w:rsidRPr="00E33D85">
              <w:t>Place the order but leave the subscription field empty. Make entry in log files to record the event.</w:t>
            </w:r>
          </w:p>
        </w:tc>
      </w:tr>
    </w:tbl>
    <w:p w14:paraId="5A5D710C" w14:textId="77777777" w:rsidR="00DC03A4" w:rsidRPr="00E33D85" w:rsidRDefault="00DC03A4" w:rsidP="00DC03A4">
      <w:pPr>
        <w:pStyle w:val="Heading3"/>
        <w:rPr>
          <w:rFonts w:asciiTheme="minorHAnsi" w:hAnsiTheme="minorHAnsi"/>
        </w:rPr>
      </w:pPr>
      <w:bookmarkStart w:id="107" w:name="_Toc368651138"/>
      <w:bookmarkStart w:id="108" w:name="_Toc491351825"/>
      <w:bookmarkStart w:id="109" w:name="_Toc491681292"/>
      <w:bookmarkStart w:id="110" w:name="_Toc492046316"/>
      <w:r w:rsidRPr="00E33D85">
        <w:rPr>
          <w:rFonts w:asciiTheme="minorHAnsi" w:hAnsiTheme="minorHAnsi"/>
        </w:rPr>
        <w:t>Payer Authorization</w:t>
      </w:r>
      <w:bookmarkEnd w:id="107"/>
      <w:bookmarkEnd w:id="108"/>
      <w:bookmarkEnd w:id="109"/>
      <w:bookmarkEnd w:id="110"/>
    </w:p>
    <w:p w14:paraId="4DC6C1A9" w14:textId="77777777"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DC03A4" w:rsidRPr="00E33D85" w14:paraId="2AA00ABB" w14:textId="77777777" w:rsidTr="00FE53FB">
        <w:tc>
          <w:tcPr>
            <w:tcW w:w="4320" w:type="dxa"/>
            <w:shd w:val="clear" w:color="auto" w:fill="BFBFBF" w:themeFill="background1" w:themeFillShade="BF"/>
          </w:tcPr>
          <w:p w14:paraId="5D00443D" w14:textId="77777777" w:rsidR="00DC03A4" w:rsidRPr="00E33D85" w:rsidRDefault="00DC03A4" w:rsidP="00FE53FB">
            <w:pPr>
              <w:spacing w:after="0" w:line="240" w:lineRule="auto"/>
              <w:rPr>
                <w:b/>
              </w:rPr>
            </w:pPr>
            <w:r w:rsidRPr="00E33D85">
              <w:rPr>
                <w:b/>
              </w:rPr>
              <w:t>Use case scenarios</w:t>
            </w:r>
          </w:p>
        </w:tc>
        <w:tc>
          <w:tcPr>
            <w:tcW w:w="5670" w:type="dxa"/>
            <w:shd w:val="clear" w:color="auto" w:fill="BFBFBF" w:themeFill="background1" w:themeFillShade="BF"/>
          </w:tcPr>
          <w:p w14:paraId="6E46BBD0" w14:textId="77777777" w:rsidR="00DC03A4" w:rsidRPr="00E33D85" w:rsidRDefault="00DC03A4" w:rsidP="00FE53FB">
            <w:pPr>
              <w:spacing w:after="0" w:line="240" w:lineRule="auto"/>
              <w:rPr>
                <w:b/>
              </w:rPr>
            </w:pPr>
            <w:r w:rsidRPr="00E33D85">
              <w:rPr>
                <w:b/>
              </w:rPr>
              <w:t>Result</w:t>
            </w:r>
          </w:p>
        </w:tc>
      </w:tr>
      <w:tr w:rsidR="00DC03A4" w:rsidRPr="00E33D85" w14:paraId="2C3E3FEE" w14:textId="77777777" w:rsidTr="00FE53FB">
        <w:tc>
          <w:tcPr>
            <w:tcW w:w="4320" w:type="dxa"/>
          </w:tcPr>
          <w:p w14:paraId="58C87EA0" w14:textId="77777777" w:rsidR="00DC03A4" w:rsidRPr="00E33D85" w:rsidRDefault="00DC03A4" w:rsidP="00FE53FB">
            <w:pPr>
              <w:spacing w:after="0" w:line="240" w:lineRule="auto"/>
            </w:pPr>
            <w:r w:rsidRPr="00E33D85">
              <w:t>Enrolment Check Error</w:t>
            </w:r>
          </w:p>
        </w:tc>
        <w:tc>
          <w:tcPr>
            <w:tcW w:w="5670" w:type="dxa"/>
          </w:tcPr>
          <w:p w14:paraId="1EAEA009" w14:textId="77777777" w:rsidR="00DC03A4" w:rsidRPr="00E33D85" w:rsidRDefault="00DC03A4" w:rsidP="00FE53FB">
            <w:pPr>
              <w:spacing w:after="0" w:line="240" w:lineRule="auto"/>
            </w:pPr>
            <w:r w:rsidRPr="00E33D85">
              <w:t>Merchant proceeds to authorization (optional)</w:t>
            </w:r>
          </w:p>
        </w:tc>
      </w:tr>
      <w:tr w:rsidR="00DC03A4" w:rsidRPr="00E33D85" w14:paraId="68168750" w14:textId="77777777" w:rsidTr="00FE53FB">
        <w:tc>
          <w:tcPr>
            <w:tcW w:w="4320" w:type="dxa"/>
          </w:tcPr>
          <w:p w14:paraId="6B274BF3" w14:textId="77777777" w:rsidR="00DC03A4" w:rsidRPr="00E33D85" w:rsidRDefault="00DC03A4" w:rsidP="00FE53FB">
            <w:pPr>
              <w:spacing w:after="0" w:line="240" w:lineRule="auto"/>
            </w:pPr>
            <w:r w:rsidRPr="00E33D85">
              <w:t>Cardholder Not Participating</w:t>
            </w:r>
          </w:p>
        </w:tc>
        <w:tc>
          <w:tcPr>
            <w:tcW w:w="5670" w:type="dxa"/>
          </w:tcPr>
          <w:p w14:paraId="5D9995D9" w14:textId="77777777" w:rsidR="00DC03A4" w:rsidRPr="00E33D85" w:rsidRDefault="00DC03A4" w:rsidP="00FE53FB">
            <w:pPr>
              <w:spacing w:after="0" w:line="240" w:lineRule="auto"/>
            </w:pPr>
            <w:r w:rsidRPr="00E33D85">
              <w:t>Merchant proceeds to authorization</w:t>
            </w:r>
          </w:p>
        </w:tc>
      </w:tr>
      <w:tr w:rsidR="00DC03A4" w:rsidRPr="00E33D85" w14:paraId="0D880EA5" w14:textId="77777777" w:rsidTr="00FE53FB">
        <w:tc>
          <w:tcPr>
            <w:tcW w:w="4320" w:type="dxa"/>
          </w:tcPr>
          <w:p w14:paraId="4351EDF7" w14:textId="77777777" w:rsidR="00DC03A4" w:rsidRPr="00E33D85" w:rsidRDefault="00DC03A4" w:rsidP="00FE53FB">
            <w:pPr>
              <w:spacing w:after="0" w:line="240" w:lineRule="auto"/>
            </w:pPr>
            <w:r w:rsidRPr="00E33D85">
              <w:t>Unable To Verify Enrolment</w:t>
            </w:r>
          </w:p>
        </w:tc>
        <w:tc>
          <w:tcPr>
            <w:tcW w:w="5670" w:type="dxa"/>
          </w:tcPr>
          <w:p w14:paraId="3922F7C5" w14:textId="77777777" w:rsidR="00DC03A4" w:rsidRPr="00E33D85" w:rsidRDefault="00DC03A4" w:rsidP="00FE53FB">
            <w:pPr>
              <w:spacing w:after="0" w:line="240" w:lineRule="auto"/>
            </w:pPr>
            <w:r w:rsidRPr="00E33D85">
              <w:t>Merchant proceeds to authorization (optional)</w:t>
            </w:r>
          </w:p>
        </w:tc>
      </w:tr>
      <w:tr w:rsidR="00DC03A4" w:rsidRPr="00E33D85" w14:paraId="0C61CFCD" w14:textId="77777777" w:rsidTr="00FE53FB">
        <w:tc>
          <w:tcPr>
            <w:tcW w:w="4320" w:type="dxa"/>
          </w:tcPr>
          <w:p w14:paraId="37A68DC2" w14:textId="77777777" w:rsidR="00DC03A4" w:rsidRPr="00E33D85" w:rsidRDefault="00DC03A4" w:rsidP="00FE53FB">
            <w:pPr>
              <w:spacing w:after="0" w:line="240" w:lineRule="auto"/>
            </w:pPr>
            <w:r w:rsidRPr="00E33D85">
              <w:t>Successful Authentication</w:t>
            </w:r>
          </w:p>
        </w:tc>
        <w:tc>
          <w:tcPr>
            <w:tcW w:w="5670" w:type="dxa"/>
          </w:tcPr>
          <w:p w14:paraId="0B991FB3" w14:textId="77777777" w:rsidR="00DC03A4" w:rsidRPr="00E33D85" w:rsidRDefault="00DC03A4" w:rsidP="00FE53FB">
            <w:pPr>
              <w:spacing w:after="0" w:line="240" w:lineRule="auto"/>
            </w:pPr>
            <w:r w:rsidRPr="00E33D85">
              <w:t>Merchant proceeds to authorization</w:t>
            </w:r>
          </w:p>
        </w:tc>
      </w:tr>
      <w:tr w:rsidR="00DC03A4" w:rsidRPr="00E33D85" w14:paraId="2FE04427" w14:textId="77777777" w:rsidTr="00FE53FB">
        <w:tc>
          <w:tcPr>
            <w:tcW w:w="4320" w:type="dxa"/>
          </w:tcPr>
          <w:p w14:paraId="1F6DA0AD" w14:textId="77777777" w:rsidR="00DC03A4" w:rsidRPr="00E33D85" w:rsidRDefault="00DC03A4" w:rsidP="00FE53FB">
            <w:pPr>
              <w:spacing w:after="0" w:line="240" w:lineRule="auto"/>
            </w:pPr>
            <w:r w:rsidRPr="00E33D85">
              <w:t>Authentication Failure</w:t>
            </w:r>
          </w:p>
        </w:tc>
        <w:tc>
          <w:tcPr>
            <w:tcW w:w="5670" w:type="dxa"/>
          </w:tcPr>
          <w:p w14:paraId="4BB9BEF9" w14:textId="77777777" w:rsidR="00DC03A4" w:rsidRPr="00E33D85" w:rsidRDefault="00DC03A4" w:rsidP="00FE53FB">
            <w:pPr>
              <w:spacing w:after="0" w:line="240" w:lineRule="auto"/>
            </w:pPr>
            <w:r w:rsidRPr="00E33D85">
              <w:t>Merchant asks for another form of payment</w:t>
            </w:r>
          </w:p>
        </w:tc>
      </w:tr>
      <w:tr w:rsidR="00DC03A4" w:rsidRPr="00E33D85" w14:paraId="33EC92D2" w14:textId="77777777" w:rsidTr="00FE53FB">
        <w:tc>
          <w:tcPr>
            <w:tcW w:w="4320" w:type="dxa"/>
          </w:tcPr>
          <w:p w14:paraId="49A36302" w14:textId="77777777" w:rsidR="00DC03A4" w:rsidRPr="00E33D85" w:rsidRDefault="00DC03A4" w:rsidP="00FE53FB">
            <w:pPr>
              <w:spacing w:after="0" w:line="240" w:lineRule="auto"/>
            </w:pPr>
            <w:r w:rsidRPr="00E33D85">
              <w:t>Attempted Authentication</w:t>
            </w:r>
          </w:p>
        </w:tc>
        <w:tc>
          <w:tcPr>
            <w:tcW w:w="5670" w:type="dxa"/>
          </w:tcPr>
          <w:p w14:paraId="1C1A3193" w14:textId="77777777" w:rsidR="00DC03A4" w:rsidRPr="00E33D85" w:rsidRDefault="00DC03A4" w:rsidP="00FE53FB">
            <w:pPr>
              <w:spacing w:after="0" w:line="240" w:lineRule="auto"/>
            </w:pPr>
            <w:r w:rsidRPr="00E33D85">
              <w:t>Merchant proceeds to authorization</w:t>
            </w:r>
          </w:p>
        </w:tc>
      </w:tr>
      <w:tr w:rsidR="00DC03A4" w:rsidRPr="00E33D85" w14:paraId="0FEC689A" w14:textId="77777777" w:rsidTr="00FE53FB">
        <w:tc>
          <w:tcPr>
            <w:tcW w:w="4320" w:type="dxa"/>
          </w:tcPr>
          <w:p w14:paraId="15C94188" w14:textId="77777777" w:rsidR="00DC03A4" w:rsidRPr="00E33D85" w:rsidRDefault="00DC03A4" w:rsidP="00FE53FB">
            <w:pPr>
              <w:spacing w:after="0" w:line="240" w:lineRule="auto"/>
            </w:pPr>
            <w:r w:rsidRPr="00E33D85">
              <w:t>Authentication Unavailable</w:t>
            </w:r>
          </w:p>
        </w:tc>
        <w:tc>
          <w:tcPr>
            <w:tcW w:w="5670" w:type="dxa"/>
          </w:tcPr>
          <w:p w14:paraId="64E3BD92" w14:textId="77777777" w:rsidR="00DC03A4" w:rsidRPr="00E33D85" w:rsidRDefault="00DC03A4" w:rsidP="00FE53FB">
            <w:pPr>
              <w:spacing w:after="0" w:line="240" w:lineRule="auto"/>
            </w:pPr>
            <w:r w:rsidRPr="00E33D85">
              <w:t>Merchant proceeds to authorization (optional)</w:t>
            </w:r>
          </w:p>
        </w:tc>
      </w:tr>
      <w:tr w:rsidR="00DC03A4" w:rsidRPr="00E33D85" w14:paraId="020DB3C6" w14:textId="77777777" w:rsidTr="00FE53FB">
        <w:tc>
          <w:tcPr>
            <w:tcW w:w="4320" w:type="dxa"/>
          </w:tcPr>
          <w:p w14:paraId="7B759842" w14:textId="77777777" w:rsidR="00DC03A4" w:rsidRPr="00E33D85" w:rsidRDefault="00DC03A4" w:rsidP="00FE53FB">
            <w:pPr>
              <w:spacing w:after="0" w:line="240" w:lineRule="auto"/>
            </w:pPr>
            <w:r w:rsidRPr="00E33D85">
              <w:t>Invalid Authentication Response</w:t>
            </w:r>
          </w:p>
        </w:tc>
        <w:tc>
          <w:tcPr>
            <w:tcW w:w="5670" w:type="dxa"/>
          </w:tcPr>
          <w:p w14:paraId="695F24A5" w14:textId="77777777" w:rsidR="00DC03A4" w:rsidRPr="00E33D85" w:rsidRDefault="00DC03A4" w:rsidP="00FE53FB">
            <w:pPr>
              <w:spacing w:after="0" w:line="240" w:lineRule="auto"/>
            </w:pPr>
            <w:r w:rsidRPr="00E33D85">
              <w:t>Merchant asks for another form of payment</w:t>
            </w:r>
          </w:p>
        </w:tc>
      </w:tr>
      <w:tr w:rsidR="00DC03A4" w:rsidRPr="00E33D85" w14:paraId="450FF9F4" w14:textId="77777777" w:rsidTr="00FE53FB">
        <w:tc>
          <w:tcPr>
            <w:tcW w:w="4320" w:type="dxa"/>
          </w:tcPr>
          <w:p w14:paraId="62B660A2" w14:textId="77777777" w:rsidR="00DC03A4" w:rsidRPr="00E33D85" w:rsidRDefault="00DC03A4" w:rsidP="00FE53FB">
            <w:pPr>
              <w:spacing w:after="0" w:line="240" w:lineRule="auto"/>
            </w:pPr>
            <w:r w:rsidRPr="00E33D85">
              <w:t>PARes Signature Error</w:t>
            </w:r>
          </w:p>
        </w:tc>
        <w:tc>
          <w:tcPr>
            <w:tcW w:w="5670" w:type="dxa"/>
          </w:tcPr>
          <w:p w14:paraId="09A61F6B" w14:textId="77777777" w:rsidR="00DC03A4" w:rsidRPr="00E33D85" w:rsidRDefault="00DC03A4" w:rsidP="00FE53FB">
            <w:pPr>
              <w:spacing w:after="0" w:line="240" w:lineRule="auto"/>
            </w:pPr>
            <w:r w:rsidRPr="00E33D85">
              <w:t>Merchant asks for another form of payment</w:t>
            </w:r>
          </w:p>
        </w:tc>
      </w:tr>
      <w:tr w:rsidR="00DC03A4" w:rsidRPr="00E33D85" w14:paraId="63DF31BD" w14:textId="77777777" w:rsidTr="00FE53FB">
        <w:tc>
          <w:tcPr>
            <w:tcW w:w="4320" w:type="dxa"/>
          </w:tcPr>
          <w:p w14:paraId="10F4D452" w14:textId="77777777" w:rsidR="00DC03A4" w:rsidRPr="00E33D85" w:rsidRDefault="00DC03A4" w:rsidP="00FE53FB">
            <w:pPr>
              <w:spacing w:after="0" w:line="240" w:lineRule="auto"/>
            </w:pPr>
            <w:r w:rsidRPr="00E33D85">
              <w:t>Whitespace in PARes</w:t>
            </w:r>
          </w:p>
        </w:tc>
        <w:tc>
          <w:tcPr>
            <w:tcW w:w="5670" w:type="dxa"/>
          </w:tcPr>
          <w:p w14:paraId="1B81F6A1" w14:textId="77777777" w:rsidR="00DC03A4" w:rsidRPr="00E33D85" w:rsidRDefault="00DC03A4" w:rsidP="00FE53FB">
            <w:pPr>
              <w:spacing w:after="0" w:line="240" w:lineRule="auto"/>
            </w:pPr>
            <w:r w:rsidRPr="00E33D85">
              <w:t>Merchant proceeds to authorization</w:t>
            </w:r>
          </w:p>
        </w:tc>
      </w:tr>
    </w:tbl>
    <w:p w14:paraId="048402CB" w14:textId="77777777" w:rsidR="00DC03A4" w:rsidRPr="00E33D85" w:rsidRDefault="00DC03A4" w:rsidP="00DC03A4">
      <w:pPr>
        <w:pStyle w:val="Heading3"/>
        <w:rPr>
          <w:rFonts w:asciiTheme="minorHAnsi" w:hAnsiTheme="minorHAnsi"/>
        </w:rPr>
      </w:pPr>
      <w:bookmarkStart w:id="111" w:name="_Toc368651132"/>
      <w:bookmarkStart w:id="112" w:name="_Toc491351819"/>
      <w:bookmarkStart w:id="113" w:name="_Toc491681293"/>
      <w:bookmarkStart w:id="114" w:name="_Toc491351826"/>
      <w:bookmarkStart w:id="115" w:name="_Toc492046317"/>
      <w:r w:rsidRPr="00E33D85">
        <w:rPr>
          <w:rFonts w:asciiTheme="minorHAnsi" w:hAnsiTheme="minorHAnsi"/>
        </w:rPr>
        <w:t>Tax</w:t>
      </w:r>
      <w:bookmarkEnd w:id="111"/>
      <w:bookmarkEnd w:id="112"/>
      <w:r>
        <w:rPr>
          <w:rFonts w:asciiTheme="minorHAnsi" w:hAnsiTheme="minorHAnsi"/>
        </w:rPr>
        <w:t xml:space="preserve"> Service</w:t>
      </w:r>
      <w:bookmarkEnd w:id="113"/>
      <w:bookmarkEnd w:id="115"/>
    </w:p>
    <w:p w14:paraId="576BE522" w14:textId="77777777"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DC03A4" w:rsidRPr="00E33D85" w14:paraId="0F5DD1F5" w14:textId="77777777" w:rsidTr="00FE53FB">
        <w:tc>
          <w:tcPr>
            <w:tcW w:w="4320" w:type="dxa"/>
            <w:shd w:val="clear" w:color="auto" w:fill="BFBFBF" w:themeFill="background1" w:themeFillShade="BF"/>
          </w:tcPr>
          <w:p w14:paraId="61423CD0" w14:textId="77777777" w:rsidR="00DC03A4" w:rsidRPr="00E33D85" w:rsidRDefault="00DC03A4" w:rsidP="00FE53FB">
            <w:pPr>
              <w:spacing w:after="0" w:line="240" w:lineRule="auto"/>
              <w:rPr>
                <w:b/>
                <w:bCs/>
                <w:color w:val="000000"/>
              </w:rPr>
            </w:pPr>
            <w:r w:rsidRPr="00E33D85">
              <w:rPr>
                <w:b/>
                <w:bCs/>
                <w:color w:val="000000"/>
              </w:rPr>
              <w:t>Use case scenarios</w:t>
            </w:r>
          </w:p>
        </w:tc>
        <w:tc>
          <w:tcPr>
            <w:tcW w:w="5670" w:type="dxa"/>
            <w:shd w:val="clear" w:color="auto" w:fill="BFBFBF" w:themeFill="background1" w:themeFillShade="BF"/>
          </w:tcPr>
          <w:p w14:paraId="4523F43E" w14:textId="77777777" w:rsidR="00DC03A4" w:rsidRPr="00E33D85" w:rsidRDefault="00DC03A4" w:rsidP="00FE53FB">
            <w:pPr>
              <w:spacing w:after="0" w:line="240" w:lineRule="auto"/>
              <w:rPr>
                <w:b/>
                <w:bCs/>
                <w:color w:val="000000"/>
              </w:rPr>
            </w:pPr>
            <w:r w:rsidRPr="00E33D85">
              <w:rPr>
                <w:b/>
                <w:bCs/>
                <w:color w:val="000000"/>
              </w:rPr>
              <w:t>Result</w:t>
            </w:r>
          </w:p>
        </w:tc>
      </w:tr>
      <w:tr w:rsidR="00DC03A4" w:rsidRPr="00E33D85" w14:paraId="2A0DFCDB" w14:textId="77777777" w:rsidTr="00FE53FB">
        <w:tc>
          <w:tcPr>
            <w:tcW w:w="4320" w:type="dxa"/>
          </w:tcPr>
          <w:p w14:paraId="1D4C58E8" w14:textId="77777777" w:rsidR="00DC03A4" w:rsidRPr="00E33D85" w:rsidRDefault="00DC03A4" w:rsidP="00FE53FB">
            <w:pPr>
              <w:spacing w:after="0" w:line="240" w:lineRule="auto"/>
            </w:pPr>
            <w:r w:rsidRPr="00E33D85">
              <w:t xml:space="preserve">If shipping information is specified, then </w:t>
            </w:r>
            <w:r w:rsidRPr="00E33D85">
              <w:lastRenderedPageBreak/>
              <w:t>request is made to the Tax Service</w:t>
            </w:r>
          </w:p>
        </w:tc>
        <w:tc>
          <w:tcPr>
            <w:tcW w:w="5670" w:type="dxa"/>
          </w:tcPr>
          <w:p w14:paraId="14FB78E7" w14:textId="77777777" w:rsidR="00DC03A4" w:rsidRPr="00E33D85" w:rsidRDefault="00DC03A4" w:rsidP="00FE53FB">
            <w:pPr>
              <w:spacing w:after="0" w:line="240" w:lineRule="auto"/>
            </w:pPr>
            <w:r w:rsidRPr="00E33D85">
              <w:lastRenderedPageBreak/>
              <w:t xml:space="preserve">If successful, the contents of the Basket are taxed and price </w:t>
            </w:r>
            <w:r w:rsidRPr="00E33D85">
              <w:lastRenderedPageBreak/>
              <w:t>totals are adjusted.</w:t>
            </w:r>
          </w:p>
          <w:p w14:paraId="0E59E760" w14:textId="77777777" w:rsidR="00DC03A4" w:rsidRPr="00E33D85" w:rsidRDefault="00DC03A4" w:rsidP="00FE53FB">
            <w:pPr>
              <w:spacing w:after="0" w:line="240" w:lineRule="auto"/>
            </w:pPr>
            <w:r w:rsidRPr="00E33D85">
              <w:t>If failed, because of service outage or failed address verification then don’t update anything.  Other services must handle AVS/DAV/Service outages before successful checkout and final sales tax calculation.  Failure is logged for email notification.</w:t>
            </w:r>
          </w:p>
        </w:tc>
      </w:tr>
      <w:tr w:rsidR="00DC03A4" w:rsidRPr="00E33D85" w14:paraId="52DF04E8" w14:textId="77777777" w:rsidTr="00FE53FB">
        <w:tc>
          <w:tcPr>
            <w:tcW w:w="4320" w:type="dxa"/>
            <w:tcBorders>
              <w:top w:val="single" w:sz="4" w:space="0" w:color="000000"/>
              <w:left w:val="single" w:sz="4" w:space="0" w:color="000000"/>
              <w:bottom w:val="single" w:sz="4" w:space="0" w:color="000000"/>
              <w:right w:val="single" w:sz="4" w:space="0" w:color="000000"/>
            </w:tcBorders>
          </w:tcPr>
          <w:p w14:paraId="75AA3320" w14:textId="77777777" w:rsidR="00DC03A4" w:rsidRPr="00E33D85" w:rsidRDefault="00DC03A4" w:rsidP="00FE53FB">
            <w:pPr>
              <w:spacing w:after="0" w:line="240" w:lineRule="auto"/>
            </w:pPr>
            <w:r w:rsidRPr="00E33D85">
              <w:lastRenderedPageBreak/>
              <w:t xml:space="preserve">Since cybersource charges per request to the tax service, the cartridge has been modified to reduce the number of tax requests. Subsequent tax requests in the current session are only made to cybersource if the line item’s products id, quantity or price has changed or if the basket merchandise price total (including order level and product level), adjusted shipping price totals or adjusted basket total price has changed.  </w:t>
            </w:r>
          </w:p>
        </w:tc>
        <w:tc>
          <w:tcPr>
            <w:tcW w:w="5670" w:type="dxa"/>
            <w:tcBorders>
              <w:top w:val="single" w:sz="4" w:space="0" w:color="000000"/>
              <w:left w:val="single" w:sz="4" w:space="0" w:color="000000"/>
              <w:bottom w:val="single" w:sz="4" w:space="0" w:color="000000"/>
              <w:right w:val="single" w:sz="4" w:space="0" w:color="000000"/>
            </w:tcBorders>
          </w:tcPr>
          <w:p w14:paraId="1D783D1A" w14:textId="77777777" w:rsidR="00DC03A4" w:rsidRPr="00E33D85" w:rsidRDefault="00DC03A4" w:rsidP="00FE53FB">
            <w:pPr>
              <w:spacing w:after="0" w:line="240" w:lineRule="auto"/>
            </w:pPr>
            <w:r w:rsidRPr="00E33D85">
              <w:t xml:space="preserve">If the basket state that would affect tax has changed then a tax call will be made to cybersource and the basket will be updated with the new tax prices. </w:t>
            </w:r>
          </w:p>
          <w:p w14:paraId="28CCC645" w14:textId="77777777" w:rsidR="00DC03A4" w:rsidRPr="00E33D85" w:rsidRDefault="00DC03A4" w:rsidP="00FE53FB">
            <w:pPr>
              <w:spacing w:after="0" w:line="240" w:lineRule="auto"/>
            </w:pPr>
            <w:r w:rsidRPr="00E33D85">
              <w:t xml:space="preserve">If the basket state that would affect tax has not change, the request to cybersource is skipped.  </w:t>
            </w:r>
          </w:p>
        </w:tc>
      </w:tr>
    </w:tbl>
    <w:p w14:paraId="50CC08D4" w14:textId="77777777" w:rsidR="00DC03A4" w:rsidRPr="00E33D85" w:rsidRDefault="00DC03A4" w:rsidP="00DC03A4">
      <w:pPr>
        <w:pStyle w:val="Heading3"/>
        <w:rPr>
          <w:rFonts w:asciiTheme="minorHAnsi" w:hAnsiTheme="minorHAnsi"/>
        </w:rPr>
      </w:pPr>
      <w:bookmarkStart w:id="116" w:name="_Toc491351830"/>
      <w:bookmarkStart w:id="117" w:name="_Toc491681294"/>
      <w:bookmarkStart w:id="118" w:name="_Toc492046318"/>
      <w:r w:rsidRPr="00E33D85">
        <w:rPr>
          <w:rFonts w:asciiTheme="minorHAnsi" w:hAnsiTheme="minorHAnsi"/>
        </w:rPr>
        <w:t>Secure Acceptance Authorization</w:t>
      </w:r>
      <w:bookmarkEnd w:id="116"/>
      <w:bookmarkEnd w:id="117"/>
      <w:bookmarkEnd w:id="118"/>
    </w:p>
    <w:p w14:paraId="3E7B90F8" w14:textId="77777777" w:rsidR="00DC03A4" w:rsidRPr="00E33D85" w:rsidRDefault="00DC03A4" w:rsidP="00DC03A4">
      <w:pPr>
        <w:rPr>
          <w:color w:val="000000"/>
        </w:rPr>
      </w:pPr>
      <w:r w:rsidRPr="00E33D85">
        <w:t>Following are the list of reason codes received for Secure Acceptance payment service response. System shall be handling these codes and change the Demandware status accordingly</w:t>
      </w:r>
      <w:r w:rsidRPr="00E33D85">
        <w:rPr>
          <w:color w:val="000000"/>
        </w:rPr>
        <w:t xml:space="preserve">. </w:t>
      </w:r>
    </w:p>
    <w:tbl>
      <w:tblPr>
        <w:tblW w:w="1018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45"/>
        <w:gridCol w:w="5580"/>
        <w:gridCol w:w="2160"/>
      </w:tblGrid>
      <w:tr w:rsidR="00DC03A4" w:rsidRPr="00E33D85" w14:paraId="2621174F" w14:textId="77777777" w:rsidTr="00FE53FB">
        <w:trPr>
          <w:trHeight w:val="440"/>
        </w:trPr>
        <w:tc>
          <w:tcPr>
            <w:tcW w:w="2445" w:type="dxa"/>
            <w:shd w:val="clear" w:color="auto" w:fill="BFBFBF" w:themeFill="background1" w:themeFillShade="BF"/>
            <w:noWrap/>
            <w:vAlign w:val="center"/>
            <w:hideMark/>
          </w:tcPr>
          <w:p w14:paraId="25755FC6" w14:textId="77777777" w:rsidR="00DC03A4" w:rsidRPr="00E33D85" w:rsidRDefault="00DC03A4" w:rsidP="00FE53FB">
            <w:pPr>
              <w:spacing w:after="0" w:line="240" w:lineRule="auto"/>
              <w:rPr>
                <w:rFonts w:eastAsia="Times New Roman" w:cs="Times New Roman"/>
                <w:b/>
                <w:bCs/>
                <w:color w:val="000000"/>
              </w:rPr>
            </w:pPr>
            <w:r w:rsidRPr="00E33D85">
              <w:rPr>
                <w:rFonts w:eastAsia="Times New Roman" w:cs="Times New Roman"/>
                <w:b/>
                <w:bCs/>
                <w:color w:val="000000"/>
              </w:rPr>
              <w:t>Decision</w:t>
            </w:r>
          </w:p>
        </w:tc>
        <w:tc>
          <w:tcPr>
            <w:tcW w:w="5580" w:type="dxa"/>
            <w:shd w:val="clear" w:color="auto" w:fill="BFBFBF" w:themeFill="background1" w:themeFillShade="BF"/>
            <w:vAlign w:val="center"/>
            <w:hideMark/>
          </w:tcPr>
          <w:p w14:paraId="22E7F511" w14:textId="77777777" w:rsidR="00DC03A4" w:rsidRPr="00E33D85" w:rsidRDefault="00DC03A4" w:rsidP="00FE53FB">
            <w:pPr>
              <w:spacing w:after="0" w:line="240" w:lineRule="auto"/>
              <w:rPr>
                <w:rFonts w:eastAsia="Times New Roman" w:cs="Times New Roman"/>
                <w:b/>
                <w:bCs/>
                <w:color w:val="000000"/>
              </w:rPr>
            </w:pPr>
            <w:r w:rsidRPr="00E33D85">
              <w:rPr>
                <w:rFonts w:eastAsia="Times New Roman" w:cs="Times New Roman"/>
                <w:b/>
                <w:bCs/>
                <w:color w:val="000000"/>
              </w:rPr>
              <w:t>Description</w:t>
            </w:r>
          </w:p>
        </w:tc>
        <w:tc>
          <w:tcPr>
            <w:tcW w:w="2160" w:type="dxa"/>
            <w:shd w:val="clear" w:color="auto" w:fill="BFBFBF" w:themeFill="background1" w:themeFillShade="BF"/>
            <w:vAlign w:val="center"/>
            <w:hideMark/>
          </w:tcPr>
          <w:p w14:paraId="37B14140" w14:textId="77777777" w:rsidR="00DC03A4" w:rsidRPr="00E33D85" w:rsidRDefault="00DC03A4" w:rsidP="00FE53FB">
            <w:pPr>
              <w:spacing w:after="0" w:line="240" w:lineRule="auto"/>
              <w:rPr>
                <w:rFonts w:eastAsia="Times New Roman" w:cs="Times New Roman"/>
                <w:b/>
                <w:bCs/>
                <w:color w:val="000000"/>
              </w:rPr>
            </w:pPr>
            <w:r w:rsidRPr="00E33D85">
              <w:rPr>
                <w:rFonts w:eastAsia="Times New Roman" w:cs="Times New Roman"/>
                <w:b/>
                <w:bCs/>
                <w:color w:val="000000"/>
              </w:rPr>
              <w:t>CYB hosted Decision</w:t>
            </w:r>
          </w:p>
        </w:tc>
      </w:tr>
      <w:tr w:rsidR="00DC03A4" w:rsidRPr="00E33D85" w14:paraId="33A38ADD" w14:textId="77777777" w:rsidTr="00FE53FB">
        <w:trPr>
          <w:trHeight w:val="300"/>
        </w:trPr>
        <w:tc>
          <w:tcPr>
            <w:tcW w:w="2445" w:type="dxa"/>
            <w:noWrap/>
            <w:vAlign w:val="bottom"/>
            <w:hideMark/>
          </w:tcPr>
          <w:p w14:paraId="5E87EA1E" w14:textId="77777777" w:rsidR="00DC03A4" w:rsidRPr="00E33D85" w:rsidRDefault="00DC03A4" w:rsidP="00FE53FB">
            <w:pPr>
              <w:spacing w:after="0" w:line="240" w:lineRule="auto"/>
              <w:rPr>
                <w:color w:val="000000"/>
              </w:rPr>
            </w:pPr>
            <w:r w:rsidRPr="00E33D85">
              <w:rPr>
                <w:color w:val="000000"/>
              </w:rPr>
              <w:t>Successful transaction.</w:t>
            </w:r>
          </w:p>
        </w:tc>
        <w:tc>
          <w:tcPr>
            <w:tcW w:w="5580" w:type="dxa"/>
            <w:noWrap/>
            <w:hideMark/>
          </w:tcPr>
          <w:p w14:paraId="1F2D787C" w14:textId="77777777" w:rsidR="00DC03A4" w:rsidRPr="00E33D85" w:rsidRDefault="00DC03A4" w:rsidP="00FE53FB">
            <w:r w:rsidRPr="00E33D85">
              <w:t>Successful transaction. Reason codes 100 and 110.</w:t>
            </w:r>
          </w:p>
        </w:tc>
        <w:tc>
          <w:tcPr>
            <w:tcW w:w="2160" w:type="dxa"/>
            <w:noWrap/>
            <w:vAlign w:val="center"/>
            <w:hideMark/>
          </w:tcPr>
          <w:p w14:paraId="2E7402FE" w14:textId="77777777" w:rsidR="00DC03A4" w:rsidRPr="00E33D85" w:rsidRDefault="00DC03A4" w:rsidP="00FE53FB">
            <w:pPr>
              <w:spacing w:after="0" w:line="240" w:lineRule="auto"/>
              <w:rPr>
                <w:color w:val="000000"/>
              </w:rPr>
            </w:pPr>
            <w:r w:rsidRPr="00E33D85">
              <w:rPr>
                <w:color w:val="000000"/>
              </w:rPr>
              <w:t>100</w:t>
            </w:r>
          </w:p>
        </w:tc>
      </w:tr>
      <w:tr w:rsidR="00DC03A4" w:rsidRPr="00E33D85" w14:paraId="30597206" w14:textId="77777777" w:rsidTr="00FE53FB">
        <w:trPr>
          <w:trHeight w:val="1200"/>
        </w:trPr>
        <w:tc>
          <w:tcPr>
            <w:tcW w:w="2445" w:type="dxa"/>
            <w:noWrap/>
            <w:vAlign w:val="center"/>
            <w:hideMark/>
          </w:tcPr>
          <w:p w14:paraId="241309CB" w14:textId="77777777" w:rsidR="00DC03A4" w:rsidRPr="00E33D85" w:rsidRDefault="00DC03A4" w:rsidP="00FE53FB">
            <w:pPr>
              <w:spacing w:after="0" w:line="240" w:lineRule="auto"/>
              <w:rPr>
                <w:color w:val="000000"/>
              </w:rPr>
            </w:pPr>
            <w:r w:rsidRPr="00E33D85">
              <w:rPr>
                <w:color w:val="000000"/>
              </w:rPr>
              <w:t>Request is missing one or more fields</w:t>
            </w:r>
          </w:p>
        </w:tc>
        <w:tc>
          <w:tcPr>
            <w:tcW w:w="5580" w:type="dxa"/>
            <w:hideMark/>
          </w:tcPr>
          <w:p w14:paraId="096B6B7E" w14:textId="77777777" w:rsidR="00DC03A4" w:rsidRPr="00E33D85" w:rsidRDefault="00DC03A4" w:rsidP="00FE53FB">
            <w:r w:rsidRPr="00E33D85">
              <w:t>Authorization was declined; however, the capture may still be possible. Review payment details. See reason codes 200, 201, 230, 480, and 520.</w:t>
            </w:r>
          </w:p>
        </w:tc>
        <w:tc>
          <w:tcPr>
            <w:tcW w:w="2160" w:type="dxa"/>
            <w:noWrap/>
            <w:vAlign w:val="center"/>
            <w:hideMark/>
          </w:tcPr>
          <w:p w14:paraId="790783D5" w14:textId="77777777" w:rsidR="00DC03A4" w:rsidRPr="00E33D85" w:rsidRDefault="00DC03A4" w:rsidP="00FE53FB">
            <w:pPr>
              <w:spacing w:after="0" w:line="240" w:lineRule="auto"/>
              <w:rPr>
                <w:color w:val="000000"/>
              </w:rPr>
            </w:pPr>
            <w:r w:rsidRPr="00E33D85">
              <w:rPr>
                <w:color w:val="000000"/>
              </w:rPr>
              <w:t>101</w:t>
            </w:r>
          </w:p>
        </w:tc>
      </w:tr>
      <w:tr w:rsidR="00DC03A4" w:rsidRPr="00E33D85" w14:paraId="7FD650F0" w14:textId="77777777" w:rsidTr="00FE53FB">
        <w:trPr>
          <w:trHeight w:val="1200"/>
        </w:trPr>
        <w:tc>
          <w:tcPr>
            <w:tcW w:w="2445" w:type="dxa"/>
            <w:noWrap/>
            <w:vAlign w:val="center"/>
            <w:hideMark/>
          </w:tcPr>
          <w:p w14:paraId="72781C87" w14:textId="77777777" w:rsidR="00DC03A4" w:rsidRPr="00E33D85" w:rsidRDefault="00DC03A4" w:rsidP="00FE53FB">
            <w:pPr>
              <w:spacing w:after="0" w:line="240" w:lineRule="auto"/>
              <w:rPr>
                <w:color w:val="000000"/>
              </w:rPr>
            </w:pPr>
            <w:r w:rsidRPr="00E33D85">
              <w:rPr>
                <w:color w:val="000000"/>
              </w:rPr>
              <w:t>One or more fields in the request contain invalid data.</w:t>
            </w:r>
          </w:p>
        </w:tc>
        <w:tc>
          <w:tcPr>
            <w:tcW w:w="5580" w:type="dxa"/>
            <w:hideMark/>
          </w:tcPr>
          <w:p w14:paraId="04EB6AC5" w14:textId="77777777" w:rsidR="00DC03A4" w:rsidRPr="00E33D85" w:rsidRDefault="00DC03A4" w:rsidP="00FE53FB">
            <w:r w:rsidRPr="00E33D85">
              <w:t>Transaction was declined. See reason codes 102, 202, 203, 204, 205, 207, 208, 210, 211, 221, 222, 231, 232, 233, 234, 236, 240, 475, 476, and 481.</w:t>
            </w:r>
          </w:p>
        </w:tc>
        <w:tc>
          <w:tcPr>
            <w:tcW w:w="2160" w:type="dxa"/>
            <w:noWrap/>
            <w:vAlign w:val="center"/>
            <w:hideMark/>
          </w:tcPr>
          <w:p w14:paraId="566BC7A1" w14:textId="77777777" w:rsidR="00DC03A4" w:rsidRPr="00E33D85" w:rsidRDefault="00DC03A4" w:rsidP="00FE53FB">
            <w:pPr>
              <w:spacing w:after="0" w:line="240" w:lineRule="auto"/>
              <w:rPr>
                <w:color w:val="000000"/>
              </w:rPr>
            </w:pPr>
            <w:r w:rsidRPr="00E33D85">
              <w:rPr>
                <w:color w:val="000000"/>
              </w:rPr>
              <w:t>102</w:t>
            </w:r>
          </w:p>
        </w:tc>
      </w:tr>
      <w:tr w:rsidR="00DC03A4" w:rsidRPr="00E33D85" w14:paraId="5A50845C" w14:textId="77777777" w:rsidTr="00FE53FB">
        <w:trPr>
          <w:trHeight w:val="1200"/>
        </w:trPr>
        <w:tc>
          <w:tcPr>
            <w:tcW w:w="2445" w:type="dxa"/>
            <w:noWrap/>
            <w:vAlign w:val="center"/>
          </w:tcPr>
          <w:p w14:paraId="5BEC0524" w14:textId="77777777" w:rsidR="00DC03A4" w:rsidRPr="00E33D85" w:rsidRDefault="00DC03A4" w:rsidP="00FE53FB">
            <w:pPr>
              <w:spacing w:after="0" w:line="240" w:lineRule="auto"/>
              <w:rPr>
                <w:color w:val="000000"/>
              </w:rPr>
            </w:pPr>
            <w:r w:rsidRPr="00E33D85">
              <w:rPr>
                <w:color w:val="000000"/>
              </w:rPr>
              <w:t>General decline by the processor</w:t>
            </w:r>
          </w:p>
        </w:tc>
        <w:tc>
          <w:tcPr>
            <w:tcW w:w="5580" w:type="dxa"/>
          </w:tcPr>
          <w:p w14:paraId="088E1CF5" w14:textId="77777777" w:rsidR="00DC03A4" w:rsidRPr="00E33D85" w:rsidRDefault="00DC03A4" w:rsidP="00FE53FB">
            <w:r w:rsidRPr="00E33D85">
              <w:t>Access denied, page not found, or internal server error. See reason codes 102, 104, 150, 151 and 152</w:t>
            </w:r>
          </w:p>
        </w:tc>
        <w:tc>
          <w:tcPr>
            <w:tcW w:w="2160" w:type="dxa"/>
            <w:noWrap/>
            <w:vAlign w:val="center"/>
          </w:tcPr>
          <w:p w14:paraId="4EF9A58A" w14:textId="77777777" w:rsidR="00DC03A4" w:rsidRPr="00E33D85" w:rsidRDefault="00DC03A4" w:rsidP="00FE53FB">
            <w:pPr>
              <w:spacing w:after="0" w:line="240" w:lineRule="auto"/>
              <w:rPr>
                <w:color w:val="000000"/>
              </w:rPr>
            </w:pPr>
            <w:r w:rsidRPr="00E33D85">
              <w:rPr>
                <w:color w:val="000000"/>
              </w:rPr>
              <w:t>233</w:t>
            </w:r>
          </w:p>
        </w:tc>
      </w:tr>
      <w:tr w:rsidR="00DC03A4" w:rsidRPr="00E33D85" w14:paraId="1FD32113" w14:textId="77777777" w:rsidTr="00FE53FB">
        <w:trPr>
          <w:trHeight w:val="900"/>
        </w:trPr>
        <w:tc>
          <w:tcPr>
            <w:tcW w:w="2445" w:type="dxa"/>
            <w:noWrap/>
            <w:vAlign w:val="center"/>
            <w:hideMark/>
          </w:tcPr>
          <w:p w14:paraId="5DF2A678" w14:textId="77777777" w:rsidR="00DC03A4" w:rsidRPr="00E33D85" w:rsidRDefault="00DC03A4" w:rsidP="00FE53FB">
            <w:pPr>
              <w:spacing w:after="0" w:line="240" w:lineRule="auto"/>
              <w:rPr>
                <w:color w:val="000000"/>
              </w:rPr>
            </w:pPr>
            <w:r w:rsidRPr="00E33D85">
              <w:rPr>
                <w:color w:val="000000"/>
              </w:rPr>
              <w:t>General system failure.</w:t>
            </w:r>
          </w:p>
        </w:tc>
        <w:tc>
          <w:tcPr>
            <w:tcW w:w="5580" w:type="dxa"/>
            <w:hideMark/>
          </w:tcPr>
          <w:p w14:paraId="40E93CC2" w14:textId="77777777" w:rsidR="00DC03A4" w:rsidRPr="00E33D85" w:rsidRDefault="00DC03A4" w:rsidP="00FE53FB">
            <w:r w:rsidRPr="00E33D85">
              <w:t xml:space="preserve">The customer did not accept the service fee conditions. </w:t>
            </w:r>
            <w:r w:rsidRPr="00E33D85">
              <w:sym w:font="Symbol" w:char="F06E"/>
            </w:r>
            <w:r w:rsidRPr="00E33D85">
              <w:t xml:space="preserve"> The customer cancelled the transaction.</w:t>
            </w:r>
          </w:p>
        </w:tc>
        <w:tc>
          <w:tcPr>
            <w:tcW w:w="2160" w:type="dxa"/>
            <w:noWrap/>
            <w:vAlign w:val="center"/>
            <w:hideMark/>
          </w:tcPr>
          <w:p w14:paraId="4ECCBF49" w14:textId="77777777" w:rsidR="00DC03A4" w:rsidRPr="00E33D85" w:rsidRDefault="00DC03A4" w:rsidP="00FE53FB">
            <w:pPr>
              <w:spacing w:after="0" w:line="240" w:lineRule="auto"/>
              <w:rPr>
                <w:color w:val="000000"/>
              </w:rPr>
            </w:pPr>
            <w:r w:rsidRPr="00E33D85">
              <w:rPr>
                <w:color w:val="000000"/>
              </w:rPr>
              <w:t>150</w:t>
            </w:r>
          </w:p>
        </w:tc>
      </w:tr>
      <w:tr w:rsidR="00DC03A4" w:rsidRPr="00E33D85" w14:paraId="4D726DC1" w14:textId="77777777" w:rsidTr="00FE53FB">
        <w:trPr>
          <w:trHeight w:val="900"/>
        </w:trPr>
        <w:tc>
          <w:tcPr>
            <w:tcW w:w="2445" w:type="dxa"/>
            <w:noWrap/>
            <w:vAlign w:val="center"/>
          </w:tcPr>
          <w:p w14:paraId="01A8894F" w14:textId="77777777" w:rsidR="00DC03A4" w:rsidRPr="00E33D85" w:rsidRDefault="00DC03A4" w:rsidP="00FE53FB">
            <w:pPr>
              <w:spacing w:after="0" w:line="240" w:lineRule="auto"/>
              <w:rPr>
                <w:color w:val="000000"/>
              </w:rPr>
            </w:pPr>
            <w:r w:rsidRPr="00E33D85">
              <w:rPr>
                <w:color w:val="000000"/>
              </w:rPr>
              <w:lastRenderedPageBreak/>
              <w:t>Create Token Service</w:t>
            </w:r>
          </w:p>
        </w:tc>
        <w:tc>
          <w:tcPr>
            <w:tcW w:w="5580" w:type="dxa"/>
          </w:tcPr>
          <w:p w14:paraId="39A8400A" w14:textId="77777777" w:rsidR="00DC03A4" w:rsidRPr="00E33D85" w:rsidRDefault="00DC03A4" w:rsidP="00FE53FB">
            <w:r w:rsidRPr="00E33D85">
              <w:t>Silent Post Service for create token when user enter card details on billing page on merchant site</w:t>
            </w:r>
          </w:p>
        </w:tc>
        <w:tc>
          <w:tcPr>
            <w:tcW w:w="2160" w:type="dxa"/>
            <w:noWrap/>
            <w:vAlign w:val="center"/>
          </w:tcPr>
          <w:p w14:paraId="06AD9D26" w14:textId="77777777" w:rsidR="00DC03A4" w:rsidRPr="00E33D85" w:rsidRDefault="00DC03A4" w:rsidP="00FE53FB">
            <w:pPr>
              <w:spacing w:after="0" w:line="240" w:lineRule="auto"/>
              <w:rPr>
                <w:color w:val="000000"/>
              </w:rPr>
            </w:pPr>
            <w:r w:rsidRPr="00E33D85">
              <w:rPr>
                <w:color w:val="000000"/>
              </w:rPr>
              <w:t>100</w:t>
            </w:r>
          </w:p>
        </w:tc>
      </w:tr>
      <w:tr w:rsidR="00DC03A4" w:rsidRPr="00E33D85" w14:paraId="63B96BE5" w14:textId="77777777" w:rsidTr="00FE53FB">
        <w:trPr>
          <w:trHeight w:val="900"/>
        </w:trPr>
        <w:tc>
          <w:tcPr>
            <w:tcW w:w="2445" w:type="dxa"/>
            <w:noWrap/>
            <w:vAlign w:val="center"/>
          </w:tcPr>
          <w:p w14:paraId="39E972BC" w14:textId="77777777" w:rsidR="00DC03A4" w:rsidRPr="00E33D85" w:rsidRDefault="00DC03A4" w:rsidP="00FE53FB">
            <w:pPr>
              <w:spacing w:after="0" w:line="240" w:lineRule="auto"/>
              <w:rPr>
                <w:color w:val="000000"/>
              </w:rPr>
            </w:pPr>
            <w:r w:rsidRPr="00E33D85">
              <w:rPr>
                <w:color w:val="000000"/>
              </w:rPr>
              <w:t>Update Token Service</w:t>
            </w:r>
          </w:p>
        </w:tc>
        <w:tc>
          <w:tcPr>
            <w:tcW w:w="5580" w:type="dxa"/>
          </w:tcPr>
          <w:p w14:paraId="4BE3662C" w14:textId="77777777" w:rsidR="00DC03A4" w:rsidRPr="00E33D85" w:rsidRDefault="00DC03A4" w:rsidP="00FE53FB">
            <w:r w:rsidRPr="00E33D85">
              <w:t>Silent Post Service for create token when user choose existing saved cards on billing page on merchant site</w:t>
            </w:r>
          </w:p>
        </w:tc>
        <w:tc>
          <w:tcPr>
            <w:tcW w:w="2160" w:type="dxa"/>
            <w:noWrap/>
            <w:vAlign w:val="center"/>
          </w:tcPr>
          <w:p w14:paraId="6DD37196" w14:textId="77777777" w:rsidR="00DC03A4" w:rsidRPr="00E33D85" w:rsidRDefault="00DC03A4" w:rsidP="00FE53FB">
            <w:pPr>
              <w:spacing w:after="0" w:line="240" w:lineRule="auto"/>
              <w:rPr>
                <w:color w:val="000000"/>
              </w:rPr>
            </w:pPr>
            <w:r w:rsidRPr="00E33D85">
              <w:rPr>
                <w:color w:val="000000"/>
              </w:rPr>
              <w:t>100</w:t>
            </w:r>
          </w:p>
        </w:tc>
      </w:tr>
      <w:tr w:rsidR="00DC03A4" w:rsidRPr="00E33D85" w14:paraId="148C9720" w14:textId="77777777" w:rsidTr="00FE53FB">
        <w:trPr>
          <w:trHeight w:val="900"/>
        </w:trPr>
        <w:tc>
          <w:tcPr>
            <w:tcW w:w="2445" w:type="dxa"/>
            <w:noWrap/>
            <w:vAlign w:val="center"/>
          </w:tcPr>
          <w:p w14:paraId="5B6D1950" w14:textId="77777777" w:rsidR="00DC03A4" w:rsidRPr="00E33D85" w:rsidRDefault="00DC03A4" w:rsidP="00FE53FB">
            <w:pPr>
              <w:spacing w:after="0" w:line="240" w:lineRule="auto"/>
              <w:rPr>
                <w:color w:val="000000"/>
              </w:rPr>
            </w:pPr>
            <w:r w:rsidRPr="00E33D85">
              <w:rPr>
                <w:color w:val="000000"/>
              </w:rPr>
              <w:t>Authorization and Create Token Service</w:t>
            </w:r>
          </w:p>
        </w:tc>
        <w:tc>
          <w:tcPr>
            <w:tcW w:w="5580" w:type="dxa"/>
          </w:tcPr>
          <w:p w14:paraId="03710C33" w14:textId="77777777" w:rsidR="00DC03A4" w:rsidRPr="00E33D85" w:rsidRDefault="00DC03A4" w:rsidP="00FE53FB">
            <w:r w:rsidRPr="00E33D85">
              <w:t>Redirect or Iframe service for Authorization and create token when no saved card is chosen</w:t>
            </w:r>
          </w:p>
        </w:tc>
        <w:tc>
          <w:tcPr>
            <w:tcW w:w="2160" w:type="dxa"/>
            <w:noWrap/>
            <w:vAlign w:val="center"/>
          </w:tcPr>
          <w:p w14:paraId="22EDB6DA" w14:textId="77777777" w:rsidR="00DC03A4" w:rsidRPr="00E33D85" w:rsidRDefault="00DC03A4" w:rsidP="00FE53FB">
            <w:pPr>
              <w:spacing w:after="0" w:line="240" w:lineRule="auto"/>
              <w:rPr>
                <w:color w:val="000000"/>
              </w:rPr>
            </w:pPr>
            <w:r w:rsidRPr="00E33D85">
              <w:rPr>
                <w:color w:val="000000"/>
              </w:rPr>
              <w:t>100 or 480</w:t>
            </w:r>
          </w:p>
        </w:tc>
      </w:tr>
      <w:tr w:rsidR="00DC03A4" w:rsidRPr="00E33D85" w14:paraId="1C7E041E" w14:textId="77777777" w:rsidTr="00FE53FB">
        <w:trPr>
          <w:trHeight w:val="900"/>
        </w:trPr>
        <w:tc>
          <w:tcPr>
            <w:tcW w:w="2445" w:type="dxa"/>
            <w:noWrap/>
            <w:vAlign w:val="center"/>
          </w:tcPr>
          <w:p w14:paraId="708E5680" w14:textId="77777777" w:rsidR="00DC03A4" w:rsidRPr="00E33D85" w:rsidRDefault="00DC03A4" w:rsidP="00FE53FB">
            <w:pPr>
              <w:spacing w:after="0" w:line="240" w:lineRule="auto"/>
              <w:rPr>
                <w:color w:val="000000"/>
              </w:rPr>
            </w:pPr>
            <w:r w:rsidRPr="00E33D85">
              <w:rPr>
                <w:color w:val="000000"/>
              </w:rPr>
              <w:t>Authorization and update Token Service</w:t>
            </w:r>
          </w:p>
        </w:tc>
        <w:tc>
          <w:tcPr>
            <w:tcW w:w="5580" w:type="dxa"/>
          </w:tcPr>
          <w:p w14:paraId="1F996F54" w14:textId="77777777" w:rsidR="00DC03A4" w:rsidRPr="00E33D85" w:rsidRDefault="00DC03A4" w:rsidP="00FE53FB">
            <w:r w:rsidRPr="00E33D85">
              <w:t>Redirect or Iframe service for Authorization and create token when user choose saved card</w:t>
            </w:r>
          </w:p>
        </w:tc>
        <w:tc>
          <w:tcPr>
            <w:tcW w:w="2160" w:type="dxa"/>
            <w:noWrap/>
            <w:vAlign w:val="center"/>
          </w:tcPr>
          <w:p w14:paraId="5C50A2AF" w14:textId="77777777" w:rsidR="00DC03A4" w:rsidRPr="00E33D85" w:rsidRDefault="00DC03A4" w:rsidP="00FE53FB">
            <w:pPr>
              <w:spacing w:after="0" w:line="240" w:lineRule="auto"/>
              <w:rPr>
                <w:color w:val="000000"/>
              </w:rPr>
            </w:pPr>
            <w:r w:rsidRPr="00E33D85">
              <w:rPr>
                <w:color w:val="000000"/>
              </w:rPr>
              <w:t>100 or 480</w:t>
            </w:r>
          </w:p>
        </w:tc>
      </w:tr>
      <w:tr w:rsidR="00DC03A4" w:rsidRPr="00E33D85" w14:paraId="3847B10B" w14:textId="77777777" w:rsidTr="00FE53FB">
        <w:trPr>
          <w:trHeight w:val="900"/>
        </w:trPr>
        <w:tc>
          <w:tcPr>
            <w:tcW w:w="2445" w:type="dxa"/>
            <w:noWrap/>
            <w:vAlign w:val="center"/>
          </w:tcPr>
          <w:p w14:paraId="2970C5FF" w14:textId="77777777" w:rsidR="00DC03A4" w:rsidRPr="00E33D85" w:rsidRDefault="00DC03A4" w:rsidP="00FE53FB">
            <w:pPr>
              <w:spacing w:after="0" w:line="240" w:lineRule="auto"/>
              <w:rPr>
                <w:color w:val="000000"/>
              </w:rPr>
            </w:pPr>
            <w:r w:rsidRPr="00E33D85">
              <w:rPr>
                <w:color w:val="000000"/>
              </w:rPr>
              <w:t>Authorization Service</w:t>
            </w:r>
          </w:p>
        </w:tc>
        <w:tc>
          <w:tcPr>
            <w:tcW w:w="5580" w:type="dxa"/>
          </w:tcPr>
          <w:p w14:paraId="66688BF8" w14:textId="77777777" w:rsidR="00DC03A4" w:rsidRPr="00E33D85" w:rsidRDefault="00DC03A4" w:rsidP="00FE53FB">
            <w:r w:rsidRPr="00E33D85">
              <w:t xml:space="preserve">Redirect or Iframe service for Authorization when tokenization is disabled from BM </w:t>
            </w:r>
          </w:p>
        </w:tc>
        <w:tc>
          <w:tcPr>
            <w:tcW w:w="2160" w:type="dxa"/>
            <w:noWrap/>
            <w:vAlign w:val="center"/>
          </w:tcPr>
          <w:p w14:paraId="53CE9C1C" w14:textId="77777777" w:rsidR="00DC03A4" w:rsidRPr="00E33D85" w:rsidRDefault="00DC03A4" w:rsidP="00FE53FB">
            <w:pPr>
              <w:spacing w:after="0" w:line="240" w:lineRule="auto"/>
              <w:rPr>
                <w:color w:val="000000"/>
              </w:rPr>
            </w:pPr>
            <w:r w:rsidRPr="00E33D85">
              <w:rPr>
                <w:color w:val="000000"/>
              </w:rPr>
              <w:t>100 or 480</w:t>
            </w:r>
          </w:p>
        </w:tc>
      </w:tr>
    </w:tbl>
    <w:p w14:paraId="315FC8CA" w14:textId="77777777" w:rsidR="00DC03A4" w:rsidRPr="00E33D85" w:rsidRDefault="00DC03A4" w:rsidP="00DC03A4">
      <w:pPr>
        <w:pStyle w:val="Heading3"/>
        <w:rPr>
          <w:rFonts w:asciiTheme="minorHAnsi" w:hAnsiTheme="minorHAnsi"/>
        </w:rPr>
      </w:pPr>
      <w:bookmarkStart w:id="119" w:name="_Toc491351831"/>
      <w:bookmarkStart w:id="120" w:name="_Toc491681295"/>
      <w:bookmarkStart w:id="121" w:name="_Toc492046319"/>
      <w:r w:rsidRPr="00E33D85">
        <w:rPr>
          <w:rFonts w:asciiTheme="minorHAnsi" w:hAnsiTheme="minorHAnsi"/>
        </w:rPr>
        <w:t>VISA Checkout Decrypt</w:t>
      </w:r>
      <w:bookmarkEnd w:id="119"/>
      <w:bookmarkEnd w:id="120"/>
      <w:bookmarkEnd w:id="121"/>
    </w:p>
    <w:p w14:paraId="42A6C666" w14:textId="77777777" w:rsidR="00DC03A4" w:rsidRPr="00E33D85" w:rsidRDefault="00DC03A4" w:rsidP="00DC03A4">
      <w:r w:rsidRPr="00E33D85">
        <w:t>List of use cases and appropriate action taken listed below:</w:t>
      </w:r>
    </w:p>
    <w:tbl>
      <w:tblPr>
        <w:tblW w:w="955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05"/>
        <w:gridCol w:w="4500"/>
        <w:gridCol w:w="3150"/>
      </w:tblGrid>
      <w:tr w:rsidR="00DC03A4" w:rsidRPr="00E33D85" w14:paraId="375BA22D" w14:textId="77777777" w:rsidTr="00FE53FB">
        <w:trPr>
          <w:trHeight w:val="152"/>
        </w:trPr>
        <w:tc>
          <w:tcPr>
            <w:tcW w:w="1905" w:type="dxa"/>
            <w:shd w:val="clear" w:color="auto" w:fill="BFBFBF" w:themeFill="background1" w:themeFillShade="BF"/>
          </w:tcPr>
          <w:p w14:paraId="131608CE" w14:textId="77777777" w:rsidR="00DC03A4" w:rsidRPr="00E33D85" w:rsidRDefault="00DC03A4" w:rsidP="00FE53FB">
            <w:pPr>
              <w:spacing w:after="0" w:line="240" w:lineRule="auto"/>
              <w:rPr>
                <w:rFonts w:eastAsia="Times New Roman" w:cs="Times New Roman"/>
                <w:b/>
                <w:bCs/>
                <w:color w:val="000000"/>
              </w:rPr>
            </w:pPr>
            <w:r w:rsidRPr="00E33D85">
              <w:rPr>
                <w:rFonts w:eastAsia="Times New Roman" w:cs="Times New Roman"/>
                <w:b/>
                <w:bCs/>
                <w:color w:val="000000"/>
              </w:rPr>
              <w:t>Service</w:t>
            </w:r>
          </w:p>
        </w:tc>
        <w:tc>
          <w:tcPr>
            <w:tcW w:w="4500" w:type="dxa"/>
            <w:shd w:val="clear" w:color="auto" w:fill="BFBFBF" w:themeFill="background1" w:themeFillShade="BF"/>
            <w:vAlign w:val="center"/>
          </w:tcPr>
          <w:p w14:paraId="4F5C80D4" w14:textId="77777777" w:rsidR="00DC03A4" w:rsidRPr="00E33D85" w:rsidRDefault="00DC03A4" w:rsidP="00FE53FB">
            <w:pPr>
              <w:spacing w:after="0" w:line="240" w:lineRule="auto"/>
              <w:rPr>
                <w:rFonts w:eastAsia="Times New Roman" w:cs="Times New Roman"/>
                <w:b/>
                <w:bCs/>
                <w:color w:val="000000"/>
              </w:rPr>
            </w:pPr>
            <w:r w:rsidRPr="00E33D85">
              <w:rPr>
                <w:rFonts w:eastAsia="Times New Roman" w:cs="Times New Roman"/>
                <w:b/>
                <w:bCs/>
                <w:color w:val="000000"/>
              </w:rPr>
              <w:t>Description</w:t>
            </w:r>
          </w:p>
        </w:tc>
        <w:tc>
          <w:tcPr>
            <w:tcW w:w="3150" w:type="dxa"/>
            <w:shd w:val="clear" w:color="auto" w:fill="BFBFBF" w:themeFill="background1" w:themeFillShade="BF"/>
            <w:vAlign w:val="center"/>
          </w:tcPr>
          <w:p w14:paraId="2AC7357C" w14:textId="77777777" w:rsidR="00DC03A4" w:rsidRPr="00E33D85" w:rsidRDefault="00DC03A4" w:rsidP="00FE53FB">
            <w:pPr>
              <w:spacing w:after="0" w:line="240" w:lineRule="auto"/>
              <w:rPr>
                <w:rFonts w:eastAsia="Times New Roman" w:cs="Times New Roman"/>
                <w:b/>
                <w:bCs/>
                <w:color w:val="000000"/>
              </w:rPr>
            </w:pPr>
            <w:r w:rsidRPr="00E33D85">
              <w:rPr>
                <w:rFonts w:eastAsia="Times New Roman" w:cs="Times New Roman"/>
                <w:b/>
                <w:bCs/>
                <w:color w:val="000000"/>
              </w:rPr>
              <w:t>CYB hosted Decision</w:t>
            </w:r>
          </w:p>
        </w:tc>
      </w:tr>
      <w:tr w:rsidR="00DC03A4" w:rsidRPr="00E33D85" w14:paraId="2ED9477F" w14:textId="77777777" w:rsidTr="00FE53FB">
        <w:trPr>
          <w:trHeight w:val="485"/>
        </w:trPr>
        <w:tc>
          <w:tcPr>
            <w:tcW w:w="1905" w:type="dxa"/>
            <w:vAlign w:val="bottom"/>
          </w:tcPr>
          <w:p w14:paraId="516960CD" w14:textId="77777777" w:rsidR="00DC03A4" w:rsidRPr="00E33D85" w:rsidRDefault="00DC03A4" w:rsidP="00FE53FB">
            <w:pPr>
              <w:spacing w:line="240" w:lineRule="auto"/>
              <w:rPr>
                <w:color w:val="000000"/>
              </w:rPr>
            </w:pPr>
            <w:r w:rsidRPr="00E33D85">
              <w:rPr>
                <w:color w:val="000000"/>
              </w:rPr>
              <w:t>Decrypt</w:t>
            </w:r>
          </w:p>
        </w:tc>
        <w:tc>
          <w:tcPr>
            <w:tcW w:w="4500" w:type="dxa"/>
            <w:noWrap/>
            <w:vAlign w:val="bottom"/>
            <w:hideMark/>
          </w:tcPr>
          <w:p w14:paraId="52B38B1D" w14:textId="77777777" w:rsidR="00DC03A4" w:rsidRPr="00E33D85" w:rsidRDefault="00DC03A4" w:rsidP="00FE53FB">
            <w:pPr>
              <w:spacing w:line="240" w:lineRule="auto"/>
              <w:rPr>
                <w:color w:val="000000"/>
              </w:rPr>
            </w:pPr>
            <w:r w:rsidRPr="00E33D85">
              <w:rPr>
                <w:color w:val="000000"/>
              </w:rPr>
              <w:t>Accept – review page displayed decrypted details</w:t>
            </w:r>
          </w:p>
        </w:tc>
        <w:tc>
          <w:tcPr>
            <w:tcW w:w="3150" w:type="dxa"/>
            <w:noWrap/>
            <w:vAlign w:val="bottom"/>
            <w:hideMark/>
          </w:tcPr>
          <w:p w14:paraId="4CECADED" w14:textId="77777777" w:rsidR="00DC03A4" w:rsidRPr="00E33D85" w:rsidRDefault="00DC03A4" w:rsidP="00FE53FB">
            <w:pPr>
              <w:spacing w:line="240" w:lineRule="auto"/>
              <w:rPr>
                <w:color w:val="000000"/>
              </w:rPr>
            </w:pPr>
            <w:r w:rsidRPr="00E33D85">
              <w:rPr>
                <w:color w:val="000000"/>
              </w:rPr>
              <w:t>100</w:t>
            </w:r>
          </w:p>
        </w:tc>
      </w:tr>
      <w:tr w:rsidR="00DC03A4" w:rsidRPr="00E33D85" w14:paraId="539EA52F" w14:textId="77777777" w:rsidTr="00FE53FB">
        <w:trPr>
          <w:trHeight w:val="323"/>
        </w:trPr>
        <w:tc>
          <w:tcPr>
            <w:tcW w:w="1905" w:type="dxa"/>
            <w:vAlign w:val="bottom"/>
          </w:tcPr>
          <w:p w14:paraId="6098AA47" w14:textId="77777777" w:rsidR="00DC03A4" w:rsidRPr="00E33D85" w:rsidRDefault="00DC03A4" w:rsidP="00FE53FB">
            <w:pPr>
              <w:spacing w:line="240" w:lineRule="auto"/>
              <w:rPr>
                <w:color w:val="000000"/>
              </w:rPr>
            </w:pPr>
            <w:r w:rsidRPr="00E33D85">
              <w:rPr>
                <w:color w:val="000000"/>
              </w:rPr>
              <w:t>Decrypt</w:t>
            </w:r>
          </w:p>
        </w:tc>
        <w:tc>
          <w:tcPr>
            <w:tcW w:w="4500" w:type="dxa"/>
            <w:vAlign w:val="bottom"/>
            <w:hideMark/>
          </w:tcPr>
          <w:p w14:paraId="5BC94926" w14:textId="77777777" w:rsidR="00DC03A4" w:rsidRPr="00E33D85" w:rsidRDefault="00DC03A4" w:rsidP="00FE53FB">
            <w:pPr>
              <w:spacing w:line="240" w:lineRule="auto"/>
              <w:rPr>
                <w:color w:val="000000"/>
              </w:rPr>
            </w:pPr>
            <w:r w:rsidRPr="00E33D85">
              <w:rPr>
                <w:color w:val="000000"/>
              </w:rPr>
              <w:t>Error -  System – user redirect to cart page with standard error message</w:t>
            </w:r>
          </w:p>
        </w:tc>
        <w:tc>
          <w:tcPr>
            <w:tcW w:w="3150" w:type="dxa"/>
            <w:noWrap/>
            <w:vAlign w:val="bottom"/>
            <w:hideMark/>
          </w:tcPr>
          <w:p w14:paraId="54080B19" w14:textId="77777777" w:rsidR="00DC03A4" w:rsidRPr="00E33D85" w:rsidRDefault="00DC03A4" w:rsidP="00FE53FB">
            <w:pPr>
              <w:spacing w:line="240" w:lineRule="auto"/>
              <w:rPr>
                <w:color w:val="000000"/>
              </w:rPr>
            </w:pPr>
            <w:r w:rsidRPr="00E33D85">
              <w:rPr>
                <w:color w:val="000000"/>
              </w:rPr>
              <w:t>150</w:t>
            </w:r>
          </w:p>
        </w:tc>
      </w:tr>
      <w:tr w:rsidR="00DC03A4" w:rsidRPr="00E33D85" w14:paraId="5CA332AE" w14:textId="77777777" w:rsidTr="00FE53FB">
        <w:trPr>
          <w:trHeight w:val="1052"/>
        </w:trPr>
        <w:tc>
          <w:tcPr>
            <w:tcW w:w="1905" w:type="dxa"/>
            <w:vAlign w:val="bottom"/>
          </w:tcPr>
          <w:p w14:paraId="0833D385" w14:textId="77777777" w:rsidR="00DC03A4" w:rsidRPr="00E33D85" w:rsidRDefault="00DC03A4" w:rsidP="00FE53FB">
            <w:pPr>
              <w:spacing w:line="240" w:lineRule="auto"/>
              <w:rPr>
                <w:color w:val="000000"/>
              </w:rPr>
            </w:pPr>
            <w:r w:rsidRPr="00E33D85">
              <w:rPr>
                <w:color w:val="000000"/>
              </w:rPr>
              <w:t>Authorization</w:t>
            </w:r>
          </w:p>
        </w:tc>
        <w:tc>
          <w:tcPr>
            <w:tcW w:w="4500" w:type="dxa"/>
            <w:vAlign w:val="bottom"/>
            <w:hideMark/>
          </w:tcPr>
          <w:p w14:paraId="474647D1" w14:textId="77777777" w:rsidR="00DC03A4" w:rsidRPr="00E33D85" w:rsidRDefault="00DC03A4" w:rsidP="00FE53FB">
            <w:pPr>
              <w:spacing w:line="240" w:lineRule="auto"/>
              <w:rPr>
                <w:color w:val="000000"/>
              </w:rPr>
            </w:pPr>
            <w:r w:rsidRPr="00E33D85">
              <w:rPr>
                <w:color w:val="000000"/>
              </w:rPr>
              <w:t>Behavior would remain same as card flow, where confirmation page displayed on successful authorization and review page with error message in case of error</w:t>
            </w:r>
          </w:p>
        </w:tc>
        <w:tc>
          <w:tcPr>
            <w:tcW w:w="3150" w:type="dxa"/>
            <w:noWrap/>
            <w:vAlign w:val="bottom"/>
            <w:hideMark/>
          </w:tcPr>
          <w:p w14:paraId="6E3E0719" w14:textId="77777777" w:rsidR="00DC03A4" w:rsidRPr="00E33D85" w:rsidRDefault="00DC03A4" w:rsidP="00FE53FB">
            <w:pPr>
              <w:spacing w:line="240" w:lineRule="auto"/>
              <w:rPr>
                <w:color w:val="000000"/>
              </w:rPr>
            </w:pPr>
            <w:r w:rsidRPr="00E33D85">
              <w:rPr>
                <w:color w:val="000000"/>
              </w:rPr>
              <w:t>Same as Credit Card Reason code</w:t>
            </w:r>
          </w:p>
        </w:tc>
      </w:tr>
    </w:tbl>
    <w:p w14:paraId="7BDC2CED" w14:textId="77777777" w:rsidR="00DC03A4" w:rsidRPr="00E33D85" w:rsidRDefault="00DC03A4" w:rsidP="00DC03A4">
      <w:pPr>
        <w:pStyle w:val="Heading3"/>
        <w:rPr>
          <w:rFonts w:asciiTheme="minorHAnsi" w:hAnsiTheme="minorHAnsi"/>
        </w:rPr>
      </w:pPr>
      <w:bookmarkStart w:id="122" w:name="_Toc491351828"/>
      <w:bookmarkStart w:id="123" w:name="_Toc491681296"/>
      <w:bookmarkStart w:id="124" w:name="_Toc492046320"/>
      <w:r w:rsidRPr="00E33D85">
        <w:rPr>
          <w:rFonts w:asciiTheme="minorHAnsi" w:hAnsiTheme="minorHAnsi"/>
        </w:rPr>
        <w:t>Alipay Authorization</w:t>
      </w:r>
      <w:bookmarkEnd w:id="122"/>
      <w:bookmarkEnd w:id="123"/>
      <w:bookmarkEnd w:id="124"/>
    </w:p>
    <w:p w14:paraId="48B479A2" w14:textId="77777777" w:rsidR="00DC03A4" w:rsidRPr="00E33D85" w:rsidRDefault="00DC03A4" w:rsidP="00DC03A4">
      <w:pPr>
        <w:rPr>
          <w:color w:val="000000"/>
        </w:rPr>
      </w:pPr>
      <w:r w:rsidRPr="00E33D85">
        <w:t xml:space="preserve">The following table outlines the possible Demandware actions based on the response of the CyberSource gateway. </w:t>
      </w:r>
      <w:r w:rsidRPr="00E33D85">
        <w:rPr>
          <w:color w:val="000000"/>
        </w:rPr>
        <w:t xml:space="preserve">Each client may choose to handle the response code differently. </w:t>
      </w:r>
    </w:p>
    <w:tbl>
      <w:tblPr>
        <w:tblW w:w="1000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5"/>
        <w:gridCol w:w="3690"/>
        <w:gridCol w:w="1260"/>
        <w:gridCol w:w="2967"/>
      </w:tblGrid>
      <w:tr w:rsidR="00DC03A4" w:rsidRPr="00E33D85" w14:paraId="5DB9B45A" w14:textId="77777777" w:rsidTr="00FE53FB">
        <w:trPr>
          <w:trHeight w:val="750"/>
        </w:trPr>
        <w:tc>
          <w:tcPr>
            <w:tcW w:w="2085" w:type="dxa"/>
            <w:shd w:val="clear" w:color="auto" w:fill="BFBFBF" w:themeFill="background1" w:themeFillShade="BF"/>
            <w:noWrap/>
            <w:vAlign w:val="center"/>
            <w:hideMark/>
          </w:tcPr>
          <w:p w14:paraId="4EAB074E" w14:textId="77777777" w:rsidR="00DC03A4" w:rsidRPr="00E33D85" w:rsidRDefault="00DC03A4" w:rsidP="00FE53FB">
            <w:pPr>
              <w:spacing w:after="0" w:line="240" w:lineRule="auto"/>
              <w:rPr>
                <w:b/>
                <w:bCs/>
                <w:color w:val="000000"/>
              </w:rPr>
            </w:pPr>
            <w:r w:rsidRPr="00E33D85">
              <w:rPr>
                <w:b/>
                <w:bCs/>
                <w:color w:val="000000"/>
              </w:rPr>
              <w:t>Response</w:t>
            </w:r>
          </w:p>
        </w:tc>
        <w:tc>
          <w:tcPr>
            <w:tcW w:w="3690" w:type="dxa"/>
            <w:shd w:val="clear" w:color="auto" w:fill="BFBFBF" w:themeFill="background1" w:themeFillShade="BF"/>
            <w:vAlign w:val="center"/>
            <w:hideMark/>
          </w:tcPr>
          <w:p w14:paraId="124411CE" w14:textId="77777777" w:rsidR="00DC03A4" w:rsidRPr="00E33D85" w:rsidRDefault="00DC03A4" w:rsidP="00FE53FB">
            <w:pPr>
              <w:spacing w:after="0" w:line="240" w:lineRule="auto"/>
              <w:rPr>
                <w:b/>
                <w:bCs/>
                <w:color w:val="000000"/>
              </w:rPr>
            </w:pPr>
            <w:r w:rsidRPr="00E33D85">
              <w:rPr>
                <w:b/>
                <w:bCs/>
                <w:color w:val="000000"/>
              </w:rPr>
              <w:t>DW Storefront Action</w:t>
            </w:r>
          </w:p>
        </w:tc>
        <w:tc>
          <w:tcPr>
            <w:tcW w:w="1260" w:type="dxa"/>
            <w:shd w:val="clear" w:color="auto" w:fill="BFBFBF" w:themeFill="background1" w:themeFillShade="BF"/>
            <w:vAlign w:val="center"/>
            <w:hideMark/>
          </w:tcPr>
          <w:p w14:paraId="586BD6D7" w14:textId="77777777" w:rsidR="00DC03A4" w:rsidRPr="00E33D85" w:rsidRDefault="00DC03A4" w:rsidP="00FE53FB">
            <w:pPr>
              <w:spacing w:after="0" w:line="240" w:lineRule="auto"/>
              <w:rPr>
                <w:b/>
                <w:bCs/>
                <w:color w:val="000000"/>
              </w:rPr>
            </w:pPr>
            <w:r w:rsidRPr="00E33D85">
              <w:rPr>
                <w:b/>
                <w:bCs/>
                <w:color w:val="000000"/>
              </w:rPr>
              <w:t>CYB Code</w:t>
            </w:r>
          </w:p>
        </w:tc>
        <w:tc>
          <w:tcPr>
            <w:tcW w:w="2967" w:type="dxa"/>
            <w:shd w:val="clear" w:color="auto" w:fill="BFBFBF" w:themeFill="background1" w:themeFillShade="BF"/>
            <w:vAlign w:val="center"/>
            <w:hideMark/>
          </w:tcPr>
          <w:p w14:paraId="3C1DC920" w14:textId="77777777" w:rsidR="00DC03A4" w:rsidRPr="00E33D85" w:rsidRDefault="00DC03A4" w:rsidP="00FE53FB">
            <w:pPr>
              <w:spacing w:after="0" w:line="240" w:lineRule="auto"/>
              <w:rPr>
                <w:b/>
                <w:bCs/>
                <w:color w:val="000000"/>
              </w:rPr>
            </w:pPr>
            <w:r w:rsidRPr="00E33D85">
              <w:rPr>
                <w:b/>
                <w:bCs/>
                <w:color w:val="000000"/>
              </w:rPr>
              <w:t>CYB Suggested response</w:t>
            </w:r>
          </w:p>
        </w:tc>
      </w:tr>
      <w:tr w:rsidR="00DC03A4" w:rsidRPr="00E33D85" w14:paraId="640AA8E5" w14:textId="77777777" w:rsidTr="00FE53FB">
        <w:trPr>
          <w:trHeight w:val="300"/>
        </w:trPr>
        <w:tc>
          <w:tcPr>
            <w:tcW w:w="2085" w:type="dxa"/>
            <w:noWrap/>
            <w:vAlign w:val="bottom"/>
            <w:hideMark/>
          </w:tcPr>
          <w:p w14:paraId="3848D7D5" w14:textId="77777777" w:rsidR="00DC03A4" w:rsidRPr="00E33D85" w:rsidRDefault="00DC03A4" w:rsidP="00FE53FB">
            <w:pPr>
              <w:spacing w:after="0" w:line="240" w:lineRule="auto"/>
              <w:rPr>
                <w:color w:val="000000"/>
              </w:rPr>
            </w:pPr>
            <w:r w:rsidRPr="00E33D85">
              <w:rPr>
                <w:color w:val="000000"/>
              </w:rPr>
              <w:t>Successful transaction.</w:t>
            </w:r>
          </w:p>
        </w:tc>
        <w:tc>
          <w:tcPr>
            <w:tcW w:w="3690" w:type="dxa"/>
            <w:noWrap/>
            <w:vAlign w:val="bottom"/>
            <w:hideMark/>
          </w:tcPr>
          <w:p w14:paraId="5D8CD8E0" w14:textId="77777777" w:rsidR="00DC03A4" w:rsidRPr="00E33D85" w:rsidRDefault="00DC03A4" w:rsidP="00FE53FB">
            <w:pPr>
              <w:spacing w:after="0" w:line="240" w:lineRule="auto"/>
              <w:rPr>
                <w:color w:val="000000"/>
              </w:rPr>
            </w:pPr>
            <w:r w:rsidRPr="00E33D85">
              <w:rPr>
                <w:color w:val="000000"/>
              </w:rPr>
              <w:t>Continue Checkout</w:t>
            </w:r>
          </w:p>
        </w:tc>
        <w:tc>
          <w:tcPr>
            <w:tcW w:w="1260" w:type="dxa"/>
            <w:noWrap/>
            <w:vAlign w:val="center"/>
            <w:hideMark/>
          </w:tcPr>
          <w:p w14:paraId="7F68E2B0" w14:textId="77777777" w:rsidR="00DC03A4" w:rsidRPr="00E33D85" w:rsidRDefault="00DC03A4" w:rsidP="00FE53FB">
            <w:pPr>
              <w:spacing w:after="0" w:line="240" w:lineRule="auto"/>
              <w:jc w:val="center"/>
              <w:rPr>
                <w:color w:val="000000"/>
              </w:rPr>
            </w:pPr>
            <w:r w:rsidRPr="00E33D85">
              <w:rPr>
                <w:color w:val="000000"/>
              </w:rPr>
              <w:t>100</w:t>
            </w:r>
          </w:p>
        </w:tc>
        <w:tc>
          <w:tcPr>
            <w:tcW w:w="2967" w:type="dxa"/>
            <w:noWrap/>
            <w:vAlign w:val="bottom"/>
            <w:hideMark/>
          </w:tcPr>
          <w:p w14:paraId="75CD678E" w14:textId="77777777" w:rsidR="00DC03A4" w:rsidRPr="00E33D85" w:rsidRDefault="00DC03A4" w:rsidP="00FE53FB">
            <w:pPr>
              <w:spacing w:after="0" w:line="240" w:lineRule="auto"/>
              <w:rPr>
                <w:color w:val="000000"/>
              </w:rPr>
            </w:pPr>
            <w:r w:rsidRPr="00E33D85">
              <w:rPr>
                <w:color w:val="000000"/>
              </w:rPr>
              <w:t> </w:t>
            </w:r>
          </w:p>
        </w:tc>
      </w:tr>
      <w:tr w:rsidR="00DC03A4" w:rsidRPr="00E33D85" w14:paraId="42A455C7" w14:textId="77777777" w:rsidTr="00FE53FB">
        <w:trPr>
          <w:trHeight w:val="305"/>
        </w:trPr>
        <w:tc>
          <w:tcPr>
            <w:tcW w:w="10002" w:type="dxa"/>
            <w:gridSpan w:val="4"/>
            <w:shd w:val="clear" w:color="auto" w:fill="BFBFBF" w:themeFill="background1" w:themeFillShade="BF"/>
            <w:noWrap/>
            <w:vAlign w:val="bottom"/>
            <w:hideMark/>
          </w:tcPr>
          <w:p w14:paraId="07FE5234" w14:textId="77777777" w:rsidR="00DC03A4" w:rsidRPr="00E33D85" w:rsidRDefault="00DC03A4" w:rsidP="00FE53FB">
            <w:pPr>
              <w:spacing w:after="0" w:line="240" w:lineRule="auto"/>
              <w:rPr>
                <w:b/>
                <w:bCs/>
                <w:color w:val="000000"/>
              </w:rPr>
            </w:pPr>
            <w:r w:rsidRPr="00E33D85">
              <w:rPr>
                <w:b/>
                <w:bCs/>
                <w:color w:val="000000"/>
              </w:rPr>
              <w:t>Validation Errors</w:t>
            </w:r>
          </w:p>
        </w:tc>
      </w:tr>
      <w:tr w:rsidR="00DC03A4" w:rsidRPr="00E33D85" w14:paraId="61FCC447" w14:textId="77777777" w:rsidTr="00FE53FB">
        <w:trPr>
          <w:trHeight w:val="1200"/>
        </w:trPr>
        <w:tc>
          <w:tcPr>
            <w:tcW w:w="2085" w:type="dxa"/>
            <w:noWrap/>
            <w:vAlign w:val="center"/>
            <w:hideMark/>
          </w:tcPr>
          <w:p w14:paraId="357B98AC" w14:textId="77777777" w:rsidR="00DC03A4" w:rsidRPr="00E33D85" w:rsidRDefault="00DC03A4" w:rsidP="00FE53FB">
            <w:pPr>
              <w:spacing w:after="0" w:line="240" w:lineRule="auto"/>
              <w:rPr>
                <w:color w:val="000000"/>
              </w:rPr>
            </w:pPr>
            <w:r w:rsidRPr="00E33D85">
              <w:rPr>
                <w:color w:val="000000"/>
              </w:rPr>
              <w:lastRenderedPageBreak/>
              <w:t>Request is missing one or more fields</w:t>
            </w:r>
          </w:p>
        </w:tc>
        <w:tc>
          <w:tcPr>
            <w:tcW w:w="3690" w:type="dxa"/>
            <w:vAlign w:val="bottom"/>
            <w:hideMark/>
          </w:tcPr>
          <w:p w14:paraId="619CCF1B" w14:textId="77777777" w:rsidR="00DC03A4" w:rsidRPr="00E33D85" w:rsidRDefault="00DC03A4" w:rsidP="00FE53FB">
            <w:pPr>
              <w:spacing w:after="0" w:line="240" w:lineRule="auto"/>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 xml:space="preserve">Log error message into Demandware logs </w:t>
            </w:r>
          </w:p>
        </w:tc>
        <w:tc>
          <w:tcPr>
            <w:tcW w:w="1260" w:type="dxa"/>
            <w:noWrap/>
            <w:vAlign w:val="center"/>
            <w:hideMark/>
          </w:tcPr>
          <w:p w14:paraId="57C229BB" w14:textId="77777777" w:rsidR="00DC03A4" w:rsidRPr="00E33D85" w:rsidRDefault="00DC03A4" w:rsidP="00FE53FB">
            <w:pPr>
              <w:spacing w:after="0" w:line="240" w:lineRule="auto"/>
              <w:jc w:val="center"/>
              <w:rPr>
                <w:color w:val="000000"/>
              </w:rPr>
            </w:pPr>
            <w:r w:rsidRPr="00E33D85">
              <w:rPr>
                <w:color w:val="000000"/>
              </w:rPr>
              <w:t>101</w:t>
            </w:r>
          </w:p>
        </w:tc>
        <w:tc>
          <w:tcPr>
            <w:tcW w:w="2967" w:type="dxa"/>
            <w:vAlign w:val="bottom"/>
            <w:hideMark/>
          </w:tcPr>
          <w:p w14:paraId="4EC7CC7D" w14:textId="77777777" w:rsidR="00DC03A4" w:rsidRPr="00E33D85" w:rsidRDefault="00DC03A4" w:rsidP="00FE53FB">
            <w:pPr>
              <w:spacing w:after="0" w:line="240" w:lineRule="auto"/>
              <w:rPr>
                <w:color w:val="000000"/>
              </w:rPr>
            </w:pPr>
            <w:r w:rsidRPr="00E33D85">
              <w:rPr>
                <w:color w:val="000000"/>
              </w:rPr>
              <w:t>See the reply field’s missingField_0...N for which fields are missing. Resend the request with the complete information.</w:t>
            </w:r>
          </w:p>
        </w:tc>
      </w:tr>
      <w:tr w:rsidR="00DC03A4" w:rsidRPr="00E33D85" w14:paraId="356D6F7E" w14:textId="77777777" w:rsidTr="00FE53FB">
        <w:trPr>
          <w:trHeight w:val="1200"/>
        </w:trPr>
        <w:tc>
          <w:tcPr>
            <w:tcW w:w="2085" w:type="dxa"/>
            <w:noWrap/>
            <w:vAlign w:val="center"/>
            <w:hideMark/>
          </w:tcPr>
          <w:p w14:paraId="3902D513" w14:textId="77777777" w:rsidR="00DC03A4" w:rsidRPr="00E33D85" w:rsidRDefault="00DC03A4" w:rsidP="00FE53FB">
            <w:pPr>
              <w:spacing w:after="0" w:line="240" w:lineRule="auto"/>
              <w:rPr>
                <w:color w:val="000000"/>
              </w:rPr>
            </w:pPr>
            <w:r w:rsidRPr="00E33D85">
              <w:rPr>
                <w:color w:val="000000"/>
              </w:rPr>
              <w:t>One or more fields in the request contain invalid data.</w:t>
            </w:r>
          </w:p>
        </w:tc>
        <w:tc>
          <w:tcPr>
            <w:tcW w:w="3690" w:type="dxa"/>
            <w:vAlign w:val="bottom"/>
            <w:hideMark/>
          </w:tcPr>
          <w:p w14:paraId="3CB5085A" w14:textId="77777777" w:rsidR="00DC03A4" w:rsidRPr="00E33D85" w:rsidRDefault="00DC03A4" w:rsidP="00FE53FB">
            <w:pPr>
              <w:spacing w:after="0" w:line="240" w:lineRule="auto"/>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hideMark/>
          </w:tcPr>
          <w:p w14:paraId="080E455B" w14:textId="77777777" w:rsidR="00DC03A4" w:rsidRPr="00E33D85" w:rsidRDefault="00DC03A4" w:rsidP="00FE53FB">
            <w:pPr>
              <w:spacing w:after="0" w:line="240" w:lineRule="auto"/>
              <w:jc w:val="center"/>
              <w:rPr>
                <w:color w:val="000000"/>
              </w:rPr>
            </w:pPr>
            <w:r w:rsidRPr="00E33D85">
              <w:rPr>
                <w:color w:val="000000"/>
              </w:rPr>
              <w:t>102</w:t>
            </w:r>
          </w:p>
        </w:tc>
        <w:tc>
          <w:tcPr>
            <w:tcW w:w="2967" w:type="dxa"/>
            <w:vAlign w:val="bottom"/>
            <w:hideMark/>
          </w:tcPr>
          <w:p w14:paraId="268773AD" w14:textId="77777777" w:rsidR="00DC03A4" w:rsidRPr="00E33D85" w:rsidRDefault="00DC03A4" w:rsidP="00FE53FB">
            <w:pPr>
              <w:spacing w:after="0" w:line="240" w:lineRule="auto"/>
              <w:rPr>
                <w:color w:val="000000"/>
              </w:rPr>
            </w:pPr>
            <w:r w:rsidRPr="00E33D85">
              <w:rPr>
                <w:color w:val="000000"/>
              </w:rPr>
              <w:t>See the reply field’s invalidField_0...N for which fields are invalid. Resend the request with the correct information.</w:t>
            </w:r>
          </w:p>
        </w:tc>
      </w:tr>
      <w:tr w:rsidR="00DC03A4" w:rsidRPr="00E33D85" w14:paraId="016A6044" w14:textId="77777777" w:rsidTr="00FE53FB">
        <w:trPr>
          <w:trHeight w:val="1200"/>
        </w:trPr>
        <w:tc>
          <w:tcPr>
            <w:tcW w:w="2085" w:type="dxa"/>
            <w:noWrap/>
            <w:vAlign w:val="center"/>
          </w:tcPr>
          <w:p w14:paraId="425AFEBA" w14:textId="77777777" w:rsidR="00DC03A4" w:rsidRPr="00E33D85" w:rsidRDefault="00DC03A4" w:rsidP="00FE53FB">
            <w:pPr>
              <w:spacing w:after="0" w:line="240" w:lineRule="auto"/>
              <w:rPr>
                <w:color w:val="000000"/>
              </w:rPr>
            </w:pPr>
            <w:r w:rsidRPr="00E33D85">
              <w:rPr>
                <w:color w:val="000000"/>
              </w:rPr>
              <w:t>General decline by the processor</w:t>
            </w:r>
          </w:p>
        </w:tc>
        <w:tc>
          <w:tcPr>
            <w:tcW w:w="3690" w:type="dxa"/>
            <w:vAlign w:val="bottom"/>
          </w:tcPr>
          <w:p w14:paraId="37EB0A20" w14:textId="77777777" w:rsidR="00DC03A4" w:rsidRPr="00E33D85" w:rsidRDefault="00DC03A4" w:rsidP="00FE53FB">
            <w:pPr>
              <w:spacing w:after="0" w:line="240" w:lineRule="auto"/>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tcPr>
          <w:p w14:paraId="4EF03E52" w14:textId="77777777" w:rsidR="00DC03A4" w:rsidRPr="00E33D85" w:rsidRDefault="00DC03A4" w:rsidP="00FE53FB">
            <w:pPr>
              <w:spacing w:after="0" w:line="240" w:lineRule="auto"/>
              <w:jc w:val="center"/>
              <w:rPr>
                <w:color w:val="000000"/>
              </w:rPr>
            </w:pPr>
            <w:r w:rsidRPr="00E33D85">
              <w:rPr>
                <w:color w:val="000000"/>
              </w:rPr>
              <w:t>233</w:t>
            </w:r>
          </w:p>
        </w:tc>
        <w:tc>
          <w:tcPr>
            <w:tcW w:w="2967" w:type="dxa"/>
            <w:vAlign w:val="bottom"/>
          </w:tcPr>
          <w:p w14:paraId="7193C1AD" w14:textId="77777777" w:rsidR="00DC03A4" w:rsidRPr="00E33D85" w:rsidRDefault="00DC03A4" w:rsidP="00FE53FB">
            <w:pPr>
              <w:spacing w:after="0" w:line="240" w:lineRule="auto"/>
              <w:rPr>
                <w:color w:val="000000"/>
              </w:rPr>
            </w:pPr>
            <w:r w:rsidRPr="00E33D85">
              <w:rPr>
                <w:color w:val="000000"/>
              </w:rPr>
              <w:t>Request that the customer select a different form of payment.</w:t>
            </w:r>
          </w:p>
          <w:p w14:paraId="4C7A0DA5" w14:textId="77777777" w:rsidR="00DC03A4" w:rsidRPr="00E33D85" w:rsidRDefault="00DC03A4" w:rsidP="00FE53FB">
            <w:pPr>
              <w:spacing w:after="0" w:line="240" w:lineRule="auto"/>
              <w:rPr>
                <w:color w:val="000000"/>
              </w:rPr>
            </w:pPr>
          </w:p>
        </w:tc>
      </w:tr>
      <w:tr w:rsidR="00DC03A4" w:rsidRPr="00E33D85" w14:paraId="1DB6097B" w14:textId="77777777" w:rsidTr="00FE53FB">
        <w:trPr>
          <w:trHeight w:val="300"/>
        </w:trPr>
        <w:tc>
          <w:tcPr>
            <w:tcW w:w="10002" w:type="dxa"/>
            <w:gridSpan w:val="4"/>
            <w:shd w:val="clear" w:color="auto" w:fill="BFBFBF" w:themeFill="background1" w:themeFillShade="BF"/>
            <w:noWrap/>
            <w:vAlign w:val="center"/>
            <w:hideMark/>
          </w:tcPr>
          <w:p w14:paraId="68FBC4B4" w14:textId="77777777" w:rsidR="00DC03A4" w:rsidRPr="00E33D85" w:rsidRDefault="00DC03A4" w:rsidP="00FE53FB">
            <w:pPr>
              <w:spacing w:after="0" w:line="240" w:lineRule="auto"/>
              <w:rPr>
                <w:b/>
                <w:bCs/>
                <w:color w:val="000000"/>
              </w:rPr>
            </w:pPr>
            <w:r w:rsidRPr="00E33D85">
              <w:rPr>
                <w:b/>
                <w:bCs/>
                <w:color w:val="000000"/>
              </w:rPr>
              <w:t>System Errors</w:t>
            </w:r>
          </w:p>
        </w:tc>
      </w:tr>
      <w:tr w:rsidR="00DC03A4" w:rsidRPr="00E33D85" w14:paraId="63668946" w14:textId="77777777" w:rsidTr="00FE53FB">
        <w:trPr>
          <w:trHeight w:val="900"/>
        </w:trPr>
        <w:tc>
          <w:tcPr>
            <w:tcW w:w="2085" w:type="dxa"/>
            <w:noWrap/>
            <w:vAlign w:val="center"/>
            <w:hideMark/>
          </w:tcPr>
          <w:p w14:paraId="6B967BB0" w14:textId="77777777" w:rsidR="00DC03A4" w:rsidRPr="00E33D85" w:rsidRDefault="00DC03A4" w:rsidP="00FE53FB">
            <w:pPr>
              <w:spacing w:after="0" w:line="240" w:lineRule="auto"/>
              <w:rPr>
                <w:color w:val="000000"/>
              </w:rPr>
            </w:pPr>
            <w:r w:rsidRPr="00E33D85">
              <w:rPr>
                <w:color w:val="000000"/>
              </w:rPr>
              <w:t>General system failure.</w:t>
            </w:r>
          </w:p>
        </w:tc>
        <w:tc>
          <w:tcPr>
            <w:tcW w:w="3690" w:type="dxa"/>
            <w:vAlign w:val="bottom"/>
            <w:hideMark/>
          </w:tcPr>
          <w:p w14:paraId="0713FE23" w14:textId="77777777" w:rsidR="00DC03A4" w:rsidRPr="00E33D85" w:rsidRDefault="00DC03A4" w:rsidP="00FE53FB">
            <w:pPr>
              <w:spacing w:after="0" w:line="240" w:lineRule="auto"/>
              <w:rPr>
                <w:color w:val="000000"/>
              </w:rPr>
            </w:pPr>
            <w:r w:rsidRPr="00E33D85">
              <w:rPr>
                <w:color w:val="000000"/>
              </w:rPr>
              <w:t>Show user “Unable to process – Call Customer Service” error message</w:t>
            </w:r>
            <w:r w:rsidRPr="00E33D85">
              <w:rPr>
                <w:color w:val="000000"/>
              </w:rPr>
              <w:br/>
              <w:t>Log fatal error</w:t>
            </w:r>
          </w:p>
        </w:tc>
        <w:tc>
          <w:tcPr>
            <w:tcW w:w="1260" w:type="dxa"/>
            <w:noWrap/>
            <w:vAlign w:val="center"/>
            <w:hideMark/>
          </w:tcPr>
          <w:p w14:paraId="2509271C" w14:textId="77777777" w:rsidR="00DC03A4" w:rsidRPr="00E33D85" w:rsidRDefault="00DC03A4" w:rsidP="00FE53FB">
            <w:pPr>
              <w:spacing w:after="0" w:line="240" w:lineRule="auto"/>
              <w:jc w:val="center"/>
              <w:rPr>
                <w:color w:val="000000"/>
              </w:rPr>
            </w:pPr>
            <w:r w:rsidRPr="00E33D85">
              <w:rPr>
                <w:color w:val="000000"/>
              </w:rPr>
              <w:t>150</w:t>
            </w:r>
          </w:p>
        </w:tc>
        <w:tc>
          <w:tcPr>
            <w:tcW w:w="2967" w:type="dxa"/>
            <w:vAlign w:val="center"/>
            <w:hideMark/>
          </w:tcPr>
          <w:p w14:paraId="6B2E1EF5" w14:textId="77777777" w:rsidR="00DC03A4" w:rsidRPr="00E33D85" w:rsidRDefault="00DC03A4" w:rsidP="00FE53FB">
            <w:pPr>
              <w:spacing w:after="0" w:line="240" w:lineRule="auto"/>
              <w:rPr>
                <w:color w:val="000000"/>
              </w:rPr>
            </w:pPr>
            <w:r w:rsidRPr="00E33D85">
              <w:rPr>
                <w:color w:val="000000"/>
              </w:rPr>
              <w:t>Wait a few minutes and resend the request.</w:t>
            </w:r>
          </w:p>
        </w:tc>
      </w:tr>
      <w:tr w:rsidR="00DC03A4" w:rsidRPr="00E33D85" w14:paraId="5A33BD54" w14:textId="77777777" w:rsidTr="00FE53FB">
        <w:trPr>
          <w:trHeight w:val="135"/>
        </w:trPr>
        <w:tc>
          <w:tcPr>
            <w:tcW w:w="2085" w:type="dxa"/>
            <w:noWrap/>
            <w:vAlign w:val="center"/>
            <w:hideMark/>
          </w:tcPr>
          <w:p w14:paraId="6FAD2E66" w14:textId="77777777" w:rsidR="00DC03A4" w:rsidRPr="00E33D85" w:rsidRDefault="00DC03A4" w:rsidP="00FE53FB">
            <w:pPr>
              <w:spacing w:after="0" w:line="240" w:lineRule="auto"/>
              <w:rPr>
                <w:color w:val="000000"/>
              </w:rPr>
            </w:pPr>
            <w:r w:rsidRPr="00E33D85">
              <w:rPr>
                <w:color w:val="000000"/>
              </w:rPr>
              <w:t>The request just wait and then timeout, ends up as exception on the Demandware script</w:t>
            </w:r>
          </w:p>
        </w:tc>
        <w:tc>
          <w:tcPr>
            <w:tcW w:w="3690" w:type="dxa"/>
            <w:noWrap/>
            <w:vAlign w:val="bottom"/>
            <w:hideMark/>
          </w:tcPr>
          <w:p w14:paraId="61D9F571" w14:textId="77777777" w:rsidR="00DC03A4" w:rsidRPr="00E33D85" w:rsidRDefault="00DC03A4" w:rsidP="00FE53FB">
            <w:pPr>
              <w:spacing w:after="0" w:line="240" w:lineRule="auto"/>
              <w:rPr>
                <w:color w:val="000000"/>
              </w:rPr>
            </w:pPr>
            <w:r w:rsidRPr="00E33D85">
              <w:rPr>
                <w:color w:val="000000"/>
              </w:rPr>
              <w:t>This could be one of the unique scenarios where CyberSource waits for the Merchant’s bank to authorize the order and exceeds timeout sets at the Demandware. This ends up into SOAP exception. Client code can handle this scenario differently.</w:t>
            </w:r>
          </w:p>
        </w:tc>
        <w:tc>
          <w:tcPr>
            <w:tcW w:w="1260" w:type="dxa"/>
            <w:noWrap/>
            <w:vAlign w:val="center"/>
            <w:hideMark/>
          </w:tcPr>
          <w:p w14:paraId="01A9C998" w14:textId="77777777" w:rsidR="00DC03A4" w:rsidRPr="00E33D85" w:rsidRDefault="00DC03A4" w:rsidP="00FE53FB">
            <w:pPr>
              <w:spacing w:after="0" w:line="240" w:lineRule="auto"/>
              <w:jc w:val="center"/>
              <w:rPr>
                <w:color w:val="000000"/>
              </w:rPr>
            </w:pPr>
            <w:r w:rsidRPr="00E33D85">
              <w:rPr>
                <w:color w:val="000000"/>
              </w:rPr>
              <w:t>Script sets Reason Code to 999</w:t>
            </w:r>
          </w:p>
        </w:tc>
        <w:tc>
          <w:tcPr>
            <w:tcW w:w="2967" w:type="dxa"/>
            <w:vAlign w:val="center"/>
            <w:hideMark/>
          </w:tcPr>
          <w:p w14:paraId="69A78204" w14:textId="77777777" w:rsidR="00DC03A4" w:rsidRPr="00E33D85" w:rsidRDefault="00DC03A4" w:rsidP="00FE53FB">
            <w:pPr>
              <w:spacing w:after="0" w:line="240" w:lineRule="auto"/>
              <w:rPr>
                <w:color w:val="000000"/>
              </w:rPr>
            </w:pPr>
            <w:r w:rsidRPr="00E33D85">
              <w:rPr>
                <w:color w:val="000000"/>
              </w:rPr>
              <w:t xml:space="preserve">Handle at client’s end depending on business rules associated with this scenario. </w:t>
            </w:r>
          </w:p>
        </w:tc>
      </w:tr>
    </w:tbl>
    <w:p w14:paraId="0DF317B6" w14:textId="77777777" w:rsidR="00DC03A4" w:rsidRPr="00E33D85" w:rsidRDefault="00DC03A4" w:rsidP="00DC03A4">
      <w:pPr>
        <w:pStyle w:val="Heading3"/>
        <w:rPr>
          <w:rFonts w:asciiTheme="minorHAnsi" w:hAnsiTheme="minorHAnsi"/>
        </w:rPr>
      </w:pPr>
      <w:bookmarkStart w:id="125" w:name="_Toc491351827"/>
      <w:bookmarkStart w:id="126" w:name="_Toc491681297"/>
      <w:bookmarkStart w:id="127" w:name="_Toc492046321"/>
      <w:bookmarkEnd w:id="114"/>
      <w:r w:rsidRPr="00E33D85">
        <w:rPr>
          <w:rFonts w:asciiTheme="minorHAnsi" w:hAnsiTheme="minorHAnsi"/>
        </w:rPr>
        <w:t>Retail Point-of-Sale (POS)</w:t>
      </w:r>
      <w:bookmarkEnd w:id="125"/>
      <w:bookmarkEnd w:id="126"/>
      <w:bookmarkEnd w:id="127"/>
    </w:p>
    <w:p w14:paraId="41E14C93" w14:textId="77777777" w:rsidR="00DC03A4" w:rsidRPr="00E33D85" w:rsidRDefault="00DC03A4" w:rsidP="003C3632">
      <w:pPr>
        <w:pStyle w:val="BodyText"/>
      </w:pPr>
      <w:r w:rsidRPr="00E33D85">
        <w:t>The use case for POS can be achieved by two scenarios:</w:t>
      </w:r>
    </w:p>
    <w:p w14:paraId="7B438ABA" w14:textId="77777777" w:rsidR="00DC03A4" w:rsidRPr="00E33D85" w:rsidRDefault="00DC03A4" w:rsidP="003C3632">
      <w:pPr>
        <w:pStyle w:val="BodyText"/>
        <w:numPr>
          <w:ilvl w:val="0"/>
          <w:numId w:val="27"/>
        </w:numPr>
      </w:pPr>
      <w:r w:rsidRPr="00E33D85">
        <w:t>Hardware - swipe credit card – (A Bluetooth scanning device must be paired to the iPad device.)</w:t>
      </w:r>
    </w:p>
    <w:p w14:paraId="692DEDEA" w14:textId="77777777" w:rsidR="00DC03A4" w:rsidRPr="00E33D85" w:rsidRDefault="00DC03A4" w:rsidP="00DC03A4">
      <w:pPr>
        <w:ind w:left="360"/>
      </w:pPr>
      <w:r w:rsidRPr="00E33D85">
        <w:t xml:space="preserve">On Payments page, we listen for credit card swipes only after the user has entered the amount for Credit Card and tapped enter. </w:t>
      </w:r>
    </w:p>
    <w:p w14:paraId="220D1D06" w14:textId="77777777" w:rsidR="00DC03A4" w:rsidRPr="00E33D85" w:rsidRDefault="00DC03A4" w:rsidP="00DC03A4">
      <w:pPr>
        <w:ind w:left="360"/>
      </w:pPr>
      <w:r w:rsidRPr="00E33D85">
        <w:rPr>
          <w:b/>
        </w:rPr>
        <w:t>Expected Result</w:t>
      </w:r>
      <w:r w:rsidRPr="00E33D85">
        <w:t xml:space="preserve">: </w:t>
      </w:r>
      <w:r w:rsidRPr="00E33D85">
        <w:rPr>
          <w:color w:val="000000" w:themeColor="text1"/>
        </w:rPr>
        <w:t>The swiped credit card is read a</w:t>
      </w:r>
      <w:r w:rsidRPr="00E33D85">
        <w:t>nd payment is made to the order</w:t>
      </w:r>
    </w:p>
    <w:p w14:paraId="6C1F420C" w14:textId="77777777" w:rsidR="00DC03A4" w:rsidRPr="00E33D85" w:rsidRDefault="00DC03A4" w:rsidP="00DC03A4">
      <w:pPr>
        <w:pStyle w:val="ListParagraph"/>
        <w:numPr>
          <w:ilvl w:val="0"/>
          <w:numId w:val="27"/>
        </w:numPr>
      </w:pPr>
      <w:r w:rsidRPr="00E33D85">
        <w:rPr>
          <w:b/>
        </w:rPr>
        <w:t>Hardware - manually enter credit card with keypad</w:t>
      </w:r>
      <w:r w:rsidRPr="00E33D85">
        <w:t>: (A Bluetooth scanning device must be paired to the iPad device.)</w:t>
      </w:r>
    </w:p>
    <w:p w14:paraId="0635C285" w14:textId="77777777" w:rsidR="00DC03A4" w:rsidRPr="00E33D85" w:rsidRDefault="00DC03A4" w:rsidP="00DC03A4">
      <w:pPr>
        <w:pStyle w:val="ListParagraph"/>
      </w:pPr>
      <w:r w:rsidRPr="00E33D85">
        <w:t>From Payments page, enter amount to be applied to credit card.</w:t>
      </w:r>
    </w:p>
    <w:p w14:paraId="57741B0B" w14:textId="77777777" w:rsidR="00DC03A4" w:rsidRPr="00E33D85" w:rsidRDefault="00DC03A4" w:rsidP="00DC03A4">
      <w:pPr>
        <w:pStyle w:val="ListParagraph"/>
      </w:pPr>
    </w:p>
    <w:p w14:paraId="1C3E4DB7" w14:textId="77777777" w:rsidR="00DC03A4" w:rsidRPr="00E33D85" w:rsidRDefault="00DC03A4" w:rsidP="00DC03A4">
      <w:pPr>
        <w:pStyle w:val="ListParagraph"/>
      </w:pPr>
      <w:r w:rsidRPr="00E33D85">
        <w:rPr>
          <w:b/>
        </w:rPr>
        <w:t>Expected Result:</w:t>
      </w:r>
      <w:r w:rsidRPr="00E33D85">
        <w:t xml:space="preserve"> Manually enter credit card number on device and payment is accepted</w:t>
      </w:r>
    </w:p>
    <w:p w14:paraId="1D381B5B" w14:textId="77777777" w:rsidR="00DC03A4" w:rsidRDefault="00DC03A4" w:rsidP="00DC03A4">
      <w:pPr>
        <w:pStyle w:val="Heading3"/>
        <w:rPr>
          <w:rFonts w:asciiTheme="minorHAnsi" w:hAnsiTheme="minorHAnsi"/>
        </w:rPr>
      </w:pPr>
      <w:bookmarkStart w:id="128" w:name="_Toc491681298"/>
      <w:bookmarkStart w:id="129" w:name="_Toc492046322"/>
      <w:r>
        <w:rPr>
          <w:rFonts w:asciiTheme="minorHAnsi" w:hAnsiTheme="minorHAnsi"/>
        </w:rPr>
        <w:lastRenderedPageBreak/>
        <w:t>Klarna &amp; Bank Transfer</w:t>
      </w:r>
      <w:bookmarkEnd w:id="128"/>
      <w:bookmarkEnd w:id="129"/>
    </w:p>
    <w:tbl>
      <w:tblPr>
        <w:tblW w:w="1000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5"/>
        <w:gridCol w:w="3690"/>
        <w:gridCol w:w="1260"/>
        <w:gridCol w:w="2967"/>
      </w:tblGrid>
      <w:tr w:rsidR="00DC03A4" w:rsidRPr="00E33D85" w14:paraId="54ED58D4" w14:textId="77777777" w:rsidTr="00FE53FB">
        <w:trPr>
          <w:trHeight w:val="750"/>
        </w:trPr>
        <w:tc>
          <w:tcPr>
            <w:tcW w:w="2085" w:type="dxa"/>
            <w:shd w:val="clear" w:color="auto" w:fill="BFBFBF" w:themeFill="background1" w:themeFillShade="BF"/>
            <w:noWrap/>
            <w:vAlign w:val="center"/>
            <w:hideMark/>
          </w:tcPr>
          <w:p w14:paraId="0C7E3C8A" w14:textId="77777777" w:rsidR="00DC03A4" w:rsidRPr="00E33D85" w:rsidRDefault="00DC03A4" w:rsidP="00FE53FB">
            <w:pPr>
              <w:spacing w:after="0" w:line="240" w:lineRule="auto"/>
              <w:rPr>
                <w:b/>
                <w:bCs/>
                <w:color w:val="000000"/>
              </w:rPr>
            </w:pPr>
            <w:r w:rsidRPr="00E33D85">
              <w:rPr>
                <w:b/>
                <w:bCs/>
                <w:color w:val="000000"/>
              </w:rPr>
              <w:t>Response</w:t>
            </w:r>
          </w:p>
        </w:tc>
        <w:tc>
          <w:tcPr>
            <w:tcW w:w="3690" w:type="dxa"/>
            <w:shd w:val="clear" w:color="auto" w:fill="BFBFBF" w:themeFill="background1" w:themeFillShade="BF"/>
            <w:vAlign w:val="center"/>
            <w:hideMark/>
          </w:tcPr>
          <w:p w14:paraId="61E542BD" w14:textId="77777777" w:rsidR="00DC03A4" w:rsidRPr="00E33D85" w:rsidRDefault="00DC03A4" w:rsidP="00FE53FB">
            <w:pPr>
              <w:spacing w:after="0" w:line="240" w:lineRule="auto"/>
              <w:rPr>
                <w:b/>
                <w:bCs/>
                <w:color w:val="000000"/>
              </w:rPr>
            </w:pPr>
            <w:r w:rsidRPr="00E33D85">
              <w:rPr>
                <w:b/>
                <w:bCs/>
                <w:color w:val="000000"/>
              </w:rPr>
              <w:t>DW Storefront Action</w:t>
            </w:r>
          </w:p>
        </w:tc>
        <w:tc>
          <w:tcPr>
            <w:tcW w:w="1260" w:type="dxa"/>
            <w:shd w:val="clear" w:color="auto" w:fill="BFBFBF" w:themeFill="background1" w:themeFillShade="BF"/>
            <w:vAlign w:val="center"/>
            <w:hideMark/>
          </w:tcPr>
          <w:p w14:paraId="333E26E0" w14:textId="77777777" w:rsidR="00DC03A4" w:rsidRPr="00E33D85" w:rsidRDefault="00DC03A4" w:rsidP="00FE53FB">
            <w:pPr>
              <w:spacing w:after="0" w:line="240" w:lineRule="auto"/>
              <w:rPr>
                <w:b/>
                <w:bCs/>
                <w:color w:val="000000"/>
              </w:rPr>
            </w:pPr>
            <w:r w:rsidRPr="00E33D85">
              <w:rPr>
                <w:b/>
                <w:bCs/>
                <w:color w:val="000000"/>
              </w:rPr>
              <w:t>CYB Code</w:t>
            </w:r>
          </w:p>
        </w:tc>
        <w:tc>
          <w:tcPr>
            <w:tcW w:w="2967" w:type="dxa"/>
            <w:shd w:val="clear" w:color="auto" w:fill="BFBFBF" w:themeFill="background1" w:themeFillShade="BF"/>
            <w:vAlign w:val="center"/>
            <w:hideMark/>
          </w:tcPr>
          <w:p w14:paraId="72662D86" w14:textId="77777777" w:rsidR="00DC03A4" w:rsidRPr="00E33D85" w:rsidRDefault="00DC03A4" w:rsidP="00FE53FB">
            <w:pPr>
              <w:spacing w:after="0" w:line="240" w:lineRule="auto"/>
              <w:rPr>
                <w:b/>
                <w:bCs/>
                <w:color w:val="000000"/>
              </w:rPr>
            </w:pPr>
            <w:r w:rsidRPr="00E33D85">
              <w:rPr>
                <w:b/>
                <w:bCs/>
                <w:color w:val="000000"/>
              </w:rPr>
              <w:t>CYB Suggested response</w:t>
            </w:r>
          </w:p>
        </w:tc>
      </w:tr>
      <w:tr w:rsidR="00DC03A4" w:rsidRPr="00E33D85" w14:paraId="007AE543" w14:textId="77777777" w:rsidTr="00FE53FB">
        <w:trPr>
          <w:trHeight w:val="300"/>
        </w:trPr>
        <w:tc>
          <w:tcPr>
            <w:tcW w:w="2085" w:type="dxa"/>
            <w:noWrap/>
            <w:vAlign w:val="bottom"/>
            <w:hideMark/>
          </w:tcPr>
          <w:p w14:paraId="30758D44" w14:textId="77777777" w:rsidR="00DC03A4" w:rsidRPr="00E33D85" w:rsidRDefault="00DC03A4" w:rsidP="00FE53FB">
            <w:pPr>
              <w:spacing w:after="0" w:line="240" w:lineRule="auto"/>
              <w:rPr>
                <w:color w:val="000000"/>
              </w:rPr>
            </w:pPr>
            <w:r w:rsidRPr="00E33D85">
              <w:rPr>
                <w:color w:val="000000"/>
              </w:rPr>
              <w:t>Successful transaction.</w:t>
            </w:r>
          </w:p>
        </w:tc>
        <w:tc>
          <w:tcPr>
            <w:tcW w:w="3690" w:type="dxa"/>
            <w:noWrap/>
            <w:vAlign w:val="bottom"/>
            <w:hideMark/>
          </w:tcPr>
          <w:p w14:paraId="28B931C9" w14:textId="77777777" w:rsidR="00DC03A4" w:rsidRPr="00E33D85" w:rsidRDefault="00DC03A4" w:rsidP="00FE53FB">
            <w:pPr>
              <w:spacing w:after="0" w:line="240" w:lineRule="auto"/>
              <w:rPr>
                <w:color w:val="000000"/>
              </w:rPr>
            </w:pPr>
            <w:r w:rsidRPr="00E33D85">
              <w:rPr>
                <w:color w:val="000000"/>
              </w:rPr>
              <w:t>Continue Checkout</w:t>
            </w:r>
          </w:p>
        </w:tc>
        <w:tc>
          <w:tcPr>
            <w:tcW w:w="1260" w:type="dxa"/>
            <w:noWrap/>
            <w:vAlign w:val="center"/>
            <w:hideMark/>
          </w:tcPr>
          <w:p w14:paraId="63B7BBD1" w14:textId="77777777" w:rsidR="00DC03A4" w:rsidRPr="00E33D85" w:rsidRDefault="00DC03A4" w:rsidP="00FE53FB">
            <w:pPr>
              <w:spacing w:after="0" w:line="240" w:lineRule="auto"/>
              <w:jc w:val="center"/>
              <w:rPr>
                <w:color w:val="000000"/>
              </w:rPr>
            </w:pPr>
            <w:r w:rsidRPr="00E33D85">
              <w:rPr>
                <w:color w:val="000000"/>
              </w:rPr>
              <w:t>100</w:t>
            </w:r>
          </w:p>
        </w:tc>
        <w:tc>
          <w:tcPr>
            <w:tcW w:w="2967" w:type="dxa"/>
            <w:noWrap/>
            <w:vAlign w:val="bottom"/>
            <w:hideMark/>
          </w:tcPr>
          <w:p w14:paraId="1AAD2BED" w14:textId="77777777" w:rsidR="00DC03A4" w:rsidRPr="00E33D85" w:rsidRDefault="00DC03A4" w:rsidP="00FE53FB">
            <w:pPr>
              <w:spacing w:after="0" w:line="240" w:lineRule="auto"/>
              <w:rPr>
                <w:color w:val="000000"/>
              </w:rPr>
            </w:pPr>
            <w:r w:rsidRPr="00E33D85">
              <w:rPr>
                <w:color w:val="000000"/>
              </w:rPr>
              <w:t> </w:t>
            </w:r>
          </w:p>
        </w:tc>
      </w:tr>
      <w:tr w:rsidR="00DC03A4" w:rsidRPr="00E33D85" w14:paraId="4B479FDD" w14:textId="77777777" w:rsidTr="00FE53FB">
        <w:trPr>
          <w:trHeight w:val="305"/>
        </w:trPr>
        <w:tc>
          <w:tcPr>
            <w:tcW w:w="10002" w:type="dxa"/>
            <w:gridSpan w:val="4"/>
            <w:shd w:val="clear" w:color="auto" w:fill="BFBFBF" w:themeFill="background1" w:themeFillShade="BF"/>
            <w:noWrap/>
            <w:vAlign w:val="bottom"/>
            <w:hideMark/>
          </w:tcPr>
          <w:p w14:paraId="05B9FDBB" w14:textId="77777777" w:rsidR="00DC03A4" w:rsidRPr="00E33D85" w:rsidRDefault="00DC03A4" w:rsidP="00FE53FB">
            <w:pPr>
              <w:spacing w:after="0" w:line="240" w:lineRule="auto"/>
              <w:rPr>
                <w:b/>
                <w:bCs/>
                <w:color w:val="000000"/>
              </w:rPr>
            </w:pPr>
            <w:r w:rsidRPr="00E33D85">
              <w:rPr>
                <w:b/>
                <w:bCs/>
                <w:color w:val="000000"/>
              </w:rPr>
              <w:t>Validation Errors</w:t>
            </w:r>
          </w:p>
        </w:tc>
      </w:tr>
      <w:tr w:rsidR="00DC03A4" w:rsidRPr="00E33D85" w14:paraId="6ACA7822" w14:textId="77777777" w:rsidTr="00FE53FB">
        <w:trPr>
          <w:trHeight w:val="1200"/>
        </w:trPr>
        <w:tc>
          <w:tcPr>
            <w:tcW w:w="2085" w:type="dxa"/>
            <w:noWrap/>
            <w:vAlign w:val="center"/>
            <w:hideMark/>
          </w:tcPr>
          <w:p w14:paraId="15CCB7B7" w14:textId="77777777" w:rsidR="00DC03A4" w:rsidRPr="00E33D85" w:rsidRDefault="00DC03A4" w:rsidP="00FE53FB">
            <w:pPr>
              <w:spacing w:after="0" w:line="240" w:lineRule="auto"/>
              <w:rPr>
                <w:color w:val="000000"/>
              </w:rPr>
            </w:pPr>
            <w:r w:rsidRPr="00E33D85">
              <w:rPr>
                <w:color w:val="000000"/>
              </w:rPr>
              <w:t>One or more fields in the request contain invalid data.</w:t>
            </w:r>
          </w:p>
        </w:tc>
        <w:tc>
          <w:tcPr>
            <w:tcW w:w="3690" w:type="dxa"/>
            <w:vAlign w:val="bottom"/>
            <w:hideMark/>
          </w:tcPr>
          <w:p w14:paraId="69B09436" w14:textId="77777777" w:rsidR="00DC03A4" w:rsidRPr="00E33D85" w:rsidRDefault="00DC03A4" w:rsidP="00FE53FB">
            <w:pPr>
              <w:spacing w:after="0" w:line="240" w:lineRule="auto"/>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hideMark/>
          </w:tcPr>
          <w:p w14:paraId="3632C651" w14:textId="77777777" w:rsidR="00DC03A4" w:rsidRPr="00E33D85" w:rsidRDefault="00DC03A4" w:rsidP="00FE53FB">
            <w:pPr>
              <w:spacing w:after="0" w:line="240" w:lineRule="auto"/>
              <w:jc w:val="center"/>
              <w:rPr>
                <w:color w:val="000000"/>
              </w:rPr>
            </w:pPr>
            <w:r w:rsidRPr="00E33D85">
              <w:rPr>
                <w:color w:val="000000"/>
              </w:rPr>
              <w:t>102</w:t>
            </w:r>
          </w:p>
        </w:tc>
        <w:tc>
          <w:tcPr>
            <w:tcW w:w="2967" w:type="dxa"/>
            <w:vAlign w:val="bottom"/>
            <w:hideMark/>
          </w:tcPr>
          <w:p w14:paraId="54EEDE14" w14:textId="77777777" w:rsidR="00DC03A4" w:rsidRPr="00E33D85" w:rsidRDefault="00DC03A4" w:rsidP="00FE53FB">
            <w:pPr>
              <w:spacing w:after="0" w:line="240" w:lineRule="auto"/>
              <w:rPr>
                <w:color w:val="000000"/>
              </w:rPr>
            </w:pPr>
            <w:r w:rsidRPr="00E33D85">
              <w:rPr>
                <w:color w:val="000000"/>
              </w:rPr>
              <w:t>See the reply field’s invalidField_0...N for which fields are invalid. Resend the request with the correct information.</w:t>
            </w:r>
          </w:p>
        </w:tc>
      </w:tr>
      <w:tr w:rsidR="00DC03A4" w:rsidRPr="00E33D85" w14:paraId="6F9304D9" w14:textId="77777777" w:rsidTr="00FE53FB">
        <w:trPr>
          <w:trHeight w:val="1200"/>
        </w:trPr>
        <w:tc>
          <w:tcPr>
            <w:tcW w:w="2085" w:type="dxa"/>
            <w:noWrap/>
            <w:vAlign w:val="center"/>
          </w:tcPr>
          <w:p w14:paraId="746FAC81" w14:textId="77777777" w:rsidR="00DC03A4" w:rsidRPr="00E33D85" w:rsidRDefault="00DC03A4" w:rsidP="00FE53FB">
            <w:pPr>
              <w:spacing w:after="0" w:line="240" w:lineRule="auto"/>
              <w:rPr>
                <w:color w:val="000000"/>
              </w:rPr>
            </w:pPr>
            <w:r w:rsidRPr="00E33D85">
              <w:rPr>
                <w:color w:val="000000"/>
              </w:rPr>
              <w:t>General decline by the processor</w:t>
            </w:r>
          </w:p>
        </w:tc>
        <w:tc>
          <w:tcPr>
            <w:tcW w:w="3690" w:type="dxa"/>
            <w:vAlign w:val="bottom"/>
          </w:tcPr>
          <w:p w14:paraId="7B39D050" w14:textId="77777777" w:rsidR="00DC03A4" w:rsidRPr="00E33D85" w:rsidRDefault="00DC03A4" w:rsidP="00FE53FB">
            <w:pPr>
              <w:spacing w:after="0" w:line="240" w:lineRule="auto"/>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tcPr>
          <w:p w14:paraId="73F98C37" w14:textId="77777777" w:rsidR="00DC03A4" w:rsidRPr="00E33D85" w:rsidRDefault="00DC03A4" w:rsidP="00FE53FB">
            <w:pPr>
              <w:spacing w:after="0" w:line="240" w:lineRule="auto"/>
              <w:jc w:val="center"/>
              <w:rPr>
                <w:color w:val="000000"/>
              </w:rPr>
            </w:pPr>
            <w:r w:rsidRPr="00E33D85">
              <w:rPr>
                <w:color w:val="000000"/>
              </w:rPr>
              <w:t>233</w:t>
            </w:r>
          </w:p>
        </w:tc>
        <w:tc>
          <w:tcPr>
            <w:tcW w:w="2967" w:type="dxa"/>
            <w:vAlign w:val="bottom"/>
          </w:tcPr>
          <w:p w14:paraId="4784FD43" w14:textId="77777777" w:rsidR="00DC03A4" w:rsidRPr="00E33D85" w:rsidRDefault="00DC03A4" w:rsidP="00FE53FB">
            <w:pPr>
              <w:spacing w:after="0" w:line="240" w:lineRule="auto"/>
              <w:rPr>
                <w:color w:val="000000"/>
              </w:rPr>
            </w:pPr>
            <w:r w:rsidRPr="00E33D85">
              <w:rPr>
                <w:color w:val="000000"/>
              </w:rPr>
              <w:t>Request that the customer select a different form of payment.</w:t>
            </w:r>
          </w:p>
          <w:p w14:paraId="53F4C0BD" w14:textId="77777777" w:rsidR="00DC03A4" w:rsidRPr="00E33D85" w:rsidRDefault="00DC03A4" w:rsidP="00FE53FB">
            <w:pPr>
              <w:spacing w:after="0" w:line="240" w:lineRule="auto"/>
              <w:rPr>
                <w:color w:val="000000"/>
              </w:rPr>
            </w:pPr>
          </w:p>
        </w:tc>
      </w:tr>
      <w:tr w:rsidR="00DC03A4" w:rsidRPr="00E33D85" w14:paraId="28749231" w14:textId="77777777" w:rsidTr="00FE53FB">
        <w:trPr>
          <w:trHeight w:val="1200"/>
        </w:trPr>
        <w:tc>
          <w:tcPr>
            <w:tcW w:w="2085" w:type="dxa"/>
            <w:noWrap/>
            <w:vAlign w:val="center"/>
          </w:tcPr>
          <w:p w14:paraId="762DF223" w14:textId="77777777" w:rsidR="00DC03A4" w:rsidRPr="00E33D85" w:rsidRDefault="00DC03A4" w:rsidP="00FE53FB">
            <w:pPr>
              <w:spacing w:after="0" w:line="240" w:lineRule="auto"/>
              <w:rPr>
                <w:color w:val="000000"/>
              </w:rPr>
            </w:pPr>
            <w:r w:rsidRPr="00E33D85">
              <w:rPr>
                <w:color w:val="000000"/>
              </w:rPr>
              <w:t>General decline by the processor</w:t>
            </w:r>
          </w:p>
        </w:tc>
        <w:tc>
          <w:tcPr>
            <w:tcW w:w="3690" w:type="dxa"/>
            <w:vAlign w:val="bottom"/>
          </w:tcPr>
          <w:p w14:paraId="5BAF2BEA" w14:textId="77777777" w:rsidR="00DC03A4" w:rsidRPr="00E33D85" w:rsidRDefault="00DC03A4" w:rsidP="00FE53FB">
            <w:pPr>
              <w:spacing w:after="0" w:line="240" w:lineRule="auto"/>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tcPr>
          <w:p w14:paraId="6A348BF1" w14:textId="77777777" w:rsidR="00DC03A4" w:rsidRPr="00E33D85" w:rsidRDefault="00DC03A4" w:rsidP="00FE53FB">
            <w:pPr>
              <w:spacing w:after="0" w:line="240" w:lineRule="auto"/>
              <w:jc w:val="center"/>
              <w:rPr>
                <w:color w:val="000000"/>
              </w:rPr>
            </w:pPr>
            <w:r>
              <w:rPr>
                <w:color w:val="000000"/>
              </w:rPr>
              <w:t>203</w:t>
            </w:r>
          </w:p>
        </w:tc>
        <w:tc>
          <w:tcPr>
            <w:tcW w:w="2967" w:type="dxa"/>
            <w:vAlign w:val="bottom"/>
          </w:tcPr>
          <w:p w14:paraId="7CE997E1" w14:textId="77777777" w:rsidR="00DC03A4" w:rsidRPr="00E33D85" w:rsidRDefault="00DC03A4" w:rsidP="00FE53FB">
            <w:pPr>
              <w:spacing w:after="0" w:line="240" w:lineRule="auto"/>
              <w:rPr>
                <w:color w:val="000000"/>
              </w:rPr>
            </w:pPr>
            <w:r w:rsidRPr="008C60C8">
              <w:rPr>
                <w:color w:val="000000"/>
              </w:rPr>
              <w:t>Processor declined the transaction because of funding source problems, or the transaction was flagged as high risk.</w:t>
            </w:r>
          </w:p>
        </w:tc>
      </w:tr>
      <w:tr w:rsidR="00DC03A4" w:rsidRPr="00E33D85" w14:paraId="30A1346C" w14:textId="77777777" w:rsidTr="00FE53FB">
        <w:trPr>
          <w:trHeight w:val="1200"/>
        </w:trPr>
        <w:tc>
          <w:tcPr>
            <w:tcW w:w="2085" w:type="dxa"/>
            <w:noWrap/>
            <w:vAlign w:val="center"/>
          </w:tcPr>
          <w:p w14:paraId="1B193A98" w14:textId="77777777" w:rsidR="00DC03A4" w:rsidRPr="00E33D85" w:rsidRDefault="00DC03A4" w:rsidP="00FE53FB">
            <w:pPr>
              <w:spacing w:after="0" w:line="240" w:lineRule="auto"/>
              <w:rPr>
                <w:color w:val="000000"/>
              </w:rPr>
            </w:pPr>
            <w:r w:rsidRPr="00E33D85">
              <w:rPr>
                <w:color w:val="000000"/>
              </w:rPr>
              <w:t>General decline by the processor</w:t>
            </w:r>
          </w:p>
        </w:tc>
        <w:tc>
          <w:tcPr>
            <w:tcW w:w="3690" w:type="dxa"/>
            <w:vAlign w:val="bottom"/>
          </w:tcPr>
          <w:p w14:paraId="31E99610" w14:textId="77777777" w:rsidR="00DC03A4" w:rsidRPr="00E33D85" w:rsidRDefault="00DC03A4" w:rsidP="00FE53FB">
            <w:pPr>
              <w:spacing w:after="0" w:line="240" w:lineRule="auto"/>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tcPr>
          <w:p w14:paraId="692EAA2B" w14:textId="77777777" w:rsidR="00DC03A4" w:rsidRPr="00E33D85" w:rsidRDefault="00DC03A4" w:rsidP="00FE53FB">
            <w:pPr>
              <w:spacing w:after="0" w:line="240" w:lineRule="auto"/>
              <w:jc w:val="center"/>
              <w:rPr>
                <w:color w:val="000000"/>
              </w:rPr>
            </w:pPr>
            <w:r>
              <w:rPr>
                <w:color w:val="000000"/>
              </w:rPr>
              <w:t>204</w:t>
            </w:r>
          </w:p>
        </w:tc>
        <w:tc>
          <w:tcPr>
            <w:tcW w:w="2967" w:type="dxa"/>
            <w:vAlign w:val="bottom"/>
          </w:tcPr>
          <w:p w14:paraId="3E4322F7" w14:textId="77777777" w:rsidR="00DC03A4" w:rsidRPr="00E33D85" w:rsidRDefault="00DC03A4" w:rsidP="00FE53FB">
            <w:pPr>
              <w:spacing w:after="0" w:line="240" w:lineRule="auto"/>
              <w:rPr>
                <w:color w:val="000000"/>
              </w:rPr>
            </w:pPr>
            <w:r w:rsidRPr="008C60C8">
              <w:rPr>
                <w:color w:val="000000"/>
              </w:rPr>
              <w:t>Payment declined because of insufficient funds in the account.</w:t>
            </w:r>
          </w:p>
        </w:tc>
      </w:tr>
      <w:tr w:rsidR="00DC03A4" w:rsidRPr="00E33D85" w14:paraId="42D09919" w14:textId="77777777" w:rsidTr="00FE53FB">
        <w:trPr>
          <w:trHeight w:val="300"/>
        </w:trPr>
        <w:tc>
          <w:tcPr>
            <w:tcW w:w="10002" w:type="dxa"/>
            <w:gridSpan w:val="4"/>
            <w:shd w:val="clear" w:color="auto" w:fill="BFBFBF" w:themeFill="background1" w:themeFillShade="BF"/>
            <w:noWrap/>
            <w:vAlign w:val="center"/>
            <w:hideMark/>
          </w:tcPr>
          <w:p w14:paraId="3364F325" w14:textId="77777777" w:rsidR="00DC03A4" w:rsidRPr="00E33D85" w:rsidRDefault="00DC03A4" w:rsidP="00FE53FB">
            <w:pPr>
              <w:spacing w:after="0" w:line="240" w:lineRule="auto"/>
              <w:rPr>
                <w:b/>
                <w:bCs/>
                <w:color w:val="000000"/>
              </w:rPr>
            </w:pPr>
            <w:r w:rsidRPr="00E33D85">
              <w:rPr>
                <w:b/>
                <w:bCs/>
                <w:color w:val="000000"/>
              </w:rPr>
              <w:t>System Errors</w:t>
            </w:r>
          </w:p>
        </w:tc>
      </w:tr>
      <w:tr w:rsidR="00DC03A4" w:rsidRPr="00E33D85" w14:paraId="71BD6B9C" w14:textId="77777777" w:rsidTr="00FE53FB">
        <w:trPr>
          <w:trHeight w:val="900"/>
        </w:trPr>
        <w:tc>
          <w:tcPr>
            <w:tcW w:w="2085" w:type="dxa"/>
            <w:noWrap/>
            <w:vAlign w:val="center"/>
            <w:hideMark/>
          </w:tcPr>
          <w:p w14:paraId="578E38EF" w14:textId="77777777" w:rsidR="00DC03A4" w:rsidRPr="00E33D85" w:rsidRDefault="00DC03A4" w:rsidP="00FE53FB">
            <w:pPr>
              <w:spacing w:after="0" w:line="240" w:lineRule="auto"/>
              <w:rPr>
                <w:color w:val="000000"/>
              </w:rPr>
            </w:pPr>
            <w:r w:rsidRPr="00E33D85">
              <w:rPr>
                <w:color w:val="000000"/>
              </w:rPr>
              <w:t>General system failure.</w:t>
            </w:r>
          </w:p>
        </w:tc>
        <w:tc>
          <w:tcPr>
            <w:tcW w:w="3690" w:type="dxa"/>
            <w:vAlign w:val="bottom"/>
            <w:hideMark/>
          </w:tcPr>
          <w:p w14:paraId="062B1566" w14:textId="77777777" w:rsidR="00DC03A4" w:rsidRPr="00E33D85" w:rsidRDefault="00DC03A4" w:rsidP="00FE53FB">
            <w:pPr>
              <w:spacing w:after="0" w:line="240" w:lineRule="auto"/>
              <w:rPr>
                <w:color w:val="000000"/>
              </w:rPr>
            </w:pPr>
            <w:r w:rsidRPr="00E33D85">
              <w:rPr>
                <w:color w:val="000000"/>
              </w:rPr>
              <w:t>Show user “Unable to process – Call Customer Service” error message</w:t>
            </w:r>
            <w:r w:rsidRPr="00E33D85">
              <w:rPr>
                <w:color w:val="000000"/>
              </w:rPr>
              <w:br/>
              <w:t>Log fatal error</w:t>
            </w:r>
          </w:p>
        </w:tc>
        <w:tc>
          <w:tcPr>
            <w:tcW w:w="1260" w:type="dxa"/>
            <w:noWrap/>
            <w:vAlign w:val="center"/>
            <w:hideMark/>
          </w:tcPr>
          <w:p w14:paraId="3DE0A519" w14:textId="77777777" w:rsidR="00DC03A4" w:rsidRPr="00E33D85" w:rsidRDefault="00DC03A4" w:rsidP="00FE53FB">
            <w:pPr>
              <w:spacing w:after="0" w:line="240" w:lineRule="auto"/>
              <w:jc w:val="center"/>
              <w:rPr>
                <w:color w:val="000000"/>
              </w:rPr>
            </w:pPr>
            <w:r w:rsidRPr="00E33D85">
              <w:rPr>
                <w:color w:val="000000"/>
              </w:rPr>
              <w:t>150</w:t>
            </w:r>
          </w:p>
        </w:tc>
        <w:tc>
          <w:tcPr>
            <w:tcW w:w="2967" w:type="dxa"/>
            <w:vAlign w:val="center"/>
            <w:hideMark/>
          </w:tcPr>
          <w:p w14:paraId="6E2A8F04" w14:textId="77777777" w:rsidR="00DC03A4" w:rsidRPr="00E33D85" w:rsidRDefault="00DC03A4" w:rsidP="00FE53FB">
            <w:pPr>
              <w:spacing w:after="0" w:line="240" w:lineRule="auto"/>
              <w:rPr>
                <w:color w:val="000000"/>
              </w:rPr>
            </w:pPr>
            <w:r w:rsidRPr="00E33D85">
              <w:rPr>
                <w:color w:val="000000"/>
              </w:rPr>
              <w:t>Wait a few minutes and resend the request.</w:t>
            </w:r>
          </w:p>
        </w:tc>
      </w:tr>
    </w:tbl>
    <w:p w14:paraId="0AD633E4" w14:textId="77777777" w:rsidR="00DC03A4" w:rsidRPr="00E33D85" w:rsidRDefault="00DC03A4" w:rsidP="00DC03A4"/>
    <w:p w14:paraId="56915AD0" w14:textId="77777777" w:rsidR="00DC03A4" w:rsidRDefault="00DC03A4" w:rsidP="00DC03A4"/>
    <w:p w14:paraId="2155C51E" w14:textId="77777777" w:rsidR="00DC03A4" w:rsidRDefault="00DC03A4" w:rsidP="00DC03A4">
      <w:pPr>
        <w:pStyle w:val="Heading3"/>
      </w:pPr>
      <w:bookmarkStart w:id="130" w:name="_Toc491351829"/>
      <w:bookmarkStart w:id="131" w:name="_Toc491681299"/>
      <w:bookmarkStart w:id="132" w:name="_Toc492046323"/>
      <w:r>
        <w:t xml:space="preserve">PayPal Express / </w:t>
      </w:r>
      <w:r w:rsidR="00372D29">
        <w:t xml:space="preserve">PayPal </w:t>
      </w:r>
      <w:r>
        <w:t>Credit / Billing Agreement</w:t>
      </w:r>
      <w:bookmarkEnd w:id="130"/>
      <w:bookmarkEnd w:id="131"/>
      <w:bookmarkEnd w:id="132"/>
    </w:p>
    <w:p w14:paraId="7277C46C" w14:textId="77777777" w:rsidR="00DC03A4" w:rsidRDefault="00DC03A4" w:rsidP="00DC03A4">
      <w:pPr>
        <w:rPr>
          <w:color w:val="000000"/>
        </w:rPr>
      </w:pPr>
      <w:r w:rsidRPr="00D602FC">
        <w:t xml:space="preserve">The following table outlines the possible </w:t>
      </w:r>
      <w:r>
        <w:t>SFCC</w:t>
      </w:r>
      <w:r w:rsidRPr="00D602FC">
        <w:t xml:space="preserve"> actions based on the response of the CyberSource gateway. </w:t>
      </w:r>
      <w:r w:rsidRPr="00D602FC">
        <w:rPr>
          <w:color w:val="000000"/>
        </w:rPr>
        <w:t xml:space="preserve">Each client may choose to handle the response code differently. </w:t>
      </w:r>
    </w:p>
    <w:tbl>
      <w:tblPr>
        <w:tblW w:w="10002" w:type="dxa"/>
        <w:tblInd w:w="93" w:type="dxa"/>
        <w:tblLayout w:type="fixed"/>
        <w:tblLook w:val="04A0" w:firstRow="1" w:lastRow="0" w:firstColumn="1" w:lastColumn="0" w:noHBand="0" w:noVBand="1"/>
      </w:tblPr>
      <w:tblGrid>
        <w:gridCol w:w="2625"/>
        <w:gridCol w:w="3150"/>
        <w:gridCol w:w="990"/>
        <w:gridCol w:w="3237"/>
      </w:tblGrid>
      <w:tr w:rsidR="00DC03A4" w:rsidRPr="00D602FC" w14:paraId="6791EEFC" w14:textId="77777777" w:rsidTr="00FE53FB">
        <w:trPr>
          <w:trHeight w:val="750"/>
        </w:trPr>
        <w:tc>
          <w:tcPr>
            <w:tcW w:w="262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77B749BC" w14:textId="77777777" w:rsidR="00DC03A4" w:rsidRPr="00D602FC" w:rsidRDefault="00DC03A4" w:rsidP="00FE53FB">
            <w:pPr>
              <w:spacing w:after="0" w:line="240" w:lineRule="auto"/>
              <w:rPr>
                <w:b/>
                <w:bCs/>
                <w:color w:val="000000"/>
              </w:rPr>
            </w:pPr>
            <w:r w:rsidRPr="00D602FC">
              <w:rPr>
                <w:b/>
                <w:bCs/>
                <w:color w:val="000000"/>
              </w:rPr>
              <w:t>Response</w:t>
            </w:r>
          </w:p>
        </w:tc>
        <w:tc>
          <w:tcPr>
            <w:tcW w:w="315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4D949DB8" w14:textId="77777777" w:rsidR="00DC03A4" w:rsidRPr="00D602FC" w:rsidRDefault="00DC03A4" w:rsidP="00FE53FB">
            <w:pPr>
              <w:spacing w:after="0" w:line="240" w:lineRule="auto"/>
              <w:rPr>
                <w:b/>
                <w:bCs/>
                <w:color w:val="000000"/>
              </w:rPr>
            </w:pPr>
            <w:r w:rsidRPr="00D602FC">
              <w:rPr>
                <w:b/>
                <w:bCs/>
                <w:color w:val="000000"/>
              </w:rPr>
              <w:t>DW Storefront Action</w:t>
            </w:r>
          </w:p>
        </w:tc>
        <w:tc>
          <w:tcPr>
            <w:tcW w:w="99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59736F63" w14:textId="77777777" w:rsidR="00DC03A4" w:rsidRPr="00D602FC" w:rsidRDefault="00DC03A4" w:rsidP="00FE53FB">
            <w:pPr>
              <w:spacing w:after="0" w:line="240" w:lineRule="auto"/>
              <w:rPr>
                <w:b/>
                <w:bCs/>
                <w:color w:val="000000"/>
              </w:rPr>
            </w:pPr>
            <w:r w:rsidRPr="00D602FC">
              <w:rPr>
                <w:b/>
                <w:bCs/>
                <w:color w:val="000000"/>
              </w:rPr>
              <w:t>Cyber-</w:t>
            </w:r>
          </w:p>
          <w:p w14:paraId="3C85171C" w14:textId="77777777" w:rsidR="00DC03A4" w:rsidRPr="00D602FC" w:rsidRDefault="00DC03A4" w:rsidP="00FE53FB">
            <w:pPr>
              <w:spacing w:after="0" w:line="240" w:lineRule="auto"/>
              <w:rPr>
                <w:b/>
                <w:bCs/>
                <w:color w:val="000000"/>
              </w:rPr>
            </w:pPr>
            <w:r w:rsidRPr="00D602FC">
              <w:rPr>
                <w:b/>
                <w:bCs/>
                <w:color w:val="000000"/>
              </w:rPr>
              <w:t>Source</w:t>
            </w:r>
            <w:r w:rsidRPr="00D602FC">
              <w:rPr>
                <w:b/>
                <w:bCs/>
                <w:color w:val="000000"/>
              </w:rPr>
              <w:br/>
              <w:t>Code</w:t>
            </w:r>
          </w:p>
        </w:tc>
        <w:tc>
          <w:tcPr>
            <w:tcW w:w="3237"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58D46776" w14:textId="77777777" w:rsidR="00DC03A4" w:rsidRPr="00D602FC" w:rsidRDefault="00DC03A4" w:rsidP="00FE53FB">
            <w:pPr>
              <w:spacing w:after="0" w:line="240" w:lineRule="auto"/>
              <w:rPr>
                <w:b/>
                <w:bCs/>
                <w:color w:val="000000"/>
              </w:rPr>
            </w:pPr>
            <w:r w:rsidRPr="00D602FC">
              <w:rPr>
                <w:b/>
                <w:bCs/>
                <w:color w:val="000000"/>
              </w:rPr>
              <w:t>CYB</w:t>
            </w:r>
            <w:r w:rsidRPr="00D602FC">
              <w:rPr>
                <w:b/>
                <w:bCs/>
                <w:color w:val="000000"/>
              </w:rPr>
              <w:br/>
              <w:t>suggested response</w:t>
            </w:r>
          </w:p>
        </w:tc>
      </w:tr>
      <w:tr w:rsidR="00DC03A4" w:rsidRPr="00D602FC" w14:paraId="374F0877" w14:textId="77777777" w:rsidTr="00FE53FB">
        <w:trPr>
          <w:trHeight w:val="300"/>
        </w:trPr>
        <w:tc>
          <w:tcPr>
            <w:tcW w:w="2625" w:type="dxa"/>
            <w:tcBorders>
              <w:top w:val="nil"/>
              <w:left w:val="single" w:sz="4" w:space="0" w:color="auto"/>
              <w:bottom w:val="nil"/>
              <w:right w:val="single" w:sz="4" w:space="0" w:color="auto"/>
            </w:tcBorders>
            <w:noWrap/>
            <w:vAlign w:val="bottom"/>
            <w:hideMark/>
          </w:tcPr>
          <w:p w14:paraId="648A2092" w14:textId="77777777" w:rsidR="00DC03A4" w:rsidRPr="00D602FC" w:rsidRDefault="00DC03A4" w:rsidP="00FE53FB">
            <w:pPr>
              <w:spacing w:after="0" w:line="240" w:lineRule="auto"/>
              <w:rPr>
                <w:color w:val="000000"/>
              </w:rPr>
            </w:pPr>
            <w:r w:rsidRPr="00D602FC">
              <w:rPr>
                <w:color w:val="000000"/>
              </w:rPr>
              <w:lastRenderedPageBreak/>
              <w:t> </w:t>
            </w:r>
          </w:p>
        </w:tc>
        <w:tc>
          <w:tcPr>
            <w:tcW w:w="3150" w:type="dxa"/>
            <w:tcBorders>
              <w:top w:val="nil"/>
              <w:left w:val="nil"/>
              <w:bottom w:val="nil"/>
              <w:right w:val="single" w:sz="4" w:space="0" w:color="auto"/>
            </w:tcBorders>
            <w:noWrap/>
            <w:vAlign w:val="bottom"/>
            <w:hideMark/>
          </w:tcPr>
          <w:p w14:paraId="221077E1" w14:textId="77777777"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14:paraId="6CD3A95C" w14:textId="77777777"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nil"/>
              <w:right w:val="single" w:sz="4" w:space="0" w:color="auto"/>
            </w:tcBorders>
            <w:noWrap/>
            <w:vAlign w:val="bottom"/>
            <w:hideMark/>
          </w:tcPr>
          <w:p w14:paraId="0F151839" w14:textId="77777777" w:rsidR="00DC03A4" w:rsidRPr="00D602FC" w:rsidRDefault="00DC03A4" w:rsidP="00FE53FB">
            <w:pPr>
              <w:spacing w:after="0" w:line="240" w:lineRule="auto"/>
              <w:rPr>
                <w:color w:val="000000"/>
              </w:rPr>
            </w:pPr>
            <w:r w:rsidRPr="00D602FC">
              <w:rPr>
                <w:color w:val="000000"/>
              </w:rPr>
              <w:t> </w:t>
            </w:r>
          </w:p>
        </w:tc>
      </w:tr>
      <w:tr w:rsidR="00DC03A4" w:rsidRPr="00D602FC" w14:paraId="40F09194" w14:textId="77777777" w:rsidTr="00FE53FB">
        <w:trPr>
          <w:trHeight w:val="300"/>
        </w:trPr>
        <w:tc>
          <w:tcPr>
            <w:tcW w:w="2625" w:type="dxa"/>
            <w:tcBorders>
              <w:top w:val="nil"/>
              <w:left w:val="single" w:sz="4" w:space="0" w:color="auto"/>
              <w:bottom w:val="nil"/>
              <w:right w:val="single" w:sz="4" w:space="0" w:color="auto"/>
            </w:tcBorders>
            <w:noWrap/>
            <w:vAlign w:val="bottom"/>
            <w:hideMark/>
          </w:tcPr>
          <w:p w14:paraId="6E049B30" w14:textId="77777777" w:rsidR="00DC03A4" w:rsidRPr="00D602FC" w:rsidRDefault="00DC03A4" w:rsidP="00FE53FB">
            <w:pPr>
              <w:spacing w:after="0" w:line="240" w:lineRule="auto"/>
              <w:rPr>
                <w:color w:val="000000"/>
              </w:rPr>
            </w:pPr>
            <w:r w:rsidRPr="00D602FC">
              <w:rPr>
                <w:color w:val="000000"/>
              </w:rPr>
              <w:t>Successful transaction.</w:t>
            </w:r>
          </w:p>
        </w:tc>
        <w:tc>
          <w:tcPr>
            <w:tcW w:w="3150" w:type="dxa"/>
            <w:tcBorders>
              <w:top w:val="nil"/>
              <w:left w:val="nil"/>
              <w:bottom w:val="nil"/>
              <w:right w:val="single" w:sz="4" w:space="0" w:color="auto"/>
            </w:tcBorders>
            <w:noWrap/>
            <w:vAlign w:val="bottom"/>
            <w:hideMark/>
          </w:tcPr>
          <w:p w14:paraId="41C27819" w14:textId="77777777" w:rsidR="00DC03A4" w:rsidRPr="00D602FC" w:rsidRDefault="00DC03A4" w:rsidP="00FE53FB">
            <w:pPr>
              <w:spacing w:after="0" w:line="240" w:lineRule="auto"/>
              <w:rPr>
                <w:color w:val="000000"/>
              </w:rPr>
            </w:pPr>
            <w:r w:rsidRPr="00D602FC">
              <w:rPr>
                <w:color w:val="000000"/>
              </w:rPr>
              <w:t>Continue Checkout</w:t>
            </w:r>
          </w:p>
        </w:tc>
        <w:tc>
          <w:tcPr>
            <w:tcW w:w="990" w:type="dxa"/>
            <w:tcBorders>
              <w:top w:val="nil"/>
              <w:left w:val="nil"/>
              <w:bottom w:val="nil"/>
              <w:right w:val="single" w:sz="4" w:space="0" w:color="auto"/>
            </w:tcBorders>
            <w:noWrap/>
            <w:vAlign w:val="center"/>
            <w:hideMark/>
          </w:tcPr>
          <w:p w14:paraId="5C863411" w14:textId="77777777" w:rsidR="00DC03A4" w:rsidRPr="00D602FC" w:rsidRDefault="00DC03A4" w:rsidP="00FE53FB">
            <w:pPr>
              <w:spacing w:after="0" w:line="240" w:lineRule="auto"/>
              <w:jc w:val="center"/>
              <w:rPr>
                <w:color w:val="000000"/>
              </w:rPr>
            </w:pPr>
            <w:r w:rsidRPr="00D602FC">
              <w:rPr>
                <w:color w:val="000000"/>
              </w:rPr>
              <w:t>100</w:t>
            </w:r>
          </w:p>
        </w:tc>
        <w:tc>
          <w:tcPr>
            <w:tcW w:w="3237" w:type="dxa"/>
            <w:tcBorders>
              <w:top w:val="nil"/>
              <w:left w:val="nil"/>
              <w:bottom w:val="nil"/>
              <w:right w:val="single" w:sz="4" w:space="0" w:color="auto"/>
            </w:tcBorders>
            <w:noWrap/>
            <w:vAlign w:val="bottom"/>
            <w:hideMark/>
          </w:tcPr>
          <w:p w14:paraId="238859FA" w14:textId="77777777" w:rsidR="00DC03A4" w:rsidRPr="00D602FC" w:rsidRDefault="00DC03A4" w:rsidP="00FE53FB">
            <w:pPr>
              <w:spacing w:after="0" w:line="240" w:lineRule="auto"/>
              <w:rPr>
                <w:color w:val="000000"/>
              </w:rPr>
            </w:pPr>
            <w:r w:rsidRPr="00D602FC">
              <w:rPr>
                <w:color w:val="000000"/>
              </w:rPr>
              <w:t> </w:t>
            </w:r>
          </w:p>
        </w:tc>
      </w:tr>
      <w:tr w:rsidR="00DC03A4" w:rsidRPr="00D602FC" w14:paraId="6C9D6388" w14:textId="77777777" w:rsidTr="00FE53FB">
        <w:trPr>
          <w:trHeight w:val="90"/>
        </w:trPr>
        <w:tc>
          <w:tcPr>
            <w:tcW w:w="2625" w:type="dxa"/>
            <w:tcBorders>
              <w:top w:val="nil"/>
              <w:left w:val="single" w:sz="4" w:space="0" w:color="auto"/>
              <w:bottom w:val="nil"/>
              <w:right w:val="single" w:sz="4" w:space="0" w:color="auto"/>
            </w:tcBorders>
            <w:noWrap/>
            <w:vAlign w:val="bottom"/>
            <w:hideMark/>
          </w:tcPr>
          <w:p w14:paraId="680DB8B9" w14:textId="77777777" w:rsidR="00DC03A4" w:rsidRPr="00D602FC" w:rsidRDefault="00DC03A4" w:rsidP="00FE53FB">
            <w:pPr>
              <w:spacing w:after="0" w:line="240" w:lineRule="auto"/>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14:paraId="717488DD" w14:textId="77777777"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14:paraId="1EB38990" w14:textId="77777777"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nil"/>
              <w:right w:val="single" w:sz="4" w:space="0" w:color="auto"/>
            </w:tcBorders>
            <w:noWrap/>
            <w:vAlign w:val="bottom"/>
            <w:hideMark/>
          </w:tcPr>
          <w:p w14:paraId="68B115C7" w14:textId="77777777" w:rsidR="00DC03A4" w:rsidRPr="00D602FC" w:rsidRDefault="00DC03A4" w:rsidP="00FE53FB">
            <w:pPr>
              <w:spacing w:after="0" w:line="240" w:lineRule="auto"/>
              <w:rPr>
                <w:color w:val="000000"/>
              </w:rPr>
            </w:pPr>
            <w:r w:rsidRPr="00D602FC">
              <w:rPr>
                <w:color w:val="000000"/>
              </w:rPr>
              <w:t> </w:t>
            </w:r>
          </w:p>
        </w:tc>
      </w:tr>
      <w:tr w:rsidR="00DC03A4" w:rsidRPr="00D602FC" w14:paraId="41E3E3F4" w14:textId="77777777" w:rsidTr="00FE53FB">
        <w:trPr>
          <w:trHeight w:val="305"/>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6D005C5A" w14:textId="77777777" w:rsidR="00DC03A4" w:rsidRPr="00D602FC" w:rsidRDefault="00DC03A4" w:rsidP="00FE53FB">
            <w:pPr>
              <w:spacing w:after="0" w:line="240" w:lineRule="auto"/>
              <w:rPr>
                <w:b/>
                <w:bCs/>
                <w:color w:val="000000"/>
              </w:rPr>
            </w:pPr>
            <w:r w:rsidRPr="00D602FC">
              <w:rPr>
                <w:b/>
                <w:bCs/>
                <w:color w:val="000000"/>
              </w:rPr>
              <w:t>Validation Errors</w:t>
            </w:r>
          </w:p>
        </w:tc>
      </w:tr>
      <w:tr w:rsidR="00DC03A4" w:rsidRPr="00D602FC" w14:paraId="4AFB11A1" w14:textId="77777777" w:rsidTr="00FE53FB">
        <w:trPr>
          <w:trHeight w:val="1200"/>
        </w:trPr>
        <w:tc>
          <w:tcPr>
            <w:tcW w:w="2625" w:type="dxa"/>
            <w:tcBorders>
              <w:top w:val="nil"/>
              <w:left w:val="single" w:sz="4" w:space="0" w:color="auto"/>
              <w:bottom w:val="nil"/>
              <w:right w:val="single" w:sz="4" w:space="0" w:color="auto"/>
            </w:tcBorders>
            <w:noWrap/>
            <w:vAlign w:val="center"/>
            <w:hideMark/>
          </w:tcPr>
          <w:p w14:paraId="5EACD9D6" w14:textId="77777777" w:rsidR="00DC03A4" w:rsidRPr="00D602FC" w:rsidRDefault="00DC03A4" w:rsidP="00FE53FB">
            <w:pPr>
              <w:spacing w:after="0" w:line="240" w:lineRule="auto"/>
              <w:rPr>
                <w:color w:val="000000"/>
              </w:rPr>
            </w:pPr>
            <w:r w:rsidRPr="00D602FC">
              <w:rPr>
                <w:color w:val="000000"/>
              </w:rPr>
              <w:t>Request is missing one or more fields</w:t>
            </w:r>
          </w:p>
        </w:tc>
        <w:tc>
          <w:tcPr>
            <w:tcW w:w="3150" w:type="dxa"/>
            <w:tcBorders>
              <w:top w:val="nil"/>
              <w:left w:val="nil"/>
              <w:bottom w:val="nil"/>
              <w:right w:val="single" w:sz="4" w:space="0" w:color="auto"/>
            </w:tcBorders>
            <w:vAlign w:val="bottom"/>
            <w:hideMark/>
          </w:tcPr>
          <w:p w14:paraId="282DCA8C" w14:textId="77777777" w:rsidR="00DC03A4" w:rsidRPr="00D602FC" w:rsidRDefault="00DC03A4" w:rsidP="00FE53FB">
            <w:pPr>
              <w:spacing w:after="0" w:line="240" w:lineRule="auto"/>
              <w:rPr>
                <w:color w:val="000000"/>
              </w:rPr>
            </w:pPr>
            <w:r w:rsidRPr="00D602FC">
              <w:rPr>
                <w:color w:val="000000"/>
              </w:rPr>
              <w:t>Should not occur as validation should catch this</w:t>
            </w:r>
            <w:r w:rsidRPr="00D602FC">
              <w:rPr>
                <w:color w:val="000000"/>
              </w:rPr>
              <w:br/>
              <w:t>Show user “denied” error message</w:t>
            </w:r>
            <w:r w:rsidRPr="00D602FC">
              <w:rPr>
                <w:color w:val="000000"/>
              </w:rPr>
              <w:br/>
              <w:t xml:space="preserve">Log error message into </w:t>
            </w:r>
            <w:r>
              <w:rPr>
                <w:color w:val="000000"/>
              </w:rPr>
              <w:t xml:space="preserve">SFCC </w:t>
            </w:r>
            <w:r w:rsidRPr="00D602FC">
              <w:rPr>
                <w:color w:val="000000"/>
              </w:rPr>
              <w:t xml:space="preserve"> logs</w:t>
            </w:r>
          </w:p>
        </w:tc>
        <w:tc>
          <w:tcPr>
            <w:tcW w:w="990" w:type="dxa"/>
            <w:tcBorders>
              <w:top w:val="nil"/>
              <w:left w:val="nil"/>
              <w:bottom w:val="nil"/>
              <w:right w:val="single" w:sz="4" w:space="0" w:color="auto"/>
            </w:tcBorders>
            <w:noWrap/>
            <w:vAlign w:val="center"/>
            <w:hideMark/>
          </w:tcPr>
          <w:p w14:paraId="7FC03499" w14:textId="77777777" w:rsidR="00DC03A4" w:rsidRPr="00D602FC" w:rsidRDefault="00DC03A4" w:rsidP="00FE53FB">
            <w:pPr>
              <w:spacing w:after="0" w:line="240" w:lineRule="auto"/>
              <w:jc w:val="center"/>
              <w:rPr>
                <w:color w:val="000000"/>
              </w:rPr>
            </w:pPr>
            <w:r w:rsidRPr="00D602FC">
              <w:rPr>
                <w:color w:val="000000"/>
              </w:rPr>
              <w:t>101</w:t>
            </w:r>
          </w:p>
        </w:tc>
        <w:tc>
          <w:tcPr>
            <w:tcW w:w="3237" w:type="dxa"/>
            <w:tcBorders>
              <w:top w:val="nil"/>
              <w:left w:val="nil"/>
              <w:bottom w:val="nil"/>
              <w:right w:val="single" w:sz="4" w:space="0" w:color="auto"/>
            </w:tcBorders>
            <w:vAlign w:val="bottom"/>
            <w:hideMark/>
          </w:tcPr>
          <w:p w14:paraId="0BAEC653" w14:textId="77777777" w:rsidR="00DC03A4" w:rsidRPr="00D602FC" w:rsidRDefault="00DC03A4" w:rsidP="00FE53FB">
            <w:pPr>
              <w:spacing w:after="0" w:line="240" w:lineRule="auto"/>
              <w:rPr>
                <w:color w:val="000000"/>
              </w:rPr>
            </w:pPr>
            <w:r w:rsidRPr="00D602FC">
              <w:rPr>
                <w:color w:val="000000"/>
              </w:rPr>
              <w:t>See the reply field’s missingField_0...N for which fields are missing. Resend the request with the complete information.</w:t>
            </w:r>
          </w:p>
        </w:tc>
      </w:tr>
      <w:tr w:rsidR="00DC03A4" w:rsidRPr="00D602FC" w14:paraId="052B830F" w14:textId="77777777" w:rsidTr="00FE53FB">
        <w:trPr>
          <w:trHeight w:val="135"/>
        </w:trPr>
        <w:tc>
          <w:tcPr>
            <w:tcW w:w="2625" w:type="dxa"/>
            <w:tcBorders>
              <w:top w:val="nil"/>
              <w:left w:val="single" w:sz="4" w:space="0" w:color="auto"/>
              <w:bottom w:val="single" w:sz="4" w:space="0" w:color="auto"/>
              <w:right w:val="single" w:sz="4" w:space="0" w:color="auto"/>
            </w:tcBorders>
            <w:noWrap/>
            <w:vAlign w:val="center"/>
            <w:hideMark/>
          </w:tcPr>
          <w:p w14:paraId="1CE01F2A" w14:textId="77777777" w:rsidR="00DC03A4" w:rsidRPr="00D602FC" w:rsidRDefault="00DC03A4" w:rsidP="00FE53FB">
            <w:pPr>
              <w:spacing w:after="0" w:line="240" w:lineRule="auto"/>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5D184148" w14:textId="77777777"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068D5BC0" w14:textId="77777777"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single" w:sz="4" w:space="0" w:color="auto"/>
              <w:right w:val="single" w:sz="4" w:space="0" w:color="auto"/>
            </w:tcBorders>
            <w:noWrap/>
            <w:vAlign w:val="bottom"/>
            <w:hideMark/>
          </w:tcPr>
          <w:p w14:paraId="78057A23" w14:textId="77777777" w:rsidR="00DC03A4" w:rsidRPr="00D602FC" w:rsidRDefault="00DC03A4" w:rsidP="00FE53FB">
            <w:pPr>
              <w:spacing w:after="0" w:line="240" w:lineRule="auto"/>
              <w:rPr>
                <w:color w:val="000000"/>
              </w:rPr>
            </w:pPr>
            <w:r w:rsidRPr="00D602FC">
              <w:rPr>
                <w:color w:val="000000"/>
              </w:rPr>
              <w:t> </w:t>
            </w:r>
          </w:p>
        </w:tc>
      </w:tr>
      <w:tr w:rsidR="00DC03A4" w:rsidRPr="00D602FC" w14:paraId="67BFDB64" w14:textId="77777777" w:rsidTr="00FE53FB">
        <w:trPr>
          <w:trHeight w:val="135"/>
        </w:trPr>
        <w:tc>
          <w:tcPr>
            <w:tcW w:w="2625" w:type="dxa"/>
            <w:tcBorders>
              <w:top w:val="single" w:sz="4" w:space="0" w:color="auto"/>
              <w:left w:val="single" w:sz="4" w:space="0" w:color="auto"/>
              <w:bottom w:val="nil"/>
              <w:right w:val="single" w:sz="4" w:space="0" w:color="auto"/>
            </w:tcBorders>
            <w:noWrap/>
            <w:vAlign w:val="center"/>
            <w:hideMark/>
          </w:tcPr>
          <w:p w14:paraId="714F911E" w14:textId="77777777" w:rsidR="00DC03A4" w:rsidRPr="00D602FC" w:rsidRDefault="00DC03A4" w:rsidP="00FE53FB">
            <w:pPr>
              <w:spacing w:after="0" w:line="240" w:lineRule="auto"/>
              <w:rPr>
                <w:color w:val="000000"/>
              </w:rPr>
            </w:pPr>
          </w:p>
        </w:tc>
        <w:tc>
          <w:tcPr>
            <w:tcW w:w="3150" w:type="dxa"/>
            <w:tcBorders>
              <w:top w:val="single" w:sz="4" w:space="0" w:color="auto"/>
              <w:left w:val="nil"/>
              <w:bottom w:val="nil"/>
              <w:right w:val="single" w:sz="4" w:space="0" w:color="auto"/>
            </w:tcBorders>
            <w:noWrap/>
            <w:vAlign w:val="bottom"/>
            <w:hideMark/>
          </w:tcPr>
          <w:p w14:paraId="147F0E5B" w14:textId="77777777" w:rsidR="00DC03A4" w:rsidRPr="00D602FC" w:rsidRDefault="00DC03A4" w:rsidP="00FE53FB">
            <w:pPr>
              <w:spacing w:after="0" w:line="240" w:lineRule="auto"/>
              <w:rPr>
                <w:color w:val="000000"/>
              </w:rPr>
            </w:pPr>
          </w:p>
        </w:tc>
        <w:tc>
          <w:tcPr>
            <w:tcW w:w="990" w:type="dxa"/>
            <w:tcBorders>
              <w:top w:val="single" w:sz="4" w:space="0" w:color="auto"/>
              <w:left w:val="nil"/>
              <w:bottom w:val="nil"/>
              <w:right w:val="single" w:sz="4" w:space="0" w:color="auto"/>
            </w:tcBorders>
            <w:noWrap/>
            <w:vAlign w:val="center"/>
            <w:hideMark/>
          </w:tcPr>
          <w:p w14:paraId="6956869B" w14:textId="77777777" w:rsidR="00DC03A4" w:rsidRPr="00D602FC" w:rsidRDefault="00DC03A4" w:rsidP="00FE53FB">
            <w:pPr>
              <w:spacing w:after="0" w:line="240" w:lineRule="auto"/>
              <w:jc w:val="center"/>
              <w:rPr>
                <w:color w:val="000000"/>
              </w:rPr>
            </w:pPr>
          </w:p>
        </w:tc>
        <w:tc>
          <w:tcPr>
            <w:tcW w:w="3237" w:type="dxa"/>
            <w:tcBorders>
              <w:top w:val="single" w:sz="4" w:space="0" w:color="auto"/>
              <w:left w:val="nil"/>
              <w:bottom w:val="nil"/>
              <w:right w:val="single" w:sz="4" w:space="0" w:color="auto"/>
            </w:tcBorders>
            <w:noWrap/>
            <w:vAlign w:val="bottom"/>
            <w:hideMark/>
          </w:tcPr>
          <w:p w14:paraId="3776E870" w14:textId="77777777" w:rsidR="00DC03A4" w:rsidRPr="00D602FC" w:rsidRDefault="00DC03A4" w:rsidP="00FE53FB">
            <w:pPr>
              <w:spacing w:after="0" w:line="240" w:lineRule="auto"/>
              <w:rPr>
                <w:color w:val="000000"/>
              </w:rPr>
            </w:pPr>
          </w:p>
        </w:tc>
      </w:tr>
      <w:tr w:rsidR="00DC03A4" w:rsidRPr="00D602FC" w14:paraId="68546CE2" w14:textId="77777777" w:rsidTr="00FE53FB">
        <w:trPr>
          <w:trHeight w:val="1200"/>
        </w:trPr>
        <w:tc>
          <w:tcPr>
            <w:tcW w:w="2625" w:type="dxa"/>
            <w:tcBorders>
              <w:top w:val="nil"/>
              <w:left w:val="single" w:sz="4" w:space="0" w:color="auto"/>
              <w:bottom w:val="nil"/>
              <w:right w:val="single" w:sz="4" w:space="0" w:color="auto"/>
            </w:tcBorders>
            <w:noWrap/>
            <w:vAlign w:val="center"/>
            <w:hideMark/>
          </w:tcPr>
          <w:p w14:paraId="465068D7" w14:textId="77777777" w:rsidR="00DC03A4" w:rsidRPr="00D602FC" w:rsidRDefault="00DC03A4" w:rsidP="00FE53FB">
            <w:pPr>
              <w:spacing w:after="0" w:line="240" w:lineRule="auto"/>
              <w:rPr>
                <w:color w:val="000000"/>
              </w:rPr>
            </w:pPr>
            <w:r w:rsidRPr="00D602FC">
              <w:rPr>
                <w:color w:val="000000"/>
              </w:rPr>
              <w:t>One or more fields in the request contain invalid data.</w:t>
            </w:r>
          </w:p>
        </w:tc>
        <w:tc>
          <w:tcPr>
            <w:tcW w:w="3150" w:type="dxa"/>
            <w:tcBorders>
              <w:top w:val="nil"/>
              <w:left w:val="nil"/>
              <w:bottom w:val="nil"/>
              <w:right w:val="single" w:sz="4" w:space="0" w:color="auto"/>
            </w:tcBorders>
            <w:vAlign w:val="bottom"/>
            <w:hideMark/>
          </w:tcPr>
          <w:p w14:paraId="15D2CDF5" w14:textId="77777777" w:rsidR="00DC03A4" w:rsidRPr="00D602FC" w:rsidRDefault="00DC03A4" w:rsidP="00FE53FB">
            <w:pPr>
              <w:spacing w:after="0" w:line="240" w:lineRule="auto"/>
              <w:rPr>
                <w:color w:val="000000"/>
              </w:rPr>
            </w:pPr>
            <w:r w:rsidRPr="00D602FC">
              <w:rPr>
                <w:color w:val="000000"/>
              </w:rPr>
              <w:t>Should not occur as validation should catch this</w:t>
            </w:r>
            <w:r w:rsidRPr="00D602FC">
              <w:rPr>
                <w:color w:val="000000"/>
              </w:rPr>
              <w:br/>
              <w:t>Show user “denied”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nil"/>
              <w:left w:val="nil"/>
              <w:bottom w:val="nil"/>
              <w:right w:val="single" w:sz="4" w:space="0" w:color="auto"/>
            </w:tcBorders>
            <w:noWrap/>
            <w:vAlign w:val="center"/>
            <w:hideMark/>
          </w:tcPr>
          <w:p w14:paraId="5333FF47" w14:textId="77777777" w:rsidR="00DC03A4" w:rsidRPr="00D602FC" w:rsidRDefault="00DC03A4" w:rsidP="00FE53FB">
            <w:pPr>
              <w:spacing w:after="0" w:line="240" w:lineRule="auto"/>
              <w:jc w:val="center"/>
              <w:rPr>
                <w:color w:val="000000"/>
              </w:rPr>
            </w:pPr>
            <w:r w:rsidRPr="00D602FC">
              <w:rPr>
                <w:color w:val="000000"/>
              </w:rPr>
              <w:t>102</w:t>
            </w:r>
          </w:p>
        </w:tc>
        <w:tc>
          <w:tcPr>
            <w:tcW w:w="3237" w:type="dxa"/>
            <w:tcBorders>
              <w:top w:val="nil"/>
              <w:left w:val="nil"/>
              <w:bottom w:val="nil"/>
              <w:right w:val="single" w:sz="4" w:space="0" w:color="auto"/>
            </w:tcBorders>
            <w:vAlign w:val="bottom"/>
            <w:hideMark/>
          </w:tcPr>
          <w:p w14:paraId="0CD52761" w14:textId="77777777" w:rsidR="00DC03A4" w:rsidRPr="00D602FC" w:rsidRDefault="00DC03A4" w:rsidP="00FE53FB">
            <w:pPr>
              <w:spacing w:after="0" w:line="240" w:lineRule="auto"/>
              <w:rPr>
                <w:color w:val="000000"/>
              </w:rPr>
            </w:pPr>
            <w:r w:rsidRPr="00D602FC">
              <w:rPr>
                <w:color w:val="000000"/>
              </w:rPr>
              <w:t>See the reply field’s invalidField_0...N for which fields are invalid. Resend the request with the correct information.</w:t>
            </w:r>
          </w:p>
        </w:tc>
      </w:tr>
      <w:tr w:rsidR="00DC03A4" w:rsidRPr="00D602FC" w14:paraId="689C65F7" w14:textId="77777777" w:rsidTr="00FE53FB">
        <w:trPr>
          <w:trHeight w:val="80"/>
        </w:trPr>
        <w:tc>
          <w:tcPr>
            <w:tcW w:w="2625" w:type="dxa"/>
            <w:tcBorders>
              <w:top w:val="nil"/>
              <w:left w:val="single" w:sz="4" w:space="0" w:color="auto"/>
              <w:bottom w:val="nil"/>
              <w:right w:val="single" w:sz="4" w:space="0" w:color="auto"/>
            </w:tcBorders>
            <w:noWrap/>
            <w:vAlign w:val="center"/>
            <w:hideMark/>
          </w:tcPr>
          <w:p w14:paraId="09E2003C" w14:textId="77777777" w:rsidR="00DC03A4" w:rsidRPr="00D602FC" w:rsidRDefault="00DC03A4" w:rsidP="00FE53FB">
            <w:pPr>
              <w:spacing w:after="0" w:line="240" w:lineRule="auto"/>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14:paraId="3E2FA103" w14:textId="77777777"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14:paraId="4440D82A" w14:textId="77777777"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nil"/>
              <w:right w:val="single" w:sz="4" w:space="0" w:color="auto"/>
            </w:tcBorders>
            <w:noWrap/>
            <w:vAlign w:val="bottom"/>
            <w:hideMark/>
          </w:tcPr>
          <w:p w14:paraId="06B1A891" w14:textId="77777777" w:rsidR="00DC03A4" w:rsidRPr="00D602FC" w:rsidRDefault="00DC03A4" w:rsidP="00FE53FB">
            <w:pPr>
              <w:spacing w:after="0" w:line="240" w:lineRule="auto"/>
              <w:rPr>
                <w:color w:val="000000"/>
              </w:rPr>
            </w:pPr>
            <w:r w:rsidRPr="00D602FC">
              <w:rPr>
                <w:color w:val="000000"/>
              </w:rPr>
              <w:t> </w:t>
            </w:r>
          </w:p>
        </w:tc>
      </w:tr>
      <w:tr w:rsidR="00DC03A4" w:rsidRPr="00D602FC" w14:paraId="5A97C41C" w14:textId="77777777"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5300A3C6" w14:textId="77777777" w:rsidR="00DC03A4" w:rsidRPr="00D602FC" w:rsidRDefault="00DC03A4" w:rsidP="00FE53FB">
            <w:pPr>
              <w:spacing w:after="0" w:line="240" w:lineRule="auto"/>
              <w:rPr>
                <w:b/>
                <w:bCs/>
                <w:color w:val="000000"/>
              </w:rPr>
            </w:pPr>
            <w:r w:rsidRPr="00D602FC">
              <w:rPr>
                <w:b/>
                <w:bCs/>
                <w:color w:val="000000"/>
              </w:rPr>
              <w:t>System Errors</w:t>
            </w:r>
          </w:p>
        </w:tc>
      </w:tr>
      <w:tr w:rsidR="00DC03A4" w:rsidRPr="00D602FC" w14:paraId="34820037" w14:textId="77777777" w:rsidTr="00FE53FB">
        <w:trPr>
          <w:trHeight w:val="900"/>
        </w:trPr>
        <w:tc>
          <w:tcPr>
            <w:tcW w:w="2625" w:type="dxa"/>
            <w:tcBorders>
              <w:top w:val="nil"/>
              <w:left w:val="single" w:sz="4" w:space="0" w:color="auto"/>
              <w:bottom w:val="nil"/>
              <w:right w:val="single" w:sz="4" w:space="0" w:color="auto"/>
            </w:tcBorders>
            <w:noWrap/>
            <w:vAlign w:val="center"/>
            <w:hideMark/>
          </w:tcPr>
          <w:p w14:paraId="0B4B5691" w14:textId="77777777" w:rsidR="00DC03A4" w:rsidRPr="00D602FC" w:rsidRDefault="00DC03A4" w:rsidP="00FE53FB">
            <w:pPr>
              <w:spacing w:after="0" w:line="240" w:lineRule="auto"/>
              <w:rPr>
                <w:color w:val="000000"/>
              </w:rPr>
            </w:pPr>
            <w:r w:rsidRPr="00D602FC">
              <w:rPr>
                <w:color w:val="000000"/>
              </w:rPr>
              <w:t>General system failure.</w:t>
            </w:r>
          </w:p>
        </w:tc>
        <w:tc>
          <w:tcPr>
            <w:tcW w:w="3150" w:type="dxa"/>
            <w:tcBorders>
              <w:top w:val="nil"/>
              <w:left w:val="nil"/>
              <w:bottom w:val="nil"/>
              <w:right w:val="single" w:sz="4" w:space="0" w:color="auto"/>
            </w:tcBorders>
            <w:vAlign w:val="bottom"/>
            <w:hideMark/>
          </w:tcPr>
          <w:p w14:paraId="6444BDD5" w14:textId="77777777" w:rsidR="00DC03A4" w:rsidRPr="00D602FC" w:rsidRDefault="00DC03A4" w:rsidP="00FE53FB">
            <w:pPr>
              <w:spacing w:after="0" w:line="240" w:lineRule="auto"/>
              <w:rPr>
                <w:color w:val="000000"/>
              </w:rPr>
            </w:pPr>
            <w:r w:rsidRPr="00D602FC">
              <w:rPr>
                <w:color w:val="000000"/>
              </w:rPr>
              <w:t>Show user “Unable to process – Call Customer Service</w:t>
            </w:r>
            <w:r>
              <w:rPr>
                <w:color w:val="000000"/>
              </w:rPr>
              <w:t>” error message ,</w:t>
            </w:r>
            <w:r w:rsidRPr="00D602FC">
              <w:rPr>
                <w:color w:val="000000"/>
              </w:rPr>
              <w:t>Log error</w:t>
            </w:r>
          </w:p>
        </w:tc>
        <w:tc>
          <w:tcPr>
            <w:tcW w:w="990" w:type="dxa"/>
            <w:tcBorders>
              <w:top w:val="nil"/>
              <w:left w:val="nil"/>
              <w:bottom w:val="nil"/>
              <w:right w:val="single" w:sz="4" w:space="0" w:color="auto"/>
            </w:tcBorders>
            <w:noWrap/>
            <w:vAlign w:val="center"/>
            <w:hideMark/>
          </w:tcPr>
          <w:p w14:paraId="3C338752" w14:textId="77777777" w:rsidR="00DC03A4" w:rsidRPr="00D602FC" w:rsidRDefault="00DC03A4" w:rsidP="00FE53FB">
            <w:pPr>
              <w:spacing w:after="0" w:line="240" w:lineRule="auto"/>
              <w:jc w:val="center"/>
              <w:rPr>
                <w:color w:val="000000"/>
              </w:rPr>
            </w:pPr>
            <w:r w:rsidRPr="00D602FC">
              <w:rPr>
                <w:color w:val="000000"/>
              </w:rPr>
              <w:t>150</w:t>
            </w:r>
          </w:p>
        </w:tc>
        <w:tc>
          <w:tcPr>
            <w:tcW w:w="3237" w:type="dxa"/>
            <w:tcBorders>
              <w:top w:val="nil"/>
              <w:left w:val="nil"/>
              <w:bottom w:val="nil"/>
              <w:right w:val="single" w:sz="4" w:space="0" w:color="auto"/>
            </w:tcBorders>
            <w:vAlign w:val="center"/>
            <w:hideMark/>
          </w:tcPr>
          <w:p w14:paraId="1FDB20B2" w14:textId="77777777" w:rsidR="00DC03A4" w:rsidRPr="00D602FC" w:rsidRDefault="00DC03A4" w:rsidP="00FE53FB">
            <w:pPr>
              <w:spacing w:after="0" w:line="240" w:lineRule="auto"/>
              <w:rPr>
                <w:color w:val="000000"/>
              </w:rPr>
            </w:pPr>
            <w:r w:rsidRPr="00D602FC">
              <w:rPr>
                <w:color w:val="000000"/>
              </w:rPr>
              <w:t>Wait a few minutes and resend the request.</w:t>
            </w:r>
          </w:p>
        </w:tc>
      </w:tr>
      <w:tr w:rsidR="00DC03A4" w:rsidRPr="00D602FC" w14:paraId="533B9D05" w14:textId="77777777" w:rsidTr="00FE53FB">
        <w:trPr>
          <w:trHeight w:val="80"/>
        </w:trPr>
        <w:tc>
          <w:tcPr>
            <w:tcW w:w="2625" w:type="dxa"/>
            <w:tcBorders>
              <w:top w:val="nil"/>
              <w:left w:val="single" w:sz="4" w:space="0" w:color="auto"/>
              <w:bottom w:val="single" w:sz="4" w:space="0" w:color="auto"/>
              <w:right w:val="single" w:sz="4" w:space="0" w:color="auto"/>
            </w:tcBorders>
            <w:noWrap/>
            <w:vAlign w:val="center"/>
            <w:hideMark/>
          </w:tcPr>
          <w:p w14:paraId="7A4F169E" w14:textId="77777777" w:rsidR="00DC03A4" w:rsidRPr="00D602FC" w:rsidRDefault="00DC03A4" w:rsidP="00FE53FB">
            <w:pPr>
              <w:spacing w:after="0" w:line="240" w:lineRule="auto"/>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4723A708" w14:textId="77777777"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3DCBACA8" w14:textId="77777777"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14:paraId="49AB7F33" w14:textId="77777777" w:rsidR="00DC03A4" w:rsidRPr="00D602FC" w:rsidRDefault="00DC03A4" w:rsidP="00FE53FB">
            <w:pPr>
              <w:spacing w:after="0" w:line="240" w:lineRule="auto"/>
              <w:rPr>
                <w:color w:val="000000"/>
              </w:rPr>
            </w:pPr>
            <w:r w:rsidRPr="00D602FC">
              <w:rPr>
                <w:color w:val="000000"/>
              </w:rPr>
              <w:t> </w:t>
            </w:r>
          </w:p>
        </w:tc>
      </w:tr>
      <w:tr w:rsidR="00DC03A4" w:rsidRPr="00D602FC" w14:paraId="5ACFF832" w14:textId="77777777" w:rsidTr="00FE53FB">
        <w:trPr>
          <w:trHeight w:val="150"/>
        </w:trPr>
        <w:tc>
          <w:tcPr>
            <w:tcW w:w="2625" w:type="dxa"/>
            <w:tcBorders>
              <w:top w:val="single" w:sz="4" w:space="0" w:color="auto"/>
              <w:left w:val="single" w:sz="4" w:space="0" w:color="auto"/>
              <w:bottom w:val="nil"/>
              <w:right w:val="single" w:sz="4" w:space="0" w:color="auto"/>
            </w:tcBorders>
            <w:noWrap/>
            <w:vAlign w:val="center"/>
            <w:hideMark/>
          </w:tcPr>
          <w:p w14:paraId="3103AC53" w14:textId="77777777" w:rsidR="00DC03A4" w:rsidRPr="00D602FC" w:rsidRDefault="00DC03A4" w:rsidP="00FE53FB">
            <w:pPr>
              <w:spacing w:after="0" w:line="240" w:lineRule="auto"/>
              <w:rPr>
                <w:color w:val="000000"/>
              </w:rPr>
            </w:pPr>
          </w:p>
        </w:tc>
        <w:tc>
          <w:tcPr>
            <w:tcW w:w="3150" w:type="dxa"/>
            <w:tcBorders>
              <w:top w:val="single" w:sz="4" w:space="0" w:color="auto"/>
              <w:left w:val="nil"/>
              <w:bottom w:val="nil"/>
              <w:right w:val="single" w:sz="4" w:space="0" w:color="auto"/>
            </w:tcBorders>
            <w:noWrap/>
            <w:vAlign w:val="bottom"/>
            <w:hideMark/>
          </w:tcPr>
          <w:p w14:paraId="74F6A804" w14:textId="77777777" w:rsidR="00DC03A4" w:rsidRPr="00D602FC" w:rsidRDefault="00DC03A4" w:rsidP="00FE53FB">
            <w:pPr>
              <w:spacing w:after="0" w:line="240" w:lineRule="auto"/>
              <w:rPr>
                <w:color w:val="000000"/>
              </w:rPr>
            </w:pPr>
          </w:p>
        </w:tc>
        <w:tc>
          <w:tcPr>
            <w:tcW w:w="990" w:type="dxa"/>
            <w:tcBorders>
              <w:top w:val="single" w:sz="4" w:space="0" w:color="auto"/>
              <w:left w:val="nil"/>
              <w:bottom w:val="nil"/>
              <w:right w:val="single" w:sz="4" w:space="0" w:color="auto"/>
            </w:tcBorders>
            <w:noWrap/>
            <w:vAlign w:val="center"/>
            <w:hideMark/>
          </w:tcPr>
          <w:p w14:paraId="3598A6AD" w14:textId="77777777" w:rsidR="00DC03A4" w:rsidRPr="00D602FC" w:rsidRDefault="00DC03A4" w:rsidP="00FE53FB">
            <w:pPr>
              <w:spacing w:after="0" w:line="240" w:lineRule="auto"/>
              <w:jc w:val="center"/>
              <w:rPr>
                <w:color w:val="000000"/>
              </w:rPr>
            </w:pPr>
          </w:p>
        </w:tc>
        <w:tc>
          <w:tcPr>
            <w:tcW w:w="3237" w:type="dxa"/>
            <w:tcBorders>
              <w:top w:val="single" w:sz="4" w:space="0" w:color="auto"/>
              <w:left w:val="nil"/>
              <w:bottom w:val="nil"/>
              <w:right w:val="single" w:sz="4" w:space="0" w:color="auto"/>
            </w:tcBorders>
            <w:vAlign w:val="center"/>
            <w:hideMark/>
          </w:tcPr>
          <w:p w14:paraId="3C3F1330" w14:textId="77777777" w:rsidR="00DC03A4" w:rsidRPr="00D602FC" w:rsidRDefault="00DC03A4" w:rsidP="00FE53FB">
            <w:pPr>
              <w:spacing w:after="0" w:line="240" w:lineRule="auto"/>
              <w:rPr>
                <w:color w:val="000000"/>
              </w:rPr>
            </w:pPr>
          </w:p>
        </w:tc>
      </w:tr>
      <w:tr w:rsidR="00DC03A4" w:rsidRPr="00D602FC" w14:paraId="309C0A58" w14:textId="77777777" w:rsidTr="00FE53FB">
        <w:trPr>
          <w:trHeight w:val="900"/>
        </w:trPr>
        <w:tc>
          <w:tcPr>
            <w:tcW w:w="2625" w:type="dxa"/>
            <w:tcBorders>
              <w:top w:val="nil"/>
              <w:left w:val="single" w:sz="4" w:space="0" w:color="auto"/>
              <w:bottom w:val="nil"/>
              <w:right w:val="single" w:sz="4" w:space="0" w:color="auto"/>
            </w:tcBorders>
            <w:noWrap/>
            <w:vAlign w:val="center"/>
            <w:hideMark/>
          </w:tcPr>
          <w:p w14:paraId="7771753F" w14:textId="77777777" w:rsidR="00DC03A4" w:rsidRPr="00D602FC" w:rsidRDefault="00DC03A4" w:rsidP="00FE53FB">
            <w:pPr>
              <w:spacing w:after="0" w:line="240" w:lineRule="auto"/>
              <w:rPr>
                <w:color w:val="000000"/>
              </w:rPr>
            </w:pPr>
            <w:r w:rsidRPr="00D602FC">
              <w:rPr>
                <w:color w:val="000000"/>
              </w:rPr>
              <w:t xml:space="preserve">The request was received but there was a server time-out. </w:t>
            </w:r>
          </w:p>
        </w:tc>
        <w:tc>
          <w:tcPr>
            <w:tcW w:w="3150" w:type="dxa"/>
            <w:tcBorders>
              <w:top w:val="nil"/>
              <w:left w:val="nil"/>
              <w:bottom w:val="nil"/>
              <w:right w:val="single" w:sz="4" w:space="0" w:color="auto"/>
            </w:tcBorders>
            <w:vAlign w:val="bottom"/>
            <w:hideMark/>
          </w:tcPr>
          <w:p w14:paraId="56ABDEFB" w14:textId="77777777" w:rsidR="00DC03A4" w:rsidRPr="00D602FC" w:rsidRDefault="00DC03A4" w:rsidP="00FE53FB">
            <w:pPr>
              <w:spacing w:after="0" w:line="240" w:lineRule="auto"/>
              <w:rPr>
                <w:color w:val="000000"/>
              </w:rPr>
            </w:pPr>
            <w:r w:rsidRPr="00D602FC">
              <w:rPr>
                <w:color w:val="000000"/>
              </w:rPr>
              <w:t>Show user “Unable to process – Call Customer Service” error message</w:t>
            </w:r>
            <w:r>
              <w:rPr>
                <w:color w:val="000000"/>
              </w:rPr>
              <w:t xml:space="preserve"> ,</w:t>
            </w:r>
            <w:r w:rsidRPr="00D602FC">
              <w:rPr>
                <w:color w:val="000000"/>
              </w:rPr>
              <w:t>Log error</w:t>
            </w:r>
          </w:p>
        </w:tc>
        <w:tc>
          <w:tcPr>
            <w:tcW w:w="990" w:type="dxa"/>
            <w:tcBorders>
              <w:top w:val="nil"/>
              <w:left w:val="nil"/>
              <w:bottom w:val="nil"/>
              <w:right w:val="single" w:sz="4" w:space="0" w:color="auto"/>
            </w:tcBorders>
            <w:noWrap/>
            <w:vAlign w:val="center"/>
            <w:hideMark/>
          </w:tcPr>
          <w:p w14:paraId="1A962F02" w14:textId="77777777" w:rsidR="00DC03A4" w:rsidRPr="00D602FC" w:rsidRDefault="00DC03A4" w:rsidP="00FE53FB">
            <w:pPr>
              <w:spacing w:after="0" w:line="240" w:lineRule="auto"/>
              <w:jc w:val="center"/>
              <w:rPr>
                <w:color w:val="000000"/>
              </w:rPr>
            </w:pPr>
            <w:r w:rsidRPr="00D602FC">
              <w:rPr>
                <w:color w:val="000000"/>
              </w:rPr>
              <w:t>151</w:t>
            </w:r>
          </w:p>
        </w:tc>
        <w:tc>
          <w:tcPr>
            <w:tcW w:w="3237" w:type="dxa"/>
            <w:tcBorders>
              <w:top w:val="nil"/>
              <w:left w:val="nil"/>
              <w:bottom w:val="nil"/>
              <w:right w:val="single" w:sz="4" w:space="0" w:color="auto"/>
            </w:tcBorders>
            <w:vAlign w:val="center"/>
            <w:hideMark/>
          </w:tcPr>
          <w:p w14:paraId="0E9621D1" w14:textId="77777777" w:rsidR="00DC03A4" w:rsidRPr="00D602FC" w:rsidRDefault="00DC03A4" w:rsidP="00FE53FB">
            <w:pPr>
              <w:spacing w:after="0" w:line="240" w:lineRule="auto"/>
              <w:rPr>
                <w:color w:val="000000"/>
              </w:rPr>
            </w:pPr>
            <w:r w:rsidRPr="00D602FC">
              <w:rPr>
                <w:color w:val="000000"/>
              </w:rPr>
              <w:t>Wait a few minutes and resend the request.</w:t>
            </w:r>
          </w:p>
        </w:tc>
      </w:tr>
      <w:tr w:rsidR="00DC03A4" w:rsidRPr="00D602FC" w14:paraId="212DF056" w14:textId="77777777" w:rsidTr="00FE53FB">
        <w:trPr>
          <w:trHeight w:val="80"/>
        </w:trPr>
        <w:tc>
          <w:tcPr>
            <w:tcW w:w="2625" w:type="dxa"/>
            <w:tcBorders>
              <w:top w:val="nil"/>
              <w:left w:val="single" w:sz="4" w:space="0" w:color="auto"/>
              <w:bottom w:val="single" w:sz="4" w:space="0" w:color="auto"/>
              <w:right w:val="single" w:sz="4" w:space="0" w:color="auto"/>
            </w:tcBorders>
            <w:noWrap/>
            <w:vAlign w:val="center"/>
            <w:hideMark/>
          </w:tcPr>
          <w:p w14:paraId="6D45AD61" w14:textId="77777777" w:rsidR="00DC03A4" w:rsidRPr="00D602FC" w:rsidRDefault="00DC03A4" w:rsidP="00FE53FB">
            <w:pPr>
              <w:spacing w:after="0" w:line="240" w:lineRule="auto"/>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25195328" w14:textId="77777777"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5797F52E" w14:textId="77777777"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14:paraId="7BA5C2C5" w14:textId="77777777" w:rsidR="00DC03A4" w:rsidRPr="00D602FC" w:rsidRDefault="00DC03A4" w:rsidP="00FE53FB">
            <w:pPr>
              <w:spacing w:after="0" w:line="240" w:lineRule="auto"/>
              <w:rPr>
                <w:color w:val="000000"/>
              </w:rPr>
            </w:pPr>
            <w:r w:rsidRPr="00D602FC">
              <w:rPr>
                <w:color w:val="000000"/>
              </w:rPr>
              <w:t> </w:t>
            </w:r>
          </w:p>
        </w:tc>
      </w:tr>
      <w:tr w:rsidR="00DC03A4" w:rsidRPr="00D602FC" w14:paraId="7E036B06" w14:textId="77777777" w:rsidTr="00FE53FB">
        <w:trPr>
          <w:trHeight w:val="705"/>
        </w:trPr>
        <w:tc>
          <w:tcPr>
            <w:tcW w:w="2625" w:type="dxa"/>
            <w:tcBorders>
              <w:top w:val="single" w:sz="4" w:space="0" w:color="auto"/>
              <w:left w:val="single" w:sz="4" w:space="0" w:color="auto"/>
              <w:bottom w:val="nil"/>
              <w:right w:val="single" w:sz="4" w:space="0" w:color="auto"/>
            </w:tcBorders>
            <w:noWrap/>
            <w:vAlign w:val="center"/>
            <w:hideMark/>
          </w:tcPr>
          <w:p w14:paraId="7A69D4F3" w14:textId="77777777" w:rsidR="00DC03A4" w:rsidRPr="00D602FC" w:rsidRDefault="00DC03A4" w:rsidP="00FE53FB">
            <w:pPr>
              <w:spacing w:after="0" w:line="240" w:lineRule="auto"/>
            </w:pPr>
            <w:r w:rsidRPr="00D602FC">
              <w:t xml:space="preserve">The request just wait and then timeout, ends up as exception on the </w:t>
            </w:r>
            <w:r>
              <w:t>SFCC</w:t>
            </w:r>
            <w:r w:rsidRPr="00D602FC">
              <w:t xml:space="preserve"> script</w:t>
            </w:r>
          </w:p>
        </w:tc>
        <w:tc>
          <w:tcPr>
            <w:tcW w:w="3150" w:type="dxa"/>
            <w:tcBorders>
              <w:top w:val="single" w:sz="4" w:space="0" w:color="auto"/>
              <w:left w:val="nil"/>
              <w:bottom w:val="nil"/>
              <w:right w:val="single" w:sz="4" w:space="0" w:color="auto"/>
            </w:tcBorders>
            <w:vAlign w:val="bottom"/>
            <w:hideMark/>
          </w:tcPr>
          <w:p w14:paraId="491B79F2" w14:textId="77777777" w:rsidR="00DC03A4" w:rsidRPr="00D602FC" w:rsidRDefault="00DC03A4" w:rsidP="00FE53FB">
            <w:pPr>
              <w:spacing w:after="0" w:line="240" w:lineRule="auto"/>
            </w:pPr>
            <w:r w:rsidRPr="00D602FC">
              <w:t xml:space="preserve">This could be one of the unique scenarios where CyberSource waits for the Merchant’s bank to authorize the order and exceeds timeout sets at the </w:t>
            </w:r>
            <w:r>
              <w:t>SFCC</w:t>
            </w:r>
            <w:r w:rsidRPr="00D602FC">
              <w:t>. This ends up into SOAP exception. Client code can handle this scenario differently.</w:t>
            </w:r>
          </w:p>
        </w:tc>
        <w:tc>
          <w:tcPr>
            <w:tcW w:w="990" w:type="dxa"/>
            <w:tcBorders>
              <w:top w:val="single" w:sz="4" w:space="0" w:color="auto"/>
              <w:left w:val="nil"/>
              <w:bottom w:val="nil"/>
              <w:right w:val="single" w:sz="4" w:space="0" w:color="auto"/>
            </w:tcBorders>
            <w:noWrap/>
            <w:vAlign w:val="center"/>
            <w:hideMark/>
          </w:tcPr>
          <w:p w14:paraId="3E220292" w14:textId="77777777" w:rsidR="00DC03A4" w:rsidRPr="00D602FC" w:rsidRDefault="00DC03A4" w:rsidP="00FE53FB">
            <w:pPr>
              <w:spacing w:after="0" w:line="240" w:lineRule="auto"/>
              <w:jc w:val="center"/>
            </w:pPr>
            <w:r w:rsidRPr="00D602FC">
              <w:rPr>
                <w:color w:val="000000"/>
              </w:rPr>
              <w:t>Script sets Reason Code to 999</w:t>
            </w:r>
          </w:p>
        </w:tc>
        <w:tc>
          <w:tcPr>
            <w:tcW w:w="3237" w:type="dxa"/>
            <w:tcBorders>
              <w:top w:val="single" w:sz="4" w:space="0" w:color="auto"/>
              <w:left w:val="nil"/>
              <w:bottom w:val="nil"/>
              <w:right w:val="single" w:sz="4" w:space="0" w:color="auto"/>
            </w:tcBorders>
            <w:vAlign w:val="center"/>
            <w:hideMark/>
          </w:tcPr>
          <w:p w14:paraId="39C963B8" w14:textId="77777777" w:rsidR="00DC03A4" w:rsidRPr="00D602FC" w:rsidRDefault="00DC03A4" w:rsidP="00FE53FB">
            <w:pPr>
              <w:spacing w:after="0" w:line="240" w:lineRule="auto"/>
            </w:pPr>
            <w:r w:rsidRPr="00D602FC">
              <w:t xml:space="preserve">Handle at client’s end depending on business rules associated with this scenario. </w:t>
            </w:r>
          </w:p>
        </w:tc>
      </w:tr>
      <w:tr w:rsidR="00DC03A4" w:rsidRPr="00D602FC" w14:paraId="6ACB5ED8" w14:textId="77777777" w:rsidTr="00FE53FB">
        <w:trPr>
          <w:trHeight w:val="300"/>
        </w:trPr>
        <w:tc>
          <w:tcPr>
            <w:tcW w:w="2625" w:type="dxa"/>
            <w:tcBorders>
              <w:top w:val="nil"/>
              <w:left w:val="single" w:sz="4" w:space="0" w:color="auto"/>
              <w:bottom w:val="nil"/>
              <w:right w:val="single" w:sz="4" w:space="0" w:color="auto"/>
            </w:tcBorders>
            <w:noWrap/>
            <w:vAlign w:val="center"/>
            <w:hideMark/>
          </w:tcPr>
          <w:p w14:paraId="642DB592" w14:textId="77777777" w:rsidR="00DC03A4" w:rsidRPr="00D602FC" w:rsidRDefault="00DC03A4" w:rsidP="00FE53FB">
            <w:pPr>
              <w:spacing w:after="0" w:line="240" w:lineRule="auto"/>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14:paraId="489B8D90" w14:textId="77777777"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14:paraId="129299E4" w14:textId="77777777"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nil"/>
              <w:right w:val="single" w:sz="4" w:space="0" w:color="auto"/>
            </w:tcBorders>
            <w:vAlign w:val="center"/>
            <w:hideMark/>
          </w:tcPr>
          <w:p w14:paraId="1D268BBC" w14:textId="77777777" w:rsidR="00DC03A4" w:rsidRPr="00D602FC" w:rsidRDefault="00DC03A4" w:rsidP="00FE53FB">
            <w:pPr>
              <w:spacing w:after="0" w:line="240" w:lineRule="auto"/>
              <w:rPr>
                <w:color w:val="000000"/>
              </w:rPr>
            </w:pPr>
            <w:r w:rsidRPr="00D602FC">
              <w:rPr>
                <w:color w:val="000000"/>
              </w:rPr>
              <w:t> </w:t>
            </w:r>
          </w:p>
        </w:tc>
      </w:tr>
      <w:tr w:rsidR="00DC03A4" w:rsidRPr="00D602FC" w14:paraId="567A8E4D" w14:textId="77777777"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1702837A" w14:textId="77777777" w:rsidR="00DC03A4" w:rsidRPr="00D602FC" w:rsidRDefault="00DC03A4" w:rsidP="00FE53FB">
            <w:pPr>
              <w:spacing w:after="0" w:line="240" w:lineRule="auto"/>
              <w:rPr>
                <w:b/>
                <w:bCs/>
                <w:color w:val="000000"/>
              </w:rPr>
            </w:pPr>
            <w:r w:rsidRPr="00D602FC">
              <w:rPr>
                <w:b/>
                <w:bCs/>
                <w:color w:val="000000"/>
              </w:rPr>
              <w:t>Authorization denied errors</w:t>
            </w:r>
          </w:p>
        </w:tc>
      </w:tr>
      <w:tr w:rsidR="00DC03A4" w:rsidRPr="00D602FC" w14:paraId="0B53FD7B" w14:textId="77777777" w:rsidTr="00FE53FB">
        <w:trPr>
          <w:trHeight w:val="600"/>
        </w:trPr>
        <w:tc>
          <w:tcPr>
            <w:tcW w:w="2625" w:type="dxa"/>
            <w:tcBorders>
              <w:top w:val="nil"/>
              <w:left w:val="single" w:sz="4" w:space="0" w:color="auto"/>
              <w:bottom w:val="nil"/>
              <w:right w:val="single" w:sz="4" w:space="0" w:color="auto"/>
            </w:tcBorders>
            <w:noWrap/>
            <w:vAlign w:val="center"/>
            <w:hideMark/>
          </w:tcPr>
          <w:p w14:paraId="36B1F58B" w14:textId="77777777" w:rsidR="00DC03A4" w:rsidRPr="00D602FC" w:rsidRDefault="00DC03A4" w:rsidP="00FE53FB">
            <w:pPr>
              <w:spacing w:after="0" w:line="240" w:lineRule="auto"/>
              <w:rPr>
                <w:color w:val="000000"/>
              </w:rPr>
            </w:pPr>
            <w:r w:rsidRPr="00D602FC">
              <w:rPr>
                <w:color w:val="000000"/>
              </w:rPr>
              <w:t>PayPal rejected the transaction.</w:t>
            </w:r>
          </w:p>
        </w:tc>
        <w:tc>
          <w:tcPr>
            <w:tcW w:w="3150" w:type="dxa"/>
            <w:tcBorders>
              <w:top w:val="nil"/>
              <w:left w:val="nil"/>
              <w:bottom w:val="nil"/>
              <w:right w:val="single" w:sz="4" w:space="0" w:color="auto"/>
            </w:tcBorders>
            <w:vAlign w:val="bottom"/>
            <w:hideMark/>
          </w:tcPr>
          <w:p w14:paraId="6425999B" w14:textId="77777777" w:rsidR="00DC03A4" w:rsidRPr="00D602FC" w:rsidRDefault="00DC03A4" w:rsidP="00FE53FB">
            <w:pPr>
              <w:spacing w:after="0" w:line="240" w:lineRule="auto"/>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nil"/>
              <w:left w:val="nil"/>
              <w:bottom w:val="nil"/>
              <w:right w:val="single" w:sz="4" w:space="0" w:color="auto"/>
            </w:tcBorders>
            <w:noWrap/>
            <w:vAlign w:val="center"/>
            <w:hideMark/>
          </w:tcPr>
          <w:p w14:paraId="1182AD6C" w14:textId="77777777" w:rsidR="00DC03A4" w:rsidRPr="00D602FC" w:rsidRDefault="00DC03A4" w:rsidP="00FE53FB">
            <w:pPr>
              <w:spacing w:after="0" w:line="240" w:lineRule="auto"/>
              <w:jc w:val="center"/>
              <w:rPr>
                <w:color w:val="000000"/>
              </w:rPr>
            </w:pPr>
            <w:r w:rsidRPr="00D602FC">
              <w:rPr>
                <w:rFonts w:eastAsia="Times New Roman" w:cs="Arial"/>
                <w:sz w:val="18"/>
                <w:szCs w:val="18"/>
              </w:rPr>
              <w:t>223</w:t>
            </w:r>
          </w:p>
        </w:tc>
        <w:tc>
          <w:tcPr>
            <w:tcW w:w="3237" w:type="dxa"/>
            <w:tcBorders>
              <w:top w:val="nil"/>
              <w:left w:val="nil"/>
              <w:bottom w:val="nil"/>
              <w:right w:val="single" w:sz="4" w:space="0" w:color="auto"/>
            </w:tcBorders>
            <w:vAlign w:val="center"/>
            <w:hideMark/>
          </w:tcPr>
          <w:p w14:paraId="5D43C11A" w14:textId="77777777" w:rsidR="00DC03A4" w:rsidRPr="00D602FC" w:rsidRDefault="00DC03A4" w:rsidP="00FE53FB">
            <w:pPr>
              <w:spacing w:after="0" w:line="240" w:lineRule="auto"/>
              <w:rPr>
                <w:color w:val="000000"/>
              </w:rPr>
            </w:pPr>
          </w:p>
        </w:tc>
      </w:tr>
      <w:tr w:rsidR="00DC03A4" w:rsidRPr="00D602FC" w14:paraId="7B584823" w14:textId="77777777" w:rsidTr="00FE53FB">
        <w:trPr>
          <w:trHeight w:val="300"/>
        </w:trPr>
        <w:tc>
          <w:tcPr>
            <w:tcW w:w="2625" w:type="dxa"/>
            <w:tcBorders>
              <w:top w:val="nil"/>
              <w:left w:val="single" w:sz="4" w:space="0" w:color="auto"/>
              <w:bottom w:val="nil"/>
              <w:right w:val="single" w:sz="4" w:space="0" w:color="auto"/>
            </w:tcBorders>
            <w:noWrap/>
            <w:vAlign w:val="center"/>
            <w:hideMark/>
          </w:tcPr>
          <w:p w14:paraId="303014E7" w14:textId="77777777" w:rsidR="00DC03A4" w:rsidRPr="00D602FC" w:rsidRDefault="00DC03A4" w:rsidP="00FE53FB">
            <w:pPr>
              <w:spacing w:after="0" w:line="240" w:lineRule="auto"/>
              <w:rPr>
                <w:color w:val="000000"/>
              </w:rPr>
            </w:pPr>
            <w:r w:rsidRPr="00D602FC">
              <w:rPr>
                <w:color w:val="000000"/>
              </w:rPr>
              <w:lastRenderedPageBreak/>
              <w:t> </w:t>
            </w:r>
          </w:p>
        </w:tc>
        <w:tc>
          <w:tcPr>
            <w:tcW w:w="3150" w:type="dxa"/>
            <w:tcBorders>
              <w:top w:val="nil"/>
              <w:left w:val="nil"/>
              <w:bottom w:val="nil"/>
              <w:right w:val="single" w:sz="4" w:space="0" w:color="auto"/>
            </w:tcBorders>
            <w:noWrap/>
            <w:vAlign w:val="bottom"/>
            <w:hideMark/>
          </w:tcPr>
          <w:p w14:paraId="3F9EA4C1" w14:textId="77777777"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14:paraId="44235ADA" w14:textId="77777777"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nil"/>
              <w:right w:val="single" w:sz="4" w:space="0" w:color="auto"/>
            </w:tcBorders>
            <w:vAlign w:val="center"/>
            <w:hideMark/>
          </w:tcPr>
          <w:p w14:paraId="1B6135C3" w14:textId="77777777" w:rsidR="00DC03A4" w:rsidRPr="00D602FC" w:rsidRDefault="00DC03A4" w:rsidP="00FE53FB">
            <w:pPr>
              <w:spacing w:after="0" w:line="240" w:lineRule="auto"/>
              <w:rPr>
                <w:color w:val="000000"/>
              </w:rPr>
            </w:pPr>
            <w:r w:rsidRPr="00D602FC">
              <w:rPr>
                <w:color w:val="000000"/>
              </w:rPr>
              <w:t> </w:t>
            </w:r>
          </w:p>
        </w:tc>
      </w:tr>
      <w:tr w:rsidR="00DC03A4" w:rsidRPr="00D602FC" w14:paraId="6C54F57F" w14:textId="77777777" w:rsidTr="00FE53FB">
        <w:trPr>
          <w:trHeight w:val="90"/>
        </w:trPr>
        <w:tc>
          <w:tcPr>
            <w:tcW w:w="2625" w:type="dxa"/>
            <w:tcBorders>
              <w:top w:val="nil"/>
              <w:left w:val="single" w:sz="4" w:space="0" w:color="auto"/>
              <w:bottom w:val="single" w:sz="4" w:space="0" w:color="auto"/>
              <w:right w:val="single" w:sz="4" w:space="0" w:color="auto"/>
            </w:tcBorders>
            <w:noWrap/>
            <w:vAlign w:val="center"/>
            <w:hideMark/>
          </w:tcPr>
          <w:p w14:paraId="04D45FCE" w14:textId="77777777" w:rsidR="00DC03A4" w:rsidRPr="00D602FC" w:rsidRDefault="00DC03A4" w:rsidP="00FE53FB">
            <w:pPr>
              <w:spacing w:after="0" w:line="240" w:lineRule="auto"/>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626C0354" w14:textId="77777777"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bottom"/>
            <w:hideMark/>
          </w:tcPr>
          <w:p w14:paraId="64C88EC5" w14:textId="77777777" w:rsidR="00DC03A4" w:rsidRPr="00D602FC" w:rsidRDefault="00DC03A4" w:rsidP="00FE53FB">
            <w:pPr>
              <w:spacing w:after="0" w:line="240" w:lineRule="auto"/>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14:paraId="7D1A12EC" w14:textId="77777777" w:rsidR="00DC03A4" w:rsidRPr="00D602FC" w:rsidRDefault="00DC03A4" w:rsidP="00FE53FB">
            <w:pPr>
              <w:spacing w:after="0" w:line="240" w:lineRule="auto"/>
              <w:rPr>
                <w:color w:val="000000"/>
              </w:rPr>
            </w:pPr>
            <w:r w:rsidRPr="00D602FC">
              <w:rPr>
                <w:color w:val="000000"/>
              </w:rPr>
              <w:t> </w:t>
            </w:r>
          </w:p>
        </w:tc>
      </w:tr>
      <w:tr w:rsidR="00DC03A4" w:rsidRPr="00D602FC" w14:paraId="4B048C76" w14:textId="77777777" w:rsidTr="00FE53FB">
        <w:trPr>
          <w:trHeight w:val="195"/>
        </w:trPr>
        <w:tc>
          <w:tcPr>
            <w:tcW w:w="2625" w:type="dxa"/>
            <w:tcBorders>
              <w:top w:val="single" w:sz="4" w:space="0" w:color="auto"/>
              <w:left w:val="single" w:sz="4" w:space="0" w:color="auto"/>
              <w:bottom w:val="nil"/>
              <w:right w:val="single" w:sz="4" w:space="0" w:color="auto"/>
            </w:tcBorders>
            <w:noWrap/>
            <w:vAlign w:val="center"/>
            <w:hideMark/>
          </w:tcPr>
          <w:p w14:paraId="125AFC74" w14:textId="77777777" w:rsidR="00DC03A4" w:rsidRPr="00D602FC" w:rsidRDefault="00DC03A4" w:rsidP="00FE53FB">
            <w:pPr>
              <w:spacing w:after="0" w:line="240" w:lineRule="auto"/>
              <w:rPr>
                <w:color w:val="000000"/>
              </w:rPr>
            </w:pPr>
          </w:p>
        </w:tc>
        <w:tc>
          <w:tcPr>
            <w:tcW w:w="3150" w:type="dxa"/>
            <w:tcBorders>
              <w:top w:val="single" w:sz="4" w:space="0" w:color="auto"/>
              <w:left w:val="nil"/>
              <w:bottom w:val="nil"/>
              <w:right w:val="single" w:sz="4" w:space="0" w:color="auto"/>
            </w:tcBorders>
            <w:noWrap/>
            <w:vAlign w:val="bottom"/>
            <w:hideMark/>
          </w:tcPr>
          <w:p w14:paraId="4793B699" w14:textId="77777777" w:rsidR="00DC03A4" w:rsidRPr="00D602FC" w:rsidRDefault="00DC03A4" w:rsidP="00FE53FB">
            <w:pPr>
              <w:spacing w:after="0" w:line="240" w:lineRule="auto"/>
              <w:rPr>
                <w:color w:val="000000"/>
              </w:rPr>
            </w:pPr>
          </w:p>
        </w:tc>
        <w:tc>
          <w:tcPr>
            <w:tcW w:w="990" w:type="dxa"/>
            <w:tcBorders>
              <w:top w:val="single" w:sz="4" w:space="0" w:color="auto"/>
              <w:left w:val="nil"/>
              <w:bottom w:val="nil"/>
              <w:right w:val="single" w:sz="4" w:space="0" w:color="auto"/>
            </w:tcBorders>
            <w:noWrap/>
            <w:vAlign w:val="bottom"/>
            <w:hideMark/>
          </w:tcPr>
          <w:p w14:paraId="08D0D7DD" w14:textId="77777777" w:rsidR="00DC03A4" w:rsidRPr="00D602FC" w:rsidRDefault="00DC03A4" w:rsidP="00FE53FB">
            <w:pPr>
              <w:spacing w:after="0" w:line="240" w:lineRule="auto"/>
              <w:rPr>
                <w:color w:val="000000"/>
              </w:rPr>
            </w:pPr>
          </w:p>
        </w:tc>
        <w:tc>
          <w:tcPr>
            <w:tcW w:w="3237" w:type="dxa"/>
            <w:tcBorders>
              <w:top w:val="single" w:sz="4" w:space="0" w:color="auto"/>
              <w:left w:val="nil"/>
              <w:bottom w:val="nil"/>
              <w:right w:val="single" w:sz="4" w:space="0" w:color="auto"/>
            </w:tcBorders>
            <w:vAlign w:val="center"/>
            <w:hideMark/>
          </w:tcPr>
          <w:p w14:paraId="4EF5E950" w14:textId="77777777" w:rsidR="00DC03A4" w:rsidRPr="00D602FC" w:rsidRDefault="00DC03A4" w:rsidP="00FE53FB">
            <w:pPr>
              <w:spacing w:after="0" w:line="240" w:lineRule="auto"/>
              <w:rPr>
                <w:color w:val="000000"/>
              </w:rPr>
            </w:pPr>
          </w:p>
        </w:tc>
      </w:tr>
      <w:tr w:rsidR="00DC03A4" w:rsidRPr="00D602FC" w14:paraId="79CA102E" w14:textId="77777777" w:rsidTr="00FE53FB">
        <w:trPr>
          <w:trHeight w:val="600"/>
        </w:trPr>
        <w:tc>
          <w:tcPr>
            <w:tcW w:w="2625" w:type="dxa"/>
            <w:tcBorders>
              <w:top w:val="nil"/>
              <w:left w:val="single" w:sz="4" w:space="0" w:color="auto"/>
              <w:bottom w:val="nil"/>
              <w:right w:val="single" w:sz="4" w:space="0" w:color="auto"/>
            </w:tcBorders>
            <w:noWrap/>
            <w:vAlign w:val="center"/>
            <w:hideMark/>
          </w:tcPr>
          <w:p w14:paraId="088D6203" w14:textId="77777777" w:rsidR="00DC03A4" w:rsidRPr="00D602FC" w:rsidRDefault="00DC03A4" w:rsidP="00FE53FB">
            <w:pPr>
              <w:spacing w:after="0" w:line="240" w:lineRule="auto"/>
              <w:rPr>
                <w:color w:val="000000"/>
              </w:rPr>
            </w:pPr>
            <w:r w:rsidRPr="00D602FC">
              <w:rPr>
                <w:color w:val="000000"/>
              </w:rPr>
              <w:t>General decline by PayPal.</w:t>
            </w:r>
          </w:p>
        </w:tc>
        <w:tc>
          <w:tcPr>
            <w:tcW w:w="3150" w:type="dxa"/>
            <w:tcBorders>
              <w:top w:val="nil"/>
              <w:left w:val="nil"/>
              <w:bottom w:val="nil"/>
              <w:right w:val="single" w:sz="4" w:space="0" w:color="auto"/>
            </w:tcBorders>
            <w:vAlign w:val="bottom"/>
            <w:hideMark/>
          </w:tcPr>
          <w:p w14:paraId="32F5CA15" w14:textId="77777777" w:rsidR="00DC03A4" w:rsidRPr="00D602FC" w:rsidRDefault="00DC03A4" w:rsidP="00FE53FB">
            <w:pPr>
              <w:spacing w:after="0" w:line="240" w:lineRule="auto"/>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nil"/>
              <w:left w:val="nil"/>
              <w:bottom w:val="nil"/>
              <w:right w:val="single" w:sz="4" w:space="0" w:color="auto"/>
            </w:tcBorders>
            <w:noWrap/>
            <w:vAlign w:val="center"/>
            <w:hideMark/>
          </w:tcPr>
          <w:p w14:paraId="1A565BED" w14:textId="77777777" w:rsidR="00DC03A4" w:rsidRPr="00D602FC" w:rsidRDefault="00DC03A4" w:rsidP="00FE53FB">
            <w:pPr>
              <w:spacing w:after="0" w:line="240" w:lineRule="auto"/>
              <w:jc w:val="center"/>
              <w:rPr>
                <w:color w:val="000000"/>
              </w:rPr>
            </w:pPr>
            <w:r w:rsidRPr="00D602FC">
              <w:rPr>
                <w:rFonts w:eastAsia="Times New Roman" w:cs="Arial"/>
                <w:sz w:val="18"/>
                <w:szCs w:val="18"/>
              </w:rPr>
              <w:t>233</w:t>
            </w:r>
          </w:p>
        </w:tc>
        <w:tc>
          <w:tcPr>
            <w:tcW w:w="3237" w:type="dxa"/>
            <w:tcBorders>
              <w:top w:val="nil"/>
              <w:left w:val="nil"/>
              <w:bottom w:val="nil"/>
              <w:right w:val="single" w:sz="4" w:space="0" w:color="auto"/>
            </w:tcBorders>
            <w:vAlign w:val="center"/>
            <w:hideMark/>
          </w:tcPr>
          <w:p w14:paraId="7E1153D5" w14:textId="77777777" w:rsidR="00DC03A4" w:rsidRPr="00D602FC" w:rsidRDefault="00DC03A4" w:rsidP="00FE53FB">
            <w:pPr>
              <w:spacing w:after="0" w:line="240" w:lineRule="auto"/>
              <w:rPr>
                <w:color w:val="000000"/>
              </w:rPr>
            </w:pPr>
            <w:r w:rsidRPr="00D602FC">
              <w:rPr>
                <w:color w:val="000000"/>
              </w:rPr>
              <w:t>Request a different form of payment option at PayPal Website.</w:t>
            </w:r>
          </w:p>
        </w:tc>
      </w:tr>
      <w:tr w:rsidR="00DC03A4" w:rsidRPr="00D602FC" w14:paraId="767F5F82" w14:textId="77777777" w:rsidTr="00FE53FB">
        <w:trPr>
          <w:trHeight w:val="300"/>
        </w:trPr>
        <w:tc>
          <w:tcPr>
            <w:tcW w:w="2625" w:type="dxa"/>
            <w:tcBorders>
              <w:top w:val="nil"/>
              <w:left w:val="single" w:sz="4" w:space="0" w:color="auto"/>
              <w:bottom w:val="single" w:sz="4" w:space="0" w:color="auto"/>
              <w:right w:val="single" w:sz="4" w:space="0" w:color="auto"/>
            </w:tcBorders>
            <w:noWrap/>
            <w:vAlign w:val="bottom"/>
            <w:hideMark/>
          </w:tcPr>
          <w:p w14:paraId="57DBB403" w14:textId="77777777" w:rsidR="00DC03A4" w:rsidRPr="00D602FC" w:rsidRDefault="00DC03A4" w:rsidP="00FE53FB">
            <w:pPr>
              <w:spacing w:after="0" w:line="240" w:lineRule="auto"/>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2295C84F" w14:textId="77777777"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673243C8" w14:textId="77777777"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14:paraId="0E5F3BA2" w14:textId="77777777" w:rsidR="00DC03A4" w:rsidRPr="00D602FC" w:rsidRDefault="00DC03A4" w:rsidP="00FE53FB">
            <w:pPr>
              <w:spacing w:after="0" w:line="240" w:lineRule="auto"/>
              <w:rPr>
                <w:color w:val="000000"/>
              </w:rPr>
            </w:pPr>
            <w:r w:rsidRPr="00D602FC">
              <w:rPr>
                <w:color w:val="000000"/>
              </w:rPr>
              <w:t> </w:t>
            </w:r>
          </w:p>
        </w:tc>
      </w:tr>
      <w:tr w:rsidR="00DC03A4" w:rsidRPr="00D602FC" w14:paraId="3C45143A" w14:textId="77777777"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0F7FFE22" w14:textId="77777777" w:rsidR="00DC03A4" w:rsidRPr="00D602FC" w:rsidRDefault="00DC03A4" w:rsidP="00FE53FB">
            <w:pPr>
              <w:spacing w:after="0" w:line="240" w:lineRule="auto"/>
              <w:rPr>
                <w:b/>
                <w:bCs/>
                <w:color w:val="000000"/>
              </w:rPr>
            </w:pPr>
            <w:r w:rsidRPr="00D602FC">
              <w:rPr>
                <w:b/>
                <w:bCs/>
                <w:color w:val="000000"/>
              </w:rPr>
              <w:t>Gateway Account problem </w:t>
            </w:r>
          </w:p>
        </w:tc>
      </w:tr>
      <w:tr w:rsidR="00DC03A4" w:rsidRPr="00D602FC" w14:paraId="61458346" w14:textId="77777777" w:rsidTr="00FE53FB">
        <w:trPr>
          <w:trHeight w:val="900"/>
        </w:trPr>
        <w:tc>
          <w:tcPr>
            <w:tcW w:w="2625" w:type="dxa"/>
            <w:tcBorders>
              <w:top w:val="single" w:sz="4" w:space="0" w:color="auto"/>
              <w:left w:val="single" w:sz="4" w:space="0" w:color="auto"/>
              <w:bottom w:val="nil"/>
              <w:right w:val="single" w:sz="4" w:space="0" w:color="auto"/>
            </w:tcBorders>
            <w:noWrap/>
            <w:vAlign w:val="center"/>
            <w:hideMark/>
          </w:tcPr>
          <w:p w14:paraId="4125BF8D" w14:textId="77777777" w:rsidR="00DC03A4" w:rsidRPr="00D602FC" w:rsidRDefault="00DC03A4" w:rsidP="00FE53FB">
            <w:pPr>
              <w:spacing w:after="0" w:line="240" w:lineRule="auto"/>
              <w:rPr>
                <w:color w:val="000000"/>
              </w:rPr>
            </w:pPr>
            <w:r w:rsidRPr="00D602FC">
              <w:rPr>
                <w:color w:val="000000"/>
              </w:rPr>
              <w:t>There is a problem with your CyberSource merchant configuration.</w:t>
            </w:r>
          </w:p>
        </w:tc>
        <w:tc>
          <w:tcPr>
            <w:tcW w:w="3150" w:type="dxa"/>
            <w:tcBorders>
              <w:top w:val="single" w:sz="4" w:space="0" w:color="auto"/>
              <w:left w:val="nil"/>
              <w:bottom w:val="nil"/>
              <w:right w:val="single" w:sz="4" w:space="0" w:color="auto"/>
            </w:tcBorders>
            <w:vAlign w:val="bottom"/>
            <w:hideMark/>
          </w:tcPr>
          <w:p w14:paraId="60324CD4" w14:textId="77777777" w:rsidR="00DC03A4" w:rsidRPr="00D602FC" w:rsidRDefault="00DC03A4" w:rsidP="00FE53FB">
            <w:pPr>
              <w:spacing w:after="0" w:line="240" w:lineRule="auto"/>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single" w:sz="4" w:space="0" w:color="auto"/>
              <w:left w:val="nil"/>
              <w:bottom w:val="nil"/>
              <w:right w:val="single" w:sz="4" w:space="0" w:color="auto"/>
            </w:tcBorders>
            <w:noWrap/>
            <w:vAlign w:val="center"/>
            <w:hideMark/>
          </w:tcPr>
          <w:p w14:paraId="04BA3B3C" w14:textId="77777777" w:rsidR="00DC03A4" w:rsidRPr="00D602FC" w:rsidRDefault="00DC03A4" w:rsidP="00FE53FB">
            <w:pPr>
              <w:spacing w:after="0" w:line="240" w:lineRule="auto"/>
              <w:jc w:val="center"/>
              <w:rPr>
                <w:color w:val="000000"/>
              </w:rPr>
            </w:pPr>
            <w:r w:rsidRPr="00D602FC">
              <w:rPr>
                <w:color w:val="000000"/>
              </w:rPr>
              <w:t>234</w:t>
            </w:r>
          </w:p>
        </w:tc>
        <w:tc>
          <w:tcPr>
            <w:tcW w:w="3237" w:type="dxa"/>
            <w:tcBorders>
              <w:top w:val="single" w:sz="4" w:space="0" w:color="auto"/>
              <w:left w:val="nil"/>
              <w:bottom w:val="nil"/>
              <w:right w:val="single" w:sz="4" w:space="0" w:color="auto"/>
            </w:tcBorders>
            <w:vAlign w:val="center"/>
            <w:hideMark/>
          </w:tcPr>
          <w:p w14:paraId="777F1495" w14:textId="77777777" w:rsidR="00DC03A4" w:rsidRPr="00D602FC" w:rsidRDefault="00DC03A4" w:rsidP="00FE53FB">
            <w:pPr>
              <w:spacing w:after="0" w:line="240" w:lineRule="auto"/>
              <w:rPr>
                <w:color w:val="000000"/>
              </w:rPr>
            </w:pPr>
            <w:r w:rsidRPr="00D602FC">
              <w:rPr>
                <w:color w:val="000000"/>
              </w:rPr>
              <w:t>Do not resend the request. Contact Customer Support to correct the configuration problem.</w:t>
            </w:r>
          </w:p>
        </w:tc>
      </w:tr>
      <w:tr w:rsidR="00DC03A4" w:rsidRPr="00D602FC" w14:paraId="3A70A5BA" w14:textId="77777777" w:rsidTr="00FE53FB">
        <w:trPr>
          <w:trHeight w:val="600"/>
        </w:trPr>
        <w:tc>
          <w:tcPr>
            <w:tcW w:w="2625" w:type="dxa"/>
            <w:tcBorders>
              <w:top w:val="single" w:sz="4" w:space="0" w:color="auto"/>
              <w:left w:val="single" w:sz="4" w:space="0" w:color="auto"/>
              <w:bottom w:val="nil"/>
              <w:right w:val="single" w:sz="4" w:space="0" w:color="auto"/>
            </w:tcBorders>
            <w:noWrap/>
            <w:vAlign w:val="center"/>
            <w:hideMark/>
          </w:tcPr>
          <w:p w14:paraId="42CA0B0B" w14:textId="77777777" w:rsidR="00DC03A4" w:rsidRPr="00D602FC" w:rsidRDefault="00DC03A4" w:rsidP="00FE53FB">
            <w:pPr>
              <w:spacing w:after="0" w:line="240" w:lineRule="auto"/>
              <w:rPr>
                <w:color w:val="000000"/>
              </w:rPr>
            </w:pPr>
            <w:r w:rsidRPr="00D602FC">
              <w:rPr>
                <w:color w:val="000000"/>
              </w:rPr>
              <w:t>PayPal rejected the transaction. A successful transaction was already completed for this PayPal Token value.</w:t>
            </w:r>
          </w:p>
        </w:tc>
        <w:tc>
          <w:tcPr>
            <w:tcW w:w="3150" w:type="dxa"/>
            <w:tcBorders>
              <w:top w:val="single" w:sz="4" w:space="0" w:color="auto"/>
              <w:left w:val="nil"/>
              <w:bottom w:val="nil"/>
              <w:right w:val="single" w:sz="4" w:space="0" w:color="auto"/>
            </w:tcBorders>
            <w:vAlign w:val="bottom"/>
            <w:hideMark/>
          </w:tcPr>
          <w:p w14:paraId="5C166D13" w14:textId="77777777" w:rsidR="00DC03A4" w:rsidRPr="00D602FC" w:rsidRDefault="00DC03A4" w:rsidP="00FE53FB">
            <w:pPr>
              <w:spacing w:after="0" w:line="240" w:lineRule="auto"/>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single" w:sz="4" w:space="0" w:color="auto"/>
              <w:left w:val="nil"/>
              <w:bottom w:val="nil"/>
              <w:right w:val="single" w:sz="4" w:space="0" w:color="auto"/>
            </w:tcBorders>
            <w:noWrap/>
            <w:vAlign w:val="center"/>
            <w:hideMark/>
          </w:tcPr>
          <w:p w14:paraId="63636810" w14:textId="77777777" w:rsidR="00DC03A4" w:rsidRPr="00D602FC" w:rsidRDefault="00DC03A4" w:rsidP="00FE53FB">
            <w:pPr>
              <w:spacing w:after="0" w:line="240" w:lineRule="auto"/>
              <w:jc w:val="center"/>
              <w:rPr>
                <w:color w:val="000000"/>
              </w:rPr>
            </w:pPr>
            <w:r w:rsidRPr="00D602FC">
              <w:rPr>
                <w:rFonts w:eastAsia="Times New Roman" w:cs="Arial"/>
                <w:sz w:val="18"/>
                <w:szCs w:val="18"/>
              </w:rPr>
              <w:t>238</w:t>
            </w:r>
          </w:p>
        </w:tc>
        <w:tc>
          <w:tcPr>
            <w:tcW w:w="3237" w:type="dxa"/>
            <w:tcBorders>
              <w:top w:val="single" w:sz="4" w:space="0" w:color="auto"/>
              <w:left w:val="nil"/>
              <w:bottom w:val="nil"/>
              <w:right w:val="single" w:sz="4" w:space="0" w:color="auto"/>
            </w:tcBorders>
            <w:noWrap/>
            <w:vAlign w:val="bottom"/>
            <w:hideMark/>
          </w:tcPr>
          <w:p w14:paraId="779C18CF" w14:textId="77777777" w:rsidR="00DC03A4" w:rsidRPr="00D602FC" w:rsidRDefault="00DC03A4" w:rsidP="00FE53FB">
            <w:pPr>
              <w:spacing w:after="0" w:line="240" w:lineRule="auto"/>
              <w:rPr>
                <w:color w:val="000000"/>
              </w:rPr>
            </w:pPr>
            <w:r w:rsidRPr="00D602FC">
              <w:rPr>
                <w:color w:val="000000"/>
              </w:rPr>
              <w:t> </w:t>
            </w:r>
          </w:p>
        </w:tc>
      </w:tr>
      <w:tr w:rsidR="00DC03A4" w:rsidRPr="00D602FC" w14:paraId="4E3B324B" w14:textId="77777777" w:rsidTr="00FE53FB">
        <w:trPr>
          <w:trHeight w:val="300"/>
        </w:trPr>
        <w:tc>
          <w:tcPr>
            <w:tcW w:w="2625" w:type="dxa"/>
            <w:tcBorders>
              <w:top w:val="nil"/>
              <w:left w:val="single" w:sz="4" w:space="0" w:color="auto"/>
              <w:bottom w:val="single" w:sz="4" w:space="0" w:color="auto"/>
              <w:right w:val="single" w:sz="4" w:space="0" w:color="auto"/>
            </w:tcBorders>
            <w:noWrap/>
            <w:vAlign w:val="bottom"/>
            <w:hideMark/>
          </w:tcPr>
          <w:p w14:paraId="0E929309" w14:textId="77777777" w:rsidR="00DC03A4" w:rsidRPr="00D602FC" w:rsidRDefault="00DC03A4" w:rsidP="00FE53FB">
            <w:pPr>
              <w:spacing w:after="0" w:line="240" w:lineRule="auto"/>
              <w:rPr>
                <w:color w:val="000000"/>
              </w:rPr>
            </w:pPr>
          </w:p>
        </w:tc>
        <w:tc>
          <w:tcPr>
            <w:tcW w:w="3150" w:type="dxa"/>
            <w:tcBorders>
              <w:top w:val="nil"/>
              <w:left w:val="nil"/>
              <w:bottom w:val="single" w:sz="4" w:space="0" w:color="auto"/>
              <w:right w:val="single" w:sz="4" w:space="0" w:color="auto"/>
            </w:tcBorders>
            <w:noWrap/>
            <w:vAlign w:val="bottom"/>
            <w:hideMark/>
          </w:tcPr>
          <w:p w14:paraId="281F782B" w14:textId="77777777"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5A51D06D" w14:textId="77777777"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single" w:sz="4" w:space="0" w:color="auto"/>
              <w:right w:val="single" w:sz="4" w:space="0" w:color="auto"/>
            </w:tcBorders>
            <w:noWrap/>
            <w:vAlign w:val="bottom"/>
            <w:hideMark/>
          </w:tcPr>
          <w:p w14:paraId="0FB5D864" w14:textId="77777777" w:rsidR="00DC03A4" w:rsidRPr="00D602FC" w:rsidRDefault="00DC03A4" w:rsidP="00FE53FB">
            <w:pPr>
              <w:spacing w:after="0" w:line="240" w:lineRule="auto"/>
              <w:rPr>
                <w:color w:val="000000"/>
              </w:rPr>
            </w:pPr>
            <w:r w:rsidRPr="00D602FC">
              <w:rPr>
                <w:color w:val="000000"/>
              </w:rPr>
              <w:t> </w:t>
            </w:r>
          </w:p>
        </w:tc>
      </w:tr>
      <w:tr w:rsidR="00DC03A4" w:rsidRPr="00D602FC" w14:paraId="75DDCC4E" w14:textId="77777777"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50054967" w14:textId="77777777" w:rsidR="00DC03A4" w:rsidRPr="00D602FC" w:rsidRDefault="00DC03A4" w:rsidP="00FE53FB">
            <w:pPr>
              <w:spacing w:after="0" w:line="240" w:lineRule="auto"/>
              <w:rPr>
                <w:b/>
                <w:bCs/>
                <w:color w:val="000000"/>
              </w:rPr>
            </w:pPr>
            <w:r w:rsidRPr="00D602FC">
              <w:rPr>
                <w:b/>
                <w:bCs/>
                <w:color w:val="000000"/>
              </w:rPr>
              <w:t>Fraud Management</w:t>
            </w:r>
          </w:p>
        </w:tc>
      </w:tr>
      <w:tr w:rsidR="00DC03A4" w:rsidRPr="00D602FC" w14:paraId="77A59489" w14:textId="77777777" w:rsidTr="00FE53FB">
        <w:trPr>
          <w:trHeight w:val="600"/>
        </w:trPr>
        <w:tc>
          <w:tcPr>
            <w:tcW w:w="2625" w:type="dxa"/>
            <w:tcBorders>
              <w:top w:val="single" w:sz="4" w:space="0" w:color="auto"/>
              <w:left w:val="single" w:sz="4" w:space="0" w:color="auto"/>
              <w:bottom w:val="nil"/>
              <w:right w:val="single" w:sz="4" w:space="0" w:color="auto"/>
            </w:tcBorders>
            <w:noWrap/>
            <w:vAlign w:val="center"/>
            <w:hideMark/>
          </w:tcPr>
          <w:p w14:paraId="58F3CF02" w14:textId="77777777" w:rsidR="00DC03A4" w:rsidRPr="00D602FC" w:rsidRDefault="00DC03A4" w:rsidP="00FE53FB">
            <w:pPr>
              <w:spacing w:after="0" w:line="240" w:lineRule="auto"/>
              <w:rPr>
                <w:color w:val="000000"/>
              </w:rPr>
            </w:pPr>
            <w:r w:rsidRPr="00D602FC">
              <w:rPr>
                <w:color w:val="000000"/>
              </w:rPr>
              <w:t>The order is marked for review by Decision Manager.</w:t>
            </w:r>
          </w:p>
        </w:tc>
        <w:tc>
          <w:tcPr>
            <w:tcW w:w="3150" w:type="dxa"/>
            <w:tcBorders>
              <w:top w:val="single" w:sz="4" w:space="0" w:color="auto"/>
              <w:left w:val="nil"/>
              <w:bottom w:val="nil"/>
              <w:right w:val="single" w:sz="4" w:space="0" w:color="auto"/>
            </w:tcBorders>
            <w:vAlign w:val="bottom"/>
            <w:hideMark/>
          </w:tcPr>
          <w:p w14:paraId="1C59778A" w14:textId="77777777" w:rsidR="00DC03A4" w:rsidRPr="00D602FC" w:rsidRDefault="00DC03A4" w:rsidP="00FE53FB">
            <w:pPr>
              <w:spacing w:after="0" w:line="240" w:lineRule="auto"/>
              <w:rPr>
                <w:color w:val="000000"/>
              </w:rPr>
            </w:pPr>
            <w:r w:rsidRPr="00D602FC">
              <w:rPr>
                <w:color w:val="000000"/>
              </w:rPr>
              <w:t>Proceed with checkout</w:t>
            </w:r>
            <w:r w:rsidRPr="00D602FC">
              <w:rPr>
                <w:color w:val="000000"/>
              </w:rPr>
              <w:br/>
              <w:t xml:space="preserve">Leave </w:t>
            </w:r>
            <w:r>
              <w:rPr>
                <w:color w:val="000000"/>
              </w:rPr>
              <w:t xml:space="preserve">SFCC </w:t>
            </w:r>
            <w:r w:rsidRPr="00D602FC">
              <w:rPr>
                <w:color w:val="000000"/>
              </w:rPr>
              <w:t xml:space="preserve"> order “unconfirmed”</w:t>
            </w:r>
          </w:p>
        </w:tc>
        <w:tc>
          <w:tcPr>
            <w:tcW w:w="990" w:type="dxa"/>
            <w:tcBorders>
              <w:top w:val="single" w:sz="4" w:space="0" w:color="auto"/>
              <w:left w:val="nil"/>
              <w:bottom w:val="nil"/>
              <w:right w:val="single" w:sz="4" w:space="0" w:color="auto"/>
            </w:tcBorders>
            <w:noWrap/>
            <w:vAlign w:val="center"/>
            <w:hideMark/>
          </w:tcPr>
          <w:p w14:paraId="2F4BAD9E" w14:textId="77777777" w:rsidR="00DC03A4" w:rsidRPr="00D602FC" w:rsidRDefault="00DC03A4" w:rsidP="00FE53FB">
            <w:pPr>
              <w:spacing w:after="0" w:line="240" w:lineRule="auto"/>
              <w:jc w:val="center"/>
              <w:rPr>
                <w:color w:val="000000"/>
              </w:rPr>
            </w:pPr>
            <w:r w:rsidRPr="00D602FC">
              <w:rPr>
                <w:color w:val="000000"/>
              </w:rPr>
              <w:t>480</w:t>
            </w:r>
          </w:p>
        </w:tc>
        <w:tc>
          <w:tcPr>
            <w:tcW w:w="3237" w:type="dxa"/>
            <w:tcBorders>
              <w:top w:val="single" w:sz="4" w:space="0" w:color="auto"/>
              <w:left w:val="nil"/>
              <w:bottom w:val="nil"/>
              <w:right w:val="single" w:sz="4" w:space="0" w:color="auto"/>
            </w:tcBorders>
            <w:noWrap/>
            <w:vAlign w:val="bottom"/>
            <w:hideMark/>
          </w:tcPr>
          <w:p w14:paraId="055060FE" w14:textId="77777777" w:rsidR="00DC03A4" w:rsidRPr="00D602FC" w:rsidRDefault="00DC03A4" w:rsidP="00FE53FB">
            <w:pPr>
              <w:spacing w:after="0" w:line="240" w:lineRule="auto"/>
              <w:rPr>
                <w:color w:val="000000"/>
              </w:rPr>
            </w:pPr>
            <w:r w:rsidRPr="00D602FC">
              <w:rPr>
                <w:color w:val="000000"/>
              </w:rPr>
              <w:t> </w:t>
            </w:r>
          </w:p>
        </w:tc>
      </w:tr>
      <w:tr w:rsidR="00DC03A4" w:rsidRPr="00D602FC" w14:paraId="6CAAD006" w14:textId="77777777" w:rsidTr="00FE53FB">
        <w:trPr>
          <w:trHeight w:val="300"/>
        </w:trPr>
        <w:tc>
          <w:tcPr>
            <w:tcW w:w="2625" w:type="dxa"/>
            <w:tcBorders>
              <w:top w:val="nil"/>
              <w:left w:val="single" w:sz="4" w:space="0" w:color="auto"/>
              <w:bottom w:val="single" w:sz="4" w:space="0" w:color="auto"/>
              <w:right w:val="single" w:sz="4" w:space="0" w:color="auto"/>
            </w:tcBorders>
            <w:noWrap/>
            <w:vAlign w:val="bottom"/>
            <w:hideMark/>
          </w:tcPr>
          <w:p w14:paraId="264048AD" w14:textId="77777777" w:rsidR="00DC03A4" w:rsidRPr="00D602FC" w:rsidRDefault="00DC03A4" w:rsidP="00FE53FB">
            <w:pPr>
              <w:spacing w:after="0" w:line="240" w:lineRule="auto"/>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0B30E6E6" w14:textId="77777777"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6E16B50F" w14:textId="77777777"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single" w:sz="4" w:space="0" w:color="auto"/>
              <w:right w:val="single" w:sz="4" w:space="0" w:color="auto"/>
            </w:tcBorders>
            <w:noWrap/>
            <w:vAlign w:val="bottom"/>
            <w:hideMark/>
          </w:tcPr>
          <w:p w14:paraId="782CE06E" w14:textId="77777777" w:rsidR="00DC03A4" w:rsidRPr="00D602FC" w:rsidRDefault="00DC03A4" w:rsidP="00FE53FB">
            <w:pPr>
              <w:spacing w:after="0" w:line="240" w:lineRule="auto"/>
              <w:rPr>
                <w:color w:val="000000"/>
              </w:rPr>
            </w:pPr>
            <w:r w:rsidRPr="00D602FC">
              <w:rPr>
                <w:color w:val="000000"/>
              </w:rPr>
              <w:t> </w:t>
            </w:r>
          </w:p>
        </w:tc>
      </w:tr>
      <w:tr w:rsidR="00DC03A4" w:rsidRPr="00D602FC" w14:paraId="6741DA81" w14:textId="77777777" w:rsidTr="00FE53FB">
        <w:trPr>
          <w:trHeight w:val="900"/>
        </w:trPr>
        <w:tc>
          <w:tcPr>
            <w:tcW w:w="2625" w:type="dxa"/>
            <w:tcBorders>
              <w:top w:val="single" w:sz="4" w:space="0" w:color="auto"/>
              <w:left w:val="single" w:sz="4" w:space="0" w:color="auto"/>
              <w:bottom w:val="single" w:sz="4" w:space="0" w:color="auto"/>
              <w:right w:val="single" w:sz="4" w:space="0" w:color="auto"/>
            </w:tcBorders>
            <w:noWrap/>
            <w:vAlign w:val="center"/>
            <w:hideMark/>
          </w:tcPr>
          <w:p w14:paraId="6FFB5DF4" w14:textId="77777777" w:rsidR="00DC03A4" w:rsidRPr="00D602FC" w:rsidRDefault="00DC03A4" w:rsidP="00FE53FB">
            <w:pPr>
              <w:spacing w:after="0" w:line="240" w:lineRule="auto"/>
              <w:rPr>
                <w:color w:val="000000"/>
              </w:rPr>
            </w:pPr>
            <w:r w:rsidRPr="00D602FC">
              <w:rPr>
                <w:color w:val="000000"/>
              </w:rPr>
              <w:t>The order is rejected by Decision Manager.</w:t>
            </w:r>
          </w:p>
        </w:tc>
        <w:tc>
          <w:tcPr>
            <w:tcW w:w="3150" w:type="dxa"/>
            <w:tcBorders>
              <w:top w:val="single" w:sz="4" w:space="0" w:color="auto"/>
              <w:left w:val="nil"/>
              <w:bottom w:val="single" w:sz="4" w:space="0" w:color="auto"/>
              <w:right w:val="single" w:sz="4" w:space="0" w:color="auto"/>
            </w:tcBorders>
            <w:vAlign w:val="bottom"/>
            <w:hideMark/>
          </w:tcPr>
          <w:p w14:paraId="19504983" w14:textId="77777777" w:rsidR="00DC03A4" w:rsidRPr="00D602FC" w:rsidRDefault="00DC03A4" w:rsidP="00FE53FB">
            <w:pPr>
              <w:spacing w:after="0" w:line="240" w:lineRule="auto"/>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single" w:sz="4" w:space="0" w:color="auto"/>
              <w:left w:val="nil"/>
              <w:bottom w:val="single" w:sz="4" w:space="0" w:color="auto"/>
              <w:right w:val="single" w:sz="4" w:space="0" w:color="auto"/>
            </w:tcBorders>
            <w:noWrap/>
            <w:vAlign w:val="center"/>
            <w:hideMark/>
          </w:tcPr>
          <w:p w14:paraId="3820E169" w14:textId="77777777" w:rsidR="00DC03A4" w:rsidRPr="00D602FC" w:rsidRDefault="00DC03A4" w:rsidP="00FE53FB">
            <w:pPr>
              <w:spacing w:after="0" w:line="240" w:lineRule="auto"/>
              <w:jc w:val="center"/>
              <w:rPr>
                <w:color w:val="000000"/>
              </w:rPr>
            </w:pPr>
            <w:r w:rsidRPr="00D602FC">
              <w:rPr>
                <w:color w:val="000000"/>
              </w:rPr>
              <w:t>481</w:t>
            </w:r>
          </w:p>
        </w:tc>
        <w:tc>
          <w:tcPr>
            <w:tcW w:w="3237" w:type="dxa"/>
            <w:tcBorders>
              <w:top w:val="single" w:sz="4" w:space="0" w:color="auto"/>
              <w:left w:val="nil"/>
              <w:bottom w:val="single" w:sz="4" w:space="0" w:color="auto"/>
              <w:right w:val="single" w:sz="4" w:space="0" w:color="auto"/>
            </w:tcBorders>
            <w:noWrap/>
            <w:vAlign w:val="bottom"/>
            <w:hideMark/>
          </w:tcPr>
          <w:p w14:paraId="6074432C" w14:textId="77777777" w:rsidR="00DC03A4" w:rsidRPr="00D602FC" w:rsidRDefault="00DC03A4" w:rsidP="00FE53FB">
            <w:pPr>
              <w:spacing w:after="0" w:line="240" w:lineRule="auto"/>
              <w:rPr>
                <w:color w:val="000000"/>
              </w:rPr>
            </w:pPr>
            <w:r w:rsidRPr="00D602FC">
              <w:rPr>
                <w:color w:val="000000"/>
              </w:rPr>
              <w:t> </w:t>
            </w:r>
          </w:p>
        </w:tc>
      </w:tr>
    </w:tbl>
    <w:p w14:paraId="646879CD" w14:textId="77777777" w:rsidR="00DC03A4" w:rsidRPr="00D602FC" w:rsidRDefault="00DC03A4" w:rsidP="00DC03A4">
      <w:pPr>
        <w:autoSpaceDE w:val="0"/>
        <w:autoSpaceDN w:val="0"/>
        <w:adjustRightInd w:val="0"/>
        <w:rPr>
          <w:rFonts w:cs="Times New Roman"/>
          <w:b/>
        </w:rPr>
      </w:pPr>
    </w:p>
    <w:p w14:paraId="17159FBE" w14:textId="77777777" w:rsidR="00DC03A4" w:rsidRPr="00D602FC" w:rsidRDefault="00DC03A4" w:rsidP="00DC03A4">
      <w:pPr>
        <w:rPr>
          <w:color w:val="000000"/>
        </w:rPr>
      </w:pPr>
      <w:r w:rsidRPr="00D602FC">
        <w:rPr>
          <w:b/>
          <w:color w:val="000000"/>
        </w:rPr>
        <w:t>CyberSource PayPal</w:t>
      </w:r>
      <w:r>
        <w:rPr>
          <w:b/>
          <w:color w:val="000000"/>
        </w:rPr>
        <w:t xml:space="preserve"> / PayPal Credit</w:t>
      </w:r>
      <w:r w:rsidRPr="00D602FC">
        <w:rPr>
          <w:b/>
          <w:color w:val="000000"/>
        </w:rPr>
        <w:t xml:space="preserve"> Transactional Flow</w:t>
      </w:r>
      <w:r w:rsidRPr="00D602FC">
        <w:rPr>
          <w:color w:val="000000"/>
        </w:rPr>
        <w:t>:</w:t>
      </w:r>
    </w:p>
    <w:p w14:paraId="339DEF93" w14:textId="77777777" w:rsidR="00DC03A4" w:rsidRPr="00D602FC" w:rsidRDefault="00DC03A4" w:rsidP="00DC03A4">
      <w:pPr>
        <w:rPr>
          <w:color w:val="000000"/>
        </w:rPr>
      </w:pPr>
      <w:r w:rsidRPr="00D602FC">
        <w:rPr>
          <w:b/>
          <w:color w:val="000000"/>
        </w:rPr>
        <w:t>Step 1:</w:t>
      </w:r>
      <w:r w:rsidR="00F7346D">
        <w:rPr>
          <w:b/>
          <w:color w:val="000000"/>
        </w:rPr>
        <w:t xml:space="preserve"> </w:t>
      </w:r>
      <w:r>
        <w:rPr>
          <w:color w:val="000000"/>
        </w:rPr>
        <w:t xml:space="preserve">Sessions </w:t>
      </w:r>
      <w:r w:rsidRPr="00D602FC">
        <w:rPr>
          <w:color w:val="000000"/>
        </w:rPr>
        <w:t xml:space="preserve">Service request and reply— accept item object, bill to, ship to objects, purchase data to generate the PayPal </w:t>
      </w:r>
      <w:r>
        <w:rPr>
          <w:color w:val="000000"/>
        </w:rPr>
        <w:t xml:space="preserve">payment transaction ID. </w:t>
      </w:r>
    </w:p>
    <w:p w14:paraId="4CFCB30B" w14:textId="77777777" w:rsidR="00DC03A4" w:rsidRPr="00D602FC" w:rsidRDefault="00DC03A4" w:rsidP="00DC03A4">
      <w:pPr>
        <w:rPr>
          <w:color w:val="000000"/>
        </w:rPr>
      </w:pPr>
      <w:r w:rsidRPr="00D602FC">
        <w:rPr>
          <w:b/>
          <w:color w:val="000000"/>
        </w:rPr>
        <w:t>Step 2:</w:t>
      </w:r>
      <w:r w:rsidR="00F7346D">
        <w:rPr>
          <w:b/>
          <w:color w:val="000000"/>
        </w:rPr>
        <w:t xml:space="preserve"> </w:t>
      </w:r>
      <w:r>
        <w:rPr>
          <w:color w:val="000000"/>
        </w:rPr>
        <w:t>Check Status</w:t>
      </w:r>
      <w:r w:rsidRPr="00D602FC">
        <w:rPr>
          <w:color w:val="000000"/>
        </w:rPr>
        <w:t xml:space="preserve"> Service request and reply — accept request id, </w:t>
      </w:r>
      <w:r>
        <w:rPr>
          <w:color w:val="000000"/>
        </w:rPr>
        <w:t>payer id</w:t>
      </w:r>
      <w:r w:rsidRPr="00D602FC">
        <w:rPr>
          <w:color w:val="000000"/>
        </w:rPr>
        <w:t xml:space="preserve"> and PayPal </w:t>
      </w:r>
      <w:r>
        <w:rPr>
          <w:color w:val="000000"/>
        </w:rPr>
        <w:t>payment transaction ID</w:t>
      </w:r>
      <w:r w:rsidRPr="00D602FC">
        <w:rPr>
          <w:color w:val="000000"/>
        </w:rPr>
        <w:t xml:space="preserve"> generated by </w:t>
      </w:r>
      <w:r>
        <w:rPr>
          <w:color w:val="000000"/>
        </w:rPr>
        <w:t>sessions</w:t>
      </w:r>
      <w:r w:rsidRPr="00D602FC">
        <w:rPr>
          <w:color w:val="000000"/>
        </w:rPr>
        <w:t xml:space="preserve"> service and return address verification response, payer details and address details.</w:t>
      </w:r>
    </w:p>
    <w:p w14:paraId="156D8244" w14:textId="77777777" w:rsidR="00DC03A4" w:rsidRPr="00D602FC" w:rsidRDefault="00DC03A4" w:rsidP="00DC03A4">
      <w:pPr>
        <w:rPr>
          <w:color w:val="000000"/>
        </w:rPr>
      </w:pPr>
      <w:r w:rsidRPr="00D602FC">
        <w:rPr>
          <w:b/>
          <w:color w:val="000000"/>
        </w:rPr>
        <w:t>Step 3:</w:t>
      </w:r>
      <w:r w:rsidRPr="00D602FC">
        <w:rPr>
          <w:color w:val="000000"/>
        </w:rPr>
        <w:t xml:space="preserve"> Order </w:t>
      </w:r>
      <w:r>
        <w:rPr>
          <w:color w:val="000000"/>
        </w:rPr>
        <w:t xml:space="preserve">Service </w:t>
      </w:r>
      <w:r w:rsidRPr="00D602FC">
        <w:rPr>
          <w:color w:val="000000"/>
        </w:rPr>
        <w:t>request and reply— accept payer id and order details to generate order setup response required to authorize the request.</w:t>
      </w:r>
    </w:p>
    <w:p w14:paraId="252B394E" w14:textId="77777777" w:rsidR="00DC03A4" w:rsidRPr="00D602FC" w:rsidRDefault="00DC03A4" w:rsidP="00DC03A4">
      <w:pPr>
        <w:rPr>
          <w:color w:val="000000"/>
        </w:rPr>
      </w:pPr>
      <w:r w:rsidRPr="00D602FC">
        <w:rPr>
          <w:b/>
          <w:color w:val="000000"/>
        </w:rPr>
        <w:t>Step 4:</w:t>
      </w:r>
      <w:r w:rsidRPr="00D602FC">
        <w:rPr>
          <w:color w:val="000000"/>
        </w:rPr>
        <w:t xml:space="preserve"> Authorization service request and reply — accept order related details and authorize the order amount.</w:t>
      </w:r>
    </w:p>
    <w:p w14:paraId="06422D92" w14:textId="77777777" w:rsidR="00DC03A4" w:rsidRPr="00D602FC" w:rsidRDefault="00DC03A4" w:rsidP="00DC03A4">
      <w:pPr>
        <w:rPr>
          <w:color w:val="000000"/>
        </w:rPr>
      </w:pPr>
      <w:r w:rsidRPr="00D602FC">
        <w:rPr>
          <w:b/>
          <w:color w:val="000000"/>
        </w:rPr>
        <w:lastRenderedPageBreak/>
        <w:t>Step 5:</w:t>
      </w:r>
      <w:r w:rsidRPr="00D602FC">
        <w:rPr>
          <w:color w:val="000000"/>
        </w:rPr>
        <w:t xml:space="preserve"> Capture service request and reply — capture the amount authorized by Authorization service.</w:t>
      </w:r>
    </w:p>
    <w:p w14:paraId="33DAF16A" w14:textId="77777777" w:rsidR="00DC03A4" w:rsidRDefault="00DC03A4" w:rsidP="003C3632">
      <w:pPr>
        <w:pStyle w:val="BodyText"/>
      </w:pPr>
      <w:r>
        <w:t>CyberSource PayPal Billing Agreement Transactiona Flow:</w:t>
      </w:r>
    </w:p>
    <w:p w14:paraId="716C2BE6" w14:textId="77777777" w:rsidR="00DC03A4" w:rsidRDefault="00DC03A4" w:rsidP="003C3632">
      <w:pPr>
        <w:pStyle w:val="BodyText"/>
      </w:pPr>
    </w:p>
    <w:p w14:paraId="5DDCFFD4" w14:textId="77777777" w:rsidR="00DC03A4" w:rsidRPr="00025EC4" w:rsidRDefault="00DC03A4" w:rsidP="003C3632">
      <w:pPr>
        <w:pStyle w:val="BodyText"/>
      </w:pPr>
      <w:r>
        <w:rPr>
          <w:b/>
        </w:rPr>
        <w:t xml:space="preserve">Step 1: </w:t>
      </w:r>
      <w:r w:rsidRPr="00057737">
        <w:t xml:space="preserve">If Billing Agreement exits for the customer Step 2 will executed. If not Session service will </w:t>
      </w:r>
      <w:r w:rsidRPr="00025EC4">
        <w:t>execute.</w:t>
      </w:r>
    </w:p>
    <w:p w14:paraId="024F49CD" w14:textId="77777777" w:rsidR="00DC03A4" w:rsidRDefault="00DC03A4" w:rsidP="003C3632">
      <w:pPr>
        <w:pStyle w:val="BodyText"/>
      </w:pPr>
    </w:p>
    <w:p w14:paraId="36CEF286" w14:textId="77777777" w:rsidR="00DC03A4" w:rsidRDefault="00DC03A4" w:rsidP="003C3632">
      <w:pPr>
        <w:pStyle w:val="BodyText"/>
      </w:pPr>
      <w:r>
        <w:rPr>
          <w:b/>
        </w:rPr>
        <w:t xml:space="preserve">Step 2: </w:t>
      </w:r>
      <w:r w:rsidRPr="00057737">
        <w:t>Billing agreement Service request and reply – accept request id of session service.</w:t>
      </w:r>
    </w:p>
    <w:p w14:paraId="3C3AC93C" w14:textId="77777777" w:rsidR="00DC03A4" w:rsidRDefault="00DC03A4" w:rsidP="003C3632">
      <w:pPr>
        <w:pStyle w:val="BodyText"/>
      </w:pPr>
    </w:p>
    <w:p w14:paraId="3646E960" w14:textId="77777777" w:rsidR="00DC03A4" w:rsidRDefault="00DC03A4" w:rsidP="003C3632">
      <w:pPr>
        <w:pStyle w:val="BodyText"/>
      </w:pPr>
      <w:r w:rsidRPr="00057737">
        <w:rPr>
          <w:b/>
        </w:rPr>
        <w:t>Step 3</w:t>
      </w:r>
      <w:r>
        <w:t>: Check Status Service request and reply – accept Customer billing agreement ID.</w:t>
      </w:r>
    </w:p>
    <w:p w14:paraId="5973D4E6" w14:textId="77777777" w:rsidR="00DC03A4" w:rsidRDefault="00DC03A4" w:rsidP="003C3632">
      <w:pPr>
        <w:pStyle w:val="BodyText"/>
      </w:pPr>
    </w:p>
    <w:p w14:paraId="4BBB7144" w14:textId="77777777" w:rsidR="00DC03A4" w:rsidRPr="00025EC4" w:rsidRDefault="00DC03A4" w:rsidP="003C3632">
      <w:pPr>
        <w:pStyle w:val="BodyText"/>
      </w:pPr>
      <w:r w:rsidRPr="00057737">
        <w:rPr>
          <w:b/>
        </w:rPr>
        <w:t>Step 4</w:t>
      </w:r>
      <w:r>
        <w:t xml:space="preserve">: Sale </w:t>
      </w:r>
      <w:r w:rsidR="005C0037">
        <w:t>Service</w:t>
      </w:r>
      <w:r>
        <w:t xml:space="preserve"> request and reply – accept customer billing agreement ID.</w:t>
      </w:r>
    </w:p>
    <w:p w14:paraId="70F52540" w14:textId="77777777" w:rsidR="00DC03A4" w:rsidRDefault="00DC03A4" w:rsidP="003C3632">
      <w:pPr>
        <w:pStyle w:val="BodyText"/>
      </w:pPr>
    </w:p>
    <w:p w14:paraId="07A30981" w14:textId="77777777" w:rsidR="00DC03A4" w:rsidRPr="00D602FC" w:rsidRDefault="00DC03A4" w:rsidP="003C3632">
      <w:pPr>
        <w:pStyle w:val="BodyText"/>
      </w:pPr>
      <w:r w:rsidRPr="00D602FC">
        <w:rPr>
          <w:b/>
        </w:rPr>
        <w:t>Use Case 1:</w:t>
      </w:r>
      <w:r w:rsidRPr="00D602FC">
        <w:t xml:space="preserve"> Checkout using PayPal Express Checkout on Cart Page</w:t>
      </w:r>
    </w:p>
    <w:p w14:paraId="14B05A14" w14:textId="77777777" w:rsidR="00DC03A4" w:rsidRPr="00D602FC" w:rsidRDefault="00DC03A4" w:rsidP="003C3632">
      <w:pPr>
        <w:pStyle w:val="BodyText"/>
      </w:pPr>
      <w:r w:rsidRPr="00D602FC">
        <w:t xml:space="preserve">“PayPal Checkout” button has been added on </w:t>
      </w:r>
      <w:r>
        <w:t>SFCC</w:t>
      </w:r>
      <w:r w:rsidRPr="00D602FC">
        <w:t xml:space="preserve"> reference </w:t>
      </w:r>
      <w:r w:rsidR="005C0037" w:rsidRPr="00D602FC">
        <w:t>Site Genesis</w:t>
      </w:r>
      <w:r w:rsidRPr="00D602FC">
        <w:t>.</w:t>
      </w:r>
    </w:p>
    <w:p w14:paraId="4C7C7E4B" w14:textId="77777777" w:rsidR="00DC03A4" w:rsidRPr="00D602FC" w:rsidRDefault="00DC03A4" w:rsidP="003C3632">
      <w:pPr>
        <w:pStyle w:val="BodyText"/>
      </w:pPr>
      <w:r w:rsidRPr="00D602FC">
        <w:rPr>
          <w:b/>
        </w:rPr>
        <w:t>Use Case 2:</w:t>
      </w:r>
      <w:r w:rsidRPr="00D602FC">
        <w:t xml:space="preserve"> Checkout using “PayPal Checkout” button on mini cart</w:t>
      </w:r>
    </w:p>
    <w:p w14:paraId="5F05D298" w14:textId="77777777" w:rsidR="00DC03A4" w:rsidRPr="00D602FC" w:rsidRDefault="00DC03A4" w:rsidP="003C3632">
      <w:pPr>
        <w:pStyle w:val="BodyText"/>
      </w:pPr>
    </w:p>
    <w:p w14:paraId="7D6CF8C4" w14:textId="77777777" w:rsidR="00DC03A4" w:rsidRDefault="00DC03A4" w:rsidP="003C3632">
      <w:pPr>
        <w:pStyle w:val="BodyText"/>
      </w:pPr>
      <w:r w:rsidRPr="00D602FC">
        <w:rPr>
          <w:b/>
        </w:rPr>
        <w:t>Use case 3</w:t>
      </w:r>
      <w:r w:rsidRPr="00D602FC">
        <w:t>: Checkout using Pay Pal as payment method on Payment page.</w:t>
      </w:r>
    </w:p>
    <w:p w14:paraId="58907874" w14:textId="77777777" w:rsidR="00DC03A4" w:rsidRDefault="00DC03A4" w:rsidP="003C3632">
      <w:pPr>
        <w:pStyle w:val="BodyText"/>
      </w:pPr>
    </w:p>
    <w:p w14:paraId="3969E0B8" w14:textId="77777777" w:rsidR="00DC03A4" w:rsidRDefault="00DC03A4" w:rsidP="003C3632">
      <w:pPr>
        <w:pStyle w:val="BodyText"/>
      </w:pPr>
      <w:r w:rsidRPr="00057737">
        <w:rPr>
          <w:b/>
        </w:rPr>
        <w:t>Use case 4</w:t>
      </w:r>
      <w:r>
        <w:t>: Checkout using PayPal Credit as payment method on Payment page.</w:t>
      </w:r>
    </w:p>
    <w:p w14:paraId="2DDEBFDF" w14:textId="77777777" w:rsidR="00DC03A4" w:rsidRDefault="00DC03A4" w:rsidP="003C3632">
      <w:pPr>
        <w:pStyle w:val="BodyText"/>
      </w:pPr>
    </w:p>
    <w:p w14:paraId="55739D5C" w14:textId="77777777" w:rsidR="00DC03A4" w:rsidRPr="00D602FC" w:rsidRDefault="00DC03A4" w:rsidP="003C3632">
      <w:pPr>
        <w:pStyle w:val="BodyText"/>
      </w:pPr>
      <w:r>
        <w:t>Use case 5: Checkout using PayPal Billing agreement as payment method on Payment page.</w:t>
      </w:r>
    </w:p>
    <w:p w14:paraId="4F68B9F9" w14:textId="77777777" w:rsidR="00DC03A4" w:rsidRPr="00E33D85" w:rsidRDefault="00DC03A4" w:rsidP="00DC03A4">
      <w:pPr>
        <w:pStyle w:val="Heading3"/>
        <w:rPr>
          <w:rFonts w:asciiTheme="minorHAnsi" w:hAnsiTheme="minorHAnsi"/>
        </w:rPr>
      </w:pPr>
      <w:bookmarkStart w:id="133" w:name="_Toc491351822"/>
      <w:bookmarkStart w:id="134" w:name="_Toc491681300"/>
      <w:bookmarkStart w:id="135" w:name="_Toc492046324"/>
      <w:r w:rsidRPr="00E33D85">
        <w:rPr>
          <w:rFonts w:asciiTheme="minorHAnsi" w:hAnsiTheme="minorHAnsi"/>
        </w:rPr>
        <w:t>Conversion Detail Report</w:t>
      </w:r>
      <w:bookmarkEnd w:id="133"/>
      <w:bookmarkEnd w:id="134"/>
      <w:bookmarkEnd w:id="135"/>
    </w:p>
    <w:p w14:paraId="7FB36057" w14:textId="77777777" w:rsidR="00DC03A4" w:rsidRPr="00E33D85" w:rsidRDefault="00DC03A4" w:rsidP="003C3632">
      <w:pPr>
        <w:pStyle w:val="BodyText"/>
      </w:pPr>
      <w:r w:rsidRPr="00E33D85">
        <w:t xml:space="preserve">This job pick orders which are initially having decision as REVIEW in cybersource and later their decision modified as “ACCEPT” or “REJECT” in last 24 hours.  The order status is updated in Demandware through the incoming xml of conversion detail report. </w:t>
      </w:r>
    </w:p>
    <w:p w14:paraId="1F83F679" w14:textId="77777777"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DC03A4" w:rsidRPr="00E33D85" w14:paraId="196876EA" w14:textId="77777777" w:rsidTr="00FE53FB">
        <w:tc>
          <w:tcPr>
            <w:tcW w:w="4320" w:type="dxa"/>
            <w:shd w:val="clear" w:color="auto" w:fill="BFBFBF" w:themeFill="background1" w:themeFillShade="BF"/>
          </w:tcPr>
          <w:p w14:paraId="24934604" w14:textId="77777777" w:rsidR="00DC03A4" w:rsidRPr="00E33D85" w:rsidRDefault="00DC03A4" w:rsidP="00FE53FB">
            <w:pPr>
              <w:spacing w:after="0" w:line="240" w:lineRule="auto"/>
              <w:rPr>
                <w:b/>
                <w:bCs/>
                <w:color w:val="000000"/>
              </w:rPr>
            </w:pPr>
            <w:r w:rsidRPr="00E33D85">
              <w:rPr>
                <w:b/>
                <w:bCs/>
                <w:color w:val="000000"/>
              </w:rPr>
              <w:t>Use case scenarios</w:t>
            </w:r>
          </w:p>
        </w:tc>
        <w:tc>
          <w:tcPr>
            <w:tcW w:w="5670" w:type="dxa"/>
            <w:shd w:val="clear" w:color="auto" w:fill="BFBFBF" w:themeFill="background1" w:themeFillShade="BF"/>
          </w:tcPr>
          <w:p w14:paraId="40F1DAEC" w14:textId="77777777" w:rsidR="00DC03A4" w:rsidRPr="00E33D85" w:rsidRDefault="00DC03A4" w:rsidP="00FE53FB">
            <w:pPr>
              <w:spacing w:after="0" w:line="240" w:lineRule="auto"/>
              <w:rPr>
                <w:b/>
                <w:bCs/>
                <w:color w:val="000000"/>
              </w:rPr>
            </w:pPr>
            <w:r w:rsidRPr="00E33D85">
              <w:rPr>
                <w:b/>
                <w:bCs/>
                <w:color w:val="000000"/>
              </w:rPr>
              <w:t>Result</w:t>
            </w:r>
          </w:p>
        </w:tc>
      </w:tr>
      <w:tr w:rsidR="00DC03A4" w:rsidRPr="00E33D85" w14:paraId="2D7B6FDA" w14:textId="77777777" w:rsidTr="00FE53FB">
        <w:tc>
          <w:tcPr>
            <w:tcW w:w="4320" w:type="dxa"/>
          </w:tcPr>
          <w:p w14:paraId="57A6A70E" w14:textId="77777777" w:rsidR="00DC03A4" w:rsidRPr="00E33D85" w:rsidRDefault="00DC03A4" w:rsidP="00FE53FB">
            <w:pPr>
              <w:spacing w:after="0" w:line="240" w:lineRule="auto"/>
            </w:pPr>
            <w:r w:rsidRPr="00E33D85">
              <w:t xml:space="preserve">Incoming order status is set to “ACCEPT”  </w:t>
            </w:r>
          </w:p>
        </w:tc>
        <w:tc>
          <w:tcPr>
            <w:tcW w:w="5670" w:type="dxa"/>
          </w:tcPr>
          <w:p w14:paraId="2F6398D5" w14:textId="77777777" w:rsidR="00DC03A4" w:rsidRPr="00E33D85" w:rsidRDefault="00DC03A4" w:rsidP="00FE53FB">
            <w:pPr>
              <w:spacing w:after="0" w:line="240" w:lineRule="auto"/>
            </w:pPr>
            <w:r w:rsidRPr="00E33D85">
              <w:t>Read order from the order table; Update the status in demandware</w:t>
            </w:r>
          </w:p>
          <w:p w14:paraId="1AEAE791" w14:textId="77777777" w:rsidR="00DC03A4" w:rsidRPr="00E33D85" w:rsidRDefault="00DC03A4" w:rsidP="00FE53FB">
            <w:pPr>
              <w:spacing w:after="0" w:line="240" w:lineRule="auto"/>
            </w:pPr>
            <w:r w:rsidRPr="00E33D85">
              <w:t>The order statuses modified after conversion detail report ran successfully</w:t>
            </w:r>
          </w:p>
          <w:p w14:paraId="40C26464" w14:textId="77777777" w:rsidR="00DC03A4" w:rsidRPr="00E33D85" w:rsidRDefault="00DC03A4" w:rsidP="00FE53FB">
            <w:pPr>
              <w:spacing w:after="0" w:line="240" w:lineRule="auto"/>
            </w:pPr>
            <w:r w:rsidRPr="00E33D85">
              <w:t>Order Confirmation Status as CONFIRMED</w:t>
            </w:r>
          </w:p>
          <w:p w14:paraId="7C922B70" w14:textId="77777777" w:rsidR="00DC03A4" w:rsidRPr="00E33D85" w:rsidRDefault="00DC03A4" w:rsidP="00FE53FB">
            <w:pPr>
              <w:spacing w:after="0" w:line="240" w:lineRule="auto"/>
            </w:pPr>
            <w:r w:rsidRPr="00E33D85">
              <w:t>Order Status as NEW/OPEN</w:t>
            </w:r>
          </w:p>
          <w:p w14:paraId="0E996319" w14:textId="77777777" w:rsidR="00DC03A4" w:rsidRPr="00E33D85" w:rsidRDefault="00DC03A4" w:rsidP="00FE53FB">
            <w:pPr>
              <w:spacing w:after="0" w:line="240" w:lineRule="auto"/>
            </w:pPr>
            <w:r w:rsidRPr="00E33D85">
              <w:t>Export Status as Ready For Export</w:t>
            </w:r>
          </w:p>
        </w:tc>
      </w:tr>
      <w:tr w:rsidR="00DC03A4" w:rsidRPr="00E33D85" w14:paraId="5828106C" w14:textId="77777777" w:rsidTr="00FE53FB">
        <w:tc>
          <w:tcPr>
            <w:tcW w:w="4320" w:type="dxa"/>
          </w:tcPr>
          <w:p w14:paraId="737ED9C1" w14:textId="77777777" w:rsidR="00DC03A4" w:rsidRPr="00E33D85" w:rsidRDefault="00DC03A4" w:rsidP="00FE53FB">
            <w:pPr>
              <w:spacing w:after="0" w:line="240" w:lineRule="auto"/>
            </w:pPr>
            <w:r w:rsidRPr="00E33D85">
              <w:t xml:space="preserve">Incoming order status is set to “REJECT”  </w:t>
            </w:r>
          </w:p>
        </w:tc>
        <w:tc>
          <w:tcPr>
            <w:tcW w:w="5670" w:type="dxa"/>
          </w:tcPr>
          <w:p w14:paraId="6474BFF7" w14:textId="77777777" w:rsidR="00DC03A4" w:rsidRPr="00E33D85" w:rsidRDefault="00DC03A4" w:rsidP="00FE53FB">
            <w:pPr>
              <w:spacing w:after="0" w:line="240" w:lineRule="auto"/>
            </w:pPr>
            <w:r w:rsidRPr="00E33D85">
              <w:t>Read order from the order table; update the status in demandware</w:t>
            </w:r>
          </w:p>
          <w:p w14:paraId="6DF5547F" w14:textId="77777777" w:rsidR="00DC03A4" w:rsidRPr="00E33D85" w:rsidRDefault="00DC03A4" w:rsidP="00FE53FB">
            <w:pPr>
              <w:spacing w:after="0" w:line="240" w:lineRule="auto"/>
            </w:pPr>
            <w:r w:rsidRPr="00E33D85">
              <w:t>The order statuses modified after conversion detail report ran successfully</w:t>
            </w:r>
          </w:p>
          <w:p w14:paraId="77B7904F" w14:textId="77777777" w:rsidR="00DC03A4" w:rsidRPr="00E33D85" w:rsidRDefault="00DC03A4" w:rsidP="00FE53FB">
            <w:pPr>
              <w:spacing w:after="0" w:line="240" w:lineRule="auto"/>
            </w:pPr>
            <w:r w:rsidRPr="00E33D85">
              <w:t>Order Status as CANCELLED</w:t>
            </w:r>
          </w:p>
        </w:tc>
      </w:tr>
    </w:tbl>
    <w:p w14:paraId="140AE477" w14:textId="77777777" w:rsidR="00DC03A4" w:rsidRPr="00E33D85" w:rsidRDefault="00DC03A4" w:rsidP="00DC03A4">
      <w:pPr>
        <w:pStyle w:val="Heading3"/>
        <w:rPr>
          <w:rFonts w:asciiTheme="minorHAnsi" w:hAnsiTheme="minorHAnsi"/>
        </w:rPr>
      </w:pPr>
      <w:bookmarkStart w:id="136" w:name="_Toc491351823"/>
      <w:bookmarkStart w:id="137" w:name="_Toc491681301"/>
      <w:bookmarkStart w:id="138" w:name="_Toc492046325"/>
      <w:r>
        <w:rPr>
          <w:rFonts w:asciiTheme="minorHAnsi" w:hAnsiTheme="minorHAnsi"/>
        </w:rPr>
        <w:lastRenderedPageBreak/>
        <w:t>Alternate Payment Check Status Job</w:t>
      </w:r>
      <w:bookmarkEnd w:id="136"/>
      <w:bookmarkEnd w:id="137"/>
      <w:bookmarkEnd w:id="138"/>
    </w:p>
    <w:p w14:paraId="00EB6BEC" w14:textId="77777777"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49"/>
        <w:gridCol w:w="1421"/>
        <w:gridCol w:w="1913"/>
        <w:gridCol w:w="2287"/>
        <w:gridCol w:w="3018"/>
      </w:tblGrid>
      <w:tr w:rsidR="00DC03A4" w:rsidRPr="00E33D85" w14:paraId="763B744C" w14:textId="77777777" w:rsidTr="00FE53FB">
        <w:tc>
          <w:tcPr>
            <w:tcW w:w="1549" w:type="dxa"/>
            <w:shd w:val="clear" w:color="auto" w:fill="BFBFBF" w:themeFill="background1" w:themeFillShade="BF"/>
          </w:tcPr>
          <w:p w14:paraId="6297E32C" w14:textId="77777777" w:rsidR="00DC03A4" w:rsidRPr="00E33D85" w:rsidRDefault="00DC03A4" w:rsidP="00FE53FB">
            <w:pPr>
              <w:spacing w:after="0" w:line="240" w:lineRule="auto"/>
              <w:rPr>
                <w:b/>
                <w:bCs/>
                <w:color w:val="000000"/>
              </w:rPr>
            </w:pPr>
            <w:r>
              <w:rPr>
                <w:b/>
                <w:bCs/>
                <w:color w:val="000000"/>
              </w:rPr>
              <w:t>Decision</w:t>
            </w:r>
          </w:p>
        </w:tc>
        <w:tc>
          <w:tcPr>
            <w:tcW w:w="1421" w:type="dxa"/>
            <w:shd w:val="clear" w:color="auto" w:fill="BFBFBF" w:themeFill="background1" w:themeFillShade="BF"/>
          </w:tcPr>
          <w:p w14:paraId="77F2EFCA" w14:textId="77777777" w:rsidR="00DC03A4" w:rsidRDefault="00DC03A4" w:rsidP="00FE53FB">
            <w:pPr>
              <w:spacing w:after="0" w:line="240" w:lineRule="auto"/>
              <w:rPr>
                <w:b/>
                <w:bCs/>
                <w:color w:val="000000"/>
              </w:rPr>
            </w:pPr>
            <w:r>
              <w:rPr>
                <w:b/>
                <w:bCs/>
                <w:color w:val="000000"/>
              </w:rPr>
              <w:t>Reason Code</w:t>
            </w:r>
          </w:p>
        </w:tc>
        <w:tc>
          <w:tcPr>
            <w:tcW w:w="1913" w:type="dxa"/>
            <w:shd w:val="clear" w:color="auto" w:fill="BFBFBF" w:themeFill="background1" w:themeFillShade="BF"/>
          </w:tcPr>
          <w:p w14:paraId="3DE617C3" w14:textId="77777777" w:rsidR="00DC03A4" w:rsidRDefault="00DC03A4" w:rsidP="00FE53FB">
            <w:pPr>
              <w:spacing w:after="0" w:line="240" w:lineRule="auto"/>
              <w:rPr>
                <w:b/>
                <w:bCs/>
                <w:color w:val="000000"/>
              </w:rPr>
            </w:pPr>
            <w:r>
              <w:rPr>
                <w:b/>
                <w:bCs/>
                <w:color w:val="000000"/>
              </w:rPr>
              <w:t>Payment Status</w:t>
            </w:r>
          </w:p>
        </w:tc>
        <w:tc>
          <w:tcPr>
            <w:tcW w:w="2287" w:type="dxa"/>
            <w:shd w:val="clear" w:color="auto" w:fill="BFBFBF" w:themeFill="background1" w:themeFillShade="BF"/>
          </w:tcPr>
          <w:p w14:paraId="3F2A6596" w14:textId="77777777" w:rsidR="00DC03A4" w:rsidRPr="00E33D85" w:rsidRDefault="00DC03A4" w:rsidP="00FE53FB">
            <w:pPr>
              <w:spacing w:after="0" w:line="240" w:lineRule="auto"/>
              <w:rPr>
                <w:b/>
                <w:bCs/>
                <w:color w:val="000000"/>
              </w:rPr>
            </w:pPr>
            <w:r>
              <w:rPr>
                <w:b/>
                <w:bCs/>
                <w:color w:val="000000"/>
              </w:rPr>
              <w:t>Description</w:t>
            </w:r>
          </w:p>
        </w:tc>
        <w:tc>
          <w:tcPr>
            <w:tcW w:w="3018" w:type="dxa"/>
            <w:shd w:val="clear" w:color="auto" w:fill="BFBFBF" w:themeFill="background1" w:themeFillShade="BF"/>
          </w:tcPr>
          <w:p w14:paraId="58880BD9" w14:textId="77777777" w:rsidR="00DC03A4" w:rsidRPr="00E33D85" w:rsidRDefault="00DC03A4" w:rsidP="00FE53FB">
            <w:pPr>
              <w:spacing w:after="0" w:line="240" w:lineRule="auto"/>
              <w:rPr>
                <w:b/>
                <w:bCs/>
                <w:color w:val="000000"/>
              </w:rPr>
            </w:pPr>
            <w:r w:rsidRPr="00E33D85">
              <w:rPr>
                <w:b/>
                <w:bCs/>
                <w:color w:val="000000"/>
              </w:rPr>
              <w:t>Result</w:t>
            </w:r>
          </w:p>
        </w:tc>
      </w:tr>
      <w:tr w:rsidR="00DC03A4" w:rsidRPr="00E33D85" w14:paraId="6505AB93" w14:textId="77777777" w:rsidTr="00FE53FB">
        <w:tc>
          <w:tcPr>
            <w:tcW w:w="1549" w:type="dxa"/>
          </w:tcPr>
          <w:p w14:paraId="61E97A19" w14:textId="77777777" w:rsidR="00DC03A4" w:rsidRPr="00E33D85" w:rsidRDefault="00DC03A4" w:rsidP="00FE53FB">
            <w:pPr>
              <w:spacing w:after="0" w:line="240" w:lineRule="auto"/>
            </w:pPr>
            <w:r>
              <w:t>ACCEPT</w:t>
            </w:r>
          </w:p>
        </w:tc>
        <w:tc>
          <w:tcPr>
            <w:tcW w:w="1421" w:type="dxa"/>
          </w:tcPr>
          <w:p w14:paraId="54FDFFE6" w14:textId="77777777" w:rsidR="00DC03A4" w:rsidRDefault="00DC03A4" w:rsidP="00FE53FB">
            <w:pPr>
              <w:spacing w:after="0" w:line="240" w:lineRule="auto"/>
            </w:pPr>
            <w:r>
              <w:t>100</w:t>
            </w:r>
          </w:p>
        </w:tc>
        <w:tc>
          <w:tcPr>
            <w:tcW w:w="1913" w:type="dxa"/>
          </w:tcPr>
          <w:p w14:paraId="2F4F0D32" w14:textId="77777777" w:rsidR="00DC03A4" w:rsidRDefault="00DC03A4" w:rsidP="00FE53FB">
            <w:pPr>
              <w:spacing w:after="0" w:line="240" w:lineRule="auto"/>
            </w:pPr>
            <w:r>
              <w:t>COMPLETED</w:t>
            </w:r>
          </w:p>
          <w:p w14:paraId="06BA0D8F" w14:textId="77777777" w:rsidR="00DC03A4" w:rsidRDefault="00DC03A4" w:rsidP="00FE53FB">
            <w:pPr>
              <w:spacing w:after="0" w:line="240" w:lineRule="auto"/>
            </w:pPr>
            <w:r>
              <w:t>authorized</w:t>
            </w:r>
          </w:p>
          <w:p w14:paraId="2AA6EAFC" w14:textId="77777777" w:rsidR="00DC03A4" w:rsidRDefault="00DC03A4" w:rsidP="00FE53FB">
            <w:pPr>
              <w:spacing w:after="0" w:line="240" w:lineRule="auto"/>
            </w:pPr>
            <w:r>
              <w:t>settled</w:t>
            </w:r>
          </w:p>
          <w:p w14:paraId="60919CB0" w14:textId="77777777" w:rsidR="00DC03A4" w:rsidRDefault="00DC03A4" w:rsidP="00FE53FB">
            <w:pPr>
              <w:spacing w:after="0" w:line="240" w:lineRule="auto"/>
            </w:pPr>
          </w:p>
        </w:tc>
        <w:tc>
          <w:tcPr>
            <w:tcW w:w="2287" w:type="dxa"/>
          </w:tcPr>
          <w:p w14:paraId="4D34EF4B" w14:textId="77777777" w:rsidR="00DC03A4" w:rsidRPr="00E33D85" w:rsidRDefault="00DC03A4" w:rsidP="00FE53FB">
            <w:pPr>
              <w:spacing w:after="0" w:line="240" w:lineRule="auto"/>
            </w:pPr>
            <w:r w:rsidRPr="00A55D32">
              <w:t>Successful transaction.</w:t>
            </w:r>
          </w:p>
        </w:tc>
        <w:tc>
          <w:tcPr>
            <w:tcW w:w="3018" w:type="dxa"/>
          </w:tcPr>
          <w:p w14:paraId="02CCE48B" w14:textId="77777777" w:rsidR="00DC03A4" w:rsidRPr="00E33D85" w:rsidRDefault="00DC03A4" w:rsidP="00FE53FB">
            <w:pPr>
              <w:spacing w:after="0" w:line="240" w:lineRule="auto"/>
            </w:pPr>
            <w:r w:rsidRPr="00E33D85">
              <w:t>Read order from the order table; Update the status in demandware</w:t>
            </w:r>
          </w:p>
          <w:p w14:paraId="0968693D" w14:textId="77777777" w:rsidR="00DC03A4" w:rsidRPr="00E33D85" w:rsidRDefault="00DC03A4" w:rsidP="00FE53FB">
            <w:pPr>
              <w:spacing w:after="0" w:line="240" w:lineRule="auto"/>
            </w:pPr>
            <w:r w:rsidRPr="00E33D85">
              <w:t>The order statuses modified after conversion detail report ran successfully</w:t>
            </w:r>
          </w:p>
          <w:p w14:paraId="0599FA3F" w14:textId="77777777" w:rsidR="00DC03A4" w:rsidRPr="00E33D85" w:rsidRDefault="00DC03A4" w:rsidP="00FE53FB">
            <w:pPr>
              <w:spacing w:after="0" w:line="240" w:lineRule="auto"/>
            </w:pPr>
            <w:r w:rsidRPr="00E33D85">
              <w:t>Order Confirmation Status as CONFIRMED</w:t>
            </w:r>
          </w:p>
          <w:p w14:paraId="7F21E604" w14:textId="77777777" w:rsidR="00DC03A4" w:rsidRPr="00E33D85" w:rsidRDefault="00DC03A4" w:rsidP="00FE53FB">
            <w:pPr>
              <w:spacing w:after="0" w:line="240" w:lineRule="auto"/>
            </w:pPr>
            <w:r w:rsidRPr="00E33D85">
              <w:t>Order Status as NEW/OPEN</w:t>
            </w:r>
          </w:p>
          <w:p w14:paraId="52821FAA" w14:textId="77777777" w:rsidR="00DC03A4" w:rsidRPr="00E33D85" w:rsidRDefault="00DC03A4" w:rsidP="00FE53FB">
            <w:pPr>
              <w:spacing w:after="0" w:line="240" w:lineRule="auto"/>
            </w:pPr>
            <w:r w:rsidRPr="00E33D85">
              <w:t>Export Status as Ready For Export</w:t>
            </w:r>
          </w:p>
        </w:tc>
      </w:tr>
      <w:tr w:rsidR="00DC03A4" w:rsidRPr="00E33D85" w14:paraId="4383E16D" w14:textId="77777777" w:rsidTr="00FE53FB">
        <w:tc>
          <w:tcPr>
            <w:tcW w:w="1549" w:type="dxa"/>
          </w:tcPr>
          <w:p w14:paraId="2594190B" w14:textId="77777777" w:rsidR="00DC03A4" w:rsidRPr="00E33D85" w:rsidRDefault="00DC03A4" w:rsidP="00FE53FB">
            <w:pPr>
              <w:spacing w:after="0" w:line="240" w:lineRule="auto"/>
            </w:pPr>
            <w:r>
              <w:t>ACCEPT</w:t>
            </w:r>
          </w:p>
        </w:tc>
        <w:tc>
          <w:tcPr>
            <w:tcW w:w="1421" w:type="dxa"/>
          </w:tcPr>
          <w:p w14:paraId="3D919164" w14:textId="77777777" w:rsidR="00DC03A4" w:rsidRPr="00E33D85" w:rsidRDefault="00DC03A4" w:rsidP="00FE53FB">
            <w:pPr>
              <w:spacing w:after="0" w:line="240" w:lineRule="auto"/>
            </w:pPr>
            <w:r>
              <w:t>100</w:t>
            </w:r>
          </w:p>
        </w:tc>
        <w:tc>
          <w:tcPr>
            <w:tcW w:w="1913" w:type="dxa"/>
          </w:tcPr>
          <w:p w14:paraId="14836D5E" w14:textId="77777777" w:rsidR="00DC03A4" w:rsidRDefault="00DC03A4" w:rsidP="00FE53FB">
            <w:pPr>
              <w:spacing w:after="0" w:line="240" w:lineRule="auto"/>
            </w:pPr>
            <w:r>
              <w:t>PENDING</w:t>
            </w:r>
          </w:p>
          <w:p w14:paraId="11075FEE" w14:textId="77777777" w:rsidR="00DC03A4" w:rsidRPr="00E33D85" w:rsidRDefault="00DC03A4" w:rsidP="00FE53FB">
            <w:pPr>
              <w:spacing w:after="0" w:line="240" w:lineRule="auto"/>
            </w:pPr>
            <w:r>
              <w:t>pending</w:t>
            </w:r>
          </w:p>
        </w:tc>
        <w:tc>
          <w:tcPr>
            <w:tcW w:w="2287" w:type="dxa"/>
          </w:tcPr>
          <w:p w14:paraId="62F7EA73" w14:textId="77777777" w:rsidR="00DC03A4" w:rsidRPr="00E33D85" w:rsidRDefault="00DC03A4" w:rsidP="00FE53FB">
            <w:pPr>
              <w:spacing w:after="0" w:line="240" w:lineRule="auto"/>
            </w:pPr>
            <w:r w:rsidRPr="00A55D32">
              <w:t>Successful transaction.</w:t>
            </w:r>
          </w:p>
        </w:tc>
        <w:tc>
          <w:tcPr>
            <w:tcW w:w="3018" w:type="dxa"/>
          </w:tcPr>
          <w:p w14:paraId="5BEA386F" w14:textId="77777777" w:rsidR="00DC03A4" w:rsidRPr="00E33D85" w:rsidRDefault="00DC03A4" w:rsidP="00FE53FB">
            <w:pPr>
              <w:spacing w:after="0" w:line="240" w:lineRule="auto"/>
            </w:pPr>
            <w:r>
              <w:t>No Demandware Order status updated</w:t>
            </w:r>
          </w:p>
        </w:tc>
      </w:tr>
      <w:tr w:rsidR="00DC03A4" w:rsidRPr="00E33D85" w14:paraId="4DBC3D55" w14:textId="77777777" w:rsidTr="00FE53FB">
        <w:tc>
          <w:tcPr>
            <w:tcW w:w="1549" w:type="dxa"/>
          </w:tcPr>
          <w:p w14:paraId="356BEA0A" w14:textId="77777777" w:rsidR="00DC03A4" w:rsidRDefault="00DC03A4" w:rsidP="00FE53FB">
            <w:pPr>
              <w:spacing w:after="0" w:line="240" w:lineRule="auto"/>
            </w:pPr>
            <w:r>
              <w:t>ACCEPT</w:t>
            </w:r>
          </w:p>
        </w:tc>
        <w:tc>
          <w:tcPr>
            <w:tcW w:w="1421" w:type="dxa"/>
          </w:tcPr>
          <w:p w14:paraId="07FE5A80" w14:textId="77777777" w:rsidR="00DC03A4" w:rsidRDefault="00DC03A4" w:rsidP="00FE53FB">
            <w:pPr>
              <w:spacing w:after="0" w:line="240" w:lineRule="auto"/>
            </w:pPr>
            <w:r>
              <w:t>100</w:t>
            </w:r>
          </w:p>
        </w:tc>
        <w:tc>
          <w:tcPr>
            <w:tcW w:w="1913" w:type="dxa"/>
          </w:tcPr>
          <w:p w14:paraId="43E2A44F" w14:textId="77777777" w:rsidR="00DC03A4" w:rsidRPr="00324A96" w:rsidRDefault="00DC03A4" w:rsidP="00FE53FB">
            <w:pPr>
              <w:spacing w:after="0" w:line="240" w:lineRule="auto"/>
            </w:pPr>
            <w:r w:rsidRPr="00324A96">
              <w:t>ABANDONED</w:t>
            </w:r>
          </w:p>
          <w:p w14:paraId="68C6534C" w14:textId="77777777" w:rsidR="00DC03A4" w:rsidRPr="00324A96" w:rsidRDefault="00DC03A4" w:rsidP="00FE53FB">
            <w:pPr>
              <w:spacing w:after="0" w:line="240" w:lineRule="auto"/>
            </w:pPr>
            <w:r w:rsidRPr="00324A96">
              <w:t>TRADE_NOT_EXIST</w:t>
            </w:r>
          </w:p>
          <w:p w14:paraId="1B767A54" w14:textId="77777777" w:rsidR="00DC03A4" w:rsidRPr="00324A96" w:rsidRDefault="00DC03A4" w:rsidP="00FE53FB">
            <w:pPr>
              <w:spacing w:after="0" w:line="240" w:lineRule="auto"/>
            </w:pPr>
            <w:r w:rsidRPr="00324A96">
              <w:t>Failed</w:t>
            </w:r>
          </w:p>
          <w:p w14:paraId="2B3FBBB0" w14:textId="77777777" w:rsidR="00DC03A4" w:rsidRDefault="00DC03A4" w:rsidP="00FE53FB">
            <w:pPr>
              <w:spacing w:after="0" w:line="240" w:lineRule="auto"/>
            </w:pPr>
            <w:r w:rsidRPr="00324A96">
              <w:t>abandoned</w:t>
            </w:r>
          </w:p>
        </w:tc>
        <w:tc>
          <w:tcPr>
            <w:tcW w:w="2287" w:type="dxa"/>
          </w:tcPr>
          <w:p w14:paraId="47101A3E" w14:textId="77777777" w:rsidR="00DC03A4" w:rsidRPr="00A55D32" w:rsidRDefault="00DC03A4" w:rsidP="00FE53FB">
            <w:pPr>
              <w:spacing w:after="0" w:line="240" w:lineRule="auto"/>
            </w:pPr>
            <w:r w:rsidRPr="00A55D32">
              <w:t>Successful transaction.</w:t>
            </w:r>
          </w:p>
        </w:tc>
        <w:tc>
          <w:tcPr>
            <w:tcW w:w="3018" w:type="dxa"/>
          </w:tcPr>
          <w:p w14:paraId="4FCB850E" w14:textId="77777777" w:rsidR="00DC03A4" w:rsidRDefault="00DC03A4" w:rsidP="00FE53FB">
            <w:pPr>
              <w:spacing w:after="0" w:line="240" w:lineRule="auto"/>
            </w:pPr>
            <w:r>
              <w:t>Oder FAILED in Demandware</w:t>
            </w:r>
          </w:p>
        </w:tc>
      </w:tr>
      <w:tr w:rsidR="00DC03A4" w:rsidRPr="00E33D85" w14:paraId="39696560" w14:textId="77777777" w:rsidTr="00FE53FB">
        <w:tc>
          <w:tcPr>
            <w:tcW w:w="1549" w:type="dxa"/>
          </w:tcPr>
          <w:p w14:paraId="4989B826" w14:textId="77777777" w:rsidR="00DC03A4" w:rsidRDefault="00DC03A4" w:rsidP="00FE53FB">
            <w:pPr>
              <w:spacing w:after="0" w:line="240" w:lineRule="auto"/>
            </w:pPr>
            <w:r>
              <w:t>REJECT/FAILED</w:t>
            </w:r>
          </w:p>
        </w:tc>
        <w:tc>
          <w:tcPr>
            <w:tcW w:w="1421" w:type="dxa"/>
          </w:tcPr>
          <w:p w14:paraId="436A7494" w14:textId="77777777" w:rsidR="00DC03A4" w:rsidRDefault="00DC03A4" w:rsidP="00FE53FB">
            <w:pPr>
              <w:spacing w:after="0" w:line="240" w:lineRule="auto"/>
            </w:pPr>
            <w:r>
              <w:t>102,150,203,</w:t>
            </w:r>
          </w:p>
          <w:p w14:paraId="66072562" w14:textId="77777777" w:rsidR="00DC03A4" w:rsidRDefault="00DC03A4" w:rsidP="00FE53FB">
            <w:pPr>
              <w:spacing w:after="0" w:line="240" w:lineRule="auto"/>
            </w:pPr>
            <w:r>
              <w:t>204,233</w:t>
            </w:r>
          </w:p>
        </w:tc>
        <w:tc>
          <w:tcPr>
            <w:tcW w:w="1913" w:type="dxa"/>
          </w:tcPr>
          <w:p w14:paraId="3B3215B7" w14:textId="77777777" w:rsidR="00DC03A4" w:rsidRPr="00324A96" w:rsidRDefault="00DC03A4" w:rsidP="00FE53FB">
            <w:pPr>
              <w:spacing w:after="0" w:line="240" w:lineRule="auto"/>
            </w:pPr>
            <w:r>
              <w:t>failed</w:t>
            </w:r>
          </w:p>
        </w:tc>
        <w:tc>
          <w:tcPr>
            <w:tcW w:w="2287" w:type="dxa"/>
          </w:tcPr>
          <w:p w14:paraId="0B77E3A7" w14:textId="77777777" w:rsidR="00DC03A4" w:rsidRPr="00A55D32" w:rsidRDefault="00DC03A4" w:rsidP="00FE53FB">
            <w:pPr>
              <w:spacing w:after="0" w:line="240" w:lineRule="auto"/>
            </w:pPr>
            <w:r w:rsidRPr="00A55D32">
              <w:t>One or more fields in the request contain invalid data.</w:t>
            </w:r>
          </w:p>
          <w:p w14:paraId="11652CCD" w14:textId="77777777" w:rsidR="00DC03A4" w:rsidRPr="00A55D32" w:rsidRDefault="00DC03A4" w:rsidP="00FE53FB">
            <w:pPr>
              <w:spacing w:after="0" w:line="240" w:lineRule="auto"/>
            </w:pPr>
            <w:r w:rsidRPr="00A55D32">
              <w:t>Processor declined the transaction because of funding source problems, or the transaction was flagged as high risk.</w:t>
            </w:r>
          </w:p>
          <w:p w14:paraId="7174719D" w14:textId="77777777" w:rsidR="00DC03A4" w:rsidRPr="00A55D32" w:rsidRDefault="00DC03A4" w:rsidP="00FE53FB">
            <w:pPr>
              <w:spacing w:after="0" w:line="240" w:lineRule="auto"/>
            </w:pPr>
            <w:r w:rsidRPr="00A55D32">
              <w:t>Payment declined because of insufficient funds in the account</w:t>
            </w:r>
          </w:p>
          <w:p w14:paraId="1B377645" w14:textId="77777777" w:rsidR="00DC03A4" w:rsidRPr="00A55D32" w:rsidRDefault="00DC03A4" w:rsidP="00FE53FB">
            <w:pPr>
              <w:spacing w:after="0" w:line="240" w:lineRule="auto"/>
            </w:pPr>
            <w:r w:rsidRPr="00A55D32">
              <w:t>Processor declined the transaction because of tax errors or government compliance errors</w:t>
            </w:r>
          </w:p>
        </w:tc>
        <w:tc>
          <w:tcPr>
            <w:tcW w:w="3018" w:type="dxa"/>
          </w:tcPr>
          <w:p w14:paraId="39C0EDA3" w14:textId="77777777" w:rsidR="00DC03A4" w:rsidRDefault="00DC03A4" w:rsidP="00FE53FB">
            <w:pPr>
              <w:spacing w:after="0" w:line="240" w:lineRule="auto"/>
            </w:pPr>
            <w:r>
              <w:t>Oder FAILED in Demandware</w:t>
            </w:r>
          </w:p>
        </w:tc>
      </w:tr>
    </w:tbl>
    <w:p w14:paraId="1B62E194" w14:textId="77777777" w:rsidR="00DC03A4" w:rsidRPr="00E33D85" w:rsidRDefault="00DC03A4" w:rsidP="00DC03A4">
      <w:pPr>
        <w:pStyle w:val="Heading3"/>
        <w:rPr>
          <w:rFonts w:asciiTheme="minorHAnsi" w:hAnsiTheme="minorHAnsi"/>
        </w:rPr>
      </w:pPr>
      <w:bookmarkStart w:id="139" w:name="_Toc491351832"/>
      <w:bookmarkStart w:id="140" w:name="_Toc491681302"/>
      <w:bookmarkStart w:id="141" w:name="_Toc492046326"/>
      <w:r>
        <w:rPr>
          <w:rFonts w:asciiTheme="minorHAnsi" w:hAnsiTheme="minorHAnsi"/>
        </w:rPr>
        <w:t xml:space="preserve">CyberSource Decision and DW </w:t>
      </w:r>
      <w:r w:rsidRPr="00E33D85">
        <w:rPr>
          <w:rFonts w:asciiTheme="minorHAnsi" w:hAnsiTheme="minorHAnsi"/>
        </w:rPr>
        <w:t>Order Status Mapping</w:t>
      </w:r>
      <w:bookmarkEnd w:id="139"/>
      <w:bookmarkEnd w:id="140"/>
      <w:bookmarkEnd w:id="141"/>
    </w:p>
    <w:p w14:paraId="3B74AC1B" w14:textId="77777777" w:rsidR="00DC03A4" w:rsidRPr="00E33D85" w:rsidRDefault="00DC03A4" w:rsidP="003C3632">
      <w:pPr>
        <w:pStyle w:val="BodyText"/>
      </w:pPr>
    </w:p>
    <w:tbl>
      <w:tblPr>
        <w:tblW w:w="0" w:type="auto"/>
        <w:tblCellMar>
          <w:left w:w="0" w:type="dxa"/>
          <w:right w:w="0" w:type="dxa"/>
        </w:tblCellMar>
        <w:tblLook w:val="04A0" w:firstRow="1" w:lastRow="0" w:firstColumn="1" w:lastColumn="0" w:noHBand="0" w:noVBand="1"/>
      </w:tblPr>
      <w:tblGrid>
        <w:gridCol w:w="1803"/>
        <w:gridCol w:w="1635"/>
        <w:gridCol w:w="2250"/>
        <w:gridCol w:w="1890"/>
        <w:gridCol w:w="2700"/>
      </w:tblGrid>
      <w:tr w:rsidR="00DC03A4" w:rsidRPr="00E33D85" w14:paraId="4AFDB8E0" w14:textId="77777777" w:rsidTr="00FE53FB">
        <w:tc>
          <w:tcPr>
            <w:tcW w:w="1803" w:type="dxa"/>
            <w:tcBorders>
              <w:top w:val="single" w:sz="8" w:space="0" w:color="auto"/>
              <w:left w:val="single" w:sz="8" w:space="0" w:color="auto"/>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14:paraId="05FB4A46" w14:textId="77777777" w:rsidR="00DC03A4" w:rsidRPr="00E33D85" w:rsidRDefault="00DC03A4" w:rsidP="00FE53FB">
            <w:pPr>
              <w:spacing w:after="0" w:line="240" w:lineRule="auto"/>
              <w:rPr>
                <w:rFonts w:cs="Calibri"/>
                <w:b/>
                <w:sz w:val="24"/>
                <w:szCs w:val="24"/>
              </w:rPr>
            </w:pPr>
            <w:r w:rsidRPr="00E33D85">
              <w:rPr>
                <w:b/>
                <w:sz w:val="24"/>
                <w:szCs w:val="24"/>
              </w:rPr>
              <w:t>CYB Status</w:t>
            </w:r>
          </w:p>
        </w:tc>
        <w:tc>
          <w:tcPr>
            <w:tcW w:w="1635"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14:paraId="145D1754" w14:textId="77777777" w:rsidR="00DC03A4" w:rsidRPr="00E33D85" w:rsidRDefault="00DC03A4" w:rsidP="00FE53FB">
            <w:pPr>
              <w:spacing w:after="0" w:line="240" w:lineRule="auto"/>
              <w:rPr>
                <w:rFonts w:cs="Calibri"/>
                <w:b/>
                <w:sz w:val="24"/>
                <w:szCs w:val="24"/>
              </w:rPr>
            </w:pPr>
            <w:r w:rsidRPr="00E33D85">
              <w:rPr>
                <w:b/>
                <w:sz w:val="24"/>
                <w:szCs w:val="24"/>
              </w:rPr>
              <w:t>Order Status</w:t>
            </w:r>
          </w:p>
        </w:tc>
        <w:tc>
          <w:tcPr>
            <w:tcW w:w="2250"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14:paraId="5254B852" w14:textId="77777777" w:rsidR="00DC03A4" w:rsidRPr="00E33D85" w:rsidRDefault="00DC03A4" w:rsidP="00FE53FB">
            <w:pPr>
              <w:spacing w:after="0" w:line="240" w:lineRule="auto"/>
              <w:rPr>
                <w:rFonts w:cs="Calibri"/>
                <w:b/>
                <w:sz w:val="24"/>
                <w:szCs w:val="24"/>
              </w:rPr>
            </w:pPr>
            <w:r w:rsidRPr="00E33D85">
              <w:rPr>
                <w:b/>
                <w:sz w:val="24"/>
                <w:szCs w:val="24"/>
              </w:rPr>
              <w:t>Confirmation status</w:t>
            </w:r>
          </w:p>
        </w:tc>
        <w:tc>
          <w:tcPr>
            <w:tcW w:w="1890"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14:paraId="17301495" w14:textId="77777777" w:rsidR="00DC03A4" w:rsidRPr="00E33D85" w:rsidRDefault="00DC03A4" w:rsidP="00FE53FB">
            <w:pPr>
              <w:spacing w:after="0" w:line="240" w:lineRule="auto"/>
              <w:rPr>
                <w:rFonts w:cs="Calibri"/>
                <w:b/>
                <w:sz w:val="24"/>
                <w:szCs w:val="24"/>
              </w:rPr>
            </w:pPr>
            <w:r w:rsidRPr="00E33D85">
              <w:rPr>
                <w:b/>
                <w:sz w:val="24"/>
                <w:szCs w:val="24"/>
              </w:rPr>
              <w:t>Payment status</w:t>
            </w:r>
          </w:p>
        </w:tc>
        <w:tc>
          <w:tcPr>
            <w:tcW w:w="2700"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14:paraId="2A925619" w14:textId="77777777" w:rsidR="00DC03A4" w:rsidRPr="00E33D85" w:rsidRDefault="00DC03A4" w:rsidP="00FE53FB">
            <w:pPr>
              <w:spacing w:after="0" w:line="240" w:lineRule="auto"/>
              <w:rPr>
                <w:rFonts w:cs="Calibri"/>
                <w:b/>
                <w:sz w:val="24"/>
                <w:szCs w:val="24"/>
              </w:rPr>
            </w:pPr>
            <w:r w:rsidRPr="00E33D85">
              <w:rPr>
                <w:b/>
                <w:sz w:val="24"/>
                <w:szCs w:val="24"/>
              </w:rPr>
              <w:t>Export status</w:t>
            </w:r>
          </w:p>
        </w:tc>
      </w:tr>
      <w:tr w:rsidR="00DC03A4" w:rsidRPr="00E33D85" w14:paraId="68C8C3C9" w14:textId="77777777" w:rsidTr="00FE53FB">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2AA4145" w14:textId="77777777" w:rsidR="00DC03A4" w:rsidRPr="00E33D85" w:rsidRDefault="00DC03A4" w:rsidP="00FE53FB">
            <w:pPr>
              <w:spacing w:after="0" w:line="240" w:lineRule="auto"/>
              <w:rPr>
                <w:rFonts w:cs="Calibri"/>
                <w:sz w:val="24"/>
                <w:szCs w:val="24"/>
              </w:rPr>
            </w:pPr>
            <w:r w:rsidRPr="00E33D85">
              <w:rPr>
                <w:sz w:val="24"/>
                <w:szCs w:val="24"/>
              </w:rPr>
              <w:lastRenderedPageBreak/>
              <w:t>Auth/Accept</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14:paraId="5896AA03" w14:textId="77777777" w:rsidR="00DC03A4" w:rsidRPr="00E33D85" w:rsidRDefault="00DC03A4" w:rsidP="00FE53FB">
            <w:pPr>
              <w:spacing w:after="0" w:line="240" w:lineRule="auto"/>
              <w:rPr>
                <w:rFonts w:cs="Calibri"/>
                <w:sz w:val="24"/>
                <w:szCs w:val="24"/>
              </w:rPr>
            </w:pPr>
            <w:r w:rsidRPr="00E33D85">
              <w:rPr>
                <w:sz w:val="24"/>
                <w:szCs w:val="24"/>
              </w:rPr>
              <w:t>New/Open</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14:paraId="27052CE8" w14:textId="77777777" w:rsidR="00DC03A4" w:rsidRPr="00E33D85" w:rsidRDefault="00DC03A4" w:rsidP="00FE53FB">
            <w:pPr>
              <w:spacing w:after="0" w:line="240" w:lineRule="auto"/>
              <w:rPr>
                <w:rFonts w:cs="Calibri"/>
                <w:sz w:val="24"/>
                <w:szCs w:val="24"/>
              </w:rPr>
            </w:pPr>
            <w:r w:rsidRPr="00E33D85">
              <w:rPr>
                <w:sz w:val="24"/>
                <w:szCs w:val="24"/>
              </w:rPr>
              <w:t>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0C987569" w14:textId="77777777" w:rsidR="00DC03A4" w:rsidRPr="00E33D85" w:rsidRDefault="00DC03A4" w:rsidP="00FE53FB">
            <w:pPr>
              <w:spacing w:after="0" w:line="240" w:lineRule="auto"/>
              <w:rPr>
                <w:rFonts w:cs="Calibri"/>
                <w:sz w:val="24"/>
                <w:szCs w:val="24"/>
              </w:rPr>
            </w:pPr>
            <w:r w:rsidRPr="00E33D85">
              <w:rPr>
                <w:sz w:val="24"/>
                <w:szCs w:val="24"/>
              </w:rPr>
              <w:t>Not Paid</w:t>
            </w:r>
          </w:p>
        </w:tc>
        <w:tc>
          <w:tcPr>
            <w:tcW w:w="2700" w:type="dxa"/>
            <w:tcBorders>
              <w:top w:val="nil"/>
              <w:left w:val="nil"/>
              <w:bottom w:val="single" w:sz="8" w:space="0" w:color="auto"/>
              <w:right w:val="single" w:sz="8" w:space="0" w:color="auto"/>
            </w:tcBorders>
            <w:tcMar>
              <w:top w:w="0" w:type="dxa"/>
              <w:left w:w="108" w:type="dxa"/>
              <w:bottom w:w="0" w:type="dxa"/>
              <w:right w:w="108" w:type="dxa"/>
            </w:tcMar>
            <w:hideMark/>
          </w:tcPr>
          <w:p w14:paraId="4FDCE84D" w14:textId="77777777" w:rsidR="00DC03A4" w:rsidRPr="00E33D85" w:rsidRDefault="00DC03A4" w:rsidP="00FE53FB">
            <w:pPr>
              <w:spacing w:after="0" w:line="240" w:lineRule="auto"/>
              <w:rPr>
                <w:rFonts w:cs="Calibri"/>
                <w:sz w:val="24"/>
                <w:szCs w:val="24"/>
              </w:rPr>
            </w:pPr>
            <w:r w:rsidRPr="00E33D85">
              <w:rPr>
                <w:sz w:val="24"/>
                <w:szCs w:val="24"/>
              </w:rPr>
              <w:t>Ready for export</w:t>
            </w:r>
          </w:p>
        </w:tc>
      </w:tr>
      <w:tr w:rsidR="00DC03A4" w:rsidRPr="00E33D85" w14:paraId="53515130" w14:textId="77777777" w:rsidTr="00FE53FB">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90BF2D9" w14:textId="77777777" w:rsidR="00DC03A4" w:rsidRPr="00E33D85" w:rsidRDefault="00DC03A4" w:rsidP="00FE53FB">
            <w:pPr>
              <w:spacing w:after="0" w:line="240" w:lineRule="auto"/>
              <w:rPr>
                <w:rFonts w:cs="Calibri"/>
                <w:sz w:val="24"/>
                <w:szCs w:val="24"/>
              </w:rPr>
            </w:pPr>
            <w:r w:rsidRPr="00E33D85">
              <w:rPr>
                <w:sz w:val="24"/>
                <w:szCs w:val="24"/>
              </w:rPr>
              <w:t>Capture</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14:paraId="5A706032" w14:textId="77777777" w:rsidR="00DC03A4" w:rsidRPr="00E33D85" w:rsidRDefault="00DC03A4" w:rsidP="00FE53FB">
            <w:pPr>
              <w:spacing w:after="0" w:line="240" w:lineRule="auto"/>
              <w:rPr>
                <w:rFonts w:cs="Calibri"/>
                <w:sz w:val="24"/>
                <w:szCs w:val="24"/>
              </w:rPr>
            </w:pPr>
            <w:r w:rsidRPr="00E33D85">
              <w:rPr>
                <w:sz w:val="24"/>
                <w:szCs w:val="24"/>
              </w:rPr>
              <w:t>New/Open</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14:paraId="242757A0" w14:textId="77777777" w:rsidR="00DC03A4" w:rsidRPr="00E33D85" w:rsidRDefault="00DC03A4" w:rsidP="00FE53FB">
            <w:pPr>
              <w:spacing w:after="0" w:line="240" w:lineRule="auto"/>
              <w:rPr>
                <w:rFonts w:cs="Calibri"/>
                <w:sz w:val="24"/>
                <w:szCs w:val="24"/>
              </w:rPr>
            </w:pPr>
            <w:r w:rsidRPr="00E33D85">
              <w:rPr>
                <w:sz w:val="24"/>
                <w:szCs w:val="24"/>
              </w:rPr>
              <w:t>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14595976" w14:textId="77777777" w:rsidR="00DC03A4" w:rsidRPr="00E33D85" w:rsidRDefault="00DC03A4" w:rsidP="00FE53FB">
            <w:pPr>
              <w:spacing w:after="0" w:line="240" w:lineRule="auto"/>
              <w:rPr>
                <w:rFonts w:cs="Calibri"/>
                <w:sz w:val="24"/>
                <w:szCs w:val="24"/>
              </w:rPr>
            </w:pPr>
            <w:r w:rsidRPr="00E33D85">
              <w:rPr>
                <w:sz w:val="24"/>
                <w:szCs w:val="24"/>
              </w:rPr>
              <w:t>Paid</w:t>
            </w:r>
          </w:p>
        </w:tc>
        <w:tc>
          <w:tcPr>
            <w:tcW w:w="2700" w:type="dxa"/>
            <w:tcBorders>
              <w:top w:val="nil"/>
              <w:left w:val="nil"/>
              <w:bottom w:val="single" w:sz="8" w:space="0" w:color="auto"/>
              <w:right w:val="single" w:sz="8" w:space="0" w:color="auto"/>
            </w:tcBorders>
            <w:tcMar>
              <w:top w:w="0" w:type="dxa"/>
              <w:left w:w="108" w:type="dxa"/>
              <w:bottom w:w="0" w:type="dxa"/>
              <w:right w:w="108" w:type="dxa"/>
            </w:tcMar>
          </w:tcPr>
          <w:p w14:paraId="42C9D085" w14:textId="77777777" w:rsidR="00DC03A4" w:rsidRPr="00E33D85" w:rsidRDefault="00DC03A4" w:rsidP="00FE53FB">
            <w:pPr>
              <w:spacing w:after="0" w:line="240" w:lineRule="auto"/>
              <w:rPr>
                <w:rFonts w:cs="Calibri"/>
                <w:sz w:val="24"/>
                <w:szCs w:val="24"/>
              </w:rPr>
            </w:pPr>
          </w:p>
        </w:tc>
      </w:tr>
      <w:tr w:rsidR="00DC03A4" w:rsidRPr="00E33D85" w14:paraId="5CA355C9" w14:textId="77777777" w:rsidTr="00FE53FB">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1A4743A" w14:textId="77777777" w:rsidR="00DC03A4" w:rsidRPr="00E33D85" w:rsidRDefault="00DC03A4" w:rsidP="00FE53FB">
            <w:pPr>
              <w:spacing w:after="0" w:line="240" w:lineRule="auto"/>
              <w:rPr>
                <w:rFonts w:cs="Calibri"/>
                <w:sz w:val="24"/>
                <w:szCs w:val="24"/>
              </w:rPr>
            </w:pPr>
            <w:r w:rsidRPr="00E33D85">
              <w:rPr>
                <w:sz w:val="24"/>
                <w:szCs w:val="24"/>
              </w:rPr>
              <w:t>Pending/Review</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14:paraId="4D0BD473" w14:textId="77777777" w:rsidR="00DC03A4" w:rsidRPr="00E33D85" w:rsidRDefault="00DC03A4" w:rsidP="00FE53FB">
            <w:pPr>
              <w:spacing w:after="0" w:line="240" w:lineRule="auto"/>
              <w:rPr>
                <w:rFonts w:cs="Calibri"/>
                <w:sz w:val="24"/>
                <w:szCs w:val="24"/>
              </w:rPr>
            </w:pPr>
            <w:r w:rsidRPr="00E33D85">
              <w:rPr>
                <w:sz w:val="24"/>
                <w:szCs w:val="24"/>
              </w:rPr>
              <w:t>Created</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14:paraId="59E21186" w14:textId="77777777" w:rsidR="00DC03A4" w:rsidRPr="00E33D85" w:rsidRDefault="00DC03A4" w:rsidP="00FE53FB">
            <w:pPr>
              <w:spacing w:after="0" w:line="240" w:lineRule="auto"/>
              <w:rPr>
                <w:rFonts w:cs="Calibri"/>
                <w:sz w:val="24"/>
                <w:szCs w:val="24"/>
              </w:rPr>
            </w:pPr>
            <w:r w:rsidRPr="00E33D85">
              <w:rPr>
                <w:sz w:val="24"/>
                <w:szCs w:val="24"/>
              </w:rPr>
              <w:t>Not 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50C72209" w14:textId="77777777" w:rsidR="00DC03A4" w:rsidRPr="00E33D85" w:rsidRDefault="00DC03A4" w:rsidP="00FE53FB">
            <w:pPr>
              <w:spacing w:after="0" w:line="240" w:lineRule="auto"/>
              <w:rPr>
                <w:rFonts w:cs="Calibri"/>
                <w:sz w:val="24"/>
                <w:szCs w:val="24"/>
              </w:rPr>
            </w:pPr>
            <w:r w:rsidRPr="00E33D85">
              <w:rPr>
                <w:sz w:val="24"/>
                <w:szCs w:val="24"/>
              </w:rPr>
              <w:t>Not Paid</w:t>
            </w:r>
          </w:p>
        </w:tc>
        <w:tc>
          <w:tcPr>
            <w:tcW w:w="2700" w:type="dxa"/>
            <w:tcBorders>
              <w:top w:val="nil"/>
              <w:left w:val="nil"/>
              <w:bottom w:val="single" w:sz="8" w:space="0" w:color="auto"/>
              <w:right w:val="single" w:sz="8" w:space="0" w:color="auto"/>
            </w:tcBorders>
            <w:tcMar>
              <w:top w:w="0" w:type="dxa"/>
              <w:left w:w="108" w:type="dxa"/>
              <w:bottom w:w="0" w:type="dxa"/>
              <w:right w:w="108" w:type="dxa"/>
            </w:tcMar>
            <w:hideMark/>
          </w:tcPr>
          <w:p w14:paraId="0271A3BE" w14:textId="77777777" w:rsidR="00DC03A4" w:rsidRPr="00E33D85" w:rsidRDefault="00DC03A4" w:rsidP="00FE53FB">
            <w:pPr>
              <w:spacing w:after="0" w:line="240" w:lineRule="auto"/>
              <w:rPr>
                <w:rFonts w:cs="Calibri"/>
                <w:sz w:val="24"/>
                <w:szCs w:val="24"/>
              </w:rPr>
            </w:pPr>
            <w:r w:rsidRPr="00E33D85">
              <w:rPr>
                <w:sz w:val="24"/>
                <w:szCs w:val="24"/>
              </w:rPr>
              <w:t>Not Exported</w:t>
            </w:r>
          </w:p>
        </w:tc>
      </w:tr>
      <w:tr w:rsidR="00DC03A4" w:rsidRPr="00E33D85" w14:paraId="406977C9" w14:textId="77777777" w:rsidTr="00FE53FB">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11EEED8" w14:textId="77777777" w:rsidR="00DC03A4" w:rsidRPr="00E33D85" w:rsidRDefault="00DC03A4" w:rsidP="00FE53FB">
            <w:pPr>
              <w:spacing w:after="0" w:line="240" w:lineRule="auto"/>
              <w:rPr>
                <w:rFonts w:cs="Calibri"/>
                <w:sz w:val="24"/>
                <w:szCs w:val="24"/>
              </w:rPr>
            </w:pPr>
            <w:r w:rsidRPr="00E33D85">
              <w:rPr>
                <w:sz w:val="24"/>
                <w:szCs w:val="24"/>
              </w:rPr>
              <w:t>Reject/Decline</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14:paraId="1ABD9163" w14:textId="77777777" w:rsidR="00DC03A4" w:rsidRPr="00E33D85" w:rsidRDefault="00DC03A4" w:rsidP="00FE53FB">
            <w:pPr>
              <w:spacing w:after="0" w:line="240" w:lineRule="auto"/>
              <w:rPr>
                <w:rFonts w:cs="Calibri"/>
                <w:sz w:val="24"/>
                <w:szCs w:val="24"/>
              </w:rPr>
            </w:pPr>
            <w:r w:rsidRPr="00E33D85">
              <w:rPr>
                <w:sz w:val="24"/>
                <w:szCs w:val="24"/>
              </w:rPr>
              <w:t>Failed</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14:paraId="757F504A" w14:textId="77777777" w:rsidR="00DC03A4" w:rsidRPr="00E33D85" w:rsidRDefault="00DC03A4" w:rsidP="00FE53FB">
            <w:pPr>
              <w:spacing w:after="0" w:line="240" w:lineRule="auto"/>
              <w:rPr>
                <w:rFonts w:cs="Calibri"/>
                <w:sz w:val="24"/>
                <w:szCs w:val="24"/>
              </w:rPr>
            </w:pPr>
            <w:r w:rsidRPr="00E33D85">
              <w:rPr>
                <w:sz w:val="24"/>
                <w:szCs w:val="24"/>
              </w:rPr>
              <w:t>Not 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30381D9C" w14:textId="77777777" w:rsidR="00DC03A4" w:rsidRPr="00E33D85" w:rsidRDefault="00DC03A4" w:rsidP="00FE53FB">
            <w:pPr>
              <w:spacing w:after="0" w:line="240" w:lineRule="auto"/>
              <w:rPr>
                <w:rFonts w:cs="Calibri"/>
                <w:sz w:val="24"/>
                <w:szCs w:val="24"/>
              </w:rPr>
            </w:pPr>
            <w:r w:rsidRPr="00E33D85">
              <w:rPr>
                <w:sz w:val="24"/>
                <w:szCs w:val="24"/>
              </w:rPr>
              <w:t>Not Paid</w:t>
            </w:r>
          </w:p>
        </w:tc>
        <w:tc>
          <w:tcPr>
            <w:tcW w:w="2700" w:type="dxa"/>
            <w:tcBorders>
              <w:top w:val="nil"/>
              <w:left w:val="nil"/>
              <w:bottom w:val="single" w:sz="8" w:space="0" w:color="auto"/>
              <w:right w:val="single" w:sz="8" w:space="0" w:color="auto"/>
            </w:tcBorders>
            <w:tcMar>
              <w:top w:w="0" w:type="dxa"/>
              <w:left w:w="108" w:type="dxa"/>
              <w:bottom w:w="0" w:type="dxa"/>
              <w:right w:w="108" w:type="dxa"/>
            </w:tcMar>
            <w:hideMark/>
          </w:tcPr>
          <w:p w14:paraId="73D4A922" w14:textId="77777777" w:rsidR="00DC03A4" w:rsidRPr="00E33D85" w:rsidRDefault="00DC03A4" w:rsidP="00FE53FB">
            <w:pPr>
              <w:spacing w:after="0" w:line="240" w:lineRule="auto"/>
              <w:rPr>
                <w:rFonts w:cs="Calibri"/>
                <w:sz w:val="24"/>
                <w:szCs w:val="24"/>
              </w:rPr>
            </w:pPr>
            <w:r w:rsidRPr="00E33D85">
              <w:rPr>
                <w:sz w:val="24"/>
                <w:szCs w:val="24"/>
              </w:rPr>
              <w:t>Not Exported</w:t>
            </w:r>
          </w:p>
        </w:tc>
      </w:tr>
    </w:tbl>
    <w:p w14:paraId="29252C5E" w14:textId="5CB99D77" w:rsidR="00DC03A4" w:rsidRPr="00E33D85" w:rsidRDefault="00DC03A4" w:rsidP="00DC03A4">
      <w:pPr>
        <w:pStyle w:val="Heading2"/>
        <w:ind w:right="5670"/>
        <w:rPr>
          <w:rFonts w:asciiTheme="minorHAnsi" w:hAnsiTheme="minorHAnsi"/>
        </w:rPr>
      </w:pPr>
      <w:bookmarkStart w:id="142" w:name="_Toc491681303"/>
      <w:bookmarkStart w:id="143" w:name="_Toc492046327"/>
      <w:bookmarkEnd w:id="93"/>
      <w:r w:rsidRPr="00E33D85">
        <w:rPr>
          <w:rFonts w:asciiTheme="minorHAnsi" w:hAnsiTheme="minorHAnsi"/>
        </w:rPr>
        <w:t xml:space="preserve">Limitations, </w:t>
      </w:r>
      <w:commentRangeStart w:id="144"/>
      <w:r w:rsidRPr="00E33D85">
        <w:rPr>
          <w:rFonts w:asciiTheme="minorHAnsi" w:hAnsiTheme="minorHAnsi"/>
        </w:rPr>
        <w:t>Constraints</w:t>
      </w:r>
      <w:bookmarkEnd w:id="142"/>
      <w:commentRangeEnd w:id="144"/>
      <w:r w:rsidR="00954A8E">
        <w:rPr>
          <w:rStyle w:val="CommentReference"/>
          <w:rFonts w:asciiTheme="minorHAnsi" w:eastAsiaTheme="minorHAnsi" w:hAnsiTheme="minorHAnsi" w:cstheme="minorBidi"/>
          <w:b w:val="0"/>
        </w:rPr>
        <w:commentReference w:id="144"/>
      </w:r>
      <w:bookmarkEnd w:id="143"/>
    </w:p>
    <w:p w14:paraId="1223DD88" w14:textId="77777777" w:rsidR="00DC03A4" w:rsidRPr="00E33D85" w:rsidRDefault="00DC03A4" w:rsidP="009B35FA">
      <w:pPr>
        <w:pStyle w:val="Listenabsatz"/>
        <w:numPr>
          <w:ilvl w:val="0"/>
          <w:numId w:val="51"/>
        </w:numPr>
      </w:pPr>
      <w:r w:rsidRPr="00E33D85">
        <w:t>Multiple shipments.  Tax rates are only calculated for a single shipment per order.  To implement tax service calculation for multiple shipments, a separate web service call must be made for each distinct “ship to” location.</w:t>
      </w:r>
    </w:p>
    <w:p w14:paraId="04F6538C" w14:textId="77777777" w:rsidR="00DC03A4" w:rsidRPr="00E33D85" w:rsidRDefault="00DC03A4" w:rsidP="009B35FA">
      <w:pPr>
        <w:pStyle w:val="Listenabsatz"/>
        <w:numPr>
          <w:ilvl w:val="0"/>
          <w:numId w:val="51"/>
        </w:numPr>
      </w:pPr>
      <w:r w:rsidRPr="00E33D85">
        <w:t>Custom User Interface components to correct address validation (DAV/AVS) errors and/or omissions or to confirm “standardized” address format corrections.  All pertinent data is collected, but because each merchant will have customized specifications how to deal with such information (or use other 3</w:t>
      </w:r>
      <w:r w:rsidRPr="00E33D85">
        <w:rPr>
          <w:vertAlign w:val="superscript"/>
        </w:rPr>
        <w:t>rd</w:t>
      </w:r>
      <w:r w:rsidRPr="00E33D85">
        <w:t xml:space="preserve"> party solutions to play the same role); no default user interface is provided.</w:t>
      </w:r>
    </w:p>
    <w:p w14:paraId="78EFCA9E" w14:textId="77777777" w:rsidR="00DC03A4" w:rsidRPr="00E33D85" w:rsidRDefault="00DC03A4" w:rsidP="009B35FA">
      <w:pPr>
        <w:pStyle w:val="Listenabsatz"/>
        <w:numPr>
          <w:ilvl w:val="0"/>
          <w:numId w:val="51"/>
        </w:numPr>
      </w:pPr>
      <w:r w:rsidRPr="00E33D85">
        <w:t xml:space="preserve">Cartridge does not provide changes to support the styling of error and validation messages. Merchant need to make the required changes to meet the style guide for error and validation messaging as per their storefront implementation </w:t>
      </w:r>
    </w:p>
    <w:p w14:paraId="223D0869" w14:textId="77777777" w:rsidR="00DC03A4" w:rsidRDefault="00DC03A4" w:rsidP="009B35FA">
      <w:pPr>
        <w:pStyle w:val="Listenabsatz"/>
        <w:numPr>
          <w:ilvl w:val="0"/>
          <w:numId w:val="51"/>
        </w:numPr>
      </w:pPr>
      <w:r w:rsidRPr="00E33D85">
        <w:t>Cartridge support s DW provi</w:t>
      </w:r>
      <w:r>
        <w:t>ded form field validations only</w:t>
      </w:r>
    </w:p>
    <w:p w14:paraId="1A78651C" w14:textId="77777777" w:rsidR="00DC03A4" w:rsidRPr="00E33D85" w:rsidRDefault="00DC03A4" w:rsidP="00DC03A4">
      <w:pPr>
        <w:pStyle w:val="Listenabsatz"/>
        <w:ind w:left="360"/>
      </w:pPr>
    </w:p>
    <w:p w14:paraId="17CBA928" w14:textId="77777777" w:rsidR="00DC03A4" w:rsidRPr="00E33D85" w:rsidRDefault="00DC03A4" w:rsidP="00DC03A4">
      <w:pPr>
        <w:pStyle w:val="Listenabsatz"/>
        <w:ind w:left="0"/>
      </w:pPr>
      <w:r w:rsidRPr="00E33D85">
        <w:t>Currently implemented with limitations and constraints:</w:t>
      </w:r>
    </w:p>
    <w:p w14:paraId="7B253008" w14:textId="77777777" w:rsidR="00DC03A4" w:rsidRPr="00E33D85" w:rsidRDefault="00DC03A4" w:rsidP="009B35FA">
      <w:pPr>
        <w:pStyle w:val="Listenabsatz"/>
        <w:numPr>
          <w:ilvl w:val="0"/>
          <w:numId w:val="51"/>
        </w:numPr>
      </w:pPr>
      <w:r w:rsidRPr="00E33D85">
        <w:t>Incase user has enabled Decision Manager from CyberSource console for cards, its mandatory to enable Decision Manager from Business Manager Site Preference path: Site -&gt; Site Preferences -&gt; Custom Preferences -&gt; Cybersource -&gt; Decision Manager Enable for Card -&gt; check/uncheck as per decision manager enabled/disabled in CyberSource console.</w:t>
      </w:r>
    </w:p>
    <w:p w14:paraId="5CB08E34" w14:textId="77777777" w:rsidR="00DC03A4" w:rsidRPr="00E33D85" w:rsidRDefault="00DC03A4" w:rsidP="009B35FA">
      <w:pPr>
        <w:pStyle w:val="Listenabsatz"/>
        <w:numPr>
          <w:ilvl w:val="0"/>
          <w:numId w:val="51"/>
        </w:numPr>
      </w:pPr>
      <w:r w:rsidRPr="00E33D85">
        <w:t xml:space="preserve">Merchant to decide “Master Card Auth Indicator” as “Pre Authorization” “FinalAuthorization ” or “Undefined”  from site preferences  for master card. </w:t>
      </w:r>
    </w:p>
    <w:p w14:paraId="7C4C3EEC" w14:textId="77777777" w:rsidR="00DC03A4" w:rsidRDefault="00DC03A4" w:rsidP="009B35FA">
      <w:pPr>
        <w:pStyle w:val="Listenabsatz"/>
        <w:numPr>
          <w:ilvl w:val="0"/>
          <w:numId w:val="51"/>
        </w:numPr>
      </w:pPr>
      <w:r w:rsidRPr="00E33D85">
        <w:t>Cybersource must take into account Fraud and Risk details, AVS and card security codes available in Payload during transaction authorization, Cartridge will not be performing any additional security/risk checks except the existing CC Auth response handling</w:t>
      </w:r>
    </w:p>
    <w:p w14:paraId="1416E25E" w14:textId="77777777" w:rsidR="00DC03A4" w:rsidRPr="002A58F7" w:rsidRDefault="00DC03A4" w:rsidP="009B35FA">
      <w:pPr>
        <w:pStyle w:val="Listenabsatz"/>
        <w:numPr>
          <w:ilvl w:val="0"/>
          <w:numId w:val="51"/>
        </w:numPr>
        <w:rPr>
          <w:b/>
        </w:rPr>
      </w:pPr>
      <w:r w:rsidRPr="002A58F7">
        <w:rPr>
          <w:b/>
        </w:rPr>
        <w:t xml:space="preserve">Unit Test </w:t>
      </w:r>
      <w:r w:rsidR="005C0037" w:rsidRPr="002A58F7">
        <w:rPr>
          <w:b/>
        </w:rPr>
        <w:t>Interface</w:t>
      </w:r>
      <w:r w:rsidRPr="002A58F7">
        <w:rPr>
          <w:b/>
        </w:rPr>
        <w:t>:</w:t>
      </w:r>
    </w:p>
    <w:p w14:paraId="4CF6E2B9" w14:textId="77777777" w:rsidR="00DC03A4" w:rsidRDefault="00DC03A4" w:rsidP="009B35FA">
      <w:pPr>
        <w:pStyle w:val="Listenabsatz"/>
        <w:numPr>
          <w:ilvl w:val="1"/>
          <w:numId w:val="52"/>
        </w:numPr>
      </w:pPr>
      <w:r w:rsidRPr="00E33D85">
        <w:t>Unit Test Services are developed for the standalone testing purpose only and should not be used directly into production</w:t>
      </w:r>
    </w:p>
    <w:p w14:paraId="3664C45A" w14:textId="77777777" w:rsidR="00DC03A4" w:rsidRPr="00E33D85" w:rsidRDefault="00DC03A4" w:rsidP="009B35FA">
      <w:pPr>
        <w:pStyle w:val="Listenabsatz"/>
        <w:numPr>
          <w:ilvl w:val="1"/>
          <w:numId w:val="52"/>
        </w:numPr>
      </w:pPr>
      <w:r w:rsidRPr="00E33D85">
        <w:t xml:space="preserve">Custom user interface for view, update and delete subscription. All functionalities are created and working in stand-alone mode in </w:t>
      </w:r>
      <w:r w:rsidRPr="006C1A8B">
        <w:rPr>
          <w:b/>
          <w:bCs/>
        </w:rPr>
        <w:t>CYBServicesTesting</w:t>
      </w:r>
      <w:r w:rsidR="007D1569">
        <w:rPr>
          <w:b/>
          <w:bCs/>
        </w:rPr>
        <w:t>.xml</w:t>
      </w:r>
      <w:r w:rsidRPr="00E33D85">
        <w:t xml:space="preserve"> </w:t>
      </w:r>
      <w:r w:rsidR="007D1569">
        <w:t>pipeline</w:t>
      </w:r>
      <w:r w:rsidRPr="00E33D85">
        <w:t>. They have to customized and integrated as per the merchant specific needs</w:t>
      </w:r>
    </w:p>
    <w:p w14:paraId="52CD6ECF" w14:textId="77777777" w:rsidR="00DC03A4" w:rsidRPr="00E33D85" w:rsidRDefault="00DC03A4" w:rsidP="009B35FA">
      <w:pPr>
        <w:pStyle w:val="Listenabsatz"/>
        <w:numPr>
          <w:ilvl w:val="1"/>
          <w:numId w:val="52"/>
        </w:numPr>
      </w:pPr>
      <w:r w:rsidRPr="00E33D85">
        <w:t xml:space="preserve">Custom user interface for Full Authorization Reversal. Full Authorization reversal is created and working in stand-alone mode in </w:t>
      </w:r>
      <w:r w:rsidRPr="006C1A8B">
        <w:rPr>
          <w:b/>
          <w:bCs/>
        </w:rPr>
        <w:t>CYBServicesTesting</w:t>
      </w:r>
      <w:r w:rsidRPr="00E33D85">
        <w:rPr>
          <w:b/>
          <w:bCs/>
        </w:rPr>
        <w:t>.</w:t>
      </w:r>
      <w:r w:rsidR="007D1569">
        <w:rPr>
          <w:b/>
          <w:bCs/>
        </w:rPr>
        <w:t xml:space="preserve">xml </w:t>
      </w:r>
      <w:r w:rsidR="007D1569">
        <w:t>pipeline</w:t>
      </w:r>
      <w:r w:rsidRPr="00E33D85">
        <w:t>. It has to customized and integrated as per the merchant specific needs</w:t>
      </w:r>
    </w:p>
    <w:p w14:paraId="2E20EB4B" w14:textId="77777777" w:rsidR="00DC03A4" w:rsidRPr="002A58F7" w:rsidRDefault="00DC03A4" w:rsidP="009B35FA">
      <w:pPr>
        <w:pStyle w:val="Listenabsatz"/>
        <w:numPr>
          <w:ilvl w:val="0"/>
          <w:numId w:val="51"/>
        </w:numPr>
        <w:rPr>
          <w:b/>
        </w:rPr>
      </w:pPr>
      <w:r w:rsidRPr="002A58F7">
        <w:rPr>
          <w:b/>
        </w:rPr>
        <w:t>Alipay Authorization:</w:t>
      </w:r>
    </w:p>
    <w:p w14:paraId="3FEF6BE5" w14:textId="77777777" w:rsidR="00DC03A4" w:rsidRPr="00E33D85" w:rsidRDefault="00DC03A4" w:rsidP="009B35FA">
      <w:pPr>
        <w:pStyle w:val="Listenabsatz"/>
        <w:numPr>
          <w:ilvl w:val="0"/>
          <w:numId w:val="89"/>
        </w:numPr>
      </w:pPr>
      <w:r w:rsidRPr="00E33D85">
        <w:lastRenderedPageBreak/>
        <w:t>Testing of Alipay is possible only with Test data provided by CyberSource such as Reconciliation ID that is getting passed to Alipay Initiate Service to get the response back. We don’t have Alipay simulator and access to Alipay live environment</w:t>
      </w:r>
    </w:p>
    <w:p w14:paraId="5F0B0D40" w14:textId="77777777" w:rsidR="00DC03A4" w:rsidRDefault="00DC03A4" w:rsidP="009B35FA">
      <w:pPr>
        <w:pStyle w:val="Listenabsatz"/>
        <w:numPr>
          <w:ilvl w:val="0"/>
          <w:numId w:val="89"/>
        </w:numPr>
      </w:pPr>
      <w:r w:rsidRPr="00E33D85">
        <w:t>CNY is the only hardcoded currency value that has been used for Alipay Domestic requests</w:t>
      </w:r>
    </w:p>
    <w:p w14:paraId="46084104" w14:textId="77777777" w:rsidR="00DC03A4" w:rsidRDefault="00DC03A4" w:rsidP="009B35FA">
      <w:pPr>
        <w:pStyle w:val="Listenabsatz"/>
        <w:numPr>
          <w:ilvl w:val="0"/>
          <w:numId w:val="89"/>
        </w:numPr>
      </w:pPr>
      <w:r w:rsidRPr="00E33D85">
        <w:t>Order should remain in same state if user closes the browser while transaction is in progress. For example: For Alipay, if user closes the browser while coming back from simulator and before coming to order confirmation page, order will remain in created state</w:t>
      </w:r>
    </w:p>
    <w:p w14:paraId="45B31E74" w14:textId="77777777" w:rsidR="00DC03A4" w:rsidRPr="00E33D85" w:rsidRDefault="00DC03A4" w:rsidP="009B35FA">
      <w:pPr>
        <w:pStyle w:val="Listenabsatz"/>
        <w:numPr>
          <w:ilvl w:val="0"/>
          <w:numId w:val="89"/>
        </w:numPr>
      </w:pPr>
      <w:r>
        <w:t>Alipay Authorization for global country Support requires setting ALIAS URL in SFCC in order to complete transaction.</w:t>
      </w:r>
    </w:p>
    <w:p w14:paraId="03A4267B" w14:textId="77777777" w:rsidR="00DC03A4" w:rsidRPr="002A58F7" w:rsidRDefault="00DC03A4" w:rsidP="009B35FA">
      <w:pPr>
        <w:pStyle w:val="Listenabsatz"/>
        <w:numPr>
          <w:ilvl w:val="0"/>
          <w:numId w:val="51"/>
        </w:numPr>
        <w:rPr>
          <w:b/>
        </w:rPr>
      </w:pPr>
      <w:r w:rsidRPr="002A58F7">
        <w:rPr>
          <w:b/>
        </w:rPr>
        <w:t>Secure Acceptance:</w:t>
      </w:r>
    </w:p>
    <w:p w14:paraId="4B64E418" w14:textId="77777777" w:rsidR="00DC03A4" w:rsidRPr="00E33D85" w:rsidRDefault="00DC03A4" w:rsidP="009B35FA">
      <w:pPr>
        <w:pStyle w:val="Listenabsatz"/>
        <w:numPr>
          <w:ilvl w:val="0"/>
          <w:numId w:val="90"/>
        </w:numPr>
      </w:pPr>
      <w:r w:rsidRPr="00E33D85">
        <w:t>Limit storefront order setting must be disable if Merchant post URL is configured</w:t>
      </w:r>
    </w:p>
    <w:p w14:paraId="788F5B62" w14:textId="77777777" w:rsidR="00DC03A4" w:rsidRPr="00E33D85" w:rsidRDefault="00DC03A4" w:rsidP="009B35FA">
      <w:pPr>
        <w:pStyle w:val="Listenabsatz"/>
        <w:numPr>
          <w:ilvl w:val="0"/>
          <w:numId w:val="90"/>
        </w:numPr>
      </w:pPr>
      <w:r w:rsidRPr="00E33D85">
        <w:t>Cartridge supports five types of cards in secure acceptance (Visa, master card, amex, maestro international, discover)</w:t>
      </w:r>
    </w:p>
    <w:p w14:paraId="2EB1C9AB" w14:textId="77777777" w:rsidR="00DC03A4" w:rsidRPr="002A58F7" w:rsidRDefault="00DC03A4" w:rsidP="009B35FA">
      <w:pPr>
        <w:pStyle w:val="Listenabsatz"/>
        <w:numPr>
          <w:ilvl w:val="0"/>
          <w:numId w:val="51"/>
        </w:numPr>
        <w:rPr>
          <w:b/>
        </w:rPr>
      </w:pPr>
      <w:r w:rsidRPr="002A58F7">
        <w:rPr>
          <w:b/>
        </w:rPr>
        <w:t>Visa Checkout:</w:t>
      </w:r>
    </w:p>
    <w:p w14:paraId="759283C1" w14:textId="77777777" w:rsidR="00DC03A4" w:rsidRPr="00E33D85" w:rsidRDefault="00DC03A4" w:rsidP="009B35FA">
      <w:pPr>
        <w:pStyle w:val="Listenabsatz"/>
        <w:numPr>
          <w:ilvl w:val="0"/>
          <w:numId w:val="53"/>
        </w:numPr>
      </w:pPr>
      <w:r w:rsidRPr="00E33D85">
        <w:t>“Save Card” option will not be available in the demandware checkout journey, which means tokenization will not be applicable for Visa Transactions</w:t>
      </w:r>
    </w:p>
    <w:p w14:paraId="10D56CC4" w14:textId="77777777" w:rsidR="00DC03A4" w:rsidRPr="002A58F7" w:rsidRDefault="00DC03A4" w:rsidP="009B35FA">
      <w:pPr>
        <w:pStyle w:val="Listenabsatz"/>
        <w:numPr>
          <w:ilvl w:val="0"/>
          <w:numId w:val="51"/>
        </w:numPr>
        <w:rPr>
          <w:b/>
        </w:rPr>
      </w:pPr>
      <w:r w:rsidRPr="002A58F7">
        <w:rPr>
          <w:b/>
        </w:rPr>
        <w:t>Apple</w:t>
      </w:r>
      <w:r w:rsidR="00080355">
        <w:rPr>
          <w:b/>
        </w:rPr>
        <w:t>/Android</w:t>
      </w:r>
      <w:r w:rsidRPr="002A58F7">
        <w:rPr>
          <w:b/>
        </w:rPr>
        <w:t xml:space="preserve"> Pay</w:t>
      </w:r>
      <w:r w:rsidRPr="002A58F7">
        <w:rPr>
          <w:rStyle w:val="CommentReference"/>
          <w:b/>
        </w:rPr>
        <w:t> </w:t>
      </w:r>
      <w:r w:rsidRPr="002A58F7">
        <w:rPr>
          <w:b/>
        </w:rPr>
        <w:t xml:space="preserve"> REST Interface:</w:t>
      </w:r>
    </w:p>
    <w:p w14:paraId="66BA532C" w14:textId="77777777" w:rsidR="00DC03A4" w:rsidRPr="00E33D85" w:rsidRDefault="00DC03A4" w:rsidP="009B35FA">
      <w:pPr>
        <w:pStyle w:val="Listenabsatz"/>
        <w:numPr>
          <w:ilvl w:val="0"/>
          <w:numId w:val="54"/>
        </w:numPr>
      </w:pPr>
      <w:r w:rsidRPr="00E33D85">
        <w:t xml:space="preserve">Tokenization and Payer authentication is not supported with </w:t>
      </w:r>
      <w:r w:rsidR="005C0037" w:rsidRPr="00E33D85">
        <w:t>Apple Pay</w:t>
      </w:r>
      <w:r w:rsidRPr="00E33D85">
        <w:t xml:space="preserve"> Transactions </w:t>
      </w:r>
    </w:p>
    <w:p w14:paraId="1515B320" w14:textId="77777777" w:rsidR="005309D8" w:rsidRDefault="00DC03A4" w:rsidP="009B35FA">
      <w:pPr>
        <w:pStyle w:val="Listenabsatz"/>
        <w:numPr>
          <w:ilvl w:val="0"/>
          <w:numId w:val="54"/>
        </w:numPr>
      </w:pPr>
      <w:r w:rsidRPr="00E33D85">
        <w:t xml:space="preserve">Developed REST Interface  are just standalone services only and does not support direct integration with DW native </w:t>
      </w:r>
      <w:r w:rsidR="005C0037" w:rsidRPr="00E33D85">
        <w:t>Apple Pay</w:t>
      </w:r>
      <w:r w:rsidRPr="00E33D85">
        <w:t xml:space="preserve"> Web functionality, however interface is developed in such a way that Merchant can use individual methods to integrate with DW Native </w:t>
      </w:r>
      <w:r w:rsidR="005C0037" w:rsidRPr="00E33D85">
        <w:t>Apple Pay</w:t>
      </w:r>
      <w:r w:rsidRPr="00E33D85">
        <w:t xml:space="preserve"> web</w:t>
      </w:r>
    </w:p>
    <w:p w14:paraId="7C859AED" w14:textId="77777777" w:rsidR="00C51D82" w:rsidRDefault="00C51D82" w:rsidP="009B35FA">
      <w:pPr>
        <w:pStyle w:val="Listenabsatz"/>
        <w:numPr>
          <w:ilvl w:val="0"/>
          <w:numId w:val="54"/>
        </w:numPr>
      </w:pPr>
      <w:r>
        <w:t>Tokenisation is supported for AndroidPay, however subscription ID is only sto</w:t>
      </w:r>
      <w:r w:rsidR="00F90111">
        <w:t>red into order level attributes</w:t>
      </w:r>
    </w:p>
    <w:p w14:paraId="2C95812B" w14:textId="77777777" w:rsidR="00F90111" w:rsidRPr="000E1B3D" w:rsidRDefault="00F90111" w:rsidP="00F90111">
      <w:pPr>
        <w:pStyle w:val="Listenabsatz"/>
        <w:numPr>
          <w:ilvl w:val="0"/>
          <w:numId w:val="51"/>
        </w:numPr>
      </w:pPr>
      <w:r w:rsidRPr="00C675AE">
        <w:rPr>
          <w:b/>
        </w:rPr>
        <w:t>Bank</w:t>
      </w:r>
      <w:r>
        <w:t xml:space="preserve"> </w:t>
      </w:r>
      <w:r w:rsidRPr="00C675AE">
        <w:rPr>
          <w:b/>
        </w:rPr>
        <w:t>Transfer</w:t>
      </w:r>
    </w:p>
    <w:p w14:paraId="7E8906E4" w14:textId="77777777" w:rsidR="00F90111" w:rsidRPr="00E33D85" w:rsidRDefault="00F90111" w:rsidP="00F90111">
      <w:pPr>
        <w:pStyle w:val="Listenabsatz"/>
        <w:numPr>
          <w:ilvl w:val="0"/>
          <w:numId w:val="106"/>
        </w:numPr>
      </w:pPr>
      <w:r>
        <w:t>Bank Transfer functionality is specific to APMs with sale and check status service. If service implementation changes apart from sale and check status or service input changes are required for any other APM, code changes would be required to made to successfully execute the Bank Transfer functionality</w:t>
      </w:r>
    </w:p>
    <w:p w14:paraId="69DA427A" w14:textId="77777777" w:rsidR="00496B26" w:rsidRPr="00E33D85" w:rsidRDefault="00496B26" w:rsidP="00BD19EE">
      <w:pPr>
        <w:pStyle w:val="Listenabsatz"/>
        <w:ind w:left="0"/>
      </w:pPr>
    </w:p>
    <w:p w14:paraId="753520A7" w14:textId="77777777" w:rsidR="003D49FF" w:rsidRPr="00E33D85" w:rsidRDefault="003D49FF" w:rsidP="003D49FF">
      <w:pPr>
        <w:pStyle w:val="Heading2"/>
        <w:rPr>
          <w:rFonts w:asciiTheme="minorHAnsi" w:hAnsiTheme="minorHAnsi"/>
        </w:rPr>
      </w:pPr>
      <w:bookmarkStart w:id="145" w:name="_Toc368651141"/>
      <w:bookmarkStart w:id="146" w:name="_Toc492046328"/>
      <w:r w:rsidRPr="00E33D85">
        <w:rPr>
          <w:rFonts w:asciiTheme="minorHAnsi" w:hAnsiTheme="minorHAnsi"/>
        </w:rPr>
        <w:t>Compatibility</w:t>
      </w:r>
      <w:bookmarkEnd w:id="145"/>
      <w:bookmarkEnd w:id="146"/>
    </w:p>
    <w:p w14:paraId="12329ACF" w14:textId="77777777" w:rsidR="003D49FF" w:rsidRPr="00E33D85" w:rsidRDefault="003D49FF" w:rsidP="003C3632">
      <w:pPr>
        <w:pStyle w:val="BodyText"/>
      </w:pPr>
      <w:r w:rsidRPr="00E33D85">
        <w:t xml:space="preserve">This cartridge is </w:t>
      </w:r>
      <w:r w:rsidR="00174DFA">
        <w:t>tested</w:t>
      </w:r>
      <w:r w:rsidRPr="00E33D85">
        <w:t xml:space="preserve"> </w:t>
      </w:r>
      <w:r w:rsidR="0024624B">
        <w:t>with</w:t>
      </w:r>
      <w:r w:rsidRPr="00E33D85">
        <w:t xml:space="preserve"> Demandware </w:t>
      </w:r>
      <w:r w:rsidR="00262936" w:rsidRPr="00E33D85">
        <w:t xml:space="preserve">Site genesis </w:t>
      </w:r>
      <w:r w:rsidR="00512284">
        <w:t>release code base 17.2</w:t>
      </w:r>
      <w:r w:rsidR="00256271" w:rsidRPr="00E33D85">
        <w:t xml:space="preserve"> and </w:t>
      </w:r>
      <w:r w:rsidR="004E3896" w:rsidRPr="00E33D85">
        <w:t>compatibility</w:t>
      </w:r>
      <w:r w:rsidR="00256271" w:rsidRPr="00E33D85">
        <w:t xml:space="preserve"> mode of 16.2</w:t>
      </w:r>
      <w:r w:rsidR="00174DFA">
        <w:t>.</w:t>
      </w:r>
    </w:p>
    <w:p w14:paraId="3A69BFA8" w14:textId="69B2C09A" w:rsidR="003D49FF" w:rsidRPr="00E33D85" w:rsidRDefault="003D49FF" w:rsidP="003D49FF">
      <w:pPr>
        <w:pStyle w:val="Heading1"/>
        <w:framePr w:wrap="auto" w:vAnchor="margin" w:yAlign="inline"/>
        <w:rPr>
          <w:rFonts w:asciiTheme="minorHAnsi" w:hAnsiTheme="minorHAnsi"/>
        </w:rPr>
      </w:pPr>
      <w:bookmarkStart w:id="147" w:name="_Toc368651142"/>
      <w:bookmarkStart w:id="148" w:name="_Toc492046329"/>
      <w:r w:rsidRPr="00E33D85">
        <w:rPr>
          <w:rFonts w:asciiTheme="minorHAnsi" w:hAnsiTheme="minorHAnsi"/>
        </w:rPr>
        <w:lastRenderedPageBreak/>
        <w:t>Implementation Guide</w:t>
      </w:r>
      <w:bookmarkEnd w:id="147"/>
      <w:bookmarkEnd w:id="148"/>
    </w:p>
    <w:p w14:paraId="05EA5C50" w14:textId="77777777" w:rsidR="00747254" w:rsidRPr="00E33D85" w:rsidRDefault="00747254" w:rsidP="00747254">
      <w:pPr>
        <w:pStyle w:val="Heading2"/>
        <w:spacing w:before="0" w:after="0"/>
        <w:rPr>
          <w:rFonts w:asciiTheme="minorHAnsi" w:hAnsiTheme="minorHAnsi"/>
        </w:rPr>
      </w:pPr>
      <w:bookmarkStart w:id="149" w:name="_Toc368651144"/>
      <w:bookmarkStart w:id="150" w:name="_Toc492046330"/>
      <w:r w:rsidRPr="00E33D85">
        <w:rPr>
          <w:rFonts w:asciiTheme="minorHAnsi" w:hAnsiTheme="minorHAnsi"/>
        </w:rPr>
        <w:t>Custom Code</w:t>
      </w:r>
      <w:bookmarkEnd w:id="149"/>
      <w:bookmarkEnd w:id="150"/>
    </w:p>
    <w:p w14:paraId="0AE41918" w14:textId="77777777" w:rsidR="00747254" w:rsidRPr="00E33D85" w:rsidRDefault="00747254" w:rsidP="00747254">
      <w:pPr>
        <w:pStyle w:val="Body"/>
        <w:rPr>
          <w:rFonts w:asciiTheme="minorHAnsi" w:hAnsiTheme="minorHAnsi"/>
        </w:rPr>
      </w:pPr>
      <w:bookmarkStart w:id="151" w:name="_Toc368651146"/>
    </w:p>
    <w:p w14:paraId="6BA371C0" w14:textId="77777777" w:rsidR="00930C91" w:rsidRDefault="00930C91" w:rsidP="00747254">
      <w:pPr>
        <w:pStyle w:val="Body"/>
        <w:rPr>
          <w:rFonts w:asciiTheme="minorHAnsi" w:hAnsiTheme="minorHAnsi" w:cstheme="minorBidi"/>
          <w:bCs/>
          <w:color w:val="000000" w:themeColor="text1"/>
          <w:sz w:val="22"/>
          <w:szCs w:val="22"/>
        </w:rPr>
      </w:pPr>
      <w:r w:rsidRPr="00CE1D52">
        <w:rPr>
          <w:rFonts w:asciiTheme="minorHAnsi" w:hAnsiTheme="minorHAnsi" w:cstheme="minorBidi"/>
          <w:b/>
          <w:bCs/>
          <w:color w:val="000000" w:themeColor="text1"/>
          <w:sz w:val="24"/>
          <w:szCs w:val="22"/>
        </w:rPr>
        <w:t>Pre-Requisite:</w:t>
      </w:r>
      <w:r w:rsidRPr="00CE1D52">
        <w:rPr>
          <w:rFonts w:asciiTheme="minorHAnsi" w:hAnsiTheme="minorHAnsi" w:cstheme="minorBidi"/>
          <w:bCs/>
          <w:color w:val="000000" w:themeColor="text1"/>
          <w:sz w:val="24"/>
          <w:szCs w:val="22"/>
        </w:rPr>
        <w:t xml:space="preserve"> </w:t>
      </w:r>
      <w:r w:rsidRPr="00CE1D52">
        <w:rPr>
          <w:rFonts w:asciiTheme="minorHAnsi" w:hAnsiTheme="minorHAnsi" w:cstheme="minorBidi"/>
          <w:bCs/>
          <w:color w:val="000000" w:themeColor="text1"/>
          <w:sz w:val="22"/>
          <w:szCs w:val="22"/>
        </w:rPr>
        <w:t xml:space="preserve">Make sure the </w:t>
      </w:r>
      <w:r w:rsidR="003B1843" w:rsidRPr="00CE1D52">
        <w:rPr>
          <w:rFonts w:asciiTheme="minorHAnsi" w:hAnsiTheme="minorHAnsi" w:cstheme="minorBidi"/>
          <w:bCs/>
          <w:color w:val="000000" w:themeColor="text1"/>
          <w:sz w:val="22"/>
          <w:szCs w:val="22"/>
        </w:rPr>
        <w:t xml:space="preserve">Pipeline </w:t>
      </w:r>
      <w:r w:rsidRPr="00CE1D52">
        <w:rPr>
          <w:rFonts w:asciiTheme="minorHAnsi" w:hAnsiTheme="minorHAnsi" w:cstheme="minorBidi"/>
          <w:bCs/>
          <w:color w:val="000000" w:themeColor="text1"/>
          <w:sz w:val="22"/>
          <w:szCs w:val="22"/>
        </w:rPr>
        <w:t>cartridges of site site-genesis is (say, e.g. app_storefront_</w:t>
      </w:r>
      <w:r w:rsidR="003B1843" w:rsidRPr="00CE1D52">
        <w:rPr>
          <w:rFonts w:asciiTheme="minorHAnsi" w:hAnsiTheme="minorHAnsi" w:cstheme="minorBidi"/>
          <w:bCs/>
          <w:color w:val="000000" w:themeColor="text1"/>
          <w:sz w:val="22"/>
          <w:szCs w:val="22"/>
        </w:rPr>
        <w:t xml:space="preserve"> pipelines</w:t>
      </w:r>
      <w:r w:rsidRPr="00CE1D52">
        <w:rPr>
          <w:rFonts w:asciiTheme="minorHAnsi" w:hAnsiTheme="minorHAnsi" w:cstheme="minorBidi"/>
          <w:bCs/>
          <w:color w:val="000000" w:themeColor="text1"/>
          <w:sz w:val="22"/>
          <w:szCs w:val="22"/>
        </w:rPr>
        <w:t xml:space="preserve"> and “int_cybersource, int_cybersource_</w:t>
      </w:r>
      <w:r w:rsidR="003B1843" w:rsidRPr="00CE1D52">
        <w:rPr>
          <w:rFonts w:asciiTheme="minorHAnsi" w:hAnsiTheme="minorHAnsi" w:cstheme="minorBidi"/>
          <w:bCs/>
          <w:color w:val="000000" w:themeColor="text1"/>
          <w:sz w:val="22"/>
          <w:szCs w:val="22"/>
        </w:rPr>
        <w:t xml:space="preserve"> pipeline</w:t>
      </w:r>
      <w:r w:rsidRPr="00CE1D52">
        <w:rPr>
          <w:rFonts w:asciiTheme="minorHAnsi" w:hAnsiTheme="minorHAnsi" w:cstheme="minorBidi"/>
          <w:bCs/>
          <w:color w:val="000000" w:themeColor="text1"/>
          <w:sz w:val="22"/>
          <w:szCs w:val="22"/>
        </w:rPr>
        <w:t>” are specified in Site Settings path under Manage Sites &gt; Merchant Site as per current site</w:t>
      </w:r>
    </w:p>
    <w:p w14:paraId="784FD040" w14:textId="77777777" w:rsidR="00CF2DE8" w:rsidRPr="00E33D85" w:rsidRDefault="00CF2DE8" w:rsidP="00747254">
      <w:pPr>
        <w:pStyle w:val="Body"/>
        <w:rPr>
          <w:rFonts w:asciiTheme="minorHAnsi" w:hAnsiTheme="minorHAnsi" w:cstheme="minorBidi"/>
          <w:bCs/>
          <w:color w:val="000000" w:themeColor="text1"/>
          <w:sz w:val="22"/>
          <w:szCs w:val="22"/>
        </w:rPr>
      </w:pPr>
      <w:r w:rsidRPr="00E33D85">
        <w:rPr>
          <w:rFonts w:asciiTheme="minorHAnsi" w:hAnsiTheme="minorHAnsi" w:cstheme="minorBidi"/>
          <w:bCs/>
          <w:color w:val="000000" w:themeColor="text1"/>
          <w:sz w:val="22"/>
          <w:szCs w:val="22"/>
        </w:rPr>
        <w:t>Modify the references of actual storefront cartridges in cybersource cartridges</w:t>
      </w:r>
      <w:r w:rsidR="00930C91">
        <w:rPr>
          <w:rFonts w:asciiTheme="minorHAnsi" w:hAnsiTheme="minorHAnsi" w:cstheme="minorBidi"/>
          <w:bCs/>
          <w:color w:val="000000" w:themeColor="text1"/>
          <w:sz w:val="22"/>
          <w:szCs w:val="22"/>
        </w:rPr>
        <w:t xml:space="preserve"> under </w:t>
      </w:r>
      <w:r w:rsidR="00930C91" w:rsidRPr="00B03041">
        <w:rPr>
          <w:rFonts w:asciiTheme="minorHAnsi" w:hAnsiTheme="minorHAnsi" w:cstheme="minorBidi"/>
          <w:bCs/>
          <w:color w:val="000000" w:themeColor="text1"/>
          <w:sz w:val="22"/>
          <w:szCs w:val="22"/>
        </w:rPr>
        <w:t>CybersourceConstants.ds</w:t>
      </w:r>
      <w:r w:rsidRPr="00E33D85">
        <w:rPr>
          <w:rFonts w:asciiTheme="minorHAnsi" w:hAnsiTheme="minorHAnsi" w:cstheme="minorBidi"/>
          <w:bCs/>
          <w:color w:val="000000" w:themeColor="text1"/>
          <w:sz w:val="22"/>
          <w:szCs w:val="22"/>
        </w:rPr>
        <w:t xml:space="preserve"> during cybersource integration</w:t>
      </w:r>
      <w:r w:rsidR="00531423" w:rsidRPr="00E33D85">
        <w:rPr>
          <w:rFonts w:asciiTheme="minorHAnsi" w:hAnsiTheme="minorHAnsi" w:cstheme="minorBidi"/>
          <w:bCs/>
          <w:color w:val="000000" w:themeColor="text1"/>
          <w:sz w:val="22"/>
          <w:szCs w:val="22"/>
        </w:rPr>
        <w:t>. Cybersource cartridge is developed assuming storefront cartridge naming conventions as:</w:t>
      </w:r>
    </w:p>
    <w:p w14:paraId="28F5310B" w14:textId="77777777" w:rsidR="00531423" w:rsidRPr="00E33D85" w:rsidRDefault="00531423" w:rsidP="00F7346D">
      <w:pPr>
        <w:pStyle w:val="Body"/>
        <w:numPr>
          <w:ilvl w:val="0"/>
          <w:numId w:val="51"/>
        </w:numPr>
        <w:rPr>
          <w:rFonts w:asciiTheme="minorHAnsi" w:hAnsiTheme="minorHAnsi" w:cstheme="minorBidi"/>
          <w:bCs/>
          <w:color w:val="000000" w:themeColor="text1"/>
          <w:sz w:val="22"/>
          <w:szCs w:val="22"/>
        </w:rPr>
      </w:pPr>
      <w:r w:rsidRPr="00E33D85">
        <w:rPr>
          <w:rFonts w:asciiTheme="minorHAnsi" w:hAnsiTheme="minorHAnsi" w:cstheme="minorBidi"/>
          <w:bCs/>
          <w:color w:val="000000" w:themeColor="text1"/>
          <w:sz w:val="22"/>
          <w:szCs w:val="22"/>
        </w:rPr>
        <w:t>app_storefront_core</w:t>
      </w:r>
    </w:p>
    <w:p w14:paraId="61674E55" w14:textId="77777777" w:rsidR="00531423" w:rsidRPr="004A343D" w:rsidRDefault="00531423" w:rsidP="00F7346D">
      <w:pPr>
        <w:pStyle w:val="Body"/>
        <w:numPr>
          <w:ilvl w:val="0"/>
          <w:numId w:val="51"/>
        </w:numPr>
        <w:rPr>
          <w:rFonts w:asciiTheme="minorHAnsi" w:hAnsiTheme="minorHAnsi" w:cstheme="minorBidi"/>
          <w:bCs/>
          <w:color w:val="000000" w:themeColor="text1"/>
          <w:sz w:val="22"/>
          <w:szCs w:val="22"/>
        </w:rPr>
      </w:pPr>
      <w:r w:rsidRPr="00E33D85">
        <w:rPr>
          <w:rFonts w:asciiTheme="minorHAnsi" w:hAnsiTheme="minorHAnsi" w:cstheme="minorBidi"/>
          <w:bCs/>
          <w:color w:val="000000" w:themeColor="text1"/>
          <w:sz w:val="22"/>
          <w:szCs w:val="22"/>
        </w:rPr>
        <w:t>app_storefron</w:t>
      </w:r>
      <w:r w:rsidR="002710F4">
        <w:rPr>
          <w:rFonts w:asciiTheme="minorHAnsi" w:hAnsiTheme="minorHAnsi" w:cstheme="minorBidi"/>
          <w:bCs/>
          <w:color w:val="000000" w:themeColor="text1"/>
          <w:sz w:val="22"/>
          <w:szCs w:val="22"/>
        </w:rPr>
        <w:t>t</w:t>
      </w:r>
      <w:r w:rsidRPr="00E33D85">
        <w:rPr>
          <w:rFonts w:asciiTheme="minorHAnsi" w:hAnsiTheme="minorHAnsi" w:cstheme="minorBidi"/>
          <w:bCs/>
          <w:color w:val="000000" w:themeColor="text1"/>
          <w:sz w:val="22"/>
          <w:szCs w:val="22"/>
        </w:rPr>
        <w:t>_</w:t>
      </w:r>
      <w:r w:rsidR="003B1843" w:rsidRPr="003B1843">
        <w:rPr>
          <w:rFonts w:asciiTheme="minorHAnsi" w:hAnsiTheme="minorHAnsi"/>
          <w:sz w:val="22"/>
          <w:szCs w:val="22"/>
        </w:rPr>
        <w:t xml:space="preserve"> </w:t>
      </w:r>
      <w:r w:rsidR="003B1843">
        <w:rPr>
          <w:rFonts w:asciiTheme="minorHAnsi" w:hAnsiTheme="minorHAnsi"/>
          <w:sz w:val="22"/>
          <w:szCs w:val="22"/>
        </w:rPr>
        <w:t>pipelines</w:t>
      </w:r>
    </w:p>
    <w:p w14:paraId="5334FCD4" w14:textId="77777777" w:rsidR="004A343D" w:rsidRPr="00E33D85" w:rsidRDefault="004A343D" w:rsidP="004A343D">
      <w:pPr>
        <w:pStyle w:val="Body"/>
        <w:ind w:left="360"/>
        <w:rPr>
          <w:rFonts w:asciiTheme="minorHAnsi" w:hAnsiTheme="minorHAnsi" w:cstheme="minorBidi"/>
          <w:bCs/>
          <w:color w:val="000000" w:themeColor="text1"/>
          <w:sz w:val="22"/>
          <w:szCs w:val="22"/>
        </w:rPr>
      </w:pPr>
    </w:p>
    <w:p w14:paraId="32D424B6" w14:textId="77777777" w:rsidR="00747254" w:rsidRPr="00E33D85" w:rsidRDefault="00747254" w:rsidP="00747254">
      <w:pPr>
        <w:pStyle w:val="Heading3"/>
        <w:spacing w:before="0" w:after="0"/>
        <w:rPr>
          <w:rFonts w:asciiTheme="minorHAnsi" w:hAnsiTheme="minorHAnsi"/>
        </w:rPr>
      </w:pPr>
      <w:bookmarkStart w:id="152" w:name="_Toc492046331"/>
      <w:r w:rsidRPr="00E33D85">
        <w:rPr>
          <w:rFonts w:asciiTheme="minorHAnsi" w:hAnsiTheme="minorHAnsi"/>
        </w:rPr>
        <w:t>Generic Section</w:t>
      </w:r>
      <w:bookmarkEnd w:id="152"/>
    </w:p>
    <w:p w14:paraId="0F912FD7" w14:textId="77777777" w:rsidR="005208FB" w:rsidRPr="00D602FC" w:rsidRDefault="005208FB" w:rsidP="005208FB">
      <w:pPr>
        <w:pStyle w:val="Heading4"/>
        <w:rPr>
          <w:rFonts w:asciiTheme="minorHAnsi" w:hAnsiTheme="minorHAnsi"/>
        </w:rPr>
      </w:pPr>
      <w:r w:rsidRPr="00D602FC">
        <w:rPr>
          <w:rFonts w:asciiTheme="minorHAnsi" w:hAnsiTheme="minorHAnsi"/>
        </w:rPr>
        <w:t>Pipeline - COPlaceOrder.xml</w:t>
      </w:r>
    </w:p>
    <w:p w14:paraId="4FE4F6CA" w14:textId="77777777" w:rsidR="005208FB" w:rsidRPr="00D602FC" w:rsidRDefault="005208FB" w:rsidP="005208FB">
      <w:pPr>
        <w:pStyle w:val="Heading5"/>
        <w:rPr>
          <w:rFonts w:asciiTheme="minorHAnsi" w:hAnsiTheme="minorHAnsi"/>
        </w:rPr>
      </w:pPr>
      <w:r w:rsidRPr="00D602FC">
        <w:rPr>
          <w:rFonts w:asciiTheme="minorHAnsi" w:hAnsiTheme="minorHAnsi"/>
        </w:rPr>
        <w:t xml:space="preserve">Update “start” node </w:t>
      </w:r>
    </w:p>
    <w:p w14:paraId="1DDC7941" w14:textId="77777777" w:rsidR="005208FB" w:rsidRDefault="005208FB" w:rsidP="005208FB">
      <w:pPr>
        <w:pStyle w:val="Body"/>
        <w:rPr>
          <w:rFonts w:asciiTheme="minorHAnsi" w:hAnsiTheme="minorHAnsi"/>
        </w:rPr>
      </w:pPr>
      <w:r w:rsidRPr="00D602FC">
        <w:rPr>
          <w:rFonts w:asciiTheme="minorHAnsi" w:hAnsiTheme="minorHAnsi"/>
        </w:rPr>
        <w:t>Remove call node CSRF-Validate after place order</w:t>
      </w:r>
    </w:p>
    <w:p w14:paraId="2E246C3C" w14:textId="77777777" w:rsidR="005208FB" w:rsidRPr="00D602FC" w:rsidRDefault="005208FB" w:rsidP="005208FB">
      <w:pPr>
        <w:pStyle w:val="Body"/>
        <w:rPr>
          <w:rFonts w:asciiTheme="minorHAnsi" w:hAnsiTheme="minorHAnsi"/>
        </w:rPr>
      </w:pPr>
      <w:r>
        <w:rPr>
          <w:rFonts w:asciiTheme="minorHAnsi" w:hAnsiTheme="minorHAnsi"/>
        </w:rPr>
        <w:t>[Note: CSRF node needs to be removed beacause of Third party URL redirection]</w:t>
      </w:r>
    </w:p>
    <w:p w14:paraId="4659076C" w14:textId="77777777" w:rsidR="005208FB" w:rsidRPr="00D602FC" w:rsidRDefault="005208FB" w:rsidP="005208FB">
      <w:pPr>
        <w:pStyle w:val="Heading5"/>
        <w:rPr>
          <w:rFonts w:asciiTheme="minorHAnsi" w:hAnsiTheme="minorHAnsi"/>
        </w:rPr>
      </w:pPr>
      <w:r w:rsidRPr="00D602FC">
        <w:rPr>
          <w:rFonts w:asciiTheme="minorHAnsi" w:hAnsiTheme="minorHAnsi"/>
        </w:rPr>
        <w:t>Update “FailImpl” node</w:t>
      </w:r>
    </w:p>
    <w:p w14:paraId="607E9AF7" w14:textId="77777777" w:rsidR="005208FB" w:rsidRPr="00E764D1" w:rsidRDefault="005208FB" w:rsidP="003C3632">
      <w:pPr>
        <w:pStyle w:val="BodyText"/>
      </w:pPr>
      <w:r w:rsidRPr="00E764D1">
        <w:t>Add an assign node in COPlaceOrder-FailImpl to show the error message on screen in case of error scenarios.</w:t>
      </w:r>
    </w:p>
    <w:p w14:paraId="740BE2AC" w14:textId="77777777" w:rsidR="005208FB" w:rsidRPr="00D602FC" w:rsidRDefault="005208FB" w:rsidP="003C3632">
      <w:pPr>
        <w:pStyle w:val="BodyText"/>
      </w:pPr>
      <w:r w:rsidRPr="00D602FC">
        <w:rPr>
          <w:noProof/>
        </w:rPr>
        <w:lastRenderedPageBreak/>
        <w:drawing>
          <wp:inline distT="0" distB="0" distL="0" distR="0" wp14:anchorId="703BFA26" wp14:editId="47F884FB">
            <wp:extent cx="6010275" cy="3262665"/>
            <wp:effectExtent l="0" t="0" r="0" b="0"/>
            <wp:docPr id="12" name="Picture 12" descr="C:\Users\pchug3\Desktop\checkou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hug3\Desktop\checkout5.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10275" cy="3262665"/>
                    </a:xfrm>
                    <a:prstGeom prst="rect">
                      <a:avLst/>
                    </a:prstGeom>
                    <a:noFill/>
                    <a:ln>
                      <a:noFill/>
                    </a:ln>
                  </pic:spPr>
                </pic:pic>
              </a:graphicData>
            </a:graphic>
          </wp:inline>
        </w:drawing>
      </w:r>
    </w:p>
    <w:p w14:paraId="0703E4BD" w14:textId="77777777" w:rsidR="005208FB" w:rsidRPr="00E764D1" w:rsidRDefault="005208FB" w:rsidP="003C3632">
      <w:pPr>
        <w:pStyle w:val="BodyText"/>
        <w:numPr>
          <w:ilvl w:val="0"/>
          <w:numId w:val="71"/>
        </w:numPr>
      </w:pPr>
      <w:r w:rsidRPr="00E764D1">
        <w:t>Assign PlaceOrderError != null ? PlaceOrderError : new dw.system.Status(dw.system.Status.ERROR, "confirm.error.declined") value in the pipeline Input Dictionary as shown below.</w:t>
      </w:r>
    </w:p>
    <w:p w14:paraId="3B6ACAB4" w14:textId="77777777" w:rsidR="005208FB" w:rsidRPr="00D602FC" w:rsidRDefault="005208FB" w:rsidP="005208FB">
      <w:r w:rsidRPr="00D602FC">
        <w:rPr>
          <w:bCs/>
          <w:noProof/>
        </w:rPr>
        <w:drawing>
          <wp:inline distT="0" distB="0" distL="0" distR="0" wp14:anchorId="241270B8" wp14:editId="727B0D05">
            <wp:extent cx="6400800" cy="2587557"/>
            <wp:effectExtent l="0" t="0" r="0" b="3810"/>
            <wp:docPr id="17" name="Picture 17" descr="C:\Users\pchug3\Desktop\checkou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hug3\Desktop\checkout6.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00800" cy="2587557"/>
                    </a:xfrm>
                    <a:prstGeom prst="rect">
                      <a:avLst/>
                    </a:prstGeom>
                    <a:noFill/>
                    <a:ln>
                      <a:noFill/>
                    </a:ln>
                  </pic:spPr>
                </pic:pic>
              </a:graphicData>
            </a:graphic>
          </wp:inline>
        </w:drawing>
      </w:r>
    </w:p>
    <w:p w14:paraId="0AEF1D08" w14:textId="77777777" w:rsidR="005208FB" w:rsidRPr="00D602FC" w:rsidRDefault="005208FB" w:rsidP="005208FB">
      <w:pPr>
        <w:pStyle w:val="Heading5"/>
        <w:rPr>
          <w:rFonts w:asciiTheme="minorHAnsi" w:hAnsiTheme="minorHAnsi"/>
        </w:rPr>
      </w:pPr>
      <w:r w:rsidRPr="00D602FC">
        <w:rPr>
          <w:rFonts w:asciiTheme="minorHAnsi" w:hAnsiTheme="minorHAnsi"/>
        </w:rPr>
        <w:t>Update “HandlePayments” node</w:t>
      </w:r>
    </w:p>
    <w:p w14:paraId="123973E1" w14:textId="77777777" w:rsidR="005208FB" w:rsidRPr="00E764D1" w:rsidRDefault="005208FB" w:rsidP="003C3632">
      <w:pPr>
        <w:pStyle w:val="BodyText"/>
      </w:pPr>
      <w:r w:rsidRPr="00E764D1">
        <w:t>Update HandlePayments pipeline to handle response code returned by CyberSource. Add different end nodes to handle various response returned by service call.</w:t>
      </w:r>
    </w:p>
    <w:p w14:paraId="411F4C84" w14:textId="77777777" w:rsidR="00C10ECB" w:rsidRPr="00E764D1" w:rsidRDefault="00C10ECB" w:rsidP="003C3632">
      <w:pPr>
        <w:pStyle w:val="BodyText"/>
      </w:pPr>
      <w:r w:rsidRPr="00E764D1">
        <w:t>[Note: Below changes are generic to all Payment method]</w:t>
      </w:r>
    </w:p>
    <w:p w14:paraId="68C72C42" w14:textId="77777777" w:rsidR="005208FB" w:rsidRPr="00D602FC" w:rsidRDefault="00C10ECB" w:rsidP="003C3632">
      <w:pPr>
        <w:pStyle w:val="BodyText"/>
      </w:pPr>
      <w:r>
        <w:rPr>
          <w:noProof/>
        </w:rPr>
        <w:lastRenderedPageBreak/>
        <w:drawing>
          <wp:inline distT="0" distB="0" distL="0" distR="0" wp14:anchorId="75AF7246" wp14:editId="66BFD233">
            <wp:extent cx="5581650" cy="4210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4210050"/>
                    </a:xfrm>
                    <a:prstGeom prst="rect">
                      <a:avLst/>
                    </a:prstGeom>
                    <a:noFill/>
                    <a:ln>
                      <a:noFill/>
                    </a:ln>
                  </pic:spPr>
                </pic:pic>
              </a:graphicData>
            </a:graphic>
          </wp:inline>
        </w:drawing>
      </w:r>
    </w:p>
    <w:p w14:paraId="3BF9C4AE" w14:textId="77777777" w:rsidR="005208FB" w:rsidRPr="00D602FC" w:rsidRDefault="005208FB" w:rsidP="005208FB">
      <w:pPr>
        <w:pStyle w:val="Heading5"/>
        <w:rPr>
          <w:rFonts w:asciiTheme="minorHAnsi" w:hAnsiTheme="minorHAnsi"/>
        </w:rPr>
      </w:pPr>
      <w:r w:rsidRPr="00D602FC">
        <w:rPr>
          <w:rFonts w:asciiTheme="minorHAnsi" w:hAnsiTheme="minorHAnsi"/>
        </w:rPr>
        <w:t>Update “start” node</w:t>
      </w:r>
    </w:p>
    <w:p w14:paraId="77FB25D8" w14:textId="77777777" w:rsidR="005208FB" w:rsidRPr="00D602FC" w:rsidRDefault="005208FB" w:rsidP="005208FB">
      <w:r w:rsidRPr="00D602FC">
        <w:t>Handle different responses returned from CyberSource along with tracing error in case of different scenarios</w:t>
      </w:r>
    </w:p>
    <w:p w14:paraId="78E7B91D" w14:textId="77777777" w:rsidR="005208FB" w:rsidRDefault="005208FB" w:rsidP="009B35FA">
      <w:pPr>
        <w:pStyle w:val="ListParagraph"/>
        <w:numPr>
          <w:ilvl w:val="0"/>
          <w:numId w:val="71"/>
        </w:numPr>
      </w:pPr>
      <w:r>
        <w:t xml:space="preserve">Update assign node of PlaceOrder error with null check connected to </w:t>
      </w:r>
      <w:r w:rsidRPr="00276132">
        <w:t>COPlaceOrder-ProcessPersonalInformation</w:t>
      </w:r>
      <w:r w:rsidRPr="00D602FC">
        <w:t xml:space="preserve"> </w:t>
      </w:r>
      <w:r>
        <w:t xml:space="preserve">as  </w:t>
      </w:r>
      <w:r w:rsidRPr="00276132">
        <w:rPr>
          <w:b/>
        </w:rPr>
        <w:t>PlaceOrderError != null ? PlaceOrderError : new dw.system.Status(dw.system.Status.ERROR, "confirm.error.declined")</w:t>
      </w:r>
      <w:r>
        <w:t xml:space="preserve"> </w:t>
      </w:r>
      <w:r w:rsidRPr="00D602FC">
        <w:t xml:space="preserve"> for error connector pipelet</w:t>
      </w:r>
    </w:p>
    <w:p w14:paraId="6CB5923B" w14:textId="77777777" w:rsidR="005208FB" w:rsidRDefault="005208FB" w:rsidP="005208FB">
      <w:r>
        <w:rPr>
          <w:noProof/>
        </w:rPr>
        <w:lastRenderedPageBreak/>
        <w:drawing>
          <wp:inline distT="0" distB="0" distL="0" distR="0" wp14:anchorId="67EFE895" wp14:editId="79BA9835">
            <wp:extent cx="6400800" cy="2952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00800" cy="2952750"/>
                    </a:xfrm>
                    <a:prstGeom prst="rect">
                      <a:avLst/>
                    </a:prstGeom>
                    <a:noFill/>
                    <a:ln>
                      <a:noFill/>
                    </a:ln>
                  </pic:spPr>
                </pic:pic>
              </a:graphicData>
            </a:graphic>
          </wp:inline>
        </w:drawing>
      </w:r>
    </w:p>
    <w:p w14:paraId="0CB7D5A7" w14:textId="77777777" w:rsidR="005208FB" w:rsidRPr="00D602FC" w:rsidRDefault="005208FB" w:rsidP="009B35FA">
      <w:pPr>
        <w:pStyle w:val="ListParagraph"/>
        <w:numPr>
          <w:ilvl w:val="0"/>
          <w:numId w:val="87"/>
        </w:numPr>
      </w:pPr>
      <w:r w:rsidRPr="00D602FC">
        <w:t xml:space="preserve">Add assign node and set the value of PlaceOrderError as </w:t>
      </w:r>
      <w:r w:rsidRPr="00AD73E3">
        <w:rPr>
          <w:b/>
        </w:rPr>
        <w:t>new dw.system.Status(dw.system.Status.ERROR, "confirm.error.declined")</w:t>
      </w:r>
      <w:r>
        <w:t xml:space="preserve"> </w:t>
      </w:r>
      <w:r w:rsidRPr="00D602FC">
        <w:t>for declined connector pipelet</w:t>
      </w:r>
    </w:p>
    <w:p w14:paraId="038C10A8" w14:textId="77777777" w:rsidR="005208FB" w:rsidRDefault="005208FB" w:rsidP="009B35FA">
      <w:pPr>
        <w:pStyle w:val="ListParagraph"/>
        <w:numPr>
          <w:ilvl w:val="0"/>
          <w:numId w:val="87"/>
        </w:numPr>
      </w:pPr>
      <w:r w:rsidRPr="00D602FC">
        <w:t>Add a new transition for “</w:t>
      </w:r>
      <w:r w:rsidRPr="00032164">
        <w:rPr>
          <w:b/>
        </w:rPr>
        <w:t>review</w:t>
      </w:r>
      <w:r w:rsidRPr="00D602FC">
        <w:t>”  and  connect it just after COPlaceOrder-PlaceOrder and before COPlaceOrder-CreateGiftCertificates</w:t>
      </w:r>
    </w:p>
    <w:p w14:paraId="2F67BE38" w14:textId="13FAD7D5" w:rsidR="00032164" w:rsidRPr="00D602FC" w:rsidRDefault="00032164" w:rsidP="009B35FA">
      <w:pPr>
        <w:pStyle w:val="ListParagraph"/>
        <w:numPr>
          <w:ilvl w:val="0"/>
          <w:numId w:val="87"/>
        </w:numPr>
      </w:pPr>
      <w:r w:rsidRPr="00D602FC">
        <w:t>Add a new transition for “</w:t>
      </w:r>
      <w:r w:rsidRPr="00032164">
        <w:rPr>
          <w:b/>
        </w:rPr>
        <w:t>redirection</w:t>
      </w:r>
      <w:r w:rsidRPr="00D602FC">
        <w:t xml:space="preserve">” </w:t>
      </w:r>
      <w:r>
        <w:t xml:space="preserve"> and set Input : </w:t>
      </w:r>
      <w:r w:rsidRPr="00032164">
        <w:rPr>
          <w:b/>
        </w:rPr>
        <w:t>Result.redirection</w:t>
      </w:r>
      <w:r w:rsidRPr="00C50348">
        <w:rPr>
          <w:b/>
        </w:rPr>
        <w:t>URL</w:t>
      </w:r>
      <w:r>
        <w:t xml:space="preserve"> and output : </w:t>
      </w:r>
      <w:r w:rsidRPr="00032164">
        <w:rPr>
          <w:b/>
        </w:rPr>
        <w:t>Location</w:t>
      </w:r>
      <w:r>
        <w:t xml:space="preserve">,connect this interaction node with </w:t>
      </w:r>
      <w:r w:rsidR="00434F84" w:rsidRPr="00434F84">
        <w:rPr>
          <w:b/>
        </w:rPr>
        <w:t>&lt;SG Core cartridge&gt;/cartridge/template/default/</w:t>
      </w:r>
      <w:r w:rsidRPr="00434F84">
        <w:rPr>
          <w:b/>
        </w:rPr>
        <w:t>util/redirect</w:t>
      </w:r>
      <w:r w:rsidRPr="00D602FC">
        <w:t xml:space="preserve"> </w:t>
      </w:r>
      <w:r>
        <w:t>[for Paypal billing agreement/Klarna/Bank transfer]</w:t>
      </w:r>
    </w:p>
    <w:p w14:paraId="39F9453C" w14:textId="625BDC0B" w:rsidR="00E764D1" w:rsidRPr="00E764D1" w:rsidRDefault="00032164" w:rsidP="00434F84">
      <w:pPr>
        <w:pStyle w:val="ListParagraph"/>
        <w:numPr>
          <w:ilvl w:val="0"/>
          <w:numId w:val="87"/>
        </w:numPr>
        <w:rPr>
          <w:rFonts w:eastAsia="Times New Roman" w:cs="Times New Roman"/>
          <w:color w:val="FF0000"/>
          <w:sz w:val="20"/>
          <w:szCs w:val="20"/>
        </w:rPr>
      </w:pPr>
      <w:r w:rsidRPr="00D602FC">
        <w:t>Add a new transition for “</w:t>
      </w:r>
      <w:r w:rsidRPr="00E764D1">
        <w:rPr>
          <w:b/>
        </w:rPr>
        <w:t>returnToPage</w:t>
      </w:r>
      <w:r w:rsidRPr="00D602FC">
        <w:t xml:space="preserve">”  </w:t>
      </w:r>
      <w:r>
        <w:t xml:space="preserve">and connect it to interation node : </w:t>
      </w:r>
      <w:r w:rsidR="00434F84">
        <w:rPr>
          <w:b/>
        </w:rPr>
        <w:t>&lt;SG Core cartridge&gt;</w:t>
      </w:r>
      <w:r w:rsidR="00434F84" w:rsidRPr="00434F84">
        <w:rPr>
          <w:b/>
        </w:rPr>
        <w:t>\cartridge\templates\default\checkout\summary</w:t>
      </w:r>
      <w:r w:rsidRPr="00032164">
        <w:t xml:space="preserve"> </w:t>
      </w:r>
      <w:r w:rsidR="00E764D1">
        <w:t xml:space="preserve"> </w:t>
      </w:r>
      <w:r>
        <w:t>[for SA Iframe]</w:t>
      </w:r>
    </w:p>
    <w:p w14:paraId="2AE1CEF0" w14:textId="77777777" w:rsidR="005208FB" w:rsidRPr="00F7346D" w:rsidRDefault="005B408C" w:rsidP="00E764D1">
      <w:pPr>
        <w:pStyle w:val="ListParagraph"/>
        <w:spacing w:after="0" w:line="240" w:lineRule="auto"/>
        <w:rPr>
          <w:rFonts w:eastAsia="Times New Roman" w:cs="Times New Roman"/>
          <w:b/>
          <w:color w:val="000000" w:themeColor="text1"/>
          <w:sz w:val="20"/>
          <w:szCs w:val="20"/>
        </w:rPr>
      </w:pPr>
      <w:r w:rsidRPr="00F7346D">
        <w:rPr>
          <w:rFonts w:eastAsia="Times New Roman" w:cs="Times New Roman"/>
          <w:b/>
          <w:color w:val="000000" w:themeColor="text1"/>
          <w:sz w:val="20"/>
          <w:szCs w:val="20"/>
        </w:rPr>
        <w:t>[Note: Below changes are generic for different payment method handling]</w:t>
      </w:r>
    </w:p>
    <w:p w14:paraId="33CC933F" w14:textId="77777777" w:rsidR="005B408C" w:rsidRDefault="005B408C" w:rsidP="005208FB">
      <w:pPr>
        <w:spacing w:after="0" w:line="240" w:lineRule="auto"/>
        <w:rPr>
          <w:rFonts w:eastAsia="Times New Roman" w:cs="Times New Roman"/>
          <w:b/>
          <w:szCs w:val="20"/>
        </w:rPr>
      </w:pPr>
      <w:r>
        <w:rPr>
          <w:noProof/>
        </w:rPr>
        <w:lastRenderedPageBreak/>
        <w:drawing>
          <wp:inline distT="0" distB="0" distL="0" distR="0" wp14:anchorId="066E21AB" wp14:editId="4A0E4CB3">
            <wp:extent cx="6400800" cy="55435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00800" cy="5543550"/>
                    </a:xfrm>
                    <a:prstGeom prst="rect">
                      <a:avLst/>
                    </a:prstGeom>
                    <a:noFill/>
                    <a:ln>
                      <a:noFill/>
                    </a:ln>
                  </pic:spPr>
                </pic:pic>
              </a:graphicData>
            </a:graphic>
          </wp:inline>
        </w:drawing>
      </w:r>
    </w:p>
    <w:p w14:paraId="1BC17CBC" w14:textId="24116012" w:rsidR="00434F84" w:rsidRPr="00D602FC" w:rsidRDefault="00434F84" w:rsidP="005208FB">
      <w:pPr>
        <w:spacing w:after="0" w:line="240" w:lineRule="auto"/>
        <w:rPr>
          <w:rFonts w:eastAsia="Times New Roman" w:cs="Times New Roman"/>
          <w:b/>
          <w:szCs w:val="20"/>
        </w:rPr>
      </w:pPr>
      <w:r>
        <w:rPr>
          <w:rFonts w:eastAsia="Times New Roman" w:cs="Times New Roman"/>
          <w:b/>
          <w:noProof/>
          <w:szCs w:val="20"/>
        </w:rPr>
        <w:lastRenderedPageBreak/>
        <w:drawing>
          <wp:inline distT="0" distB="0" distL="0" distR="0" wp14:anchorId="07157258" wp14:editId="3ED24798">
            <wp:extent cx="6400800" cy="2838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00800" cy="2838450"/>
                    </a:xfrm>
                    <a:prstGeom prst="rect">
                      <a:avLst/>
                    </a:prstGeom>
                    <a:noFill/>
                    <a:ln>
                      <a:noFill/>
                    </a:ln>
                  </pic:spPr>
                </pic:pic>
              </a:graphicData>
            </a:graphic>
          </wp:inline>
        </w:drawing>
      </w:r>
    </w:p>
    <w:p w14:paraId="4A39AB5B" w14:textId="77777777" w:rsidR="005208FB" w:rsidRPr="00D602FC" w:rsidRDefault="005208FB" w:rsidP="005208FB">
      <w:pPr>
        <w:pStyle w:val="Heading5"/>
        <w:rPr>
          <w:rFonts w:asciiTheme="minorHAnsi" w:hAnsiTheme="minorHAnsi"/>
        </w:rPr>
      </w:pPr>
      <w:r w:rsidRPr="00D602FC">
        <w:rPr>
          <w:rFonts w:asciiTheme="minorHAnsi" w:hAnsiTheme="minorHAnsi"/>
        </w:rPr>
        <w:t>Add “ReviewOrder” Node</w:t>
      </w:r>
    </w:p>
    <w:p w14:paraId="216FA93D" w14:textId="77777777" w:rsidR="005208FB" w:rsidRPr="00D602FC" w:rsidRDefault="005208FB" w:rsidP="009B35FA">
      <w:pPr>
        <w:pStyle w:val="Heading6"/>
        <w:numPr>
          <w:ilvl w:val="0"/>
          <w:numId w:val="72"/>
        </w:numPr>
        <w:rPr>
          <w:rFonts w:asciiTheme="minorHAnsi" w:hAnsiTheme="minorHAnsi"/>
          <w:b w:val="0"/>
        </w:rPr>
      </w:pPr>
      <w:r w:rsidRPr="00D602FC">
        <w:rPr>
          <w:rFonts w:asciiTheme="minorHAnsi" w:hAnsiTheme="minorHAnsi"/>
          <w:b w:val="0"/>
        </w:rPr>
        <w:t>Add new private node “ReviewOrder”</w:t>
      </w:r>
    </w:p>
    <w:p w14:paraId="53BC4135" w14:textId="77777777" w:rsidR="005208FB" w:rsidRPr="00D602FC" w:rsidRDefault="005208FB" w:rsidP="009B35FA">
      <w:pPr>
        <w:pStyle w:val="Heading6"/>
        <w:numPr>
          <w:ilvl w:val="0"/>
          <w:numId w:val="72"/>
        </w:numPr>
        <w:rPr>
          <w:rFonts w:asciiTheme="minorHAnsi" w:hAnsiTheme="minorHAnsi"/>
          <w:b w:val="0"/>
        </w:rPr>
      </w:pPr>
      <w:r w:rsidRPr="00D602FC">
        <w:rPr>
          <w:rFonts w:asciiTheme="minorHAnsi" w:hAnsiTheme="minorHAnsi"/>
          <w:b w:val="0"/>
        </w:rPr>
        <w:t>Add send Mail pipelet:</w:t>
      </w:r>
    </w:p>
    <w:p w14:paraId="781E62FF" w14:textId="77777777" w:rsidR="005208FB" w:rsidRPr="00D602FC" w:rsidRDefault="005208FB" w:rsidP="005208FB">
      <w:pPr>
        <w:ind w:left="360"/>
      </w:pPr>
      <w:r>
        <w:t>Value</w:t>
      </w:r>
      <w:r w:rsidRPr="00D602FC">
        <w:t>s of the fields are:</w:t>
      </w:r>
    </w:p>
    <w:p w14:paraId="40C8BB2F" w14:textId="77777777" w:rsidR="005208FB" w:rsidRPr="00D602FC" w:rsidRDefault="005208FB" w:rsidP="009B35FA">
      <w:pPr>
        <w:pStyle w:val="ListParagraph"/>
        <w:numPr>
          <w:ilvl w:val="0"/>
          <w:numId w:val="73"/>
        </w:numPr>
      </w:pPr>
      <w:r w:rsidRPr="00D602FC">
        <w:t>MailSubject  :</w:t>
      </w:r>
      <w:r w:rsidRPr="00D602FC">
        <w:tab/>
        <w:t>"Your order with Demandware online store"</w:t>
      </w:r>
    </w:p>
    <w:p w14:paraId="6FC1DF4D" w14:textId="77777777" w:rsidR="005208FB" w:rsidRPr="00D602FC" w:rsidRDefault="005208FB" w:rsidP="009B35FA">
      <w:pPr>
        <w:pStyle w:val="ListParagraph"/>
        <w:numPr>
          <w:ilvl w:val="0"/>
          <w:numId w:val="73"/>
        </w:numPr>
      </w:pPr>
      <w:r w:rsidRPr="00D602FC">
        <w:t>MailTemplate :</w:t>
      </w:r>
      <w:r w:rsidRPr="00D602FC">
        <w:tab/>
        <w:t>"mail/orderconfirmation"</w:t>
      </w:r>
    </w:p>
    <w:p w14:paraId="7BA07605" w14:textId="77777777" w:rsidR="005208FB" w:rsidRPr="00D602FC" w:rsidRDefault="005208FB" w:rsidP="009B35FA">
      <w:pPr>
        <w:pStyle w:val="ListParagraph"/>
        <w:numPr>
          <w:ilvl w:val="0"/>
          <w:numId w:val="73"/>
        </w:numPr>
      </w:pPr>
      <w:r w:rsidRPr="00D602FC">
        <w:t>MailTo</w:t>
      </w:r>
      <w:r w:rsidRPr="00D602FC">
        <w:tab/>
        <w:t>: Order.customerEmail</w:t>
      </w:r>
    </w:p>
    <w:p w14:paraId="55DC9121" w14:textId="77777777" w:rsidR="005208FB" w:rsidRPr="00D602FC" w:rsidRDefault="005208FB" w:rsidP="009B35FA">
      <w:pPr>
        <w:pStyle w:val="ListParagraph"/>
        <w:numPr>
          <w:ilvl w:val="0"/>
          <w:numId w:val="73"/>
        </w:numPr>
      </w:pPr>
      <w:r w:rsidRPr="00D602FC">
        <w:t>MailFrom : dw.system.Site.getCurrent().getCustomPreferenceValue('customerServiceEmail')</w:t>
      </w:r>
    </w:p>
    <w:p w14:paraId="09B88DD0" w14:textId="77777777" w:rsidR="005208FB" w:rsidRPr="00D602FC" w:rsidRDefault="005208FB" w:rsidP="009B35FA">
      <w:pPr>
        <w:pStyle w:val="Heading6"/>
        <w:numPr>
          <w:ilvl w:val="0"/>
          <w:numId w:val="72"/>
        </w:numPr>
        <w:rPr>
          <w:rFonts w:asciiTheme="minorHAnsi" w:hAnsiTheme="minorHAnsi"/>
          <w:b w:val="0"/>
        </w:rPr>
      </w:pPr>
      <w:r w:rsidRPr="00D602FC">
        <w:rPr>
          <w:rFonts w:asciiTheme="minorHAnsi" w:hAnsiTheme="minorHAnsi"/>
          <w:b w:val="0"/>
        </w:rPr>
        <w:t>Add call node COPlaceOrder-ClearForms</w:t>
      </w:r>
    </w:p>
    <w:p w14:paraId="08250A7B" w14:textId="77777777" w:rsidR="005208FB" w:rsidRPr="00D602FC" w:rsidRDefault="005208FB" w:rsidP="009B35FA">
      <w:pPr>
        <w:pStyle w:val="Heading6"/>
        <w:numPr>
          <w:ilvl w:val="0"/>
          <w:numId w:val="72"/>
        </w:numPr>
        <w:rPr>
          <w:rFonts w:asciiTheme="minorHAnsi" w:hAnsiTheme="minorHAnsi"/>
        </w:rPr>
      </w:pPr>
      <w:r w:rsidRPr="00D602FC">
        <w:rPr>
          <w:rFonts w:asciiTheme="minorHAnsi" w:hAnsiTheme="minorHAnsi"/>
          <w:b w:val="0"/>
        </w:rPr>
        <w:t>Add jump Node COSummary-ShowConfirmation</w:t>
      </w:r>
    </w:p>
    <w:p w14:paraId="100FC0B7" w14:textId="77777777" w:rsidR="00F7346D" w:rsidRDefault="00F7346D" w:rsidP="005208FB"/>
    <w:p w14:paraId="4760F084" w14:textId="77777777" w:rsidR="005208FB" w:rsidRPr="00D602FC" w:rsidRDefault="005208FB" w:rsidP="005208FB">
      <w:r w:rsidRPr="00D602FC">
        <w:t>Kindly refer to following screen shot:</w:t>
      </w:r>
    </w:p>
    <w:p w14:paraId="6CF7CF18" w14:textId="77777777" w:rsidR="005208FB" w:rsidRPr="00D602FC" w:rsidRDefault="005208FB" w:rsidP="005208FB">
      <w:r w:rsidRPr="00D602FC">
        <w:rPr>
          <w:noProof/>
        </w:rPr>
        <w:drawing>
          <wp:inline distT="0" distB="0" distL="0" distR="0" wp14:anchorId="21A155FB" wp14:editId="456C47B0">
            <wp:extent cx="4895850" cy="212007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95850" cy="2120078"/>
                    </a:xfrm>
                    <a:prstGeom prst="rect">
                      <a:avLst/>
                    </a:prstGeom>
                    <a:noFill/>
                    <a:ln>
                      <a:noFill/>
                    </a:ln>
                  </pic:spPr>
                </pic:pic>
              </a:graphicData>
            </a:graphic>
          </wp:inline>
        </w:drawing>
      </w:r>
    </w:p>
    <w:p w14:paraId="79D0AF12" w14:textId="77777777" w:rsidR="001E0AEF" w:rsidRPr="00D602FC" w:rsidRDefault="001E0AEF" w:rsidP="001E0AEF">
      <w:pPr>
        <w:pStyle w:val="Heading5"/>
        <w:rPr>
          <w:rFonts w:asciiTheme="minorHAnsi" w:hAnsiTheme="minorHAnsi"/>
        </w:rPr>
      </w:pPr>
      <w:r w:rsidRPr="00D602FC">
        <w:rPr>
          <w:rFonts w:asciiTheme="minorHAnsi" w:hAnsiTheme="minorHAnsi"/>
        </w:rPr>
        <w:lastRenderedPageBreak/>
        <w:t>Add “</w:t>
      </w:r>
      <w:r w:rsidR="00140588">
        <w:rPr>
          <w:rFonts w:asciiTheme="minorHAnsi" w:hAnsiTheme="minorHAnsi"/>
        </w:rPr>
        <w:t>Submit</w:t>
      </w:r>
      <w:r w:rsidR="00140588" w:rsidRPr="00D602FC">
        <w:rPr>
          <w:rFonts w:asciiTheme="minorHAnsi" w:hAnsiTheme="minorHAnsi"/>
        </w:rPr>
        <w:t>Order</w:t>
      </w:r>
      <w:r w:rsidRPr="00D602FC">
        <w:rPr>
          <w:rFonts w:asciiTheme="minorHAnsi" w:hAnsiTheme="minorHAnsi"/>
        </w:rPr>
        <w:t>” Node</w:t>
      </w:r>
    </w:p>
    <w:p w14:paraId="55D94058" w14:textId="77777777" w:rsidR="001E0AEF" w:rsidRPr="00D602FC" w:rsidRDefault="001E0AEF" w:rsidP="009B35FA">
      <w:pPr>
        <w:pStyle w:val="Heading6"/>
        <w:numPr>
          <w:ilvl w:val="0"/>
          <w:numId w:val="91"/>
        </w:numPr>
        <w:rPr>
          <w:rFonts w:asciiTheme="minorHAnsi" w:hAnsiTheme="minorHAnsi"/>
          <w:b w:val="0"/>
        </w:rPr>
      </w:pPr>
      <w:r w:rsidRPr="00D602FC">
        <w:rPr>
          <w:rFonts w:asciiTheme="minorHAnsi" w:hAnsiTheme="minorHAnsi"/>
          <w:b w:val="0"/>
        </w:rPr>
        <w:t>Add new private node “</w:t>
      </w:r>
      <w:r w:rsidRPr="00D602FC">
        <w:rPr>
          <w:rFonts w:asciiTheme="minorHAnsi" w:hAnsiTheme="minorHAnsi"/>
        </w:rPr>
        <w:t>SubmitOrder</w:t>
      </w:r>
      <w:r w:rsidRPr="00D602FC">
        <w:rPr>
          <w:rFonts w:asciiTheme="minorHAnsi" w:hAnsiTheme="minorHAnsi"/>
          <w:b w:val="0"/>
        </w:rPr>
        <w:t>”</w:t>
      </w:r>
    </w:p>
    <w:p w14:paraId="0A866516" w14:textId="77777777" w:rsidR="001E0AEF" w:rsidRDefault="001E0AEF" w:rsidP="009B35FA">
      <w:pPr>
        <w:pStyle w:val="Heading6"/>
        <w:numPr>
          <w:ilvl w:val="0"/>
          <w:numId w:val="91"/>
        </w:numPr>
        <w:rPr>
          <w:rFonts w:asciiTheme="minorHAnsi" w:hAnsiTheme="minorHAnsi"/>
          <w:b w:val="0"/>
        </w:rPr>
      </w:pPr>
      <w:r w:rsidRPr="00D602FC">
        <w:rPr>
          <w:rFonts w:asciiTheme="minorHAnsi" w:hAnsiTheme="minorHAnsi"/>
          <w:b w:val="0"/>
        </w:rPr>
        <w:t>Add call node with value COPlaceOrder-SubmitImpl</w:t>
      </w:r>
    </w:p>
    <w:p w14:paraId="60E0ACCB" w14:textId="77777777" w:rsidR="001E0AEF" w:rsidRDefault="001E0AEF" w:rsidP="009B35FA">
      <w:pPr>
        <w:pStyle w:val="Heading6"/>
        <w:numPr>
          <w:ilvl w:val="0"/>
          <w:numId w:val="91"/>
        </w:numPr>
        <w:rPr>
          <w:rFonts w:asciiTheme="minorHAnsi" w:hAnsiTheme="minorHAnsi"/>
          <w:b w:val="0"/>
        </w:rPr>
      </w:pPr>
      <w:r w:rsidRPr="001E0AEF">
        <w:rPr>
          <w:rFonts w:asciiTheme="minorHAnsi" w:hAnsiTheme="minorHAnsi"/>
          <w:b w:val="0"/>
        </w:rPr>
        <w:t>Add jump Node COSummary-Start on error transition</w:t>
      </w:r>
      <w:r w:rsidRPr="00D602FC">
        <w:rPr>
          <w:rFonts w:asciiTheme="minorHAnsi" w:hAnsiTheme="minorHAnsi"/>
          <w:b w:val="0"/>
        </w:rPr>
        <w:t>”</w:t>
      </w:r>
    </w:p>
    <w:p w14:paraId="2651E39B" w14:textId="77777777" w:rsidR="001E0AEF" w:rsidRPr="00D602FC" w:rsidRDefault="001E0AEF" w:rsidP="009B35FA">
      <w:pPr>
        <w:pStyle w:val="Heading6"/>
        <w:numPr>
          <w:ilvl w:val="0"/>
          <w:numId w:val="91"/>
        </w:numPr>
        <w:rPr>
          <w:rFonts w:asciiTheme="minorHAnsi" w:hAnsiTheme="minorHAnsi"/>
          <w:b w:val="0"/>
        </w:rPr>
      </w:pPr>
      <w:r w:rsidRPr="001E0AEF">
        <w:rPr>
          <w:rFonts w:asciiTheme="minorHAnsi" w:hAnsiTheme="minorHAnsi"/>
          <w:b w:val="0"/>
        </w:rPr>
        <w:t>Add jump Node COSummary-ShowConfirmation on success</w:t>
      </w:r>
    </w:p>
    <w:p w14:paraId="2E956E74" w14:textId="77777777" w:rsidR="001E0AEF" w:rsidRDefault="001E0AEF" w:rsidP="005208FB">
      <w:pPr>
        <w:rPr>
          <w:rFonts w:eastAsia="Times New Roman" w:cs="Times New Roman"/>
          <w:szCs w:val="20"/>
        </w:rPr>
      </w:pPr>
    </w:p>
    <w:p w14:paraId="35BB1402" w14:textId="77777777" w:rsidR="005208FB" w:rsidRPr="00D602FC" w:rsidRDefault="005208FB" w:rsidP="005208FB">
      <w:pPr>
        <w:rPr>
          <w:rFonts w:eastAsia="Times New Roman" w:cs="Times New Roman"/>
          <w:szCs w:val="20"/>
        </w:rPr>
      </w:pPr>
      <w:r w:rsidRPr="00D602FC">
        <w:rPr>
          <w:rFonts w:eastAsia="Times New Roman" w:cs="Times New Roman"/>
          <w:szCs w:val="20"/>
        </w:rPr>
        <w:t>Kindly refer following screen shot</w:t>
      </w:r>
    </w:p>
    <w:p w14:paraId="64FB6F95" w14:textId="77777777" w:rsidR="005208FB" w:rsidRPr="00D602FC" w:rsidRDefault="005208FB" w:rsidP="005208FB">
      <w:pPr>
        <w:rPr>
          <w:rFonts w:eastAsia="Times New Roman" w:cs="Times New Roman"/>
          <w:b/>
          <w:szCs w:val="20"/>
        </w:rPr>
      </w:pPr>
      <w:r w:rsidRPr="00D602FC">
        <w:rPr>
          <w:rFonts w:eastAsia="Times New Roman" w:cs="Times New Roman"/>
          <w:b/>
          <w:noProof/>
          <w:szCs w:val="20"/>
        </w:rPr>
        <w:drawing>
          <wp:inline distT="0" distB="0" distL="0" distR="0" wp14:anchorId="66070C0B" wp14:editId="3765EB6C">
            <wp:extent cx="3963231" cy="235267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63231" cy="2352675"/>
                    </a:xfrm>
                    <a:prstGeom prst="rect">
                      <a:avLst/>
                    </a:prstGeom>
                    <a:noFill/>
                    <a:ln>
                      <a:noFill/>
                    </a:ln>
                  </pic:spPr>
                </pic:pic>
              </a:graphicData>
            </a:graphic>
          </wp:inline>
        </w:drawing>
      </w:r>
    </w:p>
    <w:p w14:paraId="1CF4A5AF" w14:textId="77777777" w:rsidR="005208FB" w:rsidRPr="00D602FC" w:rsidRDefault="005208FB" w:rsidP="005208FB">
      <w:pPr>
        <w:pStyle w:val="Heading5"/>
        <w:rPr>
          <w:rFonts w:asciiTheme="minorHAnsi" w:hAnsiTheme="minorHAnsi"/>
        </w:rPr>
      </w:pPr>
      <w:r w:rsidRPr="00D602FC">
        <w:rPr>
          <w:rFonts w:asciiTheme="minorHAnsi" w:hAnsiTheme="minorHAnsi"/>
        </w:rPr>
        <w:lastRenderedPageBreak/>
        <w:t xml:space="preserve">Update”Submit” node </w:t>
      </w:r>
    </w:p>
    <w:p w14:paraId="7084FC65" w14:textId="77777777" w:rsidR="005208FB" w:rsidRPr="00A26B76" w:rsidRDefault="005208FB" w:rsidP="009B35FA">
      <w:pPr>
        <w:pStyle w:val="Heading6"/>
        <w:numPr>
          <w:ilvl w:val="0"/>
          <w:numId w:val="92"/>
        </w:numPr>
        <w:rPr>
          <w:rFonts w:asciiTheme="minorHAnsi" w:hAnsiTheme="minorHAnsi"/>
          <w:b w:val="0"/>
        </w:rPr>
      </w:pPr>
      <w:r w:rsidRPr="00A26B76">
        <w:rPr>
          <w:rFonts w:asciiTheme="minorHAnsi" w:hAnsiTheme="minorHAnsi"/>
          <w:b w:val="0"/>
        </w:rPr>
        <w:t>Remove existing logic (if any)</w:t>
      </w:r>
    </w:p>
    <w:p w14:paraId="38D39605" w14:textId="77777777" w:rsidR="005208FB" w:rsidRPr="00A26B76" w:rsidRDefault="005208FB" w:rsidP="009B35FA">
      <w:pPr>
        <w:pStyle w:val="Heading6"/>
        <w:numPr>
          <w:ilvl w:val="0"/>
          <w:numId w:val="92"/>
        </w:numPr>
        <w:rPr>
          <w:rFonts w:asciiTheme="minorHAnsi" w:hAnsiTheme="minorHAnsi"/>
          <w:b w:val="0"/>
        </w:rPr>
      </w:pPr>
      <w:r w:rsidRPr="00A26B76">
        <w:rPr>
          <w:rFonts w:asciiTheme="minorHAnsi" w:hAnsiTheme="minorHAnsi"/>
          <w:b w:val="0"/>
        </w:rPr>
        <w:t>Add decision node to check “provider” exists in CurrentHttpParameterMap empty(CurrentHttpParameterMap.provider.stringValue)</w:t>
      </w:r>
    </w:p>
    <w:p w14:paraId="282F03E0" w14:textId="77777777" w:rsidR="005208FB" w:rsidRPr="00A26B76" w:rsidRDefault="005208FB" w:rsidP="009B35FA">
      <w:pPr>
        <w:pStyle w:val="Heading6"/>
        <w:numPr>
          <w:ilvl w:val="0"/>
          <w:numId w:val="92"/>
        </w:numPr>
        <w:rPr>
          <w:rFonts w:asciiTheme="minorHAnsi" w:hAnsiTheme="minorHAnsi"/>
          <w:b w:val="0"/>
        </w:rPr>
      </w:pPr>
      <w:r w:rsidRPr="00A26B76">
        <w:rPr>
          <w:rFonts w:asciiTheme="minorHAnsi" w:hAnsiTheme="minorHAnsi"/>
          <w:b w:val="0"/>
        </w:rPr>
        <w:t>If exists then call Provider-Check</w:t>
      </w:r>
    </w:p>
    <w:p w14:paraId="2EB47BD9" w14:textId="77777777" w:rsidR="005208FB" w:rsidRPr="00D602FC" w:rsidRDefault="005208FB" w:rsidP="009B35FA">
      <w:pPr>
        <w:pStyle w:val="Heading6"/>
        <w:numPr>
          <w:ilvl w:val="0"/>
          <w:numId w:val="92"/>
        </w:numPr>
      </w:pPr>
      <w:r w:rsidRPr="00A26B76">
        <w:rPr>
          <w:rFonts w:asciiTheme="minorHAnsi" w:hAnsiTheme="minorHAnsi"/>
          <w:b w:val="0"/>
        </w:rPr>
        <w:t>If does not exists call Cart-Show to redirect user to cart page [no error message displayed]. This indicates either some wrong configuration or user tries to modify the URL</w:t>
      </w:r>
      <w:r w:rsidRPr="00D602FC">
        <w:rPr>
          <w:noProof/>
        </w:rPr>
        <w:drawing>
          <wp:inline distT="0" distB="0" distL="0" distR="0" wp14:anchorId="5C055783" wp14:editId="53FB2F28">
            <wp:extent cx="3248025" cy="2733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48025" cy="2733675"/>
                    </a:xfrm>
                    <a:prstGeom prst="rect">
                      <a:avLst/>
                    </a:prstGeom>
                    <a:noFill/>
                    <a:ln>
                      <a:noFill/>
                    </a:ln>
                  </pic:spPr>
                </pic:pic>
              </a:graphicData>
            </a:graphic>
          </wp:inline>
        </w:drawing>
      </w:r>
    </w:p>
    <w:p w14:paraId="5CFFF4A5" w14:textId="77777777" w:rsidR="005208FB" w:rsidRPr="00D602FC" w:rsidRDefault="005208FB" w:rsidP="005208FB">
      <w:pPr>
        <w:pStyle w:val="Heading5"/>
        <w:rPr>
          <w:rFonts w:asciiTheme="minorHAnsi" w:hAnsiTheme="minorHAnsi"/>
        </w:rPr>
      </w:pPr>
      <w:r w:rsidRPr="00D602FC">
        <w:rPr>
          <w:rFonts w:asciiTheme="minorHAnsi" w:hAnsiTheme="minorHAnsi"/>
        </w:rPr>
        <w:t>Update “CreateOrder” node</w:t>
      </w:r>
    </w:p>
    <w:p w14:paraId="62593C59" w14:textId="77777777" w:rsidR="005208FB" w:rsidRPr="00D602FC" w:rsidRDefault="005208FB" w:rsidP="003C3632">
      <w:pPr>
        <w:pStyle w:val="BodyText"/>
        <w:numPr>
          <w:ilvl w:val="0"/>
          <w:numId w:val="74"/>
        </w:numPr>
      </w:pPr>
      <w:r w:rsidRPr="00D602FC">
        <w:t>Include an assign node just after the createorder2 pipelet. Refer to the screenshot below for more details:</w:t>
      </w:r>
    </w:p>
    <w:p w14:paraId="146D1D71" w14:textId="77777777" w:rsidR="005208FB" w:rsidRPr="00D602FC" w:rsidRDefault="005208FB" w:rsidP="005208FB">
      <w:pPr>
        <w:ind w:left="720"/>
      </w:pPr>
      <w:r w:rsidRPr="00D602FC">
        <w:rPr>
          <w:noProof/>
        </w:rPr>
        <w:drawing>
          <wp:inline distT="0" distB="0" distL="0" distR="0" wp14:anchorId="664CE0F4" wp14:editId="2E5EDF29">
            <wp:extent cx="5829300" cy="3018298"/>
            <wp:effectExtent l="19050" t="19050" r="0" b="0"/>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srcRect/>
                    <a:stretch>
                      <a:fillRect/>
                    </a:stretch>
                  </pic:blipFill>
                  <pic:spPr bwMode="auto">
                    <a:xfrm>
                      <a:off x="0" y="0"/>
                      <a:ext cx="5827659" cy="3017448"/>
                    </a:xfrm>
                    <a:prstGeom prst="rect">
                      <a:avLst/>
                    </a:prstGeom>
                    <a:noFill/>
                    <a:ln w="9525">
                      <a:solidFill>
                        <a:schemeClr val="accent1"/>
                      </a:solidFill>
                      <a:miter lim="800000"/>
                      <a:headEnd/>
                      <a:tailEnd/>
                    </a:ln>
                  </pic:spPr>
                </pic:pic>
              </a:graphicData>
            </a:graphic>
          </wp:inline>
        </w:drawing>
      </w:r>
    </w:p>
    <w:p w14:paraId="390F3C3C" w14:textId="77777777" w:rsidR="005208FB" w:rsidRPr="00D602FC" w:rsidRDefault="005208FB" w:rsidP="003C3632">
      <w:pPr>
        <w:pStyle w:val="BodyText"/>
      </w:pPr>
      <w:r w:rsidRPr="00D602FC">
        <w:rPr>
          <w:noProof/>
        </w:rPr>
        <w:lastRenderedPageBreak/>
        <w:drawing>
          <wp:inline distT="0" distB="0" distL="0" distR="0" wp14:anchorId="08A3FEAA" wp14:editId="166D8046">
            <wp:extent cx="5829300" cy="3723267"/>
            <wp:effectExtent l="19050" t="19050" r="0" b="0"/>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srcRect/>
                    <a:stretch>
                      <a:fillRect/>
                    </a:stretch>
                  </pic:blipFill>
                  <pic:spPr bwMode="auto">
                    <a:xfrm>
                      <a:off x="0" y="0"/>
                      <a:ext cx="5831722" cy="3724814"/>
                    </a:xfrm>
                    <a:prstGeom prst="rect">
                      <a:avLst/>
                    </a:prstGeom>
                    <a:noFill/>
                    <a:ln w="9525">
                      <a:solidFill>
                        <a:schemeClr val="accent1"/>
                      </a:solidFill>
                      <a:miter lim="800000"/>
                      <a:headEnd/>
                      <a:tailEnd/>
                    </a:ln>
                  </pic:spPr>
                </pic:pic>
              </a:graphicData>
            </a:graphic>
          </wp:inline>
        </w:drawing>
      </w:r>
    </w:p>
    <w:p w14:paraId="1886AEE1" w14:textId="77777777" w:rsidR="005208FB" w:rsidRPr="00D602FC" w:rsidRDefault="005208FB" w:rsidP="003C3632">
      <w:pPr>
        <w:pStyle w:val="BodyText"/>
      </w:pPr>
      <w:r w:rsidRPr="00D602FC">
        <w:t>Note: Below mentioned change is required if merchant is using Paypal, Alipay payment methods along with Credit Card Payment methods. COPlaceOrder-CreateOrder node need to update as mentioned below</w:t>
      </w:r>
    </w:p>
    <w:p w14:paraId="01EFA27E" w14:textId="77777777" w:rsidR="005208FB" w:rsidRPr="00D602FC" w:rsidRDefault="005208FB" w:rsidP="003C3632">
      <w:pPr>
        <w:pStyle w:val="BodyText"/>
      </w:pPr>
      <w:r w:rsidRPr="00D602FC">
        <w:t xml:space="preserve">Add below condition in the expression node to set the value of Order into Basket Object for Credit Card as payment methods. </w:t>
      </w:r>
    </w:p>
    <w:p w14:paraId="61396A74" w14:textId="77777777" w:rsidR="005208FB" w:rsidRPr="002A5FD9" w:rsidRDefault="005208FB" w:rsidP="003C3632">
      <w:pPr>
        <w:pStyle w:val="BodyText"/>
      </w:pPr>
      <w:r w:rsidRPr="002A5FD9">
        <w:t>(!empty(CurrentForms.billing.paymentMethods.selectedPaymentMethodID) &amp;&amp; (CurrentForms.billing.paymentMethods.selectedPaymentMethodID.value.equals(dw.order.PaymentInstrument.METHOD_CREDIT_CARD)))</w:t>
      </w:r>
    </w:p>
    <w:p w14:paraId="72B5C433" w14:textId="77777777" w:rsidR="005208FB" w:rsidRPr="00D602FC" w:rsidRDefault="005208FB" w:rsidP="003C3632">
      <w:pPr>
        <w:pStyle w:val="BodyText"/>
      </w:pPr>
      <w:r>
        <w:rPr>
          <w:noProof/>
        </w:rPr>
        <w:lastRenderedPageBreak/>
        <w:drawing>
          <wp:inline distT="0" distB="0" distL="0" distR="0" wp14:anchorId="01DEBFF8" wp14:editId="59774BF5">
            <wp:extent cx="4676775" cy="54959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76775" cy="5495925"/>
                    </a:xfrm>
                    <a:prstGeom prst="rect">
                      <a:avLst/>
                    </a:prstGeom>
                    <a:noFill/>
                    <a:ln>
                      <a:noFill/>
                    </a:ln>
                  </pic:spPr>
                </pic:pic>
              </a:graphicData>
            </a:graphic>
          </wp:inline>
        </w:drawing>
      </w:r>
    </w:p>
    <w:p w14:paraId="4234C420" w14:textId="77777777" w:rsidR="005208FB" w:rsidRPr="00D602FC" w:rsidRDefault="005208FB" w:rsidP="003C3632">
      <w:pPr>
        <w:pStyle w:val="BodyText"/>
      </w:pPr>
    </w:p>
    <w:p w14:paraId="7D54D32B" w14:textId="77777777" w:rsidR="005208FB" w:rsidRPr="00D602FC" w:rsidRDefault="005208FB" w:rsidP="003C3632">
      <w:pPr>
        <w:pStyle w:val="BodyText"/>
      </w:pPr>
    </w:p>
    <w:p w14:paraId="3A3606C4" w14:textId="77777777" w:rsidR="005208FB" w:rsidRPr="00D602FC" w:rsidRDefault="005208FB" w:rsidP="003C3632">
      <w:pPr>
        <w:pStyle w:val="BodyText"/>
      </w:pPr>
    </w:p>
    <w:p w14:paraId="45AE67A4" w14:textId="77777777" w:rsidR="005208FB" w:rsidRPr="00D602FC" w:rsidRDefault="005208FB" w:rsidP="003C3632">
      <w:pPr>
        <w:pStyle w:val="BodyText"/>
      </w:pPr>
    </w:p>
    <w:p w14:paraId="4ECAE1A2" w14:textId="77777777" w:rsidR="005208FB" w:rsidRPr="00D602FC" w:rsidRDefault="005208FB" w:rsidP="003C3632">
      <w:pPr>
        <w:pStyle w:val="BodyText"/>
      </w:pPr>
    </w:p>
    <w:p w14:paraId="583EE2A2" w14:textId="77777777" w:rsidR="005208FB" w:rsidRPr="00D602FC" w:rsidRDefault="005208FB" w:rsidP="003C3632">
      <w:pPr>
        <w:pStyle w:val="BodyText"/>
      </w:pPr>
    </w:p>
    <w:p w14:paraId="7F89586F" w14:textId="77777777" w:rsidR="005208FB" w:rsidRPr="00D602FC" w:rsidRDefault="005208FB" w:rsidP="005208FB">
      <w:pPr>
        <w:pStyle w:val="Heading5"/>
        <w:rPr>
          <w:rFonts w:asciiTheme="minorHAnsi" w:hAnsiTheme="minorHAnsi"/>
        </w:rPr>
      </w:pPr>
      <w:r>
        <w:rPr>
          <w:rFonts w:asciiTheme="minorHAnsi" w:hAnsiTheme="minorHAnsi"/>
        </w:rPr>
        <w:lastRenderedPageBreak/>
        <w:t xml:space="preserve">Update </w:t>
      </w:r>
      <w:r w:rsidRPr="00D602FC">
        <w:rPr>
          <w:rFonts w:asciiTheme="minorHAnsi" w:hAnsiTheme="minorHAnsi"/>
        </w:rPr>
        <w:t>“</w:t>
      </w:r>
      <w:r>
        <w:rPr>
          <w:rFonts w:asciiTheme="minorHAnsi" w:hAnsiTheme="minorHAnsi"/>
        </w:rPr>
        <w:t>Fail</w:t>
      </w:r>
      <w:r w:rsidRPr="00D602FC">
        <w:rPr>
          <w:rFonts w:asciiTheme="minorHAnsi" w:hAnsiTheme="minorHAnsi"/>
        </w:rPr>
        <w:t>” Node</w:t>
      </w:r>
    </w:p>
    <w:p w14:paraId="531296A1" w14:textId="77777777" w:rsidR="005208FB" w:rsidRDefault="005208FB" w:rsidP="009B35FA">
      <w:pPr>
        <w:pStyle w:val="Heading6"/>
        <w:numPr>
          <w:ilvl w:val="0"/>
          <w:numId w:val="75"/>
        </w:numPr>
        <w:rPr>
          <w:rFonts w:asciiTheme="minorHAnsi" w:hAnsiTheme="minorHAnsi"/>
          <w:b w:val="0"/>
        </w:rPr>
      </w:pPr>
      <w:r>
        <w:rPr>
          <w:rFonts w:asciiTheme="minorHAnsi" w:hAnsiTheme="minorHAnsi"/>
          <w:b w:val="0"/>
        </w:rPr>
        <w:t>Update Fail Node just be disconnecting it from Submit node as Submit node is updated in above.</w:t>
      </w:r>
    </w:p>
    <w:p w14:paraId="0B298585" w14:textId="77777777" w:rsidR="005208FB" w:rsidRPr="00D602FC" w:rsidRDefault="005208FB" w:rsidP="005208FB">
      <w:r>
        <w:rPr>
          <w:noProof/>
        </w:rPr>
        <w:drawing>
          <wp:inline distT="0" distB="0" distL="0" distR="0" wp14:anchorId="50A9DF0E" wp14:editId="1FDEFFE5">
            <wp:extent cx="2867025" cy="45624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67025" cy="4562475"/>
                    </a:xfrm>
                    <a:prstGeom prst="rect">
                      <a:avLst/>
                    </a:prstGeom>
                    <a:noFill/>
                    <a:ln>
                      <a:noFill/>
                    </a:ln>
                  </pic:spPr>
                </pic:pic>
              </a:graphicData>
            </a:graphic>
          </wp:inline>
        </w:drawing>
      </w:r>
    </w:p>
    <w:p w14:paraId="52F3E96D" w14:textId="77777777" w:rsidR="00A419D5" w:rsidRPr="00D602FC" w:rsidRDefault="00A419D5" w:rsidP="00A419D5">
      <w:pPr>
        <w:pStyle w:val="Heading4"/>
        <w:rPr>
          <w:rFonts w:asciiTheme="minorHAnsi" w:hAnsiTheme="minorHAnsi"/>
        </w:rPr>
      </w:pPr>
      <w:r w:rsidRPr="00D602FC">
        <w:rPr>
          <w:rFonts w:asciiTheme="minorHAnsi" w:hAnsiTheme="minorHAnsi"/>
        </w:rPr>
        <w:t>Pipeline - COBilling.xml</w:t>
      </w:r>
    </w:p>
    <w:p w14:paraId="724ED795" w14:textId="41E99F80" w:rsidR="00A419D5" w:rsidRPr="00D602FC" w:rsidRDefault="00A419D5" w:rsidP="00A419D5">
      <w:pPr>
        <w:pStyle w:val="Heading5"/>
        <w:rPr>
          <w:rFonts w:asciiTheme="minorHAnsi" w:hAnsiTheme="minorHAnsi"/>
        </w:rPr>
      </w:pPr>
      <w:r w:rsidRPr="00D602FC">
        <w:rPr>
          <w:rFonts w:asciiTheme="minorHAnsi" w:hAnsiTheme="minorHAnsi"/>
        </w:rPr>
        <w:t>Update “</w:t>
      </w:r>
      <w:r w:rsidR="00434F84" w:rsidRPr="00434F84">
        <w:rPr>
          <w:rFonts w:asciiTheme="minorHAnsi" w:hAnsiTheme="minorHAnsi"/>
        </w:rPr>
        <w:t>ResetPaymentForms</w:t>
      </w:r>
      <w:r w:rsidRPr="00D602FC">
        <w:rPr>
          <w:rFonts w:asciiTheme="minorHAnsi" w:hAnsiTheme="minorHAnsi"/>
        </w:rPr>
        <w:t>” function</w:t>
      </w:r>
    </w:p>
    <w:p w14:paraId="55B158ED" w14:textId="77777777" w:rsidR="00A419D5" w:rsidRPr="00D602FC" w:rsidRDefault="00A419D5" w:rsidP="00A419D5">
      <w:r w:rsidRPr="00D602FC">
        <w:t>Invoke Cybersource-ResetPaymentForms after Cart-GetExistingBasket</w:t>
      </w:r>
    </w:p>
    <w:p w14:paraId="0FAD6839" w14:textId="77777777" w:rsidR="00A419D5" w:rsidRPr="00D602FC" w:rsidRDefault="00A419D5" w:rsidP="009B35FA">
      <w:pPr>
        <w:pStyle w:val="ListParagraph"/>
        <w:numPr>
          <w:ilvl w:val="0"/>
          <w:numId w:val="77"/>
        </w:numPr>
        <w:ind w:left="360"/>
      </w:pPr>
      <w:r w:rsidRPr="00D602FC">
        <w:t>This pipeline is used to remove all l the payment instruments except the selected one.</w:t>
      </w:r>
    </w:p>
    <w:p w14:paraId="0A840A4F" w14:textId="77777777" w:rsidR="00A419D5" w:rsidRPr="00D602FC" w:rsidRDefault="00A419D5" w:rsidP="00A419D5">
      <w:r w:rsidRPr="00D602FC">
        <w:rPr>
          <w:noProof/>
        </w:rPr>
        <w:lastRenderedPageBreak/>
        <w:drawing>
          <wp:inline distT="0" distB="0" distL="0" distR="0" wp14:anchorId="490BA592" wp14:editId="5EDBA06A">
            <wp:extent cx="248602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86025" cy="2838450"/>
                    </a:xfrm>
                    <a:prstGeom prst="rect">
                      <a:avLst/>
                    </a:prstGeom>
                    <a:noFill/>
                    <a:ln>
                      <a:noFill/>
                    </a:ln>
                  </pic:spPr>
                </pic:pic>
              </a:graphicData>
            </a:graphic>
          </wp:inline>
        </w:drawing>
      </w:r>
    </w:p>
    <w:p w14:paraId="068C23A3" w14:textId="25093609" w:rsidR="00A419D5" w:rsidRPr="00D602FC" w:rsidRDefault="00A419D5" w:rsidP="009B35FA">
      <w:pPr>
        <w:pStyle w:val="ListParagraph"/>
        <w:numPr>
          <w:ilvl w:val="0"/>
          <w:numId w:val="77"/>
        </w:numPr>
        <w:ind w:left="360"/>
      </w:pPr>
      <w:r w:rsidRPr="00D602FC">
        <w:t>Delete pipelet called to remo</w:t>
      </w:r>
      <w:r w:rsidR="00434F84">
        <w:t>ve payment instruments of BML and</w:t>
      </w:r>
      <w:r w:rsidRPr="00D602FC">
        <w:t xml:space="preserve"> clear form elements of BML</w:t>
      </w:r>
    </w:p>
    <w:p w14:paraId="493FDAC3" w14:textId="77777777" w:rsidR="00A419D5" w:rsidRPr="00D602FC" w:rsidRDefault="00A419D5" w:rsidP="00A419D5">
      <w:pPr>
        <w:pStyle w:val="Heading5"/>
        <w:rPr>
          <w:rFonts w:asciiTheme="minorHAnsi" w:hAnsiTheme="minorHAnsi"/>
        </w:rPr>
      </w:pPr>
      <w:r w:rsidRPr="00D602FC">
        <w:rPr>
          <w:rFonts w:asciiTheme="minorHAnsi" w:hAnsiTheme="minorHAnsi"/>
        </w:rPr>
        <w:t>Update “SelectCreditCard” node</w:t>
      </w:r>
    </w:p>
    <w:p w14:paraId="31B84DAC" w14:textId="77777777" w:rsidR="00A419D5" w:rsidRPr="00D602FC" w:rsidRDefault="00A419D5" w:rsidP="003C3632">
      <w:pPr>
        <w:pStyle w:val="BodyText"/>
      </w:pPr>
      <w:r w:rsidRPr="00D602FC">
        <w:t xml:space="preserve">Add assign node just above interaction node checkout/billing/creditcardjson </w:t>
      </w:r>
    </w:p>
    <w:tbl>
      <w:tblPr>
        <w:tblStyle w:val="TableGrid"/>
        <w:tblW w:w="0" w:type="auto"/>
        <w:tblLook w:val="04A0" w:firstRow="1" w:lastRow="0" w:firstColumn="1" w:lastColumn="0" w:noHBand="0" w:noVBand="1"/>
      </w:tblPr>
      <w:tblGrid>
        <w:gridCol w:w="6354"/>
        <w:gridCol w:w="3942"/>
      </w:tblGrid>
      <w:tr w:rsidR="00A419D5" w:rsidRPr="00D602FC" w14:paraId="139E1B55" w14:textId="77777777" w:rsidTr="0004304C">
        <w:tc>
          <w:tcPr>
            <w:tcW w:w="5148" w:type="dxa"/>
          </w:tcPr>
          <w:p w14:paraId="0688895E" w14:textId="77777777" w:rsidR="00A419D5" w:rsidRPr="00D602FC" w:rsidRDefault="00A419D5" w:rsidP="003C3632">
            <w:pPr>
              <w:pStyle w:val="BodyText"/>
            </w:pPr>
            <w:r w:rsidRPr="00D602FC">
              <w:t>Output</w:t>
            </w:r>
          </w:p>
        </w:tc>
        <w:tc>
          <w:tcPr>
            <w:tcW w:w="5148" w:type="dxa"/>
          </w:tcPr>
          <w:p w14:paraId="3F0A925F" w14:textId="77777777" w:rsidR="00A419D5" w:rsidRPr="00D602FC" w:rsidRDefault="00A419D5" w:rsidP="003C3632">
            <w:pPr>
              <w:pStyle w:val="BodyText"/>
            </w:pPr>
            <w:r w:rsidRPr="00D602FC">
              <w:t>Input</w:t>
            </w:r>
          </w:p>
        </w:tc>
      </w:tr>
      <w:tr w:rsidR="00A419D5" w:rsidRPr="00D602FC" w14:paraId="46BF2FC6" w14:textId="77777777" w:rsidTr="0004304C">
        <w:tc>
          <w:tcPr>
            <w:tcW w:w="5148" w:type="dxa"/>
          </w:tcPr>
          <w:p w14:paraId="338B5708" w14:textId="77777777" w:rsidR="00A419D5" w:rsidRPr="00D602FC" w:rsidRDefault="00A419D5" w:rsidP="003C3632">
            <w:pPr>
              <w:pStyle w:val="BodyText"/>
            </w:pPr>
            <w:r w:rsidRPr="00D602FC">
              <w:t>CurrentForms.billing.paymentMethods.creditCard.number.value</w:t>
            </w:r>
          </w:p>
        </w:tc>
        <w:tc>
          <w:tcPr>
            <w:tcW w:w="5148" w:type="dxa"/>
          </w:tcPr>
          <w:p w14:paraId="0396AEDE" w14:textId="77777777" w:rsidR="00A419D5" w:rsidRPr="00D602FC" w:rsidRDefault="00A419D5" w:rsidP="003C3632">
            <w:pPr>
              <w:pStyle w:val="BodyText"/>
            </w:pPr>
            <w:r w:rsidRPr="00D602FC">
              <w:t>SelectedCreditCard.UUID</w:t>
            </w:r>
          </w:p>
        </w:tc>
      </w:tr>
    </w:tbl>
    <w:p w14:paraId="2F989074" w14:textId="77777777" w:rsidR="00A419D5" w:rsidRPr="00D602FC" w:rsidRDefault="00A419D5" w:rsidP="003C3632">
      <w:pPr>
        <w:pStyle w:val="BodyText"/>
      </w:pPr>
    </w:p>
    <w:p w14:paraId="0AEA7D99" w14:textId="77777777" w:rsidR="00A419D5" w:rsidRPr="00D602FC" w:rsidRDefault="00A419D5" w:rsidP="003C3632">
      <w:pPr>
        <w:pStyle w:val="BodyText"/>
      </w:pPr>
    </w:p>
    <w:p w14:paraId="60E106AF" w14:textId="77777777" w:rsidR="00A419D5" w:rsidRPr="00D602FC" w:rsidRDefault="00A419D5" w:rsidP="003C3632">
      <w:pPr>
        <w:pStyle w:val="BodyText"/>
      </w:pPr>
    </w:p>
    <w:p w14:paraId="33CA58F1" w14:textId="77777777" w:rsidR="00A419D5" w:rsidRPr="00D602FC" w:rsidRDefault="00A419D5" w:rsidP="003C3632">
      <w:pPr>
        <w:pStyle w:val="BodyText"/>
      </w:pPr>
    </w:p>
    <w:p w14:paraId="74C2E892" w14:textId="77777777" w:rsidR="00A419D5" w:rsidRPr="00D602FC" w:rsidRDefault="00A419D5" w:rsidP="003C3632">
      <w:pPr>
        <w:pStyle w:val="BodyText"/>
      </w:pPr>
      <w:r w:rsidRPr="00D602FC">
        <w:rPr>
          <w:noProof/>
        </w:rPr>
        <w:drawing>
          <wp:inline distT="0" distB="0" distL="0" distR="0" wp14:anchorId="2AA5DC33" wp14:editId="37FD5443">
            <wp:extent cx="6400800" cy="2581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00800" cy="2581275"/>
                    </a:xfrm>
                    <a:prstGeom prst="rect">
                      <a:avLst/>
                    </a:prstGeom>
                    <a:noFill/>
                    <a:ln>
                      <a:noFill/>
                    </a:ln>
                  </pic:spPr>
                </pic:pic>
              </a:graphicData>
            </a:graphic>
          </wp:inline>
        </w:drawing>
      </w:r>
    </w:p>
    <w:p w14:paraId="74610CC4" w14:textId="77777777" w:rsidR="00A419D5" w:rsidRPr="00D602FC" w:rsidRDefault="00A419D5" w:rsidP="00A419D5">
      <w:pPr>
        <w:pStyle w:val="Heading5"/>
        <w:rPr>
          <w:rFonts w:asciiTheme="minorHAnsi" w:hAnsiTheme="minorHAnsi"/>
        </w:rPr>
      </w:pPr>
      <w:r w:rsidRPr="00D602FC">
        <w:rPr>
          <w:rFonts w:asciiTheme="minorHAnsi" w:hAnsiTheme="minorHAnsi"/>
        </w:rPr>
        <w:t xml:space="preserve">Update “SaveCreditCard” Node </w:t>
      </w:r>
    </w:p>
    <w:p w14:paraId="4A33B26A" w14:textId="77777777" w:rsidR="00A419D5" w:rsidRPr="00D602FC" w:rsidRDefault="00A419D5" w:rsidP="009B35FA">
      <w:pPr>
        <w:pStyle w:val="ListParagraph"/>
        <w:numPr>
          <w:ilvl w:val="0"/>
          <w:numId w:val="76"/>
        </w:numPr>
      </w:pPr>
      <w:r w:rsidRPr="00D602FC">
        <w:t>Remove existing logic of save credit card</w:t>
      </w:r>
    </w:p>
    <w:p w14:paraId="3C50660C" w14:textId="77777777" w:rsidR="00A419D5" w:rsidRPr="00D602FC" w:rsidRDefault="00A419D5" w:rsidP="009B35FA">
      <w:pPr>
        <w:pStyle w:val="ListParagraph"/>
        <w:numPr>
          <w:ilvl w:val="0"/>
          <w:numId w:val="76"/>
        </w:numPr>
      </w:pPr>
      <w:r w:rsidRPr="00D602FC">
        <w:lastRenderedPageBreak/>
        <w:t>Call Cybersource-SaveCreditCard</w:t>
      </w:r>
    </w:p>
    <w:p w14:paraId="7367B685" w14:textId="77777777" w:rsidR="00A419D5" w:rsidRPr="00D602FC" w:rsidRDefault="00A419D5" w:rsidP="00A419D5">
      <w:pPr>
        <w:pStyle w:val="ListParagraph"/>
        <w:ind w:left="360"/>
      </w:pPr>
      <w:r w:rsidRPr="00D602FC">
        <w:rPr>
          <w:noProof/>
        </w:rPr>
        <w:drawing>
          <wp:inline distT="0" distB="0" distL="0" distR="0" wp14:anchorId="0C966FFA" wp14:editId="025270F0">
            <wp:extent cx="2152650" cy="1638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52650" cy="1638300"/>
                    </a:xfrm>
                    <a:prstGeom prst="rect">
                      <a:avLst/>
                    </a:prstGeom>
                    <a:noFill/>
                    <a:ln>
                      <a:noFill/>
                    </a:ln>
                  </pic:spPr>
                </pic:pic>
              </a:graphicData>
            </a:graphic>
          </wp:inline>
        </w:drawing>
      </w:r>
    </w:p>
    <w:p w14:paraId="6CD1F630" w14:textId="77777777" w:rsidR="00A419D5" w:rsidRPr="00D602FC" w:rsidRDefault="00A419D5" w:rsidP="002A1E62">
      <w:pPr>
        <w:pStyle w:val="Heading5"/>
        <w:rPr>
          <w:rFonts w:asciiTheme="minorHAnsi" w:hAnsiTheme="minorHAnsi"/>
        </w:rPr>
      </w:pPr>
      <w:r>
        <w:rPr>
          <w:rFonts w:asciiTheme="minorHAnsi" w:hAnsiTheme="minorHAnsi"/>
        </w:rPr>
        <w:t>Update</w:t>
      </w:r>
      <w:r w:rsidR="00A32060">
        <w:rPr>
          <w:rFonts w:asciiTheme="minorHAnsi" w:hAnsiTheme="minorHAnsi"/>
        </w:rPr>
        <w:t xml:space="preserve"> DuplicateCheck.ds</w:t>
      </w:r>
    </w:p>
    <w:p w14:paraId="4DDE829A" w14:textId="6E3C2701" w:rsidR="00A419D5" w:rsidRPr="00D602FC" w:rsidRDefault="00A419D5" w:rsidP="003C3632">
      <w:pPr>
        <w:pStyle w:val="BodyText"/>
      </w:pPr>
      <w:r w:rsidRPr="002A1E62">
        <w:t xml:space="preserve">Update </w:t>
      </w:r>
      <w:r w:rsidR="002A1E62">
        <w:t>the file</w:t>
      </w:r>
      <w:r w:rsidR="00434F84">
        <w:t xml:space="preserve"> present at </w:t>
      </w:r>
      <w:r w:rsidR="00434F84" w:rsidRPr="00434F84">
        <w:rPr>
          <w:b/>
        </w:rPr>
        <w:t>&lt;SG Core Cartridge&gt;\cartridge\scripts\account\payment</w:t>
      </w:r>
      <w:r w:rsidR="002A1E62">
        <w:t xml:space="preserve"> to check for duplicate card</w:t>
      </w:r>
      <w:r w:rsidR="00F7375D">
        <w:t xml:space="preserve"> and avoid duplicate entry in My Account section</w:t>
      </w:r>
      <w:r w:rsidR="002A1E62">
        <w:t xml:space="preserve"> </w:t>
      </w:r>
    </w:p>
    <w:tbl>
      <w:tblPr>
        <w:tblStyle w:val="TableGrid"/>
        <w:tblW w:w="0" w:type="auto"/>
        <w:tblLook w:val="04A0" w:firstRow="1" w:lastRow="0" w:firstColumn="1" w:lastColumn="0" w:noHBand="0" w:noVBand="1"/>
      </w:tblPr>
      <w:tblGrid>
        <w:gridCol w:w="10296"/>
      </w:tblGrid>
      <w:tr w:rsidR="00A419D5" w:rsidRPr="00D602FC" w14:paraId="5D70A0D3" w14:textId="77777777" w:rsidTr="0004304C">
        <w:tc>
          <w:tcPr>
            <w:tcW w:w="10296" w:type="dxa"/>
          </w:tcPr>
          <w:p w14:paraId="6C452ED3" w14:textId="77777777"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w:t>
            </w:r>
          </w:p>
          <w:p w14:paraId="35224F89" w14:textId="77777777"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 </w:t>
            </w:r>
            <w:r w:rsidRPr="00D602FC">
              <w:rPr>
                <w:rStyle w:val="Heading5Char"/>
                <w:rFonts w:asciiTheme="minorHAnsi" w:hAnsiTheme="minorHAnsi"/>
              </w:rPr>
              <w:t>DuplicateCheck</w:t>
            </w:r>
            <w:r w:rsidRPr="00D602FC">
              <w:rPr>
                <w:rFonts w:eastAsia="Times New Roman" w:cs="Consolas"/>
                <w:color w:val="3F7F5F"/>
                <w:sz w:val="20"/>
                <w:szCs w:val="20"/>
              </w:rPr>
              <w:t>.ds</w:t>
            </w:r>
          </w:p>
          <w:p w14:paraId="0052106B" w14:textId="77777777"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w:t>
            </w:r>
          </w:p>
          <w:p w14:paraId="674C7D95" w14:textId="77777777"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 This script checks for a duplicate card number against the list </w:t>
            </w:r>
          </w:p>
          <w:p w14:paraId="7C7ABD7B" w14:textId="77777777"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 of payment instruments for the customer.  If there is a duplicate,</w:t>
            </w:r>
          </w:p>
          <w:p w14:paraId="0BC405AF" w14:textId="77777777"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 return the payment instrument that already exist.</w:t>
            </w:r>
          </w:p>
          <w:p w14:paraId="7A1AB08F" w14:textId="77777777"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w:t>
            </w:r>
          </w:p>
          <w:p w14:paraId="6CF461AC" w14:textId="77777777"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 @input NoIn : String </w:t>
            </w:r>
          </w:p>
          <w:p w14:paraId="7653E9E9" w14:textId="77777777" w:rsidR="00A419D5" w:rsidRPr="00C0033F" w:rsidRDefault="00A419D5" w:rsidP="0004304C">
            <w:pPr>
              <w:autoSpaceDE w:val="0"/>
              <w:autoSpaceDN w:val="0"/>
              <w:adjustRightInd w:val="0"/>
              <w:spacing w:after="0" w:line="240" w:lineRule="auto"/>
              <w:rPr>
                <w:rFonts w:eastAsia="Times New Roman" w:cs="Consolas"/>
                <w:sz w:val="20"/>
                <w:szCs w:val="20"/>
                <w:highlight w:val="yellow"/>
              </w:rPr>
            </w:pPr>
            <w:r w:rsidRPr="00D602FC">
              <w:rPr>
                <w:rFonts w:eastAsia="Times New Roman" w:cs="Consolas"/>
                <w:color w:val="3F7F5F"/>
                <w:sz w:val="20"/>
                <w:szCs w:val="20"/>
              </w:rPr>
              <w:t xml:space="preserve"> </w:t>
            </w:r>
            <w:r w:rsidRPr="00C0033F">
              <w:rPr>
                <w:rFonts w:eastAsia="Times New Roman" w:cs="Consolas"/>
                <w:color w:val="3F7F5F"/>
                <w:sz w:val="20"/>
                <w:szCs w:val="20"/>
                <w:highlight w:val="yellow"/>
              </w:rPr>
              <w:t xml:space="preserve">* @input expMonth : Number </w:t>
            </w:r>
          </w:p>
          <w:p w14:paraId="0C41752D" w14:textId="77777777" w:rsidR="00A419D5" w:rsidRPr="00C0033F" w:rsidRDefault="00A419D5" w:rsidP="0004304C">
            <w:pPr>
              <w:autoSpaceDE w:val="0"/>
              <w:autoSpaceDN w:val="0"/>
              <w:adjustRightInd w:val="0"/>
              <w:spacing w:after="0" w:line="240" w:lineRule="auto"/>
              <w:rPr>
                <w:rFonts w:eastAsia="Times New Roman" w:cs="Consolas"/>
                <w:sz w:val="20"/>
                <w:szCs w:val="20"/>
                <w:highlight w:val="yellow"/>
              </w:rPr>
            </w:pPr>
            <w:r w:rsidRPr="00C0033F">
              <w:rPr>
                <w:rFonts w:eastAsia="Times New Roman" w:cs="Consolas"/>
                <w:color w:val="3F7F5F"/>
                <w:sz w:val="20"/>
                <w:szCs w:val="20"/>
                <w:highlight w:val="yellow"/>
              </w:rPr>
              <w:t xml:space="preserve"> * @input expYear : Number </w:t>
            </w:r>
          </w:p>
          <w:p w14:paraId="4638F79E" w14:textId="77777777" w:rsidR="00A419D5" w:rsidRPr="00D602FC" w:rsidRDefault="00A419D5" w:rsidP="0004304C">
            <w:pPr>
              <w:autoSpaceDE w:val="0"/>
              <w:autoSpaceDN w:val="0"/>
              <w:adjustRightInd w:val="0"/>
              <w:spacing w:after="0" w:line="240" w:lineRule="auto"/>
              <w:rPr>
                <w:rFonts w:eastAsia="Times New Roman" w:cs="Consolas"/>
                <w:sz w:val="20"/>
                <w:szCs w:val="20"/>
              </w:rPr>
            </w:pPr>
            <w:r w:rsidRPr="00C0033F">
              <w:rPr>
                <w:rFonts w:eastAsia="Times New Roman" w:cs="Consolas"/>
                <w:color w:val="3F7F5F"/>
                <w:sz w:val="20"/>
                <w:szCs w:val="20"/>
                <w:highlight w:val="yellow"/>
              </w:rPr>
              <w:t xml:space="preserve"> * @input cardType : String</w:t>
            </w:r>
            <w:r w:rsidRPr="00D602FC">
              <w:rPr>
                <w:rFonts w:eastAsia="Times New Roman" w:cs="Consolas"/>
                <w:color w:val="3F7F5F"/>
                <w:sz w:val="20"/>
                <w:szCs w:val="20"/>
              </w:rPr>
              <w:t xml:space="preserve"> </w:t>
            </w:r>
          </w:p>
          <w:p w14:paraId="1280520D" w14:textId="77777777"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 @input PIList : dw.util.Collection </w:t>
            </w:r>
          </w:p>
          <w:p w14:paraId="5FD8748B" w14:textId="77777777"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 @output Duplicate : Boolean</w:t>
            </w:r>
          </w:p>
          <w:p w14:paraId="0DFBDEB4" w14:textId="77777777"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 @output OldCard : dw.order.PaymentInstrument</w:t>
            </w:r>
          </w:p>
          <w:p w14:paraId="129B4994" w14:textId="77777777"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w:t>
            </w:r>
          </w:p>
          <w:p w14:paraId="6A62705B" w14:textId="77777777"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w:t>
            </w:r>
          </w:p>
          <w:p w14:paraId="5D7D38BC" w14:textId="77777777"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b/>
                <w:bCs/>
                <w:color w:val="7F0055"/>
                <w:sz w:val="20"/>
                <w:szCs w:val="20"/>
              </w:rPr>
              <w:t>importPackage</w:t>
            </w:r>
            <w:r w:rsidRPr="00D602FC">
              <w:rPr>
                <w:rFonts w:eastAsia="Times New Roman" w:cs="Consolas"/>
                <w:color w:val="000000"/>
                <w:sz w:val="20"/>
                <w:szCs w:val="20"/>
              </w:rPr>
              <w:t>( dw.system );</w:t>
            </w:r>
          </w:p>
          <w:p w14:paraId="27F670CB" w14:textId="77777777" w:rsidR="00A419D5" w:rsidRPr="00D602FC" w:rsidRDefault="00A419D5" w:rsidP="0004304C">
            <w:pPr>
              <w:autoSpaceDE w:val="0"/>
              <w:autoSpaceDN w:val="0"/>
              <w:adjustRightInd w:val="0"/>
              <w:spacing w:after="0" w:line="240" w:lineRule="auto"/>
              <w:rPr>
                <w:rFonts w:eastAsia="Times New Roman" w:cs="Consolas"/>
                <w:sz w:val="20"/>
                <w:szCs w:val="20"/>
              </w:rPr>
            </w:pPr>
          </w:p>
          <w:p w14:paraId="3451F630" w14:textId="77777777"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b/>
                <w:bCs/>
                <w:color w:val="7F0055"/>
                <w:sz w:val="20"/>
                <w:szCs w:val="20"/>
              </w:rPr>
              <w:t>function</w:t>
            </w:r>
            <w:r w:rsidRPr="00D602FC">
              <w:rPr>
                <w:rFonts w:eastAsia="Times New Roman" w:cs="Consolas"/>
                <w:color w:val="000000"/>
                <w:sz w:val="20"/>
                <w:szCs w:val="20"/>
              </w:rPr>
              <w:t xml:space="preserve"> execute( args : PipelineDictionary ) : Number</w:t>
            </w:r>
          </w:p>
          <w:p w14:paraId="475E4C21" w14:textId="77777777"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000000"/>
                <w:sz w:val="20"/>
                <w:szCs w:val="20"/>
              </w:rPr>
              <w:t>{</w:t>
            </w:r>
          </w:p>
          <w:p w14:paraId="079B6CC7" w14:textId="77777777"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000000"/>
                <w:sz w:val="20"/>
                <w:szCs w:val="20"/>
              </w:rPr>
              <w:tab/>
              <w:t>args.Duplicate = false;</w:t>
            </w:r>
          </w:p>
          <w:p w14:paraId="70A8B926" w14:textId="77777777" w:rsidR="00A419D5" w:rsidRPr="00C0033F" w:rsidRDefault="00A419D5" w:rsidP="0004304C">
            <w:pPr>
              <w:autoSpaceDE w:val="0"/>
              <w:autoSpaceDN w:val="0"/>
              <w:adjustRightInd w:val="0"/>
              <w:spacing w:after="0" w:line="240" w:lineRule="auto"/>
              <w:rPr>
                <w:rFonts w:eastAsia="Times New Roman" w:cs="Consolas"/>
                <w:sz w:val="20"/>
                <w:szCs w:val="20"/>
                <w:highlight w:val="yellow"/>
              </w:rPr>
            </w:pPr>
            <w:r w:rsidRPr="00D602FC">
              <w:rPr>
                <w:rFonts w:eastAsia="Times New Roman" w:cs="Consolas"/>
                <w:color w:val="000000"/>
                <w:sz w:val="20"/>
                <w:szCs w:val="20"/>
              </w:rPr>
              <w:tab/>
            </w:r>
            <w:r w:rsidRPr="00C0033F">
              <w:rPr>
                <w:rFonts w:eastAsia="Times New Roman" w:cs="Consolas"/>
                <w:b/>
                <w:bCs/>
                <w:color w:val="7F0055"/>
                <w:sz w:val="20"/>
                <w:szCs w:val="20"/>
                <w:highlight w:val="yellow"/>
              </w:rPr>
              <w:t>var</w:t>
            </w:r>
            <w:r w:rsidRPr="00C0033F">
              <w:rPr>
                <w:rFonts w:eastAsia="Times New Roman" w:cs="Consolas"/>
                <w:color w:val="000000"/>
                <w:sz w:val="20"/>
                <w:szCs w:val="20"/>
                <w:highlight w:val="yellow"/>
              </w:rPr>
              <w:t xml:space="preserve"> ccNumber = args.NoIn;</w:t>
            </w:r>
          </w:p>
          <w:p w14:paraId="13D3E31D" w14:textId="77777777" w:rsidR="00A419D5" w:rsidRPr="00C0033F" w:rsidRDefault="00A419D5" w:rsidP="0004304C">
            <w:pPr>
              <w:autoSpaceDE w:val="0"/>
              <w:autoSpaceDN w:val="0"/>
              <w:adjustRightInd w:val="0"/>
              <w:spacing w:after="0" w:line="240" w:lineRule="auto"/>
              <w:rPr>
                <w:rFonts w:eastAsia="Times New Roman" w:cs="Consolas"/>
                <w:sz w:val="20"/>
                <w:szCs w:val="20"/>
                <w:highlight w:val="yellow"/>
              </w:rPr>
            </w:pPr>
            <w:r w:rsidRPr="00C0033F">
              <w:rPr>
                <w:rFonts w:eastAsia="Times New Roman" w:cs="Consolas"/>
                <w:color w:val="000000"/>
                <w:sz w:val="20"/>
                <w:szCs w:val="20"/>
                <w:highlight w:val="yellow"/>
              </w:rPr>
              <w:tab/>
            </w:r>
            <w:r w:rsidRPr="00C0033F">
              <w:rPr>
                <w:rFonts w:eastAsia="Times New Roman" w:cs="Consolas"/>
                <w:b/>
                <w:bCs/>
                <w:color w:val="7F0055"/>
                <w:sz w:val="20"/>
                <w:szCs w:val="20"/>
                <w:highlight w:val="yellow"/>
              </w:rPr>
              <w:t>for</w:t>
            </w:r>
            <w:r w:rsidRPr="00C0033F">
              <w:rPr>
                <w:rFonts w:eastAsia="Times New Roman" w:cs="Consolas"/>
                <w:color w:val="000000"/>
                <w:sz w:val="20"/>
                <w:szCs w:val="20"/>
                <w:highlight w:val="yellow"/>
              </w:rPr>
              <w:t xml:space="preserve"> </w:t>
            </w:r>
            <w:r w:rsidRPr="00C0033F">
              <w:rPr>
                <w:rFonts w:eastAsia="Times New Roman" w:cs="Consolas"/>
                <w:b/>
                <w:bCs/>
                <w:color w:val="7F0055"/>
                <w:sz w:val="20"/>
                <w:szCs w:val="20"/>
                <w:highlight w:val="yellow"/>
              </w:rPr>
              <w:t>each</w:t>
            </w:r>
            <w:r w:rsidRPr="00C0033F">
              <w:rPr>
                <w:rFonts w:eastAsia="Times New Roman" w:cs="Consolas"/>
                <w:color w:val="000000"/>
                <w:sz w:val="20"/>
                <w:szCs w:val="20"/>
                <w:highlight w:val="yellow"/>
              </w:rPr>
              <w:t>(</w:t>
            </w:r>
            <w:r w:rsidRPr="00C0033F">
              <w:rPr>
                <w:rFonts w:eastAsia="Times New Roman" w:cs="Consolas"/>
                <w:b/>
                <w:bCs/>
                <w:color w:val="7F0055"/>
                <w:sz w:val="20"/>
                <w:szCs w:val="20"/>
                <w:highlight w:val="yellow"/>
              </w:rPr>
              <w:t>var</w:t>
            </w:r>
            <w:r w:rsidRPr="00C0033F">
              <w:rPr>
                <w:rFonts w:eastAsia="Times New Roman" w:cs="Consolas"/>
                <w:color w:val="000000"/>
                <w:sz w:val="20"/>
                <w:szCs w:val="20"/>
                <w:highlight w:val="yellow"/>
              </w:rPr>
              <w:t xml:space="preserve"> card in args.PIList) {</w:t>
            </w:r>
          </w:p>
          <w:p w14:paraId="42BC9033" w14:textId="77777777" w:rsidR="00A419D5" w:rsidRPr="00C0033F" w:rsidRDefault="00A419D5" w:rsidP="0004304C">
            <w:pPr>
              <w:autoSpaceDE w:val="0"/>
              <w:autoSpaceDN w:val="0"/>
              <w:adjustRightInd w:val="0"/>
              <w:spacing w:after="0" w:line="240" w:lineRule="auto"/>
              <w:rPr>
                <w:rFonts w:eastAsia="Times New Roman" w:cs="Consolas"/>
                <w:sz w:val="20"/>
                <w:szCs w:val="20"/>
                <w:highlight w:val="yellow"/>
              </w:rPr>
            </w:pPr>
            <w:r w:rsidRPr="00C0033F">
              <w:rPr>
                <w:rFonts w:eastAsia="Times New Roman" w:cs="Consolas"/>
                <w:color w:val="000000"/>
                <w:sz w:val="20"/>
                <w:szCs w:val="20"/>
                <w:highlight w:val="yellow"/>
              </w:rPr>
              <w:tab/>
            </w:r>
            <w:r w:rsidRPr="00C0033F">
              <w:rPr>
                <w:rFonts w:eastAsia="Times New Roman" w:cs="Consolas"/>
                <w:color w:val="000000"/>
                <w:sz w:val="20"/>
                <w:szCs w:val="20"/>
                <w:highlight w:val="yellow"/>
              </w:rPr>
              <w:tab/>
            </w:r>
            <w:r w:rsidRPr="00C0033F">
              <w:rPr>
                <w:rFonts w:eastAsia="Times New Roman" w:cs="Consolas"/>
                <w:b/>
                <w:bCs/>
                <w:color w:val="7F0055"/>
                <w:sz w:val="20"/>
                <w:szCs w:val="20"/>
                <w:highlight w:val="yellow"/>
              </w:rPr>
              <w:t>var</w:t>
            </w:r>
            <w:r w:rsidRPr="00C0033F">
              <w:rPr>
                <w:rFonts w:eastAsia="Times New Roman" w:cs="Consolas"/>
                <w:color w:val="000000"/>
                <w:sz w:val="20"/>
                <w:szCs w:val="20"/>
                <w:highlight w:val="yellow"/>
              </w:rPr>
              <w:t xml:space="preserve"> creditcardNo = card.getCreditCardNumber();</w:t>
            </w:r>
          </w:p>
          <w:p w14:paraId="56F4C500" w14:textId="77777777" w:rsidR="00A419D5" w:rsidRPr="00C0033F" w:rsidRDefault="00A419D5" w:rsidP="0004304C">
            <w:pPr>
              <w:autoSpaceDE w:val="0"/>
              <w:autoSpaceDN w:val="0"/>
              <w:adjustRightInd w:val="0"/>
              <w:spacing w:after="0" w:line="240" w:lineRule="auto"/>
              <w:rPr>
                <w:rFonts w:eastAsia="Times New Roman" w:cs="Consolas"/>
                <w:sz w:val="20"/>
                <w:szCs w:val="20"/>
                <w:highlight w:val="yellow"/>
              </w:rPr>
            </w:pPr>
            <w:r w:rsidRPr="00C0033F">
              <w:rPr>
                <w:rFonts w:eastAsia="Times New Roman" w:cs="Consolas"/>
                <w:color w:val="000000"/>
                <w:sz w:val="20"/>
                <w:szCs w:val="20"/>
                <w:highlight w:val="yellow"/>
              </w:rPr>
              <w:t xml:space="preserve">        </w:t>
            </w:r>
            <w:r w:rsidRPr="00C0033F">
              <w:rPr>
                <w:rFonts w:eastAsia="Times New Roman" w:cs="Consolas"/>
                <w:b/>
                <w:bCs/>
                <w:color w:val="7F0055"/>
                <w:sz w:val="20"/>
                <w:szCs w:val="20"/>
                <w:highlight w:val="yellow"/>
              </w:rPr>
              <w:t>if</w:t>
            </w:r>
            <w:r w:rsidRPr="00C0033F">
              <w:rPr>
                <w:rFonts w:eastAsia="Times New Roman" w:cs="Consolas"/>
                <w:color w:val="000000"/>
                <w:sz w:val="20"/>
                <w:szCs w:val="20"/>
                <w:highlight w:val="yellow"/>
              </w:rPr>
              <w:t xml:space="preserve"> (card.creditCardExpirationMonth === args.expMonth &amp;&amp; card.creditCardExpirationYear === args.expYear</w:t>
            </w:r>
          </w:p>
          <w:p w14:paraId="07366DFD" w14:textId="77777777" w:rsidR="00A419D5" w:rsidRPr="00D602FC" w:rsidRDefault="00A419D5" w:rsidP="0004304C">
            <w:pPr>
              <w:autoSpaceDE w:val="0"/>
              <w:autoSpaceDN w:val="0"/>
              <w:adjustRightInd w:val="0"/>
              <w:spacing w:after="0" w:line="240" w:lineRule="auto"/>
              <w:rPr>
                <w:rFonts w:eastAsia="Times New Roman" w:cs="Consolas"/>
                <w:sz w:val="20"/>
                <w:szCs w:val="20"/>
              </w:rPr>
            </w:pPr>
            <w:r w:rsidRPr="00C0033F">
              <w:rPr>
                <w:rFonts w:eastAsia="Times New Roman" w:cs="Consolas"/>
                <w:color w:val="000000"/>
                <w:sz w:val="20"/>
                <w:szCs w:val="20"/>
                <w:highlight w:val="yellow"/>
              </w:rPr>
              <w:t xml:space="preserve">        </w:t>
            </w:r>
            <w:r w:rsidRPr="00C0033F">
              <w:rPr>
                <w:rFonts w:eastAsia="Times New Roman" w:cs="Consolas"/>
                <w:color w:val="000000"/>
                <w:sz w:val="20"/>
                <w:szCs w:val="20"/>
                <w:highlight w:val="yellow"/>
              </w:rPr>
              <w:tab/>
            </w:r>
            <w:r w:rsidRPr="00C0033F">
              <w:rPr>
                <w:rFonts w:eastAsia="Times New Roman" w:cs="Consolas"/>
                <w:color w:val="000000"/>
                <w:sz w:val="20"/>
                <w:szCs w:val="20"/>
                <w:highlight w:val="yellow"/>
              </w:rPr>
              <w:tab/>
              <w:t>&amp;&amp; card.creditCardType === args.cardType &amp;&amp; creditcardNo.substring(creditcardNo.length-4).equals(ccNumber.substring(ccNumber.length-4))) {</w:t>
            </w:r>
          </w:p>
          <w:p w14:paraId="4E264658" w14:textId="77777777"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000000"/>
                <w:sz w:val="20"/>
                <w:szCs w:val="20"/>
              </w:rPr>
              <w:t xml:space="preserve">   </w:t>
            </w:r>
            <w:r w:rsidRPr="00D602FC">
              <w:rPr>
                <w:rFonts w:eastAsia="Times New Roman" w:cs="Consolas"/>
                <w:color w:val="000000"/>
                <w:sz w:val="20"/>
                <w:szCs w:val="20"/>
              </w:rPr>
              <w:tab/>
            </w:r>
            <w:r w:rsidRPr="00D602FC">
              <w:rPr>
                <w:rFonts w:eastAsia="Times New Roman" w:cs="Consolas"/>
                <w:color w:val="000000"/>
                <w:sz w:val="20"/>
                <w:szCs w:val="20"/>
              </w:rPr>
              <w:tab/>
            </w:r>
            <w:r w:rsidRPr="00D602FC">
              <w:rPr>
                <w:rFonts w:eastAsia="Times New Roman" w:cs="Consolas"/>
                <w:color w:val="000000"/>
                <w:sz w:val="20"/>
                <w:szCs w:val="20"/>
              </w:rPr>
              <w:tab/>
              <w:t>args.Duplicate = true;</w:t>
            </w:r>
          </w:p>
          <w:p w14:paraId="2D658A17" w14:textId="77777777"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000000"/>
                <w:sz w:val="20"/>
                <w:szCs w:val="20"/>
              </w:rPr>
              <w:t xml:space="preserve">   </w:t>
            </w:r>
            <w:r w:rsidRPr="00D602FC">
              <w:rPr>
                <w:rFonts w:eastAsia="Times New Roman" w:cs="Consolas"/>
                <w:color w:val="000000"/>
                <w:sz w:val="20"/>
                <w:szCs w:val="20"/>
              </w:rPr>
              <w:tab/>
            </w:r>
            <w:r w:rsidRPr="00D602FC">
              <w:rPr>
                <w:rFonts w:eastAsia="Times New Roman" w:cs="Consolas"/>
                <w:color w:val="000000"/>
                <w:sz w:val="20"/>
                <w:szCs w:val="20"/>
              </w:rPr>
              <w:tab/>
            </w:r>
            <w:r w:rsidRPr="00D602FC">
              <w:rPr>
                <w:rFonts w:eastAsia="Times New Roman" w:cs="Consolas"/>
                <w:color w:val="000000"/>
                <w:sz w:val="20"/>
                <w:szCs w:val="20"/>
              </w:rPr>
              <w:tab/>
              <w:t>args.OldCard = card;</w:t>
            </w:r>
          </w:p>
          <w:p w14:paraId="2B6F7251" w14:textId="77777777"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000000"/>
                <w:sz w:val="20"/>
                <w:szCs w:val="20"/>
              </w:rPr>
              <w:t xml:space="preserve">   </w:t>
            </w:r>
            <w:r w:rsidRPr="00D602FC">
              <w:rPr>
                <w:rFonts w:eastAsia="Times New Roman" w:cs="Consolas"/>
                <w:color w:val="000000"/>
                <w:sz w:val="20"/>
                <w:szCs w:val="20"/>
              </w:rPr>
              <w:tab/>
            </w:r>
            <w:r w:rsidRPr="00D602FC">
              <w:rPr>
                <w:rFonts w:eastAsia="Times New Roman" w:cs="Consolas"/>
                <w:color w:val="000000"/>
                <w:sz w:val="20"/>
                <w:szCs w:val="20"/>
              </w:rPr>
              <w:tab/>
            </w:r>
            <w:r w:rsidRPr="00D602FC">
              <w:rPr>
                <w:rFonts w:eastAsia="Times New Roman" w:cs="Consolas"/>
                <w:color w:val="000000"/>
                <w:sz w:val="20"/>
                <w:szCs w:val="20"/>
              </w:rPr>
              <w:tab/>
            </w:r>
            <w:r w:rsidRPr="00D602FC">
              <w:rPr>
                <w:rFonts w:eastAsia="Times New Roman" w:cs="Consolas"/>
                <w:b/>
                <w:bCs/>
                <w:color w:val="7F0055"/>
                <w:sz w:val="20"/>
                <w:szCs w:val="20"/>
              </w:rPr>
              <w:t>break</w:t>
            </w:r>
            <w:r w:rsidRPr="00D602FC">
              <w:rPr>
                <w:rFonts w:eastAsia="Times New Roman" w:cs="Consolas"/>
                <w:color w:val="000000"/>
                <w:sz w:val="20"/>
                <w:szCs w:val="20"/>
              </w:rPr>
              <w:t>;</w:t>
            </w:r>
          </w:p>
          <w:p w14:paraId="6D815EB8" w14:textId="77777777"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000000"/>
                <w:sz w:val="20"/>
                <w:szCs w:val="20"/>
              </w:rPr>
              <w:t xml:space="preserve">   </w:t>
            </w:r>
            <w:r w:rsidRPr="00D602FC">
              <w:rPr>
                <w:rFonts w:eastAsia="Times New Roman" w:cs="Consolas"/>
                <w:color w:val="000000"/>
                <w:sz w:val="20"/>
                <w:szCs w:val="20"/>
              </w:rPr>
              <w:tab/>
            </w:r>
            <w:r w:rsidRPr="00D602FC">
              <w:rPr>
                <w:rFonts w:eastAsia="Times New Roman" w:cs="Consolas"/>
                <w:color w:val="000000"/>
                <w:sz w:val="20"/>
                <w:szCs w:val="20"/>
              </w:rPr>
              <w:tab/>
              <w:t>}</w:t>
            </w:r>
            <w:r w:rsidRPr="00D602FC">
              <w:rPr>
                <w:rFonts w:eastAsia="Times New Roman" w:cs="Consolas"/>
                <w:color w:val="000000"/>
                <w:sz w:val="20"/>
                <w:szCs w:val="20"/>
              </w:rPr>
              <w:tab/>
            </w:r>
            <w:r w:rsidRPr="00D602FC">
              <w:rPr>
                <w:rFonts w:eastAsia="Times New Roman" w:cs="Consolas"/>
                <w:color w:val="000000"/>
                <w:sz w:val="20"/>
                <w:szCs w:val="20"/>
              </w:rPr>
              <w:tab/>
            </w:r>
          </w:p>
          <w:p w14:paraId="171BBC1F" w14:textId="77777777"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000000"/>
                <w:sz w:val="20"/>
                <w:szCs w:val="20"/>
              </w:rPr>
              <w:t xml:space="preserve">   }  </w:t>
            </w:r>
          </w:p>
          <w:p w14:paraId="1E0CADBB" w14:textId="77777777"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000000"/>
                <w:sz w:val="20"/>
                <w:szCs w:val="20"/>
              </w:rPr>
              <w:tab/>
            </w:r>
          </w:p>
          <w:p w14:paraId="6771A8D0" w14:textId="77777777" w:rsidR="00A419D5" w:rsidRPr="00D602FC" w:rsidRDefault="00A419D5" w:rsidP="0004304C">
            <w:pPr>
              <w:autoSpaceDE w:val="0"/>
              <w:autoSpaceDN w:val="0"/>
              <w:adjustRightInd w:val="0"/>
              <w:spacing w:after="0" w:line="240" w:lineRule="auto"/>
              <w:rPr>
                <w:rFonts w:eastAsia="Times New Roman" w:cs="Consolas"/>
                <w:sz w:val="20"/>
                <w:szCs w:val="20"/>
              </w:rPr>
            </w:pPr>
          </w:p>
          <w:p w14:paraId="0E661127" w14:textId="77777777"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000000"/>
                <w:sz w:val="20"/>
                <w:szCs w:val="20"/>
              </w:rPr>
              <w:t xml:space="preserve">    </w:t>
            </w:r>
            <w:r w:rsidRPr="00D602FC">
              <w:rPr>
                <w:rFonts w:eastAsia="Times New Roman" w:cs="Consolas"/>
                <w:b/>
                <w:bCs/>
                <w:color w:val="7F0055"/>
                <w:sz w:val="20"/>
                <w:szCs w:val="20"/>
              </w:rPr>
              <w:t>return</w:t>
            </w:r>
            <w:r w:rsidRPr="00D602FC">
              <w:rPr>
                <w:rFonts w:eastAsia="Times New Roman" w:cs="Consolas"/>
                <w:color w:val="000000"/>
                <w:sz w:val="20"/>
                <w:szCs w:val="20"/>
              </w:rPr>
              <w:t xml:space="preserve"> PIPELET_NEXT;</w:t>
            </w:r>
          </w:p>
          <w:p w14:paraId="7CACB39F" w14:textId="77777777"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000000"/>
                <w:sz w:val="20"/>
                <w:szCs w:val="20"/>
              </w:rPr>
              <w:t>}</w:t>
            </w:r>
          </w:p>
          <w:p w14:paraId="0873CC48" w14:textId="77777777" w:rsidR="00A419D5" w:rsidRPr="00D602FC" w:rsidRDefault="00A419D5" w:rsidP="003C3632">
            <w:pPr>
              <w:pStyle w:val="BodyText"/>
            </w:pPr>
          </w:p>
        </w:tc>
      </w:tr>
    </w:tbl>
    <w:p w14:paraId="23CD9070" w14:textId="77777777" w:rsidR="0055699B" w:rsidRDefault="0055699B" w:rsidP="00434F84">
      <w:pPr>
        <w:pStyle w:val="BodyText"/>
        <w:ind w:left="0"/>
      </w:pPr>
    </w:p>
    <w:p w14:paraId="20A85939" w14:textId="77777777" w:rsidR="00434F84" w:rsidRDefault="00434F84" w:rsidP="00434F84">
      <w:pPr>
        <w:pStyle w:val="BodyText"/>
        <w:ind w:left="0"/>
      </w:pPr>
      <w:r>
        <w:t>This file is getting used in PaymentInstrument.xml pipeline. Newly added input parameters would be as follow</w:t>
      </w:r>
    </w:p>
    <w:p w14:paraId="7573B2F3" w14:textId="77777777" w:rsidR="00434F84" w:rsidRDefault="00434F84" w:rsidP="00434F84">
      <w:pPr>
        <w:pStyle w:val="BodyText"/>
      </w:pPr>
    </w:p>
    <w:p w14:paraId="72A50CE9" w14:textId="5E76FACA" w:rsidR="00434F84" w:rsidRDefault="0055699B" w:rsidP="0055699B">
      <w:pPr>
        <w:pStyle w:val="BodyText"/>
        <w:ind w:left="0"/>
      </w:pPr>
      <w:r>
        <w:rPr>
          <w:noProof/>
        </w:rPr>
        <w:drawing>
          <wp:inline distT="0" distB="0" distL="0" distR="0" wp14:anchorId="158012A5" wp14:editId="4FB043AD">
            <wp:extent cx="6400800" cy="33832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00800" cy="3383280"/>
                    </a:xfrm>
                    <a:prstGeom prst="rect">
                      <a:avLst/>
                    </a:prstGeom>
                    <a:noFill/>
                    <a:ln>
                      <a:noFill/>
                    </a:ln>
                  </pic:spPr>
                </pic:pic>
              </a:graphicData>
            </a:graphic>
          </wp:inline>
        </w:drawing>
      </w:r>
    </w:p>
    <w:p w14:paraId="44D6A11C" w14:textId="77777777" w:rsidR="001953DD" w:rsidRDefault="001953DD" w:rsidP="00434F84">
      <w:pPr>
        <w:pStyle w:val="BodyText"/>
        <w:ind w:left="0"/>
      </w:pPr>
    </w:p>
    <w:p w14:paraId="6BB1CE6A" w14:textId="62FACD11" w:rsidR="0055699B" w:rsidRPr="0055699B" w:rsidRDefault="00B30947" w:rsidP="0055699B">
      <w:pPr>
        <w:pStyle w:val="Heading4"/>
        <w:rPr>
          <w:rFonts w:asciiTheme="minorHAnsi" w:hAnsiTheme="minorHAnsi"/>
        </w:rPr>
      </w:pPr>
      <w:r w:rsidRPr="00E33D85">
        <w:rPr>
          <w:rFonts w:asciiTheme="minorHAnsi" w:hAnsiTheme="minorHAnsi"/>
        </w:rPr>
        <w:t>JS file – billing.js [compiled to app.js]</w:t>
      </w:r>
    </w:p>
    <w:p w14:paraId="168ADF3C" w14:textId="77777777" w:rsidR="00B30947" w:rsidRPr="00E33D85" w:rsidRDefault="00B30947" w:rsidP="00B30947">
      <w:pPr>
        <w:pStyle w:val="Heading5"/>
        <w:rPr>
          <w:rFonts w:asciiTheme="minorHAnsi" w:hAnsiTheme="minorHAnsi"/>
        </w:rPr>
      </w:pPr>
      <w:r w:rsidRPr="00E33D85">
        <w:rPr>
          <w:rFonts w:asciiTheme="minorHAnsi" w:hAnsiTheme="minorHAnsi"/>
        </w:rPr>
        <w:t xml:space="preserve">Update “populateCreditCardForm” function </w:t>
      </w:r>
    </w:p>
    <w:p w14:paraId="68A2AD61" w14:textId="77777777" w:rsidR="00BC5C6E" w:rsidRPr="00E33D85" w:rsidRDefault="00BC5C6E" w:rsidP="003C3632">
      <w:pPr>
        <w:pStyle w:val="BodyText"/>
      </w:pPr>
      <w:r w:rsidRPr="00E33D85">
        <w:t xml:space="preserve">Add new parameter “selectedPaymentMethod” and add Switch condition to handle </w:t>
      </w:r>
      <w:r>
        <w:t>different</w:t>
      </w:r>
      <w:r w:rsidRPr="00E33D85">
        <w:t xml:space="preserve"> APM’s as below:</w:t>
      </w:r>
    </w:p>
    <w:p w14:paraId="43E23F00" w14:textId="77777777" w:rsidR="00BC5C6E" w:rsidRPr="00B05D98" w:rsidRDefault="00BC5C6E" w:rsidP="003C3632">
      <w:pPr>
        <w:pStyle w:val="BodyText"/>
      </w:pPr>
      <w:r w:rsidRPr="00B05D98">
        <w:t>[Note: all app.js changes are similar to billing.js, please refer the below section for app.js changes, this method contains generic code used for different payment methods as given below]</w:t>
      </w:r>
    </w:p>
    <w:tbl>
      <w:tblPr>
        <w:tblStyle w:val="TableGrid"/>
        <w:tblW w:w="0" w:type="auto"/>
        <w:tblLook w:val="04A0" w:firstRow="1" w:lastRow="0" w:firstColumn="1" w:lastColumn="0" w:noHBand="0" w:noVBand="1"/>
      </w:tblPr>
      <w:tblGrid>
        <w:gridCol w:w="10296"/>
      </w:tblGrid>
      <w:tr w:rsidR="00215589" w14:paraId="63841569" w14:textId="77777777" w:rsidTr="00215589">
        <w:tc>
          <w:tcPr>
            <w:tcW w:w="10296" w:type="dxa"/>
          </w:tcPr>
          <w:p w14:paraId="5997B7E4" w14:textId="77777777"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populateCreditCardForm(cardID,</w:t>
            </w:r>
            <w:r w:rsidRPr="00215589">
              <w:rPr>
                <w:rFonts w:eastAsia="Times New Roman" w:cs="Consolas"/>
                <w:color w:val="000000"/>
                <w:sz w:val="20"/>
                <w:szCs w:val="20"/>
                <w:highlight w:val="yellow"/>
              </w:rPr>
              <w:t>selectedPaymentMethod</w:t>
            </w:r>
            <w:r w:rsidRPr="00215589">
              <w:rPr>
                <w:rFonts w:eastAsia="Times New Roman" w:cs="Consolas"/>
                <w:color w:val="000000"/>
                <w:sz w:val="20"/>
                <w:szCs w:val="20"/>
              </w:rPr>
              <w:t>) {</w:t>
            </w:r>
          </w:p>
          <w:p w14:paraId="2C769E50" w14:textId="77777777"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3F7F5F"/>
                <w:sz w:val="20"/>
                <w:szCs w:val="20"/>
              </w:rPr>
              <w:t>// load card details</w:t>
            </w:r>
          </w:p>
          <w:p w14:paraId="5DA43FE6" w14:textId="77777777"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b/>
                <w:bCs/>
                <w:color w:val="7F0055"/>
                <w:sz w:val="20"/>
                <w:szCs w:val="20"/>
              </w:rPr>
              <w:t>var</w:t>
            </w:r>
            <w:r w:rsidRPr="00215589">
              <w:rPr>
                <w:rFonts w:eastAsia="Times New Roman" w:cs="Consolas"/>
                <w:color w:val="000000"/>
                <w:sz w:val="20"/>
                <w:szCs w:val="20"/>
              </w:rPr>
              <w:t xml:space="preserve"> url = util.appendParamToURL(Urls.billingSelectCC, </w:t>
            </w:r>
            <w:r w:rsidRPr="00215589">
              <w:rPr>
                <w:rFonts w:eastAsia="Times New Roman" w:cs="Consolas"/>
                <w:color w:val="2A00FF"/>
                <w:sz w:val="20"/>
                <w:szCs w:val="20"/>
              </w:rPr>
              <w:t>'creditCardUUID'</w:t>
            </w:r>
            <w:r w:rsidRPr="00215589">
              <w:rPr>
                <w:rFonts w:eastAsia="Times New Roman" w:cs="Consolas"/>
                <w:color w:val="000000"/>
                <w:sz w:val="20"/>
                <w:szCs w:val="20"/>
              </w:rPr>
              <w:t>, cardID);</w:t>
            </w:r>
          </w:p>
          <w:p w14:paraId="0134366C" w14:textId="77777777"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t>ajax.getJson({</w:t>
            </w:r>
          </w:p>
          <w:p w14:paraId="4B1874DF" w14:textId="77777777"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t>url: url,</w:t>
            </w:r>
          </w:p>
          <w:p w14:paraId="04486C3A" w14:textId="77777777"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t xml:space="preserve">callback: </w:t>
            </w: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(data) {</w:t>
            </w:r>
          </w:p>
          <w:p w14:paraId="696CAA82" w14:textId="77777777"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if</w:t>
            </w:r>
            <w:r w:rsidRPr="00215589">
              <w:rPr>
                <w:rFonts w:eastAsia="Times New Roman" w:cs="Consolas"/>
                <w:color w:val="000000"/>
                <w:sz w:val="20"/>
                <w:szCs w:val="20"/>
              </w:rPr>
              <w:t xml:space="preserve"> (!data) {</w:t>
            </w:r>
          </w:p>
          <w:p w14:paraId="08D63B56" w14:textId="77777777"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t>window.alert(Resources.CC_LOAD_ERROR);</w:t>
            </w:r>
          </w:p>
          <w:p w14:paraId="1DAEFA42" w14:textId="77777777"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return</w:t>
            </w:r>
            <w:r w:rsidRPr="00215589">
              <w:rPr>
                <w:rFonts w:eastAsia="Times New Roman" w:cs="Consolas"/>
                <w:color w:val="000000"/>
                <w:sz w:val="20"/>
                <w:szCs w:val="20"/>
              </w:rPr>
              <w:t xml:space="preserve"> </w:t>
            </w:r>
            <w:r w:rsidRPr="00215589">
              <w:rPr>
                <w:rFonts w:eastAsia="Times New Roman" w:cs="Consolas"/>
                <w:b/>
                <w:bCs/>
                <w:color w:val="7F0055"/>
                <w:sz w:val="20"/>
                <w:szCs w:val="20"/>
              </w:rPr>
              <w:t>false</w:t>
            </w:r>
            <w:r w:rsidRPr="00215589">
              <w:rPr>
                <w:rFonts w:eastAsia="Times New Roman" w:cs="Consolas"/>
                <w:color w:val="000000"/>
                <w:sz w:val="20"/>
                <w:szCs w:val="20"/>
              </w:rPr>
              <w:t>;</w:t>
            </w:r>
          </w:p>
          <w:p w14:paraId="5CC3694D" w14:textId="77777777"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t>}</w:t>
            </w:r>
          </w:p>
          <w:p w14:paraId="4FAB9912" w14:textId="77777777"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lastRenderedPageBreak/>
              <w:tab/>
            </w:r>
            <w:r w:rsidRPr="00215589">
              <w:rPr>
                <w:rFonts w:eastAsia="Times New Roman" w:cs="Consolas"/>
                <w:color w:val="000000"/>
                <w:sz w:val="20"/>
                <w:szCs w:val="20"/>
              </w:rPr>
              <w:tab/>
            </w:r>
          </w:p>
          <w:p w14:paraId="051C292D" w14:textId="77777777"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A83ED0">
              <w:rPr>
                <w:rFonts w:eastAsia="Times New Roman" w:cs="Consolas"/>
                <w:b/>
                <w:bCs/>
                <w:color w:val="7F0055"/>
                <w:sz w:val="20"/>
                <w:szCs w:val="20"/>
                <w:highlight w:val="yellow"/>
              </w:rPr>
              <w:t>switch</w:t>
            </w:r>
            <w:r w:rsidRPr="00A83ED0">
              <w:rPr>
                <w:rFonts w:eastAsia="Times New Roman" w:cs="Consolas"/>
                <w:color w:val="000000"/>
                <w:sz w:val="20"/>
                <w:szCs w:val="20"/>
                <w:highlight w:val="yellow"/>
              </w:rPr>
              <w:t xml:space="preserve"> (selectedPaymentMethod) {</w:t>
            </w:r>
          </w:p>
          <w:p w14:paraId="24644A76" w14:textId="77777777"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case</w:t>
            </w:r>
            <w:r w:rsidRPr="00A83ED0">
              <w:rPr>
                <w:rFonts w:eastAsia="Times New Roman" w:cs="Consolas"/>
                <w:color w:val="000000"/>
                <w:sz w:val="20"/>
                <w:szCs w:val="20"/>
                <w:highlight w:val="yellow"/>
              </w:rPr>
              <w:t xml:space="preserve"> </w:t>
            </w:r>
            <w:r w:rsidRPr="00A83ED0">
              <w:rPr>
                <w:rFonts w:eastAsia="Times New Roman" w:cs="Consolas"/>
                <w:color w:val="2A00FF"/>
                <w:sz w:val="20"/>
                <w:szCs w:val="20"/>
                <w:highlight w:val="yellow"/>
              </w:rPr>
              <w:t>"SA_REDIRECT"</w:t>
            </w:r>
            <w:r w:rsidRPr="00A83ED0">
              <w:rPr>
                <w:rFonts w:eastAsia="Times New Roman" w:cs="Consolas"/>
                <w:color w:val="000000"/>
                <w:sz w:val="20"/>
                <w:szCs w:val="20"/>
                <w:highlight w:val="yellow"/>
              </w:rPr>
              <w:t>:</w:t>
            </w:r>
          </w:p>
          <w:p w14:paraId="368963AA" w14:textId="77777777"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w:t>
            </w:r>
            <w:r w:rsidRPr="00A83ED0">
              <w:rPr>
                <w:rFonts w:eastAsia="Times New Roman" w:cs="Consolas"/>
                <w:color w:val="2A00FF"/>
                <w:sz w:val="20"/>
                <w:szCs w:val="20"/>
                <w:highlight w:val="yellow"/>
              </w:rPr>
              <w:t>'.payment-method-expanded .saCCToken .field-wrapper'</w:t>
            </w:r>
            <w:r w:rsidRPr="00A83ED0">
              <w:rPr>
                <w:rFonts w:eastAsia="Times New Roman" w:cs="Consolas"/>
                <w:color w:val="000000"/>
                <w:sz w:val="20"/>
                <w:szCs w:val="20"/>
                <w:highlight w:val="yellow"/>
              </w:rPr>
              <w:t>).val(data.selectedCardID);</w:t>
            </w:r>
          </w:p>
          <w:p w14:paraId="4FC13F95" w14:textId="77777777"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 xml:space="preserve"> $(</w:t>
            </w:r>
            <w:r w:rsidRPr="00A83ED0">
              <w:rPr>
                <w:rFonts w:eastAsia="Times New Roman" w:cs="Consolas"/>
                <w:color w:val="2A00FF"/>
                <w:sz w:val="20"/>
                <w:szCs w:val="20"/>
                <w:highlight w:val="yellow"/>
              </w:rPr>
              <w:t>"#dwfrm_billing_paymentMethods_creditCard_selectedCardID"</w:t>
            </w:r>
            <w:r w:rsidRPr="00A83ED0">
              <w:rPr>
                <w:rFonts w:eastAsia="Times New Roman" w:cs="Consolas"/>
                <w:color w:val="000000"/>
                <w:sz w:val="20"/>
                <w:szCs w:val="20"/>
                <w:highlight w:val="yellow"/>
              </w:rPr>
              <w:t>).val(data.selectedCardID);</w:t>
            </w:r>
            <w:r w:rsidRPr="00A83ED0">
              <w:rPr>
                <w:rFonts w:eastAsia="Times New Roman" w:cs="Consolas"/>
                <w:color w:val="000000"/>
                <w:sz w:val="20"/>
                <w:szCs w:val="20"/>
                <w:highlight w:val="yellow"/>
              </w:rPr>
              <w:tab/>
            </w:r>
          </w:p>
          <w:p w14:paraId="43B11444" w14:textId="77777777"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break</w:t>
            </w:r>
            <w:r w:rsidRPr="00A83ED0">
              <w:rPr>
                <w:rFonts w:eastAsia="Times New Roman" w:cs="Consolas"/>
                <w:color w:val="000000"/>
                <w:sz w:val="20"/>
                <w:szCs w:val="20"/>
                <w:highlight w:val="yellow"/>
              </w:rPr>
              <w:t>;</w:t>
            </w:r>
          </w:p>
          <w:p w14:paraId="7B634612" w14:textId="77777777"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case</w:t>
            </w:r>
            <w:r w:rsidRPr="00A83ED0">
              <w:rPr>
                <w:rFonts w:eastAsia="Times New Roman" w:cs="Consolas"/>
                <w:color w:val="000000"/>
                <w:sz w:val="20"/>
                <w:szCs w:val="20"/>
                <w:highlight w:val="yellow"/>
              </w:rPr>
              <w:t xml:space="preserve"> </w:t>
            </w:r>
            <w:r w:rsidRPr="00A83ED0">
              <w:rPr>
                <w:rFonts w:eastAsia="Times New Roman" w:cs="Consolas"/>
                <w:color w:val="2A00FF"/>
                <w:sz w:val="20"/>
                <w:szCs w:val="20"/>
                <w:highlight w:val="yellow"/>
              </w:rPr>
              <w:t>"SA_IFRAME"</w:t>
            </w:r>
            <w:r w:rsidRPr="00A83ED0">
              <w:rPr>
                <w:rFonts w:eastAsia="Times New Roman" w:cs="Consolas"/>
                <w:color w:val="000000"/>
                <w:sz w:val="20"/>
                <w:szCs w:val="20"/>
                <w:highlight w:val="yellow"/>
              </w:rPr>
              <w:t>:</w:t>
            </w:r>
          </w:p>
          <w:p w14:paraId="2A842AC9" w14:textId="77777777"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w:t>
            </w:r>
            <w:r w:rsidRPr="00A83ED0">
              <w:rPr>
                <w:rFonts w:eastAsia="Times New Roman" w:cs="Consolas"/>
                <w:color w:val="2A00FF"/>
                <w:sz w:val="20"/>
                <w:szCs w:val="20"/>
                <w:highlight w:val="yellow"/>
              </w:rPr>
              <w:t>'.payment-method-expanded .saIframeCCToken .field-wrapper'</w:t>
            </w:r>
            <w:r w:rsidRPr="00A83ED0">
              <w:rPr>
                <w:rFonts w:eastAsia="Times New Roman" w:cs="Consolas"/>
                <w:color w:val="000000"/>
                <w:sz w:val="20"/>
                <w:szCs w:val="20"/>
                <w:highlight w:val="yellow"/>
              </w:rPr>
              <w:t>).val(data.selectedCardID);</w:t>
            </w:r>
          </w:p>
          <w:p w14:paraId="2B6A1971" w14:textId="77777777"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 xml:space="preserve"> $(</w:t>
            </w:r>
            <w:r w:rsidRPr="00A83ED0">
              <w:rPr>
                <w:rFonts w:eastAsia="Times New Roman" w:cs="Consolas"/>
                <w:color w:val="2A00FF"/>
                <w:sz w:val="20"/>
                <w:szCs w:val="20"/>
                <w:highlight w:val="yellow"/>
              </w:rPr>
              <w:t>"#dwfrm_billing_paymentMethods_creditCard_selectedCardID"</w:t>
            </w:r>
            <w:r w:rsidRPr="00A83ED0">
              <w:rPr>
                <w:rFonts w:eastAsia="Times New Roman" w:cs="Consolas"/>
                <w:color w:val="000000"/>
                <w:sz w:val="20"/>
                <w:szCs w:val="20"/>
                <w:highlight w:val="yellow"/>
              </w:rPr>
              <w:t>).val(data.selectedCardID);</w:t>
            </w:r>
            <w:r w:rsidRPr="00A83ED0">
              <w:rPr>
                <w:rFonts w:eastAsia="Times New Roman" w:cs="Consolas"/>
                <w:color w:val="000000"/>
                <w:sz w:val="20"/>
                <w:szCs w:val="20"/>
                <w:highlight w:val="yellow"/>
              </w:rPr>
              <w:tab/>
            </w:r>
          </w:p>
          <w:p w14:paraId="205ED546" w14:textId="77777777"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break</w:t>
            </w:r>
            <w:r w:rsidRPr="00A83ED0">
              <w:rPr>
                <w:rFonts w:eastAsia="Times New Roman" w:cs="Consolas"/>
                <w:color w:val="000000"/>
                <w:sz w:val="20"/>
                <w:szCs w:val="20"/>
                <w:highlight w:val="yellow"/>
              </w:rPr>
              <w:t>;</w:t>
            </w:r>
          </w:p>
          <w:p w14:paraId="7128B45F" w14:textId="77777777"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case</w:t>
            </w:r>
            <w:r w:rsidRPr="00A83ED0">
              <w:rPr>
                <w:rFonts w:eastAsia="Times New Roman" w:cs="Consolas"/>
                <w:color w:val="000000"/>
                <w:sz w:val="20"/>
                <w:szCs w:val="20"/>
                <w:highlight w:val="yellow"/>
              </w:rPr>
              <w:t xml:space="preserve"> </w:t>
            </w:r>
            <w:r w:rsidRPr="00A83ED0">
              <w:rPr>
                <w:rFonts w:eastAsia="Times New Roman" w:cs="Consolas"/>
                <w:color w:val="2A00FF"/>
                <w:sz w:val="20"/>
                <w:szCs w:val="20"/>
                <w:highlight w:val="yellow"/>
              </w:rPr>
              <w:t>"CREDIT_CARD"</w:t>
            </w:r>
            <w:r w:rsidRPr="00A83ED0">
              <w:rPr>
                <w:rFonts w:eastAsia="Times New Roman" w:cs="Consolas"/>
                <w:color w:val="000000"/>
                <w:sz w:val="20"/>
                <w:szCs w:val="20"/>
                <w:highlight w:val="yellow"/>
              </w:rPr>
              <w:t>:</w:t>
            </w:r>
          </w:p>
          <w:p w14:paraId="419C8777" w14:textId="77777777"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setCCFields(data);</w:t>
            </w:r>
          </w:p>
          <w:p w14:paraId="2D05A9E3" w14:textId="77777777"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break</w:t>
            </w:r>
            <w:r w:rsidRPr="00A83ED0">
              <w:rPr>
                <w:rFonts w:eastAsia="Times New Roman" w:cs="Consolas"/>
                <w:color w:val="000000"/>
                <w:sz w:val="20"/>
                <w:szCs w:val="20"/>
                <w:highlight w:val="yellow"/>
              </w:rPr>
              <w:t>;</w:t>
            </w:r>
          </w:p>
          <w:p w14:paraId="4D533225" w14:textId="77777777"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default</w:t>
            </w:r>
            <w:r w:rsidRPr="00A83ED0">
              <w:rPr>
                <w:rFonts w:eastAsia="Times New Roman" w:cs="Consolas"/>
                <w:color w:val="000000"/>
                <w:sz w:val="20"/>
                <w:szCs w:val="20"/>
                <w:highlight w:val="yellow"/>
              </w:rPr>
              <w:t>:</w:t>
            </w:r>
          </w:p>
          <w:p w14:paraId="0BB796A0" w14:textId="77777777"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setCCFields(data);</w:t>
            </w:r>
          </w:p>
          <w:p w14:paraId="1D1A4228" w14:textId="77777777"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w:t>
            </w:r>
          </w:p>
          <w:p w14:paraId="1368BDB1" w14:textId="77777777"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p>
          <w:p w14:paraId="3441FBE1" w14:textId="77777777" w:rsidR="00215589" w:rsidRPr="00215589" w:rsidRDefault="00215589" w:rsidP="00215589">
            <w:pPr>
              <w:autoSpaceDE w:val="0"/>
              <w:autoSpaceDN w:val="0"/>
              <w:adjustRightInd w:val="0"/>
              <w:spacing w:after="0" w:line="240" w:lineRule="auto"/>
              <w:rPr>
                <w:rFonts w:eastAsia="Times New Roman" w:cs="Consolas"/>
                <w:sz w:val="20"/>
                <w:szCs w:val="20"/>
              </w:rPr>
            </w:pPr>
            <w:r w:rsidRPr="00A83ED0">
              <w:rPr>
                <w:rFonts w:eastAsia="Times New Roman" w:cs="Consolas"/>
                <w:color w:val="000000"/>
                <w:sz w:val="20"/>
                <w:szCs w:val="20"/>
                <w:highlight w:val="yellow"/>
              </w:rPr>
              <w:tab/>
              <w:t>}</w:t>
            </w:r>
          </w:p>
          <w:p w14:paraId="6268B2A4" w14:textId="77777777"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t>});</w:t>
            </w:r>
          </w:p>
          <w:p w14:paraId="659A177D" w14:textId="77777777" w:rsidR="00215589" w:rsidRDefault="00215589" w:rsidP="003C3632">
            <w:pPr>
              <w:pStyle w:val="BodyText"/>
            </w:pPr>
            <w:r w:rsidRPr="00215589">
              <w:t>}</w:t>
            </w:r>
          </w:p>
        </w:tc>
      </w:tr>
    </w:tbl>
    <w:p w14:paraId="5D3658C6" w14:textId="77777777" w:rsidR="00215589" w:rsidRPr="00E33D85" w:rsidRDefault="00215589" w:rsidP="003C3632">
      <w:pPr>
        <w:pStyle w:val="BodyText"/>
      </w:pPr>
    </w:p>
    <w:p w14:paraId="08F898E5" w14:textId="77777777" w:rsidR="00B30947" w:rsidRPr="00E33D85" w:rsidRDefault="00B30947" w:rsidP="00B30947">
      <w:pPr>
        <w:pStyle w:val="Heading5"/>
        <w:rPr>
          <w:rFonts w:asciiTheme="minorHAnsi" w:hAnsiTheme="minorHAnsi"/>
        </w:rPr>
      </w:pPr>
      <w:r w:rsidRPr="00E33D85">
        <w:rPr>
          <w:rFonts w:asciiTheme="minorHAnsi" w:hAnsiTheme="minorHAnsi"/>
        </w:rPr>
        <w:t>Update “</w:t>
      </w:r>
      <w:r w:rsidR="00DE7586">
        <w:rPr>
          <w:rFonts w:asciiTheme="minorHAnsi" w:hAnsiTheme="minorHAnsi"/>
        </w:rPr>
        <w:t>#</w:t>
      </w:r>
      <w:r w:rsidRPr="00E33D85">
        <w:rPr>
          <w:rFonts w:asciiTheme="minorHAnsi" w:hAnsiTheme="minorHAnsi"/>
        </w:rPr>
        <w:t>creditCardList” on change function</w:t>
      </w:r>
    </w:p>
    <w:p w14:paraId="440E516C" w14:textId="4A99EF59" w:rsidR="00215589" w:rsidRDefault="00B30947" w:rsidP="003C3632">
      <w:pPr>
        <w:pStyle w:val="BodyText"/>
      </w:pPr>
      <w:r w:rsidRPr="00E33D85">
        <w:t>Update the method</w:t>
      </w:r>
      <w:r w:rsidR="00DE7586">
        <w:t xml:space="preserve"> inside export</w:t>
      </w:r>
      <w:r w:rsidR="0055699B">
        <w:t>s</w:t>
      </w:r>
      <w:r w:rsidR="00DE7586">
        <w:t>.init ()</w:t>
      </w:r>
      <w:r w:rsidRPr="00E33D85">
        <w:t xml:space="preserve"> by adding  parameter “selectedPaymentMethod”:</w:t>
      </w:r>
    </w:p>
    <w:tbl>
      <w:tblPr>
        <w:tblStyle w:val="TableGrid"/>
        <w:tblW w:w="0" w:type="auto"/>
        <w:tblLook w:val="04A0" w:firstRow="1" w:lastRow="0" w:firstColumn="1" w:lastColumn="0" w:noHBand="0" w:noVBand="1"/>
      </w:tblPr>
      <w:tblGrid>
        <w:gridCol w:w="10296"/>
      </w:tblGrid>
      <w:tr w:rsidR="00215589" w14:paraId="7DA08169" w14:textId="77777777" w:rsidTr="00215589">
        <w:tc>
          <w:tcPr>
            <w:tcW w:w="10296" w:type="dxa"/>
          </w:tcPr>
          <w:p w14:paraId="745679F8" w14:textId="77777777"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3F7F5F"/>
                <w:sz w:val="20"/>
                <w:szCs w:val="20"/>
              </w:rPr>
              <w:t>// select credit card from list</w:t>
            </w:r>
          </w:p>
          <w:p w14:paraId="349201DA" w14:textId="77777777"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t>$(</w:t>
            </w:r>
            <w:r w:rsidRPr="00215589">
              <w:rPr>
                <w:rFonts w:eastAsia="Times New Roman" w:cs="Consolas"/>
                <w:color w:val="2A00FF"/>
                <w:sz w:val="20"/>
                <w:szCs w:val="20"/>
              </w:rPr>
              <w:t>'#creditCardList'</w:t>
            </w:r>
            <w:r w:rsidRPr="00215589">
              <w:rPr>
                <w:rFonts w:eastAsia="Times New Roman" w:cs="Consolas"/>
                <w:color w:val="000000"/>
                <w:sz w:val="20"/>
                <w:szCs w:val="20"/>
              </w:rPr>
              <w:t>).on(</w:t>
            </w:r>
            <w:r w:rsidRPr="00215589">
              <w:rPr>
                <w:rFonts w:eastAsia="Times New Roman" w:cs="Consolas"/>
                <w:color w:val="2A00FF"/>
                <w:sz w:val="20"/>
                <w:szCs w:val="20"/>
              </w:rPr>
              <w:t>'change'</w:t>
            </w:r>
            <w:r w:rsidRPr="00215589">
              <w:rPr>
                <w:rFonts w:eastAsia="Times New Roman" w:cs="Consolas"/>
                <w:color w:val="000000"/>
                <w:sz w:val="20"/>
                <w:szCs w:val="20"/>
              </w:rPr>
              <w:t xml:space="preserve">, </w:t>
            </w: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 {</w:t>
            </w:r>
          </w:p>
          <w:p w14:paraId="605DCB41" w14:textId="77777777"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var</w:t>
            </w:r>
            <w:r w:rsidRPr="00215589">
              <w:rPr>
                <w:rFonts w:eastAsia="Times New Roman" w:cs="Consolas"/>
                <w:color w:val="000000"/>
                <w:sz w:val="20"/>
                <w:szCs w:val="20"/>
              </w:rPr>
              <w:t xml:space="preserve"> cardUUID = $(</w:t>
            </w:r>
            <w:r w:rsidRPr="00215589">
              <w:rPr>
                <w:rFonts w:eastAsia="Times New Roman" w:cs="Consolas"/>
                <w:b/>
                <w:bCs/>
                <w:color w:val="7F0055"/>
                <w:sz w:val="20"/>
                <w:szCs w:val="20"/>
              </w:rPr>
              <w:t>this</w:t>
            </w:r>
            <w:r w:rsidRPr="00215589">
              <w:rPr>
                <w:rFonts w:eastAsia="Times New Roman" w:cs="Consolas"/>
                <w:color w:val="000000"/>
                <w:sz w:val="20"/>
                <w:szCs w:val="20"/>
              </w:rPr>
              <w:t>).val();</w:t>
            </w:r>
          </w:p>
          <w:p w14:paraId="094B6C43" w14:textId="77777777" w:rsidR="00215589" w:rsidRPr="00215589" w:rsidRDefault="00215589" w:rsidP="00215589">
            <w:pPr>
              <w:autoSpaceDE w:val="0"/>
              <w:autoSpaceDN w:val="0"/>
              <w:adjustRightInd w:val="0"/>
              <w:spacing w:after="0" w:line="240" w:lineRule="auto"/>
              <w:rPr>
                <w:rFonts w:eastAsia="Times New Roman" w:cs="Consolas"/>
                <w:sz w:val="20"/>
                <w:szCs w:val="20"/>
                <w:highlight w:val="yellow"/>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if</w:t>
            </w:r>
            <w:r w:rsidRPr="00215589">
              <w:rPr>
                <w:rFonts w:eastAsia="Times New Roman" w:cs="Consolas"/>
                <w:color w:val="000000"/>
                <w:sz w:val="20"/>
                <w:szCs w:val="20"/>
              </w:rPr>
              <w:t xml:space="preserve"> (!cardUUID) </w:t>
            </w:r>
            <w:r w:rsidRPr="00215589">
              <w:rPr>
                <w:rFonts w:eastAsia="Times New Roman" w:cs="Consolas"/>
                <w:color w:val="000000"/>
                <w:sz w:val="20"/>
                <w:szCs w:val="20"/>
                <w:highlight w:val="yellow"/>
              </w:rPr>
              <w:t>{$($checkoutForm).find(</w:t>
            </w:r>
            <w:r w:rsidRPr="00215589">
              <w:rPr>
                <w:rFonts w:eastAsia="Times New Roman" w:cs="Consolas"/>
                <w:color w:val="2A00FF"/>
                <w:sz w:val="20"/>
                <w:szCs w:val="20"/>
                <w:highlight w:val="yellow"/>
              </w:rPr>
              <w:t>'input[name$="_selectedCardID"]'</w:t>
            </w:r>
            <w:r w:rsidRPr="00215589">
              <w:rPr>
                <w:rFonts w:eastAsia="Times New Roman" w:cs="Consolas"/>
                <w:color w:val="000000"/>
                <w:sz w:val="20"/>
                <w:szCs w:val="20"/>
                <w:highlight w:val="yellow"/>
              </w:rPr>
              <w:t>).val(</w:t>
            </w:r>
            <w:r w:rsidRPr="00215589">
              <w:rPr>
                <w:rFonts w:eastAsia="Times New Roman" w:cs="Consolas"/>
                <w:color w:val="2A00FF"/>
                <w:sz w:val="20"/>
                <w:szCs w:val="20"/>
                <w:highlight w:val="yellow"/>
              </w:rPr>
              <w:t>''</w:t>
            </w:r>
            <w:r w:rsidRPr="00215589">
              <w:rPr>
                <w:rFonts w:eastAsia="Times New Roman" w:cs="Consolas"/>
                <w:color w:val="000000"/>
                <w:sz w:val="20"/>
                <w:szCs w:val="20"/>
                <w:highlight w:val="yellow"/>
              </w:rPr>
              <w:t xml:space="preserve">); </w:t>
            </w:r>
            <w:r w:rsidRPr="00215589">
              <w:rPr>
                <w:rFonts w:eastAsia="Times New Roman" w:cs="Consolas"/>
                <w:b/>
                <w:bCs/>
                <w:color w:val="7F0055"/>
                <w:sz w:val="20"/>
                <w:szCs w:val="20"/>
                <w:highlight w:val="yellow"/>
              </w:rPr>
              <w:t>return</w:t>
            </w:r>
            <w:r w:rsidRPr="00215589">
              <w:rPr>
                <w:rFonts w:eastAsia="Times New Roman" w:cs="Consolas"/>
                <w:color w:val="000000"/>
                <w:sz w:val="20"/>
                <w:szCs w:val="20"/>
                <w:highlight w:val="yellow"/>
              </w:rPr>
              <w:t>;}</w:t>
            </w:r>
          </w:p>
          <w:p w14:paraId="2D84EC2E" w14:textId="77777777"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highlight w:val="yellow"/>
              </w:rPr>
              <w:tab/>
            </w:r>
            <w:r w:rsidRPr="00215589">
              <w:rPr>
                <w:rFonts w:eastAsia="Times New Roman" w:cs="Consolas"/>
                <w:color w:val="000000"/>
                <w:sz w:val="20"/>
                <w:szCs w:val="20"/>
                <w:highlight w:val="yellow"/>
              </w:rPr>
              <w:tab/>
              <w:t>populateCreditCardForm(cardUUID,selectedPaymentMethod);</w:t>
            </w:r>
          </w:p>
          <w:p w14:paraId="5F657022" w14:textId="77777777" w:rsidR="00215589" w:rsidRPr="00215589" w:rsidRDefault="00215589" w:rsidP="00215589">
            <w:pPr>
              <w:autoSpaceDE w:val="0"/>
              <w:autoSpaceDN w:val="0"/>
              <w:adjustRightInd w:val="0"/>
              <w:spacing w:after="0" w:line="240" w:lineRule="auto"/>
              <w:rPr>
                <w:rFonts w:eastAsia="Times New Roman" w:cs="Consolas"/>
                <w:sz w:val="20"/>
                <w:szCs w:val="20"/>
              </w:rPr>
            </w:pPr>
          </w:p>
          <w:p w14:paraId="518BB6DF" w14:textId="77777777"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3F7F5F"/>
                <w:sz w:val="20"/>
                <w:szCs w:val="20"/>
              </w:rPr>
              <w:t>// remove server side error</w:t>
            </w:r>
          </w:p>
          <w:p w14:paraId="77F35FC7" w14:textId="77777777"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t>$(</w:t>
            </w:r>
            <w:r w:rsidRPr="00215589">
              <w:rPr>
                <w:rFonts w:eastAsia="Times New Roman" w:cs="Consolas"/>
                <w:color w:val="2A00FF"/>
                <w:sz w:val="20"/>
                <w:szCs w:val="20"/>
              </w:rPr>
              <w:t>'.required.error'</w:t>
            </w:r>
            <w:r w:rsidRPr="00215589">
              <w:rPr>
                <w:rFonts w:eastAsia="Times New Roman" w:cs="Consolas"/>
                <w:color w:val="000000"/>
                <w:sz w:val="20"/>
                <w:szCs w:val="20"/>
              </w:rPr>
              <w:t>).removeClass(</w:t>
            </w:r>
            <w:r w:rsidRPr="00215589">
              <w:rPr>
                <w:rFonts w:eastAsia="Times New Roman" w:cs="Consolas"/>
                <w:color w:val="2A00FF"/>
                <w:sz w:val="20"/>
                <w:szCs w:val="20"/>
              </w:rPr>
              <w:t>'error'</w:t>
            </w:r>
            <w:r w:rsidRPr="00215589">
              <w:rPr>
                <w:rFonts w:eastAsia="Times New Roman" w:cs="Consolas"/>
                <w:color w:val="000000"/>
                <w:sz w:val="20"/>
                <w:szCs w:val="20"/>
              </w:rPr>
              <w:t>);</w:t>
            </w:r>
          </w:p>
          <w:p w14:paraId="4EAE3C2B" w14:textId="77777777"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t>$(</w:t>
            </w:r>
            <w:r w:rsidRPr="00215589">
              <w:rPr>
                <w:rFonts w:eastAsia="Times New Roman" w:cs="Consolas"/>
                <w:color w:val="2A00FF"/>
                <w:sz w:val="20"/>
                <w:szCs w:val="20"/>
              </w:rPr>
              <w:t>'.error-message'</w:t>
            </w:r>
            <w:r w:rsidRPr="00215589">
              <w:rPr>
                <w:rFonts w:eastAsia="Times New Roman" w:cs="Consolas"/>
                <w:color w:val="000000"/>
                <w:sz w:val="20"/>
                <w:szCs w:val="20"/>
              </w:rPr>
              <w:t>).remove();</w:t>
            </w:r>
          </w:p>
          <w:p w14:paraId="0D472699" w14:textId="77777777" w:rsidR="00215589" w:rsidRDefault="00215589" w:rsidP="003C3632">
            <w:pPr>
              <w:pStyle w:val="BodyText"/>
            </w:pPr>
            <w:r w:rsidRPr="00215589">
              <w:tab/>
              <w:t>});</w:t>
            </w:r>
          </w:p>
        </w:tc>
      </w:tr>
    </w:tbl>
    <w:p w14:paraId="1191A470" w14:textId="77777777" w:rsidR="00215589" w:rsidRPr="00E33D85" w:rsidRDefault="00215589" w:rsidP="003C3632">
      <w:pPr>
        <w:pStyle w:val="BodyText"/>
      </w:pPr>
    </w:p>
    <w:p w14:paraId="1B5E29F1" w14:textId="77777777" w:rsidR="00B30947" w:rsidRPr="00E33D85" w:rsidRDefault="00B30947" w:rsidP="00B30947">
      <w:pPr>
        <w:pStyle w:val="Heading5"/>
        <w:rPr>
          <w:rFonts w:asciiTheme="minorHAnsi" w:hAnsiTheme="minorHAnsi"/>
        </w:rPr>
      </w:pPr>
      <w:r w:rsidRPr="00E33D85">
        <w:rPr>
          <w:rFonts w:asciiTheme="minorHAnsi" w:hAnsiTheme="minorHAnsi"/>
        </w:rPr>
        <w:t>Update “setCCFields “function</w:t>
      </w:r>
    </w:p>
    <w:p w14:paraId="067BC072" w14:textId="77777777" w:rsidR="00BC5C6E" w:rsidRDefault="00BC5C6E" w:rsidP="003C3632">
      <w:pPr>
        <w:pStyle w:val="BodyText"/>
      </w:pPr>
      <w:r>
        <w:t>Get selected payment method from input type and set CVN, expiry month and expiry year based on selected payment method[this change will work for Silent Post and credit card]</w:t>
      </w:r>
    </w:p>
    <w:tbl>
      <w:tblPr>
        <w:tblStyle w:val="TableGrid"/>
        <w:tblW w:w="0" w:type="auto"/>
        <w:tblLook w:val="04A0" w:firstRow="1" w:lastRow="0" w:firstColumn="1" w:lastColumn="0" w:noHBand="0" w:noVBand="1"/>
      </w:tblPr>
      <w:tblGrid>
        <w:gridCol w:w="10296"/>
      </w:tblGrid>
      <w:tr w:rsidR="00215589" w14:paraId="793A0414" w14:textId="77777777" w:rsidTr="00215589">
        <w:tc>
          <w:tcPr>
            <w:tcW w:w="10296" w:type="dxa"/>
          </w:tcPr>
          <w:p w14:paraId="54928A3D" w14:textId="77777777"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setCCFields(data) {</w:t>
            </w:r>
          </w:p>
          <w:p w14:paraId="14CE222D" w14:textId="77777777"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b/>
                <w:bCs/>
                <w:color w:val="7F0055"/>
                <w:sz w:val="20"/>
                <w:szCs w:val="20"/>
              </w:rPr>
              <w:t>var</w:t>
            </w:r>
            <w:r w:rsidRPr="00215589">
              <w:rPr>
                <w:rFonts w:eastAsia="Times New Roman" w:cs="Consolas"/>
                <w:color w:val="000000"/>
                <w:sz w:val="20"/>
                <w:szCs w:val="20"/>
              </w:rPr>
              <w:t xml:space="preserve"> $creditCard = $(</w:t>
            </w:r>
            <w:r w:rsidRPr="00215589">
              <w:rPr>
                <w:rFonts w:eastAsia="Times New Roman" w:cs="Consolas"/>
                <w:color w:val="2A00FF"/>
                <w:sz w:val="20"/>
                <w:szCs w:val="20"/>
              </w:rPr>
              <w:t>'[data-method="CREDIT_CARD"]'</w:t>
            </w:r>
            <w:r w:rsidRPr="00215589">
              <w:rPr>
                <w:rFonts w:eastAsia="Times New Roman" w:cs="Consolas"/>
                <w:color w:val="000000"/>
                <w:sz w:val="20"/>
                <w:szCs w:val="20"/>
              </w:rPr>
              <w:t>);</w:t>
            </w:r>
          </w:p>
          <w:p w14:paraId="4301CDEC" w14:textId="77777777"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'input[name$="creditCard_owner"]'</w:t>
            </w:r>
            <w:r w:rsidRPr="00215589">
              <w:rPr>
                <w:rFonts w:eastAsia="Times New Roman" w:cs="Consolas"/>
                <w:color w:val="000000"/>
                <w:sz w:val="20"/>
                <w:szCs w:val="20"/>
              </w:rPr>
              <w:t>).val(data.holder).trigger(</w:t>
            </w:r>
            <w:r w:rsidRPr="00215589">
              <w:rPr>
                <w:rFonts w:eastAsia="Times New Roman" w:cs="Consolas"/>
                <w:color w:val="2A00FF"/>
                <w:sz w:val="20"/>
                <w:szCs w:val="20"/>
              </w:rPr>
              <w:t>'change'</w:t>
            </w:r>
            <w:r w:rsidRPr="00215589">
              <w:rPr>
                <w:rFonts w:eastAsia="Times New Roman" w:cs="Consolas"/>
                <w:color w:val="000000"/>
                <w:sz w:val="20"/>
                <w:szCs w:val="20"/>
              </w:rPr>
              <w:t>);</w:t>
            </w:r>
          </w:p>
          <w:p w14:paraId="3745ABB4" w14:textId="77777777"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'select[name$="_type"]'</w:t>
            </w:r>
            <w:r w:rsidRPr="00215589">
              <w:rPr>
                <w:rFonts w:eastAsia="Times New Roman" w:cs="Consolas"/>
                <w:color w:val="000000"/>
                <w:sz w:val="20"/>
                <w:szCs w:val="20"/>
              </w:rPr>
              <w:t>).val(data.type).trigger(</w:t>
            </w:r>
            <w:r w:rsidRPr="00215589">
              <w:rPr>
                <w:rFonts w:eastAsia="Times New Roman" w:cs="Consolas"/>
                <w:color w:val="2A00FF"/>
                <w:sz w:val="20"/>
                <w:szCs w:val="20"/>
              </w:rPr>
              <w:t>'change'</w:t>
            </w:r>
            <w:r w:rsidRPr="00215589">
              <w:rPr>
                <w:rFonts w:eastAsia="Times New Roman" w:cs="Consolas"/>
                <w:color w:val="000000"/>
                <w:sz w:val="20"/>
                <w:szCs w:val="20"/>
              </w:rPr>
              <w:t>);</w:t>
            </w:r>
          </w:p>
          <w:p w14:paraId="06D8F17C" w14:textId="77777777"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'input[name*="_creditCard_number"]'</w:t>
            </w:r>
            <w:r w:rsidRPr="00215589">
              <w:rPr>
                <w:rFonts w:eastAsia="Times New Roman" w:cs="Consolas"/>
                <w:color w:val="000000"/>
                <w:sz w:val="20"/>
                <w:szCs w:val="20"/>
              </w:rPr>
              <w:t>).val(data.maskedNumber).trigger(</w:t>
            </w:r>
            <w:r w:rsidRPr="00215589">
              <w:rPr>
                <w:rFonts w:eastAsia="Times New Roman" w:cs="Consolas"/>
                <w:color w:val="2A00FF"/>
                <w:sz w:val="20"/>
                <w:szCs w:val="20"/>
              </w:rPr>
              <w:t>'change'</w:t>
            </w:r>
            <w:r w:rsidRPr="00215589">
              <w:rPr>
                <w:rFonts w:eastAsia="Times New Roman" w:cs="Consolas"/>
                <w:color w:val="000000"/>
                <w:sz w:val="20"/>
                <w:szCs w:val="20"/>
              </w:rPr>
              <w:t>);</w:t>
            </w:r>
          </w:p>
          <w:p w14:paraId="4BB4D466" w14:textId="77777777"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D0778E">
              <w:rPr>
                <w:rFonts w:eastAsia="Times New Roman" w:cs="Consolas"/>
                <w:b/>
                <w:bCs/>
                <w:color w:val="7F0055"/>
                <w:sz w:val="20"/>
                <w:szCs w:val="20"/>
                <w:highlight w:val="yellow"/>
              </w:rPr>
              <w:t>var</w:t>
            </w:r>
            <w:r w:rsidRPr="00D0778E">
              <w:rPr>
                <w:rFonts w:eastAsia="Times New Roman" w:cs="Consolas"/>
                <w:color w:val="000000"/>
                <w:sz w:val="20"/>
                <w:szCs w:val="20"/>
                <w:highlight w:val="yellow"/>
              </w:rPr>
              <w:t xml:space="preserve"> selectedPaymentMethodID = $(</w:t>
            </w:r>
            <w:r w:rsidRPr="00D0778E">
              <w:rPr>
                <w:rFonts w:eastAsia="Times New Roman" w:cs="Consolas"/>
                <w:color w:val="2A00FF"/>
                <w:sz w:val="20"/>
                <w:szCs w:val="20"/>
                <w:highlight w:val="yellow"/>
              </w:rPr>
              <w:t>'input[name$="_selectedPaymentMethodID"]:checked'</w:t>
            </w:r>
            <w:r w:rsidRPr="00D0778E">
              <w:rPr>
                <w:rFonts w:eastAsia="Times New Roman" w:cs="Consolas"/>
                <w:color w:val="000000"/>
                <w:sz w:val="20"/>
                <w:szCs w:val="20"/>
                <w:highlight w:val="yellow"/>
              </w:rPr>
              <w:t>).val();</w:t>
            </w:r>
          </w:p>
          <w:p w14:paraId="7345294A" w14:textId="77777777" w:rsidR="00215589" w:rsidRPr="00D0778E" w:rsidRDefault="00215589" w:rsidP="00215589">
            <w:pPr>
              <w:autoSpaceDE w:val="0"/>
              <w:autoSpaceDN w:val="0"/>
              <w:adjustRightInd w:val="0"/>
              <w:spacing w:after="0" w:line="240" w:lineRule="auto"/>
              <w:rPr>
                <w:rFonts w:eastAsia="Times New Roman" w:cs="Consolas"/>
                <w:sz w:val="20"/>
                <w:szCs w:val="20"/>
                <w:highlight w:val="yellow"/>
              </w:rPr>
            </w:pPr>
            <w:r w:rsidRPr="00215589">
              <w:rPr>
                <w:rFonts w:eastAsia="Times New Roman" w:cs="Consolas"/>
                <w:color w:val="000000"/>
                <w:sz w:val="20"/>
                <w:szCs w:val="20"/>
              </w:rPr>
              <w:tab/>
            </w:r>
            <w:r w:rsidRPr="00D0778E">
              <w:rPr>
                <w:rFonts w:eastAsia="Times New Roman" w:cs="Consolas"/>
                <w:b/>
                <w:bCs/>
                <w:color w:val="7F0055"/>
                <w:sz w:val="20"/>
                <w:szCs w:val="20"/>
                <w:highlight w:val="yellow"/>
              </w:rPr>
              <w:t>if</w:t>
            </w:r>
            <w:r w:rsidRPr="00D0778E">
              <w:rPr>
                <w:rFonts w:eastAsia="Times New Roman" w:cs="Consolas"/>
                <w:color w:val="000000"/>
                <w:sz w:val="20"/>
                <w:szCs w:val="20"/>
                <w:highlight w:val="yellow"/>
              </w:rPr>
              <w:t xml:space="preserve">(selectedPaymentMethodID == </w:t>
            </w:r>
            <w:r w:rsidRPr="00D0778E">
              <w:rPr>
                <w:rFonts w:eastAsia="Times New Roman" w:cs="Consolas"/>
                <w:color w:val="2A00FF"/>
                <w:sz w:val="20"/>
                <w:szCs w:val="20"/>
                <w:highlight w:val="yellow"/>
              </w:rPr>
              <w:t>'SA_SILENTPOST'</w:t>
            </w:r>
            <w:r w:rsidRPr="00D0778E">
              <w:rPr>
                <w:rFonts w:eastAsia="Times New Roman" w:cs="Consolas"/>
                <w:color w:val="000000"/>
                <w:sz w:val="20"/>
                <w:szCs w:val="20"/>
                <w:highlight w:val="yellow"/>
              </w:rPr>
              <w:t>){</w:t>
            </w:r>
          </w:p>
          <w:p w14:paraId="3F4DECBA" w14:textId="77777777" w:rsidR="00215589" w:rsidRPr="00D0778E" w:rsidRDefault="00215589" w:rsidP="00215589">
            <w:pPr>
              <w:autoSpaceDE w:val="0"/>
              <w:autoSpaceDN w:val="0"/>
              <w:adjustRightInd w:val="0"/>
              <w:spacing w:after="0" w:line="240" w:lineRule="auto"/>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'[name$="_month"]'</w:t>
            </w:r>
            <w:r w:rsidRPr="00D0778E">
              <w:rPr>
                <w:rFonts w:eastAsia="Times New Roman" w:cs="Consolas"/>
                <w:color w:val="000000"/>
                <w:sz w:val="20"/>
                <w:szCs w:val="20"/>
                <w:highlight w:val="yellow"/>
              </w:rPr>
              <w:t>).val(data.expirationMonth);</w:t>
            </w:r>
          </w:p>
          <w:p w14:paraId="2B7F6454" w14:textId="77777777" w:rsidR="00215589" w:rsidRPr="00D0778E" w:rsidRDefault="00215589" w:rsidP="00215589">
            <w:pPr>
              <w:autoSpaceDE w:val="0"/>
              <w:autoSpaceDN w:val="0"/>
              <w:adjustRightInd w:val="0"/>
              <w:spacing w:after="0" w:line="240" w:lineRule="auto"/>
              <w:rPr>
                <w:rFonts w:eastAsia="Times New Roman" w:cs="Consolas"/>
                <w:sz w:val="20"/>
                <w:szCs w:val="20"/>
                <w:highlight w:val="yellow"/>
              </w:rPr>
            </w:pPr>
            <w:r w:rsidRPr="00D0778E">
              <w:rPr>
                <w:rFonts w:eastAsia="Times New Roman" w:cs="Consolas"/>
                <w:color w:val="000000"/>
                <w:sz w:val="20"/>
                <w:szCs w:val="20"/>
                <w:highlight w:val="yellow"/>
              </w:rPr>
              <w:lastRenderedPageBreak/>
              <w:tab/>
            </w: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'[name$="_year"]'</w:t>
            </w:r>
            <w:r w:rsidRPr="00D0778E">
              <w:rPr>
                <w:rFonts w:eastAsia="Times New Roman" w:cs="Consolas"/>
                <w:color w:val="000000"/>
                <w:sz w:val="20"/>
                <w:szCs w:val="20"/>
                <w:highlight w:val="yellow"/>
              </w:rPr>
              <w:t>).val(data.expirationYear);</w:t>
            </w:r>
          </w:p>
          <w:p w14:paraId="5138AC4D" w14:textId="77777777" w:rsidR="00215589" w:rsidRPr="00D0778E" w:rsidRDefault="00215589" w:rsidP="00215589">
            <w:pPr>
              <w:autoSpaceDE w:val="0"/>
              <w:autoSpaceDN w:val="0"/>
              <w:adjustRightInd w:val="0"/>
              <w:spacing w:after="0" w:line="240" w:lineRule="auto"/>
              <w:rPr>
                <w:rFonts w:eastAsia="Times New Roman" w:cs="Consolas"/>
                <w:sz w:val="20"/>
                <w:szCs w:val="20"/>
                <w:highlight w:val="yellow"/>
              </w:rPr>
            </w:pPr>
            <w:r w:rsidRPr="00D0778E">
              <w:rPr>
                <w:rFonts w:eastAsia="Times New Roman" w:cs="Consolas"/>
                <w:color w:val="000000"/>
                <w:sz w:val="20"/>
                <w:szCs w:val="20"/>
                <w:highlight w:val="yellow"/>
              </w:rPr>
              <w:tab/>
              <w:t>}</w:t>
            </w:r>
          </w:p>
          <w:p w14:paraId="0636F23F" w14:textId="77777777" w:rsidR="00215589" w:rsidRPr="00D0778E" w:rsidRDefault="00215589" w:rsidP="00215589">
            <w:pPr>
              <w:autoSpaceDE w:val="0"/>
              <w:autoSpaceDN w:val="0"/>
              <w:adjustRightInd w:val="0"/>
              <w:spacing w:after="0" w:line="240" w:lineRule="auto"/>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b/>
                <w:bCs/>
                <w:color w:val="7F0055"/>
                <w:sz w:val="20"/>
                <w:szCs w:val="20"/>
                <w:highlight w:val="yellow"/>
              </w:rPr>
              <w:t>else</w:t>
            </w:r>
            <w:r w:rsidRPr="00D0778E">
              <w:rPr>
                <w:rFonts w:eastAsia="Times New Roman" w:cs="Consolas"/>
                <w:color w:val="000000"/>
                <w:sz w:val="20"/>
                <w:szCs w:val="20"/>
                <w:highlight w:val="yellow"/>
              </w:rPr>
              <w:t>{</w:t>
            </w:r>
          </w:p>
          <w:p w14:paraId="04F8206D" w14:textId="77777777" w:rsidR="00215589" w:rsidRPr="00D0778E" w:rsidRDefault="00215589" w:rsidP="00215589">
            <w:pPr>
              <w:autoSpaceDE w:val="0"/>
              <w:autoSpaceDN w:val="0"/>
              <w:adjustRightInd w:val="0"/>
              <w:spacing w:after="0" w:line="240" w:lineRule="auto"/>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'[name$="_month"]'</w:t>
            </w:r>
            <w:r w:rsidRPr="00D0778E">
              <w:rPr>
                <w:rFonts w:eastAsia="Times New Roman" w:cs="Consolas"/>
                <w:color w:val="000000"/>
                <w:sz w:val="20"/>
                <w:szCs w:val="20"/>
                <w:highlight w:val="yellow"/>
              </w:rPr>
              <w:t>).val(data.expirationMonth).trigger(</w:t>
            </w:r>
            <w:r w:rsidRPr="00D0778E">
              <w:rPr>
                <w:rFonts w:eastAsia="Times New Roman" w:cs="Consolas"/>
                <w:color w:val="2A00FF"/>
                <w:sz w:val="20"/>
                <w:szCs w:val="20"/>
                <w:highlight w:val="yellow"/>
              </w:rPr>
              <w:t>'change'</w:t>
            </w:r>
            <w:r w:rsidRPr="00D0778E">
              <w:rPr>
                <w:rFonts w:eastAsia="Times New Roman" w:cs="Consolas"/>
                <w:color w:val="000000"/>
                <w:sz w:val="20"/>
                <w:szCs w:val="20"/>
                <w:highlight w:val="yellow"/>
              </w:rPr>
              <w:t>);</w:t>
            </w:r>
          </w:p>
          <w:p w14:paraId="3E00984A" w14:textId="77777777" w:rsidR="00215589" w:rsidRPr="00D0778E" w:rsidRDefault="00215589" w:rsidP="00215589">
            <w:pPr>
              <w:autoSpaceDE w:val="0"/>
              <w:autoSpaceDN w:val="0"/>
              <w:adjustRightInd w:val="0"/>
              <w:spacing w:after="0" w:line="240" w:lineRule="auto"/>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'[name$="_year"]'</w:t>
            </w:r>
            <w:r w:rsidRPr="00D0778E">
              <w:rPr>
                <w:rFonts w:eastAsia="Times New Roman" w:cs="Consolas"/>
                <w:color w:val="000000"/>
                <w:sz w:val="20"/>
                <w:szCs w:val="20"/>
                <w:highlight w:val="yellow"/>
              </w:rPr>
              <w:t>).val(data.expirationYear).trigger(</w:t>
            </w:r>
            <w:r w:rsidRPr="00D0778E">
              <w:rPr>
                <w:rFonts w:eastAsia="Times New Roman" w:cs="Consolas"/>
                <w:color w:val="2A00FF"/>
                <w:sz w:val="20"/>
                <w:szCs w:val="20"/>
                <w:highlight w:val="yellow"/>
              </w:rPr>
              <w:t>'change'</w:t>
            </w:r>
            <w:r w:rsidRPr="00D0778E">
              <w:rPr>
                <w:rFonts w:eastAsia="Times New Roman" w:cs="Consolas"/>
                <w:color w:val="000000"/>
                <w:sz w:val="20"/>
                <w:szCs w:val="20"/>
                <w:highlight w:val="yellow"/>
              </w:rPr>
              <w:t>);</w:t>
            </w:r>
          </w:p>
          <w:p w14:paraId="37DF2C8B" w14:textId="77777777" w:rsidR="00215589" w:rsidRPr="00215589" w:rsidRDefault="00215589" w:rsidP="00215589">
            <w:pPr>
              <w:autoSpaceDE w:val="0"/>
              <w:autoSpaceDN w:val="0"/>
              <w:adjustRightInd w:val="0"/>
              <w:spacing w:after="0" w:line="240" w:lineRule="auto"/>
              <w:rPr>
                <w:rFonts w:eastAsia="Times New Roman" w:cs="Consolas"/>
                <w:sz w:val="20"/>
                <w:szCs w:val="20"/>
              </w:rPr>
            </w:pPr>
            <w:r w:rsidRPr="00D0778E">
              <w:rPr>
                <w:rFonts w:eastAsia="Times New Roman" w:cs="Consolas"/>
                <w:color w:val="000000"/>
                <w:sz w:val="20"/>
                <w:szCs w:val="20"/>
                <w:highlight w:val="yellow"/>
              </w:rPr>
              <w:tab/>
              <w:t>}</w:t>
            </w:r>
          </w:p>
          <w:p w14:paraId="07BCAC49" w14:textId="77777777"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'input[name$="_cvn"]'</w:t>
            </w:r>
            <w:r w:rsidRPr="00215589">
              <w:rPr>
                <w:rFonts w:eastAsia="Times New Roman" w:cs="Consolas"/>
                <w:color w:val="000000"/>
                <w:sz w:val="20"/>
                <w:szCs w:val="20"/>
              </w:rPr>
              <w:t>).val(</w:t>
            </w:r>
            <w:r w:rsidRPr="00215589">
              <w:rPr>
                <w:rFonts w:eastAsia="Times New Roman" w:cs="Consolas"/>
                <w:color w:val="2A00FF"/>
                <w:sz w:val="20"/>
                <w:szCs w:val="20"/>
              </w:rPr>
              <w:t>''</w:t>
            </w:r>
            <w:r w:rsidRPr="00215589">
              <w:rPr>
                <w:rFonts w:eastAsia="Times New Roman" w:cs="Consolas"/>
                <w:color w:val="000000"/>
                <w:sz w:val="20"/>
                <w:szCs w:val="20"/>
              </w:rPr>
              <w:t>).trigger(</w:t>
            </w:r>
            <w:r w:rsidRPr="00215589">
              <w:rPr>
                <w:rFonts w:eastAsia="Times New Roman" w:cs="Consolas"/>
                <w:color w:val="2A00FF"/>
                <w:sz w:val="20"/>
                <w:szCs w:val="20"/>
              </w:rPr>
              <w:t>'change'</w:t>
            </w:r>
            <w:r w:rsidRPr="00215589">
              <w:rPr>
                <w:rFonts w:eastAsia="Times New Roman" w:cs="Consolas"/>
                <w:color w:val="000000"/>
                <w:sz w:val="20"/>
                <w:szCs w:val="20"/>
              </w:rPr>
              <w:t>);</w:t>
            </w:r>
          </w:p>
          <w:p w14:paraId="6C2A338D" w14:textId="77777777" w:rsidR="00215589" w:rsidRPr="00D0778E" w:rsidRDefault="00215589" w:rsidP="00215589">
            <w:pPr>
              <w:autoSpaceDE w:val="0"/>
              <w:autoSpaceDN w:val="0"/>
              <w:adjustRightInd w:val="0"/>
              <w:spacing w:after="0" w:line="240" w:lineRule="auto"/>
              <w:rPr>
                <w:rFonts w:eastAsia="Times New Roman" w:cs="Consolas"/>
                <w:sz w:val="20"/>
                <w:szCs w:val="20"/>
                <w:highlight w:val="yellow"/>
              </w:rPr>
            </w:pPr>
            <w:r w:rsidRPr="00215589">
              <w:rPr>
                <w:rFonts w:eastAsia="Times New Roman" w:cs="Consolas"/>
                <w:color w:val="000000"/>
                <w:sz w:val="20"/>
                <w:szCs w:val="20"/>
              </w:rPr>
              <w:tab/>
            </w:r>
            <w:r w:rsidRPr="00D0778E">
              <w:rPr>
                <w:rFonts w:eastAsia="Times New Roman" w:cs="Consolas"/>
                <w:color w:val="000000"/>
                <w:sz w:val="20"/>
                <w:szCs w:val="20"/>
                <w:highlight w:val="yellow"/>
              </w:rPr>
              <w:t>$creditCard.find(</w:t>
            </w:r>
            <w:r w:rsidRPr="00D0778E">
              <w:rPr>
                <w:rFonts w:eastAsia="Times New Roman" w:cs="Consolas"/>
                <w:color w:val="2A00FF"/>
                <w:sz w:val="20"/>
                <w:szCs w:val="20"/>
                <w:highlight w:val="yellow"/>
              </w:rPr>
              <w:t>'[name$="creditCard_selectedCardID"]'</w:t>
            </w:r>
            <w:r w:rsidRPr="00D0778E">
              <w:rPr>
                <w:rFonts w:eastAsia="Times New Roman" w:cs="Consolas"/>
                <w:color w:val="000000"/>
                <w:sz w:val="20"/>
                <w:szCs w:val="20"/>
                <w:highlight w:val="yellow"/>
              </w:rPr>
              <w:t>).val(data.selectedCardID).trigger(</w:t>
            </w:r>
            <w:r w:rsidRPr="00D0778E">
              <w:rPr>
                <w:rFonts w:eastAsia="Times New Roman" w:cs="Consolas"/>
                <w:color w:val="2A00FF"/>
                <w:sz w:val="20"/>
                <w:szCs w:val="20"/>
                <w:highlight w:val="yellow"/>
              </w:rPr>
              <w:t>'change'</w:t>
            </w:r>
            <w:r w:rsidRPr="00D0778E">
              <w:rPr>
                <w:rFonts w:eastAsia="Times New Roman" w:cs="Consolas"/>
                <w:color w:val="000000"/>
                <w:sz w:val="20"/>
                <w:szCs w:val="20"/>
                <w:highlight w:val="yellow"/>
              </w:rPr>
              <w:t>);</w:t>
            </w:r>
          </w:p>
          <w:p w14:paraId="2A08898E" w14:textId="77777777" w:rsidR="00215589" w:rsidRPr="00215589" w:rsidRDefault="00215589" w:rsidP="00215589">
            <w:pPr>
              <w:autoSpaceDE w:val="0"/>
              <w:autoSpaceDN w:val="0"/>
              <w:adjustRightInd w:val="0"/>
              <w:spacing w:after="0" w:line="240" w:lineRule="auto"/>
              <w:rPr>
                <w:rFonts w:eastAsia="Times New Roman" w:cs="Consolas"/>
                <w:sz w:val="20"/>
                <w:szCs w:val="20"/>
              </w:rPr>
            </w:pP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"input[name$='_cvn']"</w:t>
            </w:r>
            <w:r w:rsidRPr="00D0778E">
              <w:rPr>
                <w:rFonts w:eastAsia="Times New Roman" w:cs="Consolas"/>
                <w:color w:val="000000"/>
                <w:sz w:val="20"/>
                <w:szCs w:val="20"/>
                <w:highlight w:val="yellow"/>
              </w:rPr>
              <w:t>).val(</w:t>
            </w:r>
            <w:r w:rsidRPr="00D0778E">
              <w:rPr>
                <w:rFonts w:eastAsia="Times New Roman" w:cs="Consolas"/>
                <w:color w:val="2A00FF"/>
                <w:sz w:val="20"/>
                <w:szCs w:val="20"/>
                <w:highlight w:val="yellow"/>
              </w:rPr>
              <w:t>''</w:t>
            </w:r>
            <w:r w:rsidRPr="00D0778E">
              <w:rPr>
                <w:rFonts w:eastAsia="Times New Roman" w:cs="Consolas"/>
                <w:color w:val="000000"/>
                <w:sz w:val="20"/>
                <w:szCs w:val="20"/>
                <w:highlight w:val="yellow"/>
              </w:rPr>
              <w:t>);</w:t>
            </w:r>
            <w:r w:rsidRPr="00215589">
              <w:rPr>
                <w:rFonts w:eastAsia="Times New Roman" w:cs="Consolas"/>
                <w:color w:val="000000"/>
                <w:sz w:val="20"/>
                <w:szCs w:val="20"/>
              </w:rPr>
              <w:tab/>
            </w:r>
          </w:p>
          <w:p w14:paraId="2491E4A1" w14:textId="77777777"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w:t>
            </w:r>
          </w:p>
          <w:p w14:paraId="0BFCB860" w14:textId="77777777" w:rsidR="00215589" w:rsidRDefault="00215589" w:rsidP="003C3632">
            <w:pPr>
              <w:pStyle w:val="BodyText"/>
            </w:pPr>
          </w:p>
        </w:tc>
      </w:tr>
    </w:tbl>
    <w:p w14:paraId="41BB5EDD" w14:textId="77777777" w:rsidR="00215589" w:rsidRPr="00E33D85" w:rsidRDefault="00215589" w:rsidP="003C3632">
      <w:pPr>
        <w:pStyle w:val="BodyText"/>
      </w:pPr>
    </w:p>
    <w:p w14:paraId="4C3317D4" w14:textId="77777777" w:rsidR="00A71B8A" w:rsidRPr="00E33D85" w:rsidRDefault="00A71B8A" w:rsidP="00A71B8A">
      <w:pPr>
        <w:pStyle w:val="Heading5"/>
        <w:rPr>
          <w:rFonts w:asciiTheme="minorHAnsi" w:hAnsiTheme="minorHAnsi"/>
        </w:rPr>
      </w:pPr>
      <w:r w:rsidRPr="00E33D85">
        <w:rPr>
          <w:rFonts w:asciiTheme="minorHAnsi" w:hAnsiTheme="minorHAnsi"/>
        </w:rPr>
        <w:t>Update “updatePaymentMethod “function</w:t>
      </w:r>
    </w:p>
    <w:p w14:paraId="5F260E29" w14:textId="77777777" w:rsidR="00A71B8A" w:rsidRDefault="00595B55" w:rsidP="003C3632">
      <w:pPr>
        <w:pStyle w:val="BodyText"/>
      </w:pPr>
      <w:r>
        <w:t>Based on payment method Id selected, this method will hide.show button or checkboxes for different APM to make it visible on billin page.</w:t>
      </w:r>
    </w:p>
    <w:p w14:paraId="51FA152F" w14:textId="77777777" w:rsidR="00BC5C6E" w:rsidRPr="007E4EB1" w:rsidRDefault="00BC5C6E" w:rsidP="003C3632">
      <w:pPr>
        <w:pStyle w:val="BodyText"/>
      </w:pPr>
      <w:r>
        <w:t>[Note: T</w:t>
      </w:r>
      <w:r w:rsidRPr="007E4EB1">
        <w:t>his method contains generic code for different payment methods as given below]</w:t>
      </w:r>
    </w:p>
    <w:p w14:paraId="020B8132" w14:textId="77777777" w:rsidR="00BC5C6E" w:rsidRDefault="00BC5C6E" w:rsidP="003C3632">
      <w:pPr>
        <w:pStyle w:val="BodyText"/>
      </w:pPr>
    </w:p>
    <w:tbl>
      <w:tblPr>
        <w:tblStyle w:val="TableGrid"/>
        <w:tblW w:w="0" w:type="auto"/>
        <w:tblLook w:val="04A0" w:firstRow="1" w:lastRow="0" w:firstColumn="1" w:lastColumn="0" w:noHBand="0" w:noVBand="1"/>
      </w:tblPr>
      <w:tblGrid>
        <w:gridCol w:w="10296"/>
      </w:tblGrid>
      <w:tr w:rsidR="00513A90" w14:paraId="15496B10" w14:textId="77777777" w:rsidTr="00513A90">
        <w:tc>
          <w:tcPr>
            <w:tcW w:w="10296" w:type="dxa"/>
          </w:tcPr>
          <w:p w14:paraId="0E681BD5" w14:textId="77777777"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b/>
                <w:bCs/>
                <w:color w:val="7F0055"/>
                <w:sz w:val="20"/>
                <w:szCs w:val="20"/>
              </w:rPr>
              <w:t>function</w:t>
            </w:r>
            <w:r w:rsidRPr="00513A90">
              <w:rPr>
                <w:rFonts w:eastAsia="Times New Roman" w:cs="Consolas"/>
                <w:color w:val="000000"/>
                <w:sz w:val="20"/>
                <w:szCs w:val="20"/>
              </w:rPr>
              <w:t xml:space="preserve"> updatePaymentMethod(paymentMethodID) {</w:t>
            </w:r>
          </w:p>
          <w:p w14:paraId="4B00647E" w14:textId="77777777"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b/>
                <w:bCs/>
                <w:color w:val="7F0055"/>
                <w:sz w:val="20"/>
                <w:szCs w:val="20"/>
              </w:rPr>
              <w:t>var</w:t>
            </w:r>
            <w:r w:rsidRPr="00513A90">
              <w:rPr>
                <w:rFonts w:eastAsia="Times New Roman" w:cs="Consolas"/>
                <w:color w:val="000000"/>
                <w:sz w:val="20"/>
                <w:szCs w:val="20"/>
              </w:rPr>
              <w:t xml:space="preserve"> $paymentMethods = $(</w:t>
            </w:r>
            <w:r w:rsidRPr="00513A90">
              <w:rPr>
                <w:rFonts w:eastAsia="Times New Roman" w:cs="Consolas"/>
                <w:color w:val="2A00FF"/>
                <w:sz w:val="20"/>
                <w:szCs w:val="20"/>
              </w:rPr>
              <w:t>'.payment-method'</w:t>
            </w:r>
            <w:r w:rsidRPr="00513A90">
              <w:rPr>
                <w:rFonts w:eastAsia="Times New Roman" w:cs="Consolas"/>
                <w:color w:val="000000"/>
                <w:sz w:val="20"/>
                <w:szCs w:val="20"/>
              </w:rPr>
              <w:t>);</w:t>
            </w:r>
          </w:p>
          <w:p w14:paraId="691C0366" w14:textId="77777777"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t>$paymentMethods.removeClass(</w:t>
            </w:r>
            <w:r w:rsidRPr="00513A90">
              <w:rPr>
                <w:rFonts w:eastAsia="Times New Roman" w:cs="Consolas"/>
                <w:color w:val="2A00FF"/>
                <w:sz w:val="20"/>
                <w:szCs w:val="20"/>
              </w:rPr>
              <w:t>'payment-method-expanded'</w:t>
            </w:r>
            <w:r w:rsidRPr="00513A90">
              <w:rPr>
                <w:rFonts w:eastAsia="Times New Roman" w:cs="Consolas"/>
                <w:color w:val="000000"/>
                <w:sz w:val="20"/>
                <w:szCs w:val="20"/>
              </w:rPr>
              <w:t>);</w:t>
            </w:r>
          </w:p>
          <w:p w14:paraId="72BB40C9" w14:textId="77777777"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dataMethod = paymentMethodID;</w:t>
            </w:r>
          </w:p>
          <w:p w14:paraId="14B14BF8" w14:textId="77777777"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'SA_SILENTPOST'</w:t>
            </w:r>
            <w:r w:rsidRPr="00513A90">
              <w:rPr>
                <w:rFonts w:eastAsia="Times New Roman" w:cs="Consolas"/>
                <w:color w:val="000000"/>
                <w:sz w:val="20"/>
                <w:szCs w:val="20"/>
                <w:highlight w:val="yellow"/>
              </w:rPr>
              <w:t>) {</w:t>
            </w:r>
          </w:p>
          <w:p w14:paraId="70BC20C3" w14:textId="77777777"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 xml:space="preserve">dataMethod = </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w:t>
            </w:r>
          </w:p>
          <w:p w14:paraId="7C41D777" w14:textId="77777777"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w:t>
            </w:r>
          </w:p>
          <w:p w14:paraId="04F3EF8A" w14:textId="77777777"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$selectedPaymentMethod = $paymentMethods.filter(</w:t>
            </w:r>
            <w:r w:rsidRPr="00513A90">
              <w:rPr>
                <w:rFonts w:eastAsia="Times New Roman" w:cs="Consolas"/>
                <w:color w:val="2A00FF"/>
                <w:sz w:val="20"/>
                <w:szCs w:val="20"/>
                <w:highlight w:val="yellow"/>
              </w:rPr>
              <w:t>'[data-method="'</w:t>
            </w:r>
            <w:r w:rsidRPr="00513A90">
              <w:rPr>
                <w:rFonts w:eastAsia="Times New Roman" w:cs="Consolas"/>
                <w:color w:val="000000"/>
                <w:sz w:val="20"/>
                <w:szCs w:val="20"/>
                <w:highlight w:val="yellow"/>
              </w:rPr>
              <w:t xml:space="preserve"> + dataMethod + </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1D3925A0" w14:textId="77777777"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b/>
                <w:bCs/>
                <w:color w:val="7F0055"/>
                <w:sz w:val="20"/>
                <w:szCs w:val="20"/>
              </w:rPr>
              <w:t>if</w:t>
            </w:r>
            <w:r w:rsidRPr="00513A90">
              <w:rPr>
                <w:rFonts w:eastAsia="Times New Roman" w:cs="Consolas"/>
                <w:color w:val="000000"/>
                <w:sz w:val="20"/>
                <w:szCs w:val="20"/>
              </w:rPr>
              <w:t xml:space="preserve"> ($selectedPaymentMethod.length === 0) {</w:t>
            </w:r>
          </w:p>
          <w:p w14:paraId="34653036" w14:textId="77777777"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color w:val="000000"/>
                <w:sz w:val="20"/>
                <w:szCs w:val="20"/>
              </w:rPr>
              <w:tab/>
              <w:t>$selectedPaymentMethod = $(</w:t>
            </w:r>
            <w:r w:rsidRPr="00513A90">
              <w:rPr>
                <w:rFonts w:eastAsia="Times New Roman" w:cs="Consolas"/>
                <w:color w:val="2A00FF"/>
                <w:sz w:val="20"/>
                <w:szCs w:val="20"/>
              </w:rPr>
              <w:t>'[data-method="Custom"]'</w:t>
            </w:r>
            <w:r w:rsidRPr="00513A90">
              <w:rPr>
                <w:rFonts w:eastAsia="Times New Roman" w:cs="Consolas"/>
                <w:color w:val="000000"/>
                <w:sz w:val="20"/>
                <w:szCs w:val="20"/>
              </w:rPr>
              <w:t>);</w:t>
            </w:r>
          </w:p>
          <w:p w14:paraId="28F74D3A" w14:textId="77777777"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t>}</w:t>
            </w:r>
          </w:p>
          <w:p w14:paraId="325A7A18" w14:textId="77777777"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"VISA_CHECKOUT"</w:t>
            </w:r>
            <w:r w:rsidRPr="00513A90">
              <w:rPr>
                <w:rFonts w:eastAsia="Times New Roman" w:cs="Consolas"/>
                <w:color w:val="000000"/>
                <w:sz w:val="20"/>
                <w:szCs w:val="20"/>
                <w:highlight w:val="yellow"/>
              </w:rPr>
              <w:t>) {</w:t>
            </w:r>
          </w:p>
          <w:p w14:paraId="540AC442" w14:textId="77777777"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".continue-place-order"</w:t>
            </w:r>
            <w:r w:rsidRPr="00513A90">
              <w:rPr>
                <w:rFonts w:eastAsia="Times New Roman" w:cs="Consolas"/>
                <w:color w:val="000000"/>
                <w:sz w:val="20"/>
                <w:szCs w:val="20"/>
                <w:highlight w:val="yellow"/>
              </w:rPr>
              <w:t>).hide();</w:t>
            </w:r>
          </w:p>
          <w:p w14:paraId="3C17F424" w14:textId="77777777"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".visacheckoutbutton"</w:t>
            </w:r>
            <w:r w:rsidRPr="00513A90">
              <w:rPr>
                <w:rFonts w:eastAsia="Times New Roman" w:cs="Consolas"/>
                <w:color w:val="000000"/>
                <w:sz w:val="20"/>
                <w:szCs w:val="20"/>
                <w:highlight w:val="yellow"/>
              </w:rPr>
              <w:t>).show();</w:t>
            </w:r>
          </w:p>
          <w:p w14:paraId="7DFDCC96" w14:textId="77777777"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w:t>
            </w:r>
          </w:p>
          <w:p w14:paraId="0C9E8996" w14:textId="77777777"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else</w:t>
            </w:r>
            <w:r w:rsidRPr="00513A90">
              <w:rPr>
                <w:rFonts w:eastAsia="Times New Roman" w:cs="Consolas"/>
                <w:color w:val="000000"/>
                <w:sz w:val="20"/>
                <w:szCs w:val="20"/>
                <w:highlight w:val="yellow"/>
              </w:rPr>
              <w:t xml:space="preserve"> </w:t>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"PAYPAL"</w:t>
            </w:r>
            <w:r w:rsidRPr="00513A90">
              <w:rPr>
                <w:rFonts w:eastAsia="Times New Roman" w:cs="Consolas"/>
                <w:color w:val="000000"/>
                <w:sz w:val="20"/>
                <w:szCs w:val="20"/>
                <w:highlight w:val="yellow"/>
              </w:rPr>
              <w:t xml:space="preserve"> || paymentMethodID==</w:t>
            </w:r>
            <w:r w:rsidRPr="00513A90">
              <w:rPr>
                <w:rFonts w:eastAsia="Times New Roman" w:cs="Consolas"/>
                <w:color w:val="2A00FF"/>
                <w:sz w:val="20"/>
                <w:szCs w:val="20"/>
                <w:highlight w:val="yellow"/>
              </w:rPr>
              <w:t>"PAYPAL_CREDIT"</w:t>
            </w:r>
            <w:r w:rsidRPr="00513A90">
              <w:rPr>
                <w:rFonts w:eastAsia="Times New Roman" w:cs="Consolas"/>
                <w:color w:val="000000"/>
                <w:sz w:val="20"/>
                <w:szCs w:val="20"/>
                <w:highlight w:val="yellow"/>
              </w:rPr>
              <w:t>) {</w:t>
            </w:r>
          </w:p>
          <w:p w14:paraId="3910F2F8" w14:textId="77777777"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"#billingAgreementCheckbox"</w:t>
            </w:r>
            <w:r w:rsidRPr="00513A90">
              <w:rPr>
                <w:rFonts w:eastAsia="Times New Roman" w:cs="Consolas"/>
                <w:color w:val="000000"/>
                <w:sz w:val="20"/>
                <w:szCs w:val="20"/>
                <w:highlight w:val="yellow"/>
              </w:rPr>
              <w:t>).attr(</w:t>
            </w:r>
            <w:r w:rsidRPr="00513A90">
              <w:rPr>
                <w:rFonts w:eastAsia="Times New Roman" w:cs="Consolas"/>
                <w:color w:val="2A00FF"/>
                <w:sz w:val="20"/>
                <w:szCs w:val="20"/>
                <w:highlight w:val="yellow"/>
              </w:rPr>
              <w:t>'checked'</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false</w:t>
            </w:r>
            <w:r w:rsidRPr="00513A90">
              <w:rPr>
                <w:rFonts w:eastAsia="Times New Roman" w:cs="Consolas"/>
                <w:color w:val="000000"/>
                <w:sz w:val="20"/>
                <w:szCs w:val="20"/>
                <w:highlight w:val="yellow"/>
              </w:rPr>
              <w:t>);</w:t>
            </w:r>
          </w:p>
          <w:p w14:paraId="5A45E5C4" w14:textId="77777777"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".continue-place-order"</w:t>
            </w:r>
            <w:r w:rsidRPr="00513A90">
              <w:rPr>
                <w:rFonts w:eastAsia="Times New Roman" w:cs="Consolas"/>
                <w:color w:val="000000"/>
                <w:sz w:val="20"/>
                <w:szCs w:val="20"/>
                <w:highlight w:val="yellow"/>
              </w:rPr>
              <w:t>).hide();</w:t>
            </w:r>
          </w:p>
          <w:p w14:paraId="468C6998" w14:textId="77777777"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w:t>
            </w:r>
          </w:p>
          <w:p w14:paraId="13BBBA72" w14:textId="77777777"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else</w:t>
            </w:r>
            <w:r w:rsidRPr="00513A90">
              <w:rPr>
                <w:rFonts w:eastAsia="Times New Roman" w:cs="Consolas"/>
                <w:color w:val="000000"/>
                <w:sz w:val="20"/>
                <w:szCs w:val="20"/>
                <w:highlight w:val="yellow"/>
              </w:rPr>
              <w:t xml:space="preserve"> {</w:t>
            </w:r>
          </w:p>
          <w:p w14:paraId="23EC732B" w14:textId="77777777"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".continue-place-order"</w:t>
            </w:r>
            <w:r w:rsidRPr="00513A90">
              <w:rPr>
                <w:rFonts w:eastAsia="Times New Roman" w:cs="Consolas"/>
                <w:color w:val="000000"/>
                <w:sz w:val="20"/>
                <w:szCs w:val="20"/>
                <w:highlight w:val="yellow"/>
              </w:rPr>
              <w:t>).show();</w:t>
            </w:r>
          </w:p>
          <w:p w14:paraId="410B0499" w14:textId="77777777"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".visacheckoutbutton"</w:t>
            </w:r>
            <w:r w:rsidRPr="00513A90">
              <w:rPr>
                <w:rFonts w:eastAsia="Times New Roman" w:cs="Consolas"/>
                <w:color w:val="000000"/>
                <w:sz w:val="20"/>
                <w:szCs w:val="20"/>
                <w:highlight w:val="yellow"/>
              </w:rPr>
              <w:t>).hide();</w:t>
            </w:r>
          </w:p>
          <w:p w14:paraId="5EBC4276" w14:textId="77777777"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w:t>
            </w:r>
          </w:p>
          <w:p w14:paraId="774EA3BF" w14:textId="77777777"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 xml:space="preserve"> || paymentMethodID==</w:t>
            </w:r>
            <w:r w:rsidRPr="00513A90">
              <w:rPr>
                <w:rFonts w:eastAsia="Times New Roman" w:cs="Consolas"/>
                <w:color w:val="2A00FF"/>
                <w:sz w:val="20"/>
                <w:szCs w:val="20"/>
                <w:highlight w:val="yellow"/>
              </w:rPr>
              <w:t>"SA_SILENTPOST"</w:t>
            </w:r>
            <w:r w:rsidRPr="00513A90">
              <w:rPr>
                <w:rFonts w:eastAsia="Times New Roman" w:cs="Consolas"/>
                <w:color w:val="000000"/>
                <w:sz w:val="20"/>
                <w:szCs w:val="20"/>
                <w:highlight w:val="yellow"/>
              </w:rPr>
              <w:t>) {</w:t>
            </w:r>
          </w:p>
          <w:p w14:paraId="1EECD265" w14:textId="77777777"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".spsavecard"</w:t>
            </w:r>
            <w:r w:rsidRPr="00513A90">
              <w:rPr>
                <w:rFonts w:eastAsia="Times New Roman" w:cs="Consolas"/>
                <w:color w:val="000000"/>
                <w:sz w:val="20"/>
                <w:szCs w:val="20"/>
                <w:highlight w:val="yellow"/>
              </w:rPr>
              <w:t>).show();</w:t>
            </w:r>
          </w:p>
          <w:p w14:paraId="7E5037D7" w14:textId="77777777"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 xml:space="preserve">} </w:t>
            </w:r>
            <w:r w:rsidRPr="00513A90">
              <w:rPr>
                <w:rFonts w:eastAsia="Times New Roman" w:cs="Consolas"/>
                <w:b/>
                <w:bCs/>
                <w:color w:val="7F0055"/>
                <w:sz w:val="20"/>
                <w:szCs w:val="20"/>
                <w:highlight w:val="yellow"/>
              </w:rPr>
              <w:t>else</w:t>
            </w:r>
            <w:r w:rsidRPr="00513A90">
              <w:rPr>
                <w:rFonts w:eastAsia="Times New Roman" w:cs="Consolas"/>
                <w:color w:val="000000"/>
                <w:sz w:val="20"/>
                <w:szCs w:val="20"/>
                <w:highlight w:val="yellow"/>
              </w:rPr>
              <w:t xml:space="preserve"> </w:t>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"SA_REDIRECT"</w:t>
            </w:r>
            <w:r w:rsidRPr="00513A90">
              <w:rPr>
                <w:rFonts w:eastAsia="Times New Roman" w:cs="Consolas"/>
                <w:color w:val="000000"/>
                <w:sz w:val="20"/>
                <w:szCs w:val="20"/>
                <w:highlight w:val="yellow"/>
              </w:rPr>
              <w:t xml:space="preserve"> || paymentMethodID==</w:t>
            </w:r>
            <w:r w:rsidRPr="00513A90">
              <w:rPr>
                <w:rFonts w:eastAsia="Times New Roman" w:cs="Consolas"/>
                <w:color w:val="2A00FF"/>
                <w:sz w:val="20"/>
                <w:szCs w:val="20"/>
                <w:highlight w:val="yellow"/>
              </w:rPr>
              <w:t>"SA_IFRAME"</w:t>
            </w:r>
            <w:r w:rsidRPr="00513A90">
              <w:rPr>
                <w:rFonts w:eastAsia="Times New Roman" w:cs="Consolas"/>
                <w:color w:val="000000"/>
                <w:sz w:val="20"/>
                <w:szCs w:val="20"/>
                <w:highlight w:val="yellow"/>
              </w:rPr>
              <w:t>) &amp;&amp; SitePreferences.TOKENIZATION_ENABLED) {</w:t>
            </w:r>
          </w:p>
          <w:p w14:paraId="667B3A6D" w14:textId="77777777"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".spsavecard"</w:t>
            </w:r>
            <w:r w:rsidRPr="00513A90">
              <w:rPr>
                <w:rFonts w:eastAsia="Times New Roman" w:cs="Consolas"/>
                <w:color w:val="000000"/>
                <w:sz w:val="20"/>
                <w:szCs w:val="20"/>
                <w:highlight w:val="yellow"/>
              </w:rPr>
              <w:t>).show();</w:t>
            </w:r>
          </w:p>
          <w:p w14:paraId="207D433D" w14:textId="77777777"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w:t>
            </w:r>
          </w:p>
          <w:p w14:paraId="00893442" w14:textId="77777777"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else</w:t>
            </w:r>
            <w:r w:rsidRPr="00513A90">
              <w:rPr>
                <w:rFonts w:eastAsia="Times New Roman" w:cs="Consolas"/>
                <w:color w:val="000000"/>
                <w:sz w:val="20"/>
                <w:szCs w:val="20"/>
                <w:highlight w:val="yellow"/>
              </w:rPr>
              <w:t xml:space="preserve"> {</w:t>
            </w:r>
          </w:p>
          <w:p w14:paraId="2AA68B30" w14:textId="77777777"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".spsavecard"</w:t>
            </w:r>
            <w:r w:rsidRPr="00513A90">
              <w:rPr>
                <w:rFonts w:eastAsia="Times New Roman" w:cs="Consolas"/>
                <w:color w:val="000000"/>
                <w:sz w:val="20"/>
                <w:szCs w:val="20"/>
                <w:highlight w:val="yellow"/>
              </w:rPr>
              <w:t>).hide();</w:t>
            </w:r>
          </w:p>
          <w:p w14:paraId="523687A8" w14:textId="77777777"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highlight w:val="yellow"/>
              </w:rPr>
              <w:lastRenderedPageBreak/>
              <w:tab/>
              <w:t>}</w:t>
            </w:r>
          </w:p>
          <w:p w14:paraId="10FF077F" w14:textId="77777777"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r>
          </w:p>
          <w:p w14:paraId="22CF4BA2" w14:textId="77777777"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r>
          </w:p>
          <w:p w14:paraId="05955E0C" w14:textId="77777777"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t>$selectedPaymentMethod.addClass(</w:t>
            </w:r>
            <w:r w:rsidRPr="00513A90">
              <w:rPr>
                <w:rFonts w:eastAsia="Times New Roman" w:cs="Consolas"/>
                <w:color w:val="2A00FF"/>
                <w:sz w:val="20"/>
                <w:szCs w:val="20"/>
              </w:rPr>
              <w:t>'payment-method-expanded'</w:t>
            </w:r>
            <w:r w:rsidRPr="00513A90">
              <w:rPr>
                <w:rFonts w:eastAsia="Times New Roman" w:cs="Consolas"/>
                <w:color w:val="000000"/>
                <w:sz w:val="20"/>
                <w:szCs w:val="20"/>
              </w:rPr>
              <w:t>);</w:t>
            </w:r>
          </w:p>
          <w:p w14:paraId="4E459DD1" w14:textId="77777777" w:rsidR="00513A90" w:rsidRPr="00513A90" w:rsidRDefault="00513A90" w:rsidP="00513A90">
            <w:pPr>
              <w:autoSpaceDE w:val="0"/>
              <w:autoSpaceDN w:val="0"/>
              <w:adjustRightInd w:val="0"/>
              <w:spacing w:after="0" w:line="240" w:lineRule="auto"/>
              <w:rPr>
                <w:rFonts w:eastAsia="Times New Roman" w:cs="Consolas"/>
                <w:sz w:val="20"/>
                <w:szCs w:val="20"/>
              </w:rPr>
            </w:pPr>
          </w:p>
          <w:p w14:paraId="5FC44240" w14:textId="77777777"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 xml:space="preserve">    </w:t>
            </w:r>
            <w:r w:rsidRPr="00513A90">
              <w:rPr>
                <w:rFonts w:eastAsia="Times New Roman" w:cs="Consolas"/>
                <w:color w:val="3F7F5F"/>
                <w:sz w:val="20"/>
                <w:szCs w:val="20"/>
              </w:rPr>
              <w:t xml:space="preserve">// ensure </w:t>
            </w:r>
            <w:r w:rsidRPr="00513A90">
              <w:rPr>
                <w:rFonts w:eastAsia="Times New Roman" w:cs="Consolas"/>
                <w:color w:val="3F7F5F"/>
                <w:sz w:val="20"/>
                <w:szCs w:val="20"/>
                <w:u w:val="single"/>
              </w:rPr>
              <w:t>checkbox</w:t>
            </w:r>
            <w:r w:rsidRPr="00513A90">
              <w:rPr>
                <w:rFonts w:eastAsia="Times New Roman" w:cs="Consolas"/>
                <w:color w:val="3F7F5F"/>
                <w:sz w:val="20"/>
                <w:szCs w:val="20"/>
              </w:rPr>
              <w:t xml:space="preserve"> of payment method is checked</w:t>
            </w:r>
          </w:p>
          <w:p w14:paraId="072E7D9A" w14:textId="77777777"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 xml:space="preserve">    $(</w:t>
            </w:r>
            <w:r w:rsidRPr="00513A90">
              <w:rPr>
                <w:rFonts w:eastAsia="Times New Roman" w:cs="Consolas"/>
                <w:color w:val="2A00FF"/>
                <w:sz w:val="20"/>
                <w:szCs w:val="20"/>
              </w:rPr>
              <w:t>'input[name$="_selectedPaymentMethodID"]'</w:t>
            </w:r>
            <w:r w:rsidRPr="00513A90">
              <w:rPr>
                <w:rFonts w:eastAsia="Times New Roman" w:cs="Consolas"/>
                <w:color w:val="000000"/>
                <w:sz w:val="20"/>
                <w:szCs w:val="20"/>
              </w:rPr>
              <w:t>).removeAttr(</w:t>
            </w:r>
            <w:r w:rsidRPr="00513A90">
              <w:rPr>
                <w:rFonts w:eastAsia="Times New Roman" w:cs="Consolas"/>
                <w:color w:val="2A00FF"/>
                <w:sz w:val="20"/>
                <w:szCs w:val="20"/>
              </w:rPr>
              <w:t>'checked'</w:t>
            </w:r>
            <w:r w:rsidRPr="00513A90">
              <w:rPr>
                <w:rFonts w:eastAsia="Times New Roman" w:cs="Consolas"/>
                <w:color w:val="000000"/>
                <w:sz w:val="20"/>
                <w:szCs w:val="20"/>
              </w:rPr>
              <w:t>);</w:t>
            </w:r>
          </w:p>
          <w:p w14:paraId="1D952316" w14:textId="77777777"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 xml:space="preserve">    $(</w:t>
            </w:r>
            <w:r w:rsidRPr="00513A90">
              <w:rPr>
                <w:rFonts w:eastAsia="Times New Roman" w:cs="Consolas"/>
                <w:color w:val="2A00FF"/>
                <w:sz w:val="20"/>
                <w:szCs w:val="20"/>
              </w:rPr>
              <w:t>'input[value='</w:t>
            </w:r>
            <w:r w:rsidRPr="00513A90">
              <w:rPr>
                <w:rFonts w:eastAsia="Times New Roman" w:cs="Consolas"/>
                <w:color w:val="000000"/>
                <w:sz w:val="20"/>
                <w:szCs w:val="20"/>
              </w:rPr>
              <w:t xml:space="preserve"> + paymentMethodID + </w:t>
            </w:r>
            <w:r w:rsidRPr="00513A90">
              <w:rPr>
                <w:rFonts w:eastAsia="Times New Roman" w:cs="Consolas"/>
                <w:color w:val="2A00FF"/>
                <w:sz w:val="20"/>
                <w:szCs w:val="20"/>
              </w:rPr>
              <w:t>']'</w:t>
            </w:r>
            <w:r w:rsidRPr="00513A90">
              <w:rPr>
                <w:rFonts w:eastAsia="Times New Roman" w:cs="Consolas"/>
                <w:color w:val="000000"/>
                <w:sz w:val="20"/>
                <w:szCs w:val="20"/>
              </w:rPr>
              <w:t>).prop(</w:t>
            </w:r>
            <w:r w:rsidRPr="00513A90">
              <w:rPr>
                <w:rFonts w:eastAsia="Times New Roman" w:cs="Consolas"/>
                <w:color w:val="2A00FF"/>
                <w:sz w:val="20"/>
                <w:szCs w:val="20"/>
              </w:rPr>
              <w:t>'checked'</w:t>
            </w:r>
            <w:r w:rsidRPr="00513A90">
              <w:rPr>
                <w:rFonts w:eastAsia="Times New Roman" w:cs="Consolas"/>
                <w:color w:val="000000"/>
                <w:sz w:val="20"/>
                <w:szCs w:val="20"/>
              </w:rPr>
              <w:t xml:space="preserve">, </w:t>
            </w:r>
            <w:r w:rsidRPr="00513A90">
              <w:rPr>
                <w:rFonts w:eastAsia="Times New Roman" w:cs="Consolas"/>
                <w:color w:val="2A00FF"/>
                <w:sz w:val="20"/>
                <w:szCs w:val="20"/>
              </w:rPr>
              <w:t>'checked'</w:t>
            </w:r>
            <w:r w:rsidRPr="00513A90">
              <w:rPr>
                <w:rFonts w:eastAsia="Times New Roman" w:cs="Consolas"/>
                <w:color w:val="000000"/>
                <w:sz w:val="20"/>
                <w:szCs w:val="20"/>
              </w:rPr>
              <w:t>);</w:t>
            </w:r>
          </w:p>
          <w:p w14:paraId="7D6FC7EC" w14:textId="77777777" w:rsidR="00513A90" w:rsidRPr="00513A90" w:rsidRDefault="00513A90" w:rsidP="00513A90">
            <w:pPr>
              <w:autoSpaceDE w:val="0"/>
              <w:autoSpaceDN w:val="0"/>
              <w:adjustRightInd w:val="0"/>
              <w:spacing w:after="0" w:line="240" w:lineRule="auto"/>
              <w:rPr>
                <w:rFonts w:eastAsia="Times New Roman" w:cs="Consolas"/>
                <w:sz w:val="20"/>
                <w:szCs w:val="20"/>
              </w:rPr>
            </w:pPr>
          </w:p>
          <w:p w14:paraId="4455AD22" w14:textId="77777777"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 xml:space="preserve">    formPrepare.validateForm();</w:t>
            </w:r>
          </w:p>
          <w:p w14:paraId="25DFC9B2" w14:textId="77777777" w:rsidR="00513A90" w:rsidRDefault="00513A90" w:rsidP="003C3632">
            <w:pPr>
              <w:pStyle w:val="BodyText"/>
            </w:pPr>
            <w:r w:rsidRPr="00513A90">
              <w:t>}</w:t>
            </w:r>
          </w:p>
        </w:tc>
      </w:tr>
    </w:tbl>
    <w:p w14:paraId="3C9CFD89" w14:textId="77777777" w:rsidR="00513A90" w:rsidRPr="00E33D85" w:rsidRDefault="00513A90" w:rsidP="003C3632">
      <w:pPr>
        <w:pStyle w:val="BodyText"/>
      </w:pPr>
    </w:p>
    <w:p w14:paraId="6DB73780" w14:textId="0E8011EF" w:rsidR="00B30947" w:rsidRPr="00E33D85" w:rsidRDefault="00B30947" w:rsidP="00B30947">
      <w:pPr>
        <w:pStyle w:val="Heading5"/>
        <w:rPr>
          <w:rFonts w:asciiTheme="minorHAnsi" w:hAnsiTheme="minorHAnsi"/>
        </w:rPr>
      </w:pPr>
      <w:r w:rsidRPr="00E33D85">
        <w:rPr>
          <w:rFonts w:asciiTheme="minorHAnsi" w:hAnsiTheme="minorHAnsi"/>
        </w:rPr>
        <w:t>Update “export</w:t>
      </w:r>
      <w:r w:rsidR="0055699B">
        <w:rPr>
          <w:rFonts w:asciiTheme="minorHAnsi" w:hAnsiTheme="minorHAnsi"/>
        </w:rPr>
        <w:t>s</w:t>
      </w:r>
      <w:r w:rsidRPr="00E33D85">
        <w:rPr>
          <w:rFonts w:asciiTheme="minorHAnsi" w:hAnsiTheme="minorHAnsi"/>
        </w:rPr>
        <w:t xml:space="preserve">.init “function </w:t>
      </w:r>
    </w:p>
    <w:p w14:paraId="28D91553" w14:textId="77777777" w:rsidR="0087456D" w:rsidRPr="00E33D85" w:rsidRDefault="0087456D" w:rsidP="003C3632">
      <w:pPr>
        <w:pStyle w:val="BodyText"/>
      </w:pPr>
    </w:p>
    <w:p w14:paraId="2B13D351" w14:textId="313FC5D0" w:rsidR="00B30947" w:rsidRDefault="00B30947" w:rsidP="003C3632">
      <w:pPr>
        <w:pStyle w:val="BodyText"/>
      </w:pPr>
      <w:r w:rsidRPr="00E33D85">
        <w:t>Add below code</w:t>
      </w:r>
      <w:r w:rsidR="00167588">
        <w:t xml:space="preserve"> snippet after formPrepare.init</w:t>
      </w:r>
      <w:r w:rsidR="00971F5F">
        <w:t xml:space="preserve"> </w:t>
      </w:r>
    </w:p>
    <w:tbl>
      <w:tblPr>
        <w:tblStyle w:val="TableGrid"/>
        <w:tblW w:w="0" w:type="auto"/>
        <w:tblLook w:val="04A0" w:firstRow="1" w:lastRow="0" w:firstColumn="1" w:lastColumn="0" w:noHBand="0" w:noVBand="1"/>
      </w:tblPr>
      <w:tblGrid>
        <w:gridCol w:w="10296"/>
      </w:tblGrid>
      <w:tr w:rsidR="00513A90" w14:paraId="7E9E9F8B" w14:textId="77777777" w:rsidTr="00513A90">
        <w:tc>
          <w:tcPr>
            <w:tcW w:w="10296" w:type="dxa"/>
          </w:tcPr>
          <w:p w14:paraId="329E8CD0" w14:textId="77777777"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formPrepare.init({</w:t>
            </w:r>
          </w:p>
          <w:p w14:paraId="078CDEDC" w14:textId="77777777"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 xml:space="preserve">        formSelector: </w:t>
            </w:r>
            <w:r w:rsidRPr="00513A90">
              <w:rPr>
                <w:rFonts w:eastAsia="Times New Roman" w:cs="Consolas"/>
                <w:color w:val="2A00FF"/>
                <w:sz w:val="20"/>
                <w:szCs w:val="20"/>
              </w:rPr>
              <w:t>'form[id$="billing"]'</w:t>
            </w:r>
            <w:r w:rsidRPr="00513A90">
              <w:rPr>
                <w:rFonts w:eastAsia="Times New Roman" w:cs="Consolas"/>
                <w:color w:val="000000"/>
                <w:sz w:val="20"/>
                <w:szCs w:val="20"/>
              </w:rPr>
              <w:t>,</w:t>
            </w:r>
          </w:p>
          <w:p w14:paraId="424E427D" w14:textId="77777777"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 xml:space="preserve">        continueSelector: </w:t>
            </w:r>
            <w:r w:rsidRPr="00513A90">
              <w:rPr>
                <w:rFonts w:eastAsia="Times New Roman" w:cs="Consolas"/>
                <w:color w:val="2A00FF"/>
                <w:sz w:val="20"/>
                <w:szCs w:val="20"/>
              </w:rPr>
              <w:t>'[name$="billing_save"]'</w:t>
            </w:r>
          </w:p>
          <w:p w14:paraId="4F598176" w14:textId="77777777"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 xml:space="preserve">    });</w:t>
            </w:r>
          </w:p>
          <w:p w14:paraId="37C873B8" w14:textId="77777777" w:rsidR="00513A90" w:rsidRPr="00513A90" w:rsidRDefault="00513A90" w:rsidP="00513A90">
            <w:pPr>
              <w:autoSpaceDE w:val="0"/>
              <w:autoSpaceDN w:val="0"/>
              <w:adjustRightInd w:val="0"/>
              <w:spacing w:after="0" w:line="240" w:lineRule="auto"/>
              <w:rPr>
                <w:rFonts w:eastAsia="Times New Roman" w:cs="Consolas"/>
                <w:sz w:val="20"/>
                <w:szCs w:val="20"/>
              </w:rPr>
            </w:pPr>
          </w:p>
          <w:p w14:paraId="200C2A3E" w14:textId="77777777"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$ccContainer = $($checkoutForm).find(</w:t>
            </w:r>
            <w:r w:rsidRPr="00513A90">
              <w:rPr>
                <w:rFonts w:eastAsia="Times New Roman" w:cs="Consolas"/>
                <w:color w:val="2A00FF"/>
                <w:sz w:val="20"/>
                <w:szCs w:val="20"/>
                <w:highlight w:val="yellow"/>
              </w:rPr>
              <w:t>".payment-method"</w:t>
            </w:r>
            <w:r w:rsidRPr="00513A90">
              <w:rPr>
                <w:rFonts w:eastAsia="Times New Roman" w:cs="Consolas"/>
                <w:color w:val="000000"/>
                <w:sz w:val="20"/>
                <w:szCs w:val="20"/>
                <w:highlight w:val="yellow"/>
              </w:rPr>
              <w:t>).filter(</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w:t>
            </w:r>
          </w:p>
          <w:p w14:paraId="0DBD628B" w14:textId="77777777"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return</w:t>
            </w:r>
            <w:r w:rsidRPr="00513A90">
              <w:rPr>
                <w:rFonts w:eastAsia="Times New Roman" w:cs="Consolas"/>
                <w:color w:val="000000"/>
                <w:sz w:val="20"/>
                <w:szCs w:val="20"/>
                <w:highlight w:val="yellow"/>
              </w:rPr>
              <w:t xml:space="preserve"> $(</w:t>
            </w:r>
            <w:r w:rsidRPr="00513A90">
              <w:rPr>
                <w:rFonts w:eastAsia="Times New Roman" w:cs="Consolas"/>
                <w:b/>
                <w:bCs/>
                <w:color w:val="7F0055"/>
                <w:sz w:val="20"/>
                <w:szCs w:val="20"/>
                <w:highlight w:val="yellow"/>
              </w:rPr>
              <w:t>this</w:t>
            </w:r>
            <w:r w:rsidRPr="00513A90">
              <w:rPr>
                <w:rFonts w:eastAsia="Times New Roman" w:cs="Consolas"/>
                <w:color w:val="000000"/>
                <w:sz w:val="20"/>
                <w:szCs w:val="20"/>
                <w:highlight w:val="yellow"/>
              </w:rPr>
              <w:t>).data(</w:t>
            </w:r>
            <w:r w:rsidRPr="00513A90">
              <w:rPr>
                <w:rFonts w:eastAsia="Times New Roman" w:cs="Consolas"/>
                <w:color w:val="2A00FF"/>
                <w:sz w:val="20"/>
                <w:szCs w:val="20"/>
                <w:highlight w:val="yellow"/>
              </w:rPr>
              <w:t>"method"</w:t>
            </w:r>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w:t>
            </w:r>
            <w:r w:rsidRPr="00513A90">
              <w:rPr>
                <w:rFonts w:eastAsia="Times New Roman" w:cs="Consolas"/>
                <w:color w:val="000000"/>
                <w:sz w:val="20"/>
                <w:szCs w:val="20"/>
                <w:highlight w:val="yellow"/>
              </w:rPr>
              <w:tab/>
            </w:r>
          </w:p>
          <w:p w14:paraId="357A360E" w14:textId="77777777"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w:t>
            </w:r>
          </w:p>
          <w:p w14:paraId="2C787C79" w14:textId="77777777"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254BE914" w14:textId="77777777"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6C3963CD" w14:textId="77777777"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r>
          </w:p>
          <w:p w14:paraId="70B6B0DF" w14:textId="77777777"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r>
          </w:p>
          <w:p w14:paraId="2BAC4F87" w14:textId="77777777"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color w:val="000000"/>
                <w:sz w:val="20"/>
                <w:szCs w:val="20"/>
                <w:highlight w:val="yellow"/>
              </w:rPr>
              <w:t>$ccContainer.find(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).on(</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14:paraId="0C73B2E8" w14:textId="77777777"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4DA31EFC" w14:textId="77777777"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w:t>
            </w:r>
          </w:p>
          <w:p w14:paraId="05E885F0" w14:textId="77777777"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$ccContainer.find(</w:t>
            </w:r>
            <w:r w:rsidRPr="00513A90">
              <w:rPr>
                <w:rFonts w:eastAsia="Times New Roman" w:cs="Consolas"/>
                <w:color w:val="2A00FF"/>
                <w:sz w:val="20"/>
                <w:szCs w:val="20"/>
                <w:highlight w:val="yellow"/>
              </w:rPr>
              <w:t>'input[name$="_owner"]'</w:t>
            </w:r>
            <w:r w:rsidRPr="00513A90">
              <w:rPr>
                <w:rFonts w:eastAsia="Times New Roman" w:cs="Consolas"/>
                <w:color w:val="000000"/>
                <w:sz w:val="20"/>
                <w:szCs w:val="20"/>
                <w:highlight w:val="yellow"/>
              </w:rPr>
              <w:t>).on(</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14:paraId="4466FA3D" w14:textId="77777777"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3D9ADCE3" w14:textId="77777777"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w:t>
            </w:r>
          </w:p>
          <w:p w14:paraId="7918CB6D" w14:textId="77777777"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$ccContainer.find(</w:t>
            </w:r>
            <w:r w:rsidRPr="00513A90">
              <w:rPr>
                <w:rFonts w:eastAsia="Times New Roman" w:cs="Consolas"/>
                <w:color w:val="2A00FF"/>
                <w:sz w:val="20"/>
                <w:szCs w:val="20"/>
                <w:highlight w:val="yellow"/>
              </w:rPr>
              <w:t>'select[name$="creditCard_type"]'</w:t>
            </w:r>
            <w:r w:rsidRPr="00513A90">
              <w:rPr>
                <w:rFonts w:eastAsia="Times New Roman" w:cs="Consolas"/>
                <w:color w:val="000000"/>
                <w:sz w:val="20"/>
                <w:szCs w:val="20"/>
                <w:highlight w:val="yellow"/>
              </w:rPr>
              <w:t>).on(</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14:paraId="47410211" w14:textId="77777777"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23F92E8E" w14:textId="77777777"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w:t>
            </w:r>
          </w:p>
          <w:p w14:paraId="297BB20A" w14:textId="77777777"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p>
          <w:p w14:paraId="0969E2CF" w14:textId="77777777"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$ccContainer.find(</w:t>
            </w:r>
            <w:r w:rsidRPr="00513A90">
              <w:rPr>
                <w:rFonts w:eastAsia="Times New Roman" w:cs="Consolas"/>
                <w:color w:val="2A00FF"/>
                <w:sz w:val="20"/>
                <w:szCs w:val="20"/>
                <w:highlight w:val="yellow"/>
              </w:rPr>
              <w:t>'select[name*="expiration"]'</w:t>
            </w:r>
            <w:r w:rsidRPr="00513A90">
              <w:rPr>
                <w:rFonts w:eastAsia="Times New Roman" w:cs="Consolas"/>
                <w:color w:val="000000"/>
                <w:sz w:val="20"/>
                <w:szCs w:val="20"/>
                <w:highlight w:val="yellow"/>
              </w:rPr>
              <w:t>).on(</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14:paraId="3E2EC304" w14:textId="77777777"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22FC438D" w14:textId="77777777"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color w:val="000000"/>
                <w:sz w:val="20"/>
                <w:szCs w:val="20"/>
              </w:rPr>
              <w:tab/>
            </w:r>
          </w:p>
          <w:p w14:paraId="42B83C8F" w14:textId="77777777"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color w:val="000000"/>
                <w:sz w:val="20"/>
                <w:szCs w:val="20"/>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selectedPaymentMethodID = $(</w:t>
            </w:r>
            <w:r w:rsidRPr="00513A90">
              <w:rPr>
                <w:rFonts w:eastAsia="Times New Roman" w:cs="Consolas"/>
                <w:color w:val="2A00FF"/>
                <w:sz w:val="20"/>
                <w:szCs w:val="20"/>
                <w:highlight w:val="yellow"/>
              </w:rPr>
              <w:t>'input[name$="_selectedPaymentMethodID"]:checked'</w:t>
            </w:r>
            <w:r w:rsidRPr="00513A90">
              <w:rPr>
                <w:rFonts w:eastAsia="Times New Roman" w:cs="Consolas"/>
                <w:color w:val="000000"/>
                <w:sz w:val="20"/>
                <w:szCs w:val="20"/>
                <w:highlight w:val="yellow"/>
              </w:rPr>
              <w:t>).val();</w:t>
            </w:r>
          </w:p>
          <w:p w14:paraId="30F8069A" w14:textId="77777777"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cardNumber = $($checkoutForm).find(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).val();</w:t>
            </w:r>
          </w:p>
          <w:p w14:paraId="362214D1" w14:textId="77777777"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(cardNumber.indexOf(</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 xml:space="preserve">) != -1 &amp;&amp; selectedPaymentMethodID == </w:t>
            </w:r>
            <w:r w:rsidRPr="00513A90">
              <w:rPr>
                <w:rFonts w:eastAsia="Times New Roman" w:cs="Consolas"/>
                <w:color w:val="2A00FF"/>
                <w:sz w:val="20"/>
                <w:szCs w:val="20"/>
                <w:highlight w:val="yellow"/>
              </w:rPr>
              <w:t>'SA_SILENTPOST'</w:t>
            </w:r>
            <w:r w:rsidRPr="00513A90">
              <w:rPr>
                <w:rFonts w:eastAsia="Times New Roman" w:cs="Consolas"/>
                <w:color w:val="000000"/>
                <w:sz w:val="20"/>
                <w:szCs w:val="20"/>
                <w:highlight w:val="yellow"/>
              </w:rPr>
              <w:t>){</w:t>
            </w:r>
          </w:p>
          <w:p w14:paraId="54856BB8" w14:textId="77777777"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1D824ADC" w14:textId="77777777"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p>
          <w:p w14:paraId="2A7EABAC" w14:textId="77777777"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p>
          <w:p w14:paraId="588C9F7A" w14:textId="77777777"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w:t>
            </w:r>
          </w:p>
          <w:p w14:paraId="25CEFBCA" w14:textId="77777777"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p>
          <w:p w14:paraId="109E4083" w14:textId="77777777"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lastRenderedPageBreak/>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$ccNum = $ccContainer.find(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w:t>
            </w:r>
          </w:p>
          <w:p w14:paraId="221DAA0C" w14:textId="77777777"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3F7F5F"/>
                <w:sz w:val="20"/>
                <w:szCs w:val="20"/>
                <w:highlight w:val="yellow"/>
              </w:rPr>
              <w:t>// default payment method to 'CREDIT_CARD'</w:t>
            </w:r>
          </w:p>
          <w:p w14:paraId="67115AA2" w14:textId="77777777"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 xml:space="preserve">updatePaymentMethod((selectedPaymentMethod) ? selectedPaymentMethod : </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w:t>
            </w:r>
          </w:p>
          <w:p w14:paraId="1FCEF59C" w14:textId="77777777"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$selectPaymentMethod.on(</w:t>
            </w:r>
            <w:r w:rsidRPr="00513A90">
              <w:rPr>
                <w:rFonts w:eastAsia="Times New Roman" w:cs="Consolas"/>
                <w:color w:val="2A00FF"/>
                <w:sz w:val="20"/>
                <w:szCs w:val="20"/>
                <w:highlight w:val="yellow"/>
              </w:rPr>
              <w:t>'click'</w:t>
            </w:r>
            <w:r w:rsidRPr="00513A90">
              <w:rPr>
                <w:rFonts w:eastAsia="Times New Roman" w:cs="Consolas"/>
                <w:color w:val="000000"/>
                <w:sz w:val="20"/>
                <w:szCs w:val="20"/>
                <w:highlight w:val="yellow"/>
              </w:rPr>
              <w:t xml:space="preserve">, </w:t>
            </w:r>
            <w:r w:rsidRPr="00513A90">
              <w:rPr>
                <w:rFonts w:eastAsia="Times New Roman" w:cs="Consolas"/>
                <w:color w:val="2A00FF"/>
                <w:sz w:val="20"/>
                <w:szCs w:val="20"/>
                <w:highlight w:val="yellow"/>
              </w:rPr>
              <w:t>'input[type="radio"]'</w:t>
            </w:r>
            <w:r w:rsidRPr="00513A90">
              <w:rPr>
                <w:rFonts w:eastAsia="Times New Roman" w:cs="Consolas"/>
                <w:color w:val="000000"/>
                <w:sz w:val="20"/>
                <w:szCs w:val="20"/>
                <w:highlight w:val="yellow"/>
              </w:rPr>
              <w:t xml:space="preserve">, </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 xml:space="preserve"> () {</w:t>
            </w:r>
          </w:p>
          <w:p w14:paraId="61B125B4" w14:textId="77777777"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updatePaymentMethod($(</w:t>
            </w:r>
            <w:r w:rsidRPr="00513A90">
              <w:rPr>
                <w:rFonts w:eastAsia="Times New Roman" w:cs="Consolas"/>
                <w:b/>
                <w:bCs/>
                <w:color w:val="7F0055"/>
                <w:sz w:val="20"/>
                <w:szCs w:val="20"/>
                <w:highlight w:val="yellow"/>
              </w:rPr>
              <w:t>this</w:t>
            </w:r>
            <w:r w:rsidRPr="00513A90">
              <w:rPr>
                <w:rFonts w:eastAsia="Times New Roman" w:cs="Consolas"/>
                <w:color w:val="000000"/>
                <w:sz w:val="20"/>
                <w:szCs w:val="20"/>
                <w:highlight w:val="yellow"/>
              </w:rPr>
              <w:t>).val());</w:t>
            </w: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p>
          <w:p w14:paraId="640067E5" w14:textId="77777777" w:rsidR="00513A90" w:rsidRDefault="00513A90" w:rsidP="003C3632">
            <w:pPr>
              <w:pStyle w:val="BodyText"/>
            </w:pPr>
            <w:r w:rsidRPr="00513A90">
              <w:rPr>
                <w:highlight w:val="yellow"/>
              </w:rPr>
              <w:tab/>
              <w:t>});</w:t>
            </w:r>
          </w:p>
        </w:tc>
      </w:tr>
    </w:tbl>
    <w:p w14:paraId="265B9228" w14:textId="77777777" w:rsidR="00513A90" w:rsidRDefault="00513A90" w:rsidP="003C3632">
      <w:pPr>
        <w:pStyle w:val="BodyText"/>
      </w:pPr>
    </w:p>
    <w:p w14:paraId="2202C959" w14:textId="3C89D4FF" w:rsidR="00072427" w:rsidRDefault="00072427" w:rsidP="003C3632">
      <w:pPr>
        <w:pStyle w:val="BodyText"/>
      </w:pPr>
      <w:r>
        <w:t>Update “</w:t>
      </w:r>
      <w:r w:rsidRPr="00072427">
        <w:rPr>
          <w:b/>
        </w:rPr>
        <w:t>updatePaymentMethod</w:t>
      </w:r>
      <w:r>
        <w:t>” function</w:t>
      </w:r>
      <w:r w:rsidR="00F3170D">
        <w:t xml:space="preserve"> at line 84 and 501</w:t>
      </w:r>
    </w:p>
    <w:p w14:paraId="5FF31360" w14:textId="77777777" w:rsidR="00072427" w:rsidRDefault="00072427" w:rsidP="003C3632">
      <w:pPr>
        <w:pStyle w:val="BodyText"/>
      </w:pPr>
    </w:p>
    <w:p w14:paraId="0B3B44FC" w14:textId="77777777" w:rsidR="00072427" w:rsidRDefault="00072427" w:rsidP="003C3632">
      <w:pPr>
        <w:pStyle w:val="BodyText"/>
      </w:pPr>
      <w:r>
        <w:t>Add below highlighted code snippet for bank transfer</w:t>
      </w:r>
    </w:p>
    <w:tbl>
      <w:tblPr>
        <w:tblStyle w:val="TableGrid"/>
        <w:tblW w:w="0" w:type="auto"/>
        <w:tblInd w:w="360" w:type="dxa"/>
        <w:tblLook w:val="04A0" w:firstRow="1" w:lastRow="0" w:firstColumn="1" w:lastColumn="0" w:noHBand="0" w:noVBand="1"/>
      </w:tblPr>
      <w:tblGrid>
        <w:gridCol w:w="9936"/>
      </w:tblGrid>
      <w:tr w:rsidR="00072427" w14:paraId="648B14DF" w14:textId="77777777" w:rsidTr="00072427">
        <w:tc>
          <w:tcPr>
            <w:tcW w:w="10296" w:type="dxa"/>
          </w:tcPr>
          <w:p w14:paraId="7BD23BBA" w14:textId="77777777" w:rsidR="00072427" w:rsidRDefault="00072427" w:rsidP="00072427">
            <w:pPr>
              <w:autoSpaceDE w:val="0"/>
              <w:autoSpaceDN w:val="0"/>
              <w:adjustRightInd w:val="0"/>
              <w:spacing w:after="0" w:line="240" w:lineRule="auto"/>
              <w:rPr>
                <w:rFonts w:ascii="Consolas" w:eastAsia="Times New Roman" w:hAnsi="Consolas" w:cs="Consolas"/>
                <w:sz w:val="20"/>
                <w:szCs w:val="20"/>
              </w:rPr>
            </w:pPr>
            <w:r>
              <w:t xml:space="preserve"> </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else</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((paymentMethodID==</w:t>
            </w:r>
            <w:r>
              <w:rPr>
                <w:rFonts w:ascii="Consolas" w:eastAsia="Times New Roman" w:hAnsi="Consolas" w:cs="Consolas"/>
                <w:color w:val="2A00FF"/>
                <w:sz w:val="20"/>
                <w:szCs w:val="20"/>
              </w:rPr>
              <w:t>"SA_REDIRECT"</w:t>
            </w:r>
            <w:r>
              <w:rPr>
                <w:rFonts w:ascii="Consolas" w:eastAsia="Times New Roman" w:hAnsi="Consolas" w:cs="Consolas"/>
                <w:color w:val="000000"/>
                <w:sz w:val="20"/>
                <w:szCs w:val="20"/>
              </w:rPr>
              <w:t xml:space="preserve"> || paymentMethodID==</w:t>
            </w:r>
            <w:r>
              <w:rPr>
                <w:rFonts w:ascii="Consolas" w:eastAsia="Times New Roman" w:hAnsi="Consolas" w:cs="Consolas"/>
                <w:color w:val="2A00FF"/>
                <w:sz w:val="20"/>
                <w:szCs w:val="20"/>
              </w:rPr>
              <w:t>"SA_IFRAME"</w:t>
            </w:r>
            <w:r>
              <w:rPr>
                <w:rFonts w:ascii="Consolas" w:eastAsia="Times New Roman" w:hAnsi="Consolas" w:cs="Consolas"/>
                <w:color w:val="000000"/>
                <w:sz w:val="20"/>
                <w:szCs w:val="20"/>
              </w:rPr>
              <w:t>) &amp;&amp; SitePreferences.TOKENIZATION_ENABLED) {</w:t>
            </w:r>
          </w:p>
          <w:p w14:paraId="4B4A5A03" w14:textId="77777777" w:rsidR="00072427" w:rsidRDefault="00072427" w:rsidP="00072427">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".spsavecard"</w:t>
            </w:r>
            <w:r>
              <w:rPr>
                <w:rFonts w:ascii="Consolas" w:eastAsia="Times New Roman" w:hAnsi="Consolas" w:cs="Consolas"/>
                <w:color w:val="000000"/>
                <w:sz w:val="20"/>
                <w:szCs w:val="20"/>
              </w:rPr>
              <w:t>).show();</w:t>
            </w:r>
          </w:p>
          <w:p w14:paraId="7E6C0046" w14:textId="77777777" w:rsidR="00072427" w:rsidRDefault="00072427" w:rsidP="00072427">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t>}</w:t>
            </w:r>
          </w:p>
          <w:p w14:paraId="10537FCF" w14:textId="77777777" w:rsidR="00072427" w:rsidRDefault="00072427" w:rsidP="00072427">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else</w:t>
            </w:r>
            <w:r>
              <w:rPr>
                <w:rFonts w:ascii="Consolas" w:eastAsia="Times New Roman" w:hAnsi="Consolas" w:cs="Consolas"/>
                <w:color w:val="000000"/>
                <w:sz w:val="20"/>
                <w:szCs w:val="20"/>
              </w:rPr>
              <w:t xml:space="preserve"> {</w:t>
            </w:r>
          </w:p>
          <w:p w14:paraId="6E5ADDC5" w14:textId="77777777" w:rsidR="00072427" w:rsidRDefault="00072427" w:rsidP="00072427">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".spsavecard"</w:t>
            </w:r>
            <w:r>
              <w:rPr>
                <w:rFonts w:ascii="Consolas" w:eastAsia="Times New Roman" w:hAnsi="Consolas" w:cs="Consolas"/>
                <w:color w:val="000000"/>
                <w:sz w:val="20"/>
                <w:szCs w:val="20"/>
              </w:rPr>
              <w:t>).hide();</w:t>
            </w:r>
          </w:p>
          <w:p w14:paraId="2EFAC9E6" w14:textId="77777777" w:rsidR="00072427" w:rsidRDefault="00072427" w:rsidP="00072427">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t>}</w:t>
            </w:r>
          </w:p>
          <w:p w14:paraId="662055CB" w14:textId="77777777" w:rsidR="00072427" w:rsidRDefault="00072427" w:rsidP="00072427">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p>
          <w:p w14:paraId="01883367" w14:textId="77777777" w:rsidR="00072427" w:rsidRPr="00072427" w:rsidRDefault="00072427" w:rsidP="00072427">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color w:val="000000"/>
                <w:sz w:val="20"/>
                <w:szCs w:val="20"/>
              </w:rPr>
              <w:tab/>
            </w:r>
            <w:r w:rsidRPr="00072427">
              <w:rPr>
                <w:rFonts w:ascii="Consolas" w:eastAsia="Times New Roman" w:hAnsi="Consolas" w:cs="Consolas"/>
                <w:b/>
                <w:bCs/>
                <w:color w:val="7F0055"/>
                <w:sz w:val="20"/>
                <w:szCs w:val="20"/>
                <w:highlight w:val="yellow"/>
              </w:rPr>
              <w:t>var</w:t>
            </w:r>
            <w:r w:rsidRPr="00072427">
              <w:rPr>
                <w:rFonts w:ascii="Consolas" w:eastAsia="Times New Roman" w:hAnsi="Consolas" w:cs="Consolas"/>
                <w:color w:val="000000"/>
                <w:sz w:val="20"/>
                <w:szCs w:val="20"/>
                <w:highlight w:val="yellow"/>
              </w:rPr>
              <w:t xml:space="preserve"> isBicRequired = $selectedPaymentMethod.data(</w:t>
            </w:r>
            <w:r w:rsidRPr="00072427">
              <w:rPr>
                <w:rFonts w:ascii="Consolas" w:eastAsia="Times New Roman" w:hAnsi="Consolas" w:cs="Consolas"/>
                <w:color w:val="2A00FF"/>
                <w:sz w:val="20"/>
                <w:szCs w:val="20"/>
                <w:highlight w:val="yellow"/>
              </w:rPr>
              <w:t>'bicrequired'</w:t>
            </w:r>
            <w:r w:rsidRPr="00072427">
              <w:rPr>
                <w:rFonts w:ascii="Consolas" w:eastAsia="Times New Roman" w:hAnsi="Consolas" w:cs="Consolas"/>
                <w:color w:val="000000"/>
                <w:sz w:val="20"/>
                <w:szCs w:val="20"/>
                <w:highlight w:val="yellow"/>
              </w:rPr>
              <w:t>);</w:t>
            </w:r>
          </w:p>
          <w:p w14:paraId="6128A40C" w14:textId="77777777" w:rsidR="00072427" w:rsidRPr="00072427" w:rsidRDefault="00072427" w:rsidP="00072427">
            <w:pPr>
              <w:autoSpaceDE w:val="0"/>
              <w:autoSpaceDN w:val="0"/>
              <w:adjustRightInd w:val="0"/>
              <w:spacing w:after="0" w:line="240" w:lineRule="auto"/>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r>
            <w:r w:rsidRPr="00072427">
              <w:rPr>
                <w:rFonts w:ascii="Consolas" w:eastAsia="Times New Roman" w:hAnsi="Consolas" w:cs="Consolas"/>
                <w:b/>
                <w:bCs/>
                <w:color w:val="7F0055"/>
                <w:sz w:val="20"/>
                <w:szCs w:val="20"/>
                <w:highlight w:val="yellow"/>
              </w:rPr>
              <w:t>if</w:t>
            </w:r>
            <w:r w:rsidRPr="00072427">
              <w:rPr>
                <w:rFonts w:ascii="Consolas" w:eastAsia="Times New Roman" w:hAnsi="Consolas" w:cs="Consolas"/>
                <w:color w:val="000000"/>
                <w:sz w:val="20"/>
                <w:szCs w:val="20"/>
                <w:highlight w:val="yellow"/>
              </w:rPr>
              <w:t>(isBicRequired){</w:t>
            </w:r>
          </w:p>
          <w:p w14:paraId="6F2A51F3" w14:textId="77777777" w:rsidR="00072427" w:rsidRPr="00072427" w:rsidRDefault="00072427" w:rsidP="00072427">
            <w:pPr>
              <w:autoSpaceDE w:val="0"/>
              <w:autoSpaceDN w:val="0"/>
              <w:adjustRightInd w:val="0"/>
              <w:spacing w:after="0" w:line="240" w:lineRule="auto"/>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r>
            <w:r w:rsidRPr="00072427">
              <w:rPr>
                <w:rFonts w:ascii="Consolas" w:eastAsia="Times New Roman" w:hAnsi="Consolas" w:cs="Consolas"/>
                <w:color w:val="000000"/>
                <w:sz w:val="20"/>
                <w:szCs w:val="20"/>
                <w:highlight w:val="yellow"/>
              </w:rPr>
              <w:tab/>
              <w:t>$(</w:t>
            </w:r>
            <w:r w:rsidRPr="00072427">
              <w:rPr>
                <w:rFonts w:ascii="Consolas" w:eastAsia="Times New Roman" w:hAnsi="Consolas" w:cs="Consolas"/>
                <w:color w:val="2A00FF"/>
                <w:sz w:val="20"/>
                <w:szCs w:val="20"/>
                <w:highlight w:val="yellow"/>
              </w:rPr>
              <w:t>".bic-section"</w:t>
            </w:r>
            <w:r w:rsidRPr="00072427">
              <w:rPr>
                <w:rFonts w:ascii="Consolas" w:eastAsia="Times New Roman" w:hAnsi="Consolas" w:cs="Consolas"/>
                <w:color w:val="000000"/>
                <w:sz w:val="20"/>
                <w:szCs w:val="20"/>
                <w:highlight w:val="yellow"/>
              </w:rPr>
              <w:t>).show();</w:t>
            </w:r>
          </w:p>
          <w:p w14:paraId="4596CAAB" w14:textId="77777777" w:rsidR="00072427" w:rsidRPr="00072427" w:rsidRDefault="00072427" w:rsidP="00072427">
            <w:pPr>
              <w:autoSpaceDE w:val="0"/>
              <w:autoSpaceDN w:val="0"/>
              <w:adjustRightInd w:val="0"/>
              <w:spacing w:after="0" w:line="240" w:lineRule="auto"/>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t>}</w:t>
            </w:r>
            <w:r w:rsidRPr="00072427">
              <w:rPr>
                <w:rFonts w:ascii="Consolas" w:eastAsia="Times New Roman" w:hAnsi="Consolas" w:cs="Consolas"/>
                <w:b/>
                <w:bCs/>
                <w:color w:val="7F0055"/>
                <w:sz w:val="20"/>
                <w:szCs w:val="20"/>
                <w:highlight w:val="yellow"/>
              </w:rPr>
              <w:t>else</w:t>
            </w:r>
            <w:r w:rsidRPr="00072427">
              <w:rPr>
                <w:rFonts w:ascii="Consolas" w:eastAsia="Times New Roman" w:hAnsi="Consolas" w:cs="Consolas"/>
                <w:color w:val="000000"/>
                <w:sz w:val="20"/>
                <w:szCs w:val="20"/>
                <w:highlight w:val="yellow"/>
              </w:rPr>
              <w:t>{</w:t>
            </w:r>
          </w:p>
          <w:p w14:paraId="44E9D178" w14:textId="77777777" w:rsidR="00072427" w:rsidRPr="00072427" w:rsidRDefault="00072427" w:rsidP="00072427">
            <w:pPr>
              <w:autoSpaceDE w:val="0"/>
              <w:autoSpaceDN w:val="0"/>
              <w:adjustRightInd w:val="0"/>
              <w:spacing w:after="0" w:line="240" w:lineRule="auto"/>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r>
            <w:r w:rsidRPr="00072427">
              <w:rPr>
                <w:rFonts w:ascii="Consolas" w:eastAsia="Times New Roman" w:hAnsi="Consolas" w:cs="Consolas"/>
                <w:color w:val="000000"/>
                <w:sz w:val="20"/>
                <w:szCs w:val="20"/>
                <w:highlight w:val="yellow"/>
              </w:rPr>
              <w:tab/>
              <w:t>$(</w:t>
            </w:r>
            <w:r w:rsidRPr="00072427">
              <w:rPr>
                <w:rFonts w:ascii="Consolas" w:eastAsia="Times New Roman" w:hAnsi="Consolas" w:cs="Consolas"/>
                <w:color w:val="2A00FF"/>
                <w:sz w:val="20"/>
                <w:szCs w:val="20"/>
                <w:highlight w:val="yellow"/>
              </w:rPr>
              <w:t>".bic-section"</w:t>
            </w:r>
            <w:r w:rsidRPr="00072427">
              <w:rPr>
                <w:rFonts w:ascii="Consolas" w:eastAsia="Times New Roman" w:hAnsi="Consolas" w:cs="Consolas"/>
                <w:color w:val="000000"/>
                <w:sz w:val="20"/>
                <w:szCs w:val="20"/>
                <w:highlight w:val="yellow"/>
              </w:rPr>
              <w:t>).hide();</w:t>
            </w:r>
          </w:p>
          <w:p w14:paraId="5915D025" w14:textId="77777777" w:rsidR="00072427" w:rsidRDefault="00072427" w:rsidP="00072427">
            <w:pPr>
              <w:autoSpaceDE w:val="0"/>
              <w:autoSpaceDN w:val="0"/>
              <w:adjustRightInd w:val="0"/>
              <w:spacing w:after="0" w:line="240" w:lineRule="auto"/>
              <w:rPr>
                <w:rFonts w:ascii="Consolas" w:eastAsia="Times New Roman" w:hAnsi="Consolas" w:cs="Consolas"/>
                <w:sz w:val="20"/>
                <w:szCs w:val="20"/>
              </w:rPr>
            </w:pPr>
            <w:r w:rsidRPr="00072427">
              <w:rPr>
                <w:rFonts w:ascii="Consolas" w:eastAsia="Times New Roman" w:hAnsi="Consolas" w:cs="Consolas"/>
                <w:color w:val="000000"/>
                <w:sz w:val="20"/>
                <w:szCs w:val="20"/>
                <w:highlight w:val="yellow"/>
              </w:rPr>
              <w:tab/>
              <w:t>}</w:t>
            </w:r>
          </w:p>
          <w:p w14:paraId="34DEF655" w14:textId="77777777" w:rsidR="00072427" w:rsidRDefault="00072427" w:rsidP="00072427">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p>
          <w:p w14:paraId="689CDB04" w14:textId="77777777" w:rsidR="00072427" w:rsidRDefault="00072427" w:rsidP="003C3632">
            <w:pPr>
              <w:pStyle w:val="BodyText"/>
            </w:pPr>
            <w:r>
              <w:t>$selectedPaymentMethod.addClass(</w:t>
            </w:r>
            <w:r>
              <w:rPr>
                <w:color w:val="2A00FF"/>
              </w:rPr>
              <w:t>'payment-method-expanded'</w:t>
            </w:r>
            <w:r>
              <w:t>);</w:t>
            </w:r>
          </w:p>
        </w:tc>
      </w:tr>
    </w:tbl>
    <w:p w14:paraId="46ACA8D8" w14:textId="77777777" w:rsidR="00072427" w:rsidRPr="00E33D85" w:rsidRDefault="00072427" w:rsidP="003C3632">
      <w:pPr>
        <w:pStyle w:val="BodyText"/>
      </w:pPr>
    </w:p>
    <w:p w14:paraId="68D64DA5" w14:textId="77777777" w:rsidR="0066320C" w:rsidRPr="00E33D85" w:rsidRDefault="0066320C" w:rsidP="0066320C">
      <w:pPr>
        <w:pStyle w:val="Heading4"/>
        <w:rPr>
          <w:rFonts w:asciiTheme="minorHAnsi" w:hAnsiTheme="minorHAnsi"/>
        </w:rPr>
      </w:pPr>
      <w:r w:rsidRPr="00E33D85">
        <w:rPr>
          <w:rFonts w:asciiTheme="minorHAnsi" w:hAnsiTheme="minorHAnsi"/>
        </w:rPr>
        <w:t>Form - customeraddress.xml</w:t>
      </w:r>
    </w:p>
    <w:p w14:paraId="006D915B" w14:textId="77777777" w:rsidR="0066320C" w:rsidRDefault="0066320C" w:rsidP="003C3632">
      <w:pPr>
        <w:pStyle w:val="BodyText"/>
      </w:pPr>
      <w:r w:rsidRPr="00E33D85">
        <w:t>Include the following code just above the action events</w:t>
      </w:r>
    </w:p>
    <w:tbl>
      <w:tblPr>
        <w:tblStyle w:val="TableGrid"/>
        <w:tblW w:w="0" w:type="auto"/>
        <w:tblLook w:val="04A0" w:firstRow="1" w:lastRow="0" w:firstColumn="1" w:lastColumn="0" w:noHBand="0" w:noVBand="1"/>
      </w:tblPr>
      <w:tblGrid>
        <w:gridCol w:w="10296"/>
      </w:tblGrid>
      <w:tr w:rsidR="001714FE" w14:paraId="06CD1904" w14:textId="77777777" w:rsidTr="001714FE">
        <w:tc>
          <w:tcPr>
            <w:tcW w:w="10296" w:type="dxa"/>
          </w:tcPr>
          <w:p w14:paraId="066DFE71" w14:textId="77777777" w:rsidR="001714FE" w:rsidRPr="001714FE" w:rsidRDefault="001714FE" w:rsidP="001714FE">
            <w:pPr>
              <w:autoSpaceDE w:val="0"/>
              <w:autoSpaceDN w:val="0"/>
              <w:adjustRightInd w:val="0"/>
              <w:spacing w:after="0" w:line="240" w:lineRule="auto"/>
              <w:rPr>
                <w:rFonts w:eastAsia="Times New Roman" w:cs="Consolas"/>
                <w:sz w:val="20"/>
                <w:szCs w:val="20"/>
              </w:rPr>
            </w:pPr>
            <w:r w:rsidRPr="001714FE">
              <w:rPr>
                <w:rFonts w:eastAsia="Times New Roman" w:cs="Consolas"/>
                <w:color w:val="0000FF"/>
                <w:sz w:val="20"/>
                <w:szCs w:val="20"/>
                <w:highlight w:val="white"/>
              </w:rPr>
              <w:t>&lt;</w:t>
            </w:r>
            <w:r w:rsidRPr="001714FE">
              <w:rPr>
                <w:rFonts w:eastAsia="Times New Roman" w:cs="Consolas"/>
                <w:color w:val="A31515"/>
                <w:sz w:val="20"/>
                <w:szCs w:val="20"/>
                <w:highlight w:val="white"/>
              </w:rPr>
              <w:t xml:space="preserve">field </w:t>
            </w:r>
            <w:r w:rsidRPr="001714FE">
              <w:rPr>
                <w:rFonts w:eastAsia="Times New Roman" w:cs="Consolas"/>
                <w:color w:val="FF0000"/>
                <w:sz w:val="20"/>
                <w:szCs w:val="20"/>
                <w:highlight w:val="white"/>
              </w:rPr>
              <w:t>formid</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"phone" </w:t>
            </w:r>
            <w:r w:rsidRPr="001714FE">
              <w:rPr>
                <w:rFonts w:eastAsia="Times New Roman" w:cs="Consolas"/>
                <w:color w:val="FF0000"/>
                <w:sz w:val="20"/>
                <w:szCs w:val="20"/>
                <w:highlight w:val="white"/>
              </w:rPr>
              <w:t>label</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"profile.phone" </w:t>
            </w:r>
            <w:r w:rsidRPr="001714FE">
              <w:rPr>
                <w:rFonts w:eastAsia="Times New Roman" w:cs="Consolas"/>
                <w:color w:val="FF0000"/>
                <w:sz w:val="20"/>
                <w:szCs w:val="20"/>
                <w:highlight w:val="white"/>
              </w:rPr>
              <w:t>description</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"address.phone.example" </w:t>
            </w:r>
            <w:r w:rsidRPr="001714FE">
              <w:rPr>
                <w:rFonts w:eastAsia="Times New Roman" w:cs="Consolas"/>
                <w:color w:val="FF0000"/>
                <w:sz w:val="20"/>
                <w:szCs w:val="20"/>
                <w:highlight w:val="white"/>
              </w:rPr>
              <w:t>type</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"string" </w:t>
            </w:r>
            <w:r w:rsidRPr="001714FE">
              <w:rPr>
                <w:rFonts w:eastAsia="Times New Roman" w:cs="Consolas"/>
                <w:color w:val="FF0000"/>
                <w:sz w:val="20"/>
                <w:szCs w:val="20"/>
                <w:highlight w:val="white"/>
              </w:rPr>
              <w:t>mandatory</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"true" </w:t>
            </w:r>
            <w:r w:rsidRPr="001714FE">
              <w:rPr>
                <w:rFonts w:eastAsia="Times New Roman" w:cs="Consolas"/>
                <w:color w:val="FF0000"/>
                <w:sz w:val="20"/>
                <w:szCs w:val="20"/>
                <w:highlight w:val="white"/>
              </w:rPr>
              <w:t>binding</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"phone" </w:t>
            </w:r>
            <w:r w:rsidRPr="001714FE">
              <w:rPr>
                <w:rFonts w:eastAsia="Times New Roman" w:cs="Consolas"/>
                <w:color w:val="FF0000"/>
                <w:sz w:val="20"/>
                <w:szCs w:val="20"/>
                <w:highlight w:val="white"/>
              </w:rPr>
              <w:t>max-length</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"20"/&gt;</w:t>
            </w:r>
          </w:p>
          <w:p w14:paraId="44C6F93D" w14:textId="77777777" w:rsidR="001714FE" w:rsidRPr="001714FE" w:rsidRDefault="001714FE" w:rsidP="001714FE">
            <w:pPr>
              <w:autoSpaceDE w:val="0"/>
              <w:autoSpaceDN w:val="0"/>
              <w:adjustRightInd w:val="0"/>
              <w:spacing w:after="0" w:line="240" w:lineRule="auto"/>
              <w:rPr>
                <w:rFonts w:eastAsia="Times New Roman" w:cs="Consolas"/>
                <w:sz w:val="20"/>
                <w:szCs w:val="20"/>
                <w:highlight w:val="yellow"/>
              </w:rPr>
            </w:pPr>
            <w:r w:rsidRPr="001714FE">
              <w:rPr>
                <w:rFonts w:eastAsia="Times New Roman" w:cs="Consolas"/>
                <w:color w:val="000000"/>
                <w:sz w:val="20"/>
                <w:szCs w:val="20"/>
                <w:highlight w:val="white"/>
              </w:rPr>
              <w:tab/>
            </w:r>
            <w:r w:rsidRPr="001714FE">
              <w:rPr>
                <w:rFonts w:eastAsia="Times New Roman" w:cs="Consolas"/>
                <w:color w:val="0000FF"/>
                <w:sz w:val="20"/>
                <w:szCs w:val="20"/>
                <w:highlight w:val="yellow"/>
              </w:rPr>
              <w:t>&lt;</w:t>
            </w:r>
            <w:r w:rsidRPr="001714FE">
              <w:rPr>
                <w:rFonts w:eastAsia="Times New Roman" w:cs="Consolas"/>
                <w:color w:val="A31515"/>
                <w:sz w:val="20"/>
                <w:szCs w:val="20"/>
                <w:highlight w:val="yellow"/>
              </w:rPr>
              <w:t xml:space="preserve">group </w:t>
            </w:r>
            <w:r w:rsidRPr="001714FE">
              <w:rPr>
                <w:rFonts w:eastAsia="Times New Roman" w:cs="Consolas"/>
                <w:color w:val="FF0000"/>
                <w:sz w:val="20"/>
                <w:szCs w:val="20"/>
                <w:highlight w:val="yellow"/>
              </w:rPr>
              <w:t>formid</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"email"&gt;</w:t>
            </w:r>
          </w:p>
          <w:p w14:paraId="20546360" w14:textId="77777777" w:rsidR="001714FE" w:rsidRPr="001714FE" w:rsidRDefault="001714FE" w:rsidP="001714FE">
            <w:pPr>
              <w:autoSpaceDE w:val="0"/>
              <w:autoSpaceDN w:val="0"/>
              <w:adjustRightInd w:val="0"/>
              <w:spacing w:after="0" w:line="240" w:lineRule="auto"/>
              <w:rPr>
                <w:rFonts w:eastAsia="Times New Roman" w:cs="Consolas"/>
                <w:sz w:val="20"/>
                <w:szCs w:val="20"/>
                <w:highlight w:val="yellow"/>
              </w:rPr>
            </w:pPr>
            <w:r w:rsidRPr="001714FE">
              <w:rPr>
                <w:rFonts w:eastAsia="Times New Roman" w:cs="Consolas"/>
                <w:color w:val="000000"/>
                <w:sz w:val="20"/>
                <w:szCs w:val="20"/>
                <w:highlight w:val="yellow"/>
              </w:rPr>
              <w:tab/>
            </w:r>
            <w:r w:rsidRPr="001714FE">
              <w:rPr>
                <w:rFonts w:eastAsia="Times New Roman" w:cs="Consolas"/>
                <w:color w:val="000000"/>
                <w:sz w:val="20"/>
                <w:szCs w:val="20"/>
                <w:highlight w:val="yellow"/>
              </w:rPr>
              <w:tab/>
            </w:r>
            <w:r w:rsidRPr="001714FE">
              <w:rPr>
                <w:rFonts w:eastAsia="Times New Roman" w:cs="Consolas"/>
                <w:color w:val="0000FF"/>
                <w:sz w:val="20"/>
                <w:szCs w:val="20"/>
                <w:highlight w:val="yellow"/>
              </w:rPr>
              <w:t>&lt;</w:t>
            </w:r>
            <w:r w:rsidRPr="001714FE">
              <w:rPr>
                <w:rFonts w:eastAsia="Times New Roman" w:cs="Consolas"/>
                <w:color w:val="A31515"/>
                <w:sz w:val="20"/>
                <w:szCs w:val="20"/>
                <w:highlight w:val="yellow"/>
              </w:rPr>
              <w:t xml:space="preserve">field </w:t>
            </w:r>
            <w:r w:rsidRPr="001714FE">
              <w:rPr>
                <w:rFonts w:eastAsia="Times New Roman" w:cs="Consolas"/>
                <w:color w:val="FF0000"/>
                <w:sz w:val="20"/>
                <w:szCs w:val="20"/>
                <w:highlight w:val="yellow"/>
              </w:rPr>
              <w:t>formid</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"emailAddress" </w:t>
            </w:r>
            <w:r w:rsidRPr="001714FE">
              <w:rPr>
                <w:rFonts w:eastAsia="Times New Roman" w:cs="Consolas"/>
                <w:color w:val="FF0000"/>
                <w:sz w:val="20"/>
                <w:szCs w:val="20"/>
                <w:highlight w:val="yellow"/>
              </w:rPr>
              <w:t>label</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"profile.email" </w:t>
            </w:r>
            <w:r w:rsidRPr="001714FE">
              <w:rPr>
                <w:rFonts w:eastAsia="Times New Roman" w:cs="Consolas"/>
                <w:color w:val="FF0000"/>
                <w:sz w:val="20"/>
                <w:szCs w:val="20"/>
                <w:highlight w:val="yellow"/>
              </w:rPr>
              <w:t>type</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"string" </w:t>
            </w:r>
            <w:r w:rsidRPr="001714FE">
              <w:rPr>
                <w:rFonts w:eastAsia="Times New Roman" w:cs="Consolas"/>
                <w:color w:val="FF0000"/>
                <w:sz w:val="20"/>
                <w:szCs w:val="20"/>
                <w:highlight w:val="yellow"/>
              </w:rPr>
              <w:t>mandatory</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"true" </w:t>
            </w:r>
            <w:r w:rsidRPr="001714FE">
              <w:rPr>
                <w:rFonts w:eastAsia="Times New Roman" w:cs="Consolas"/>
                <w:color w:val="FF0000"/>
                <w:sz w:val="20"/>
                <w:szCs w:val="20"/>
                <w:highlight w:val="yellow"/>
              </w:rPr>
              <w:t>regexp</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"^[\w.%+-]+@[\w.-]+\.[\w]{2,6}$" </w:t>
            </w:r>
            <w:r w:rsidRPr="001714FE">
              <w:rPr>
                <w:rFonts w:eastAsia="Times New Roman" w:cs="Consolas"/>
                <w:color w:val="FF0000"/>
                <w:sz w:val="20"/>
                <w:szCs w:val="20"/>
                <w:highlight w:val="yellow"/>
              </w:rPr>
              <w:t>binding</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"email" </w:t>
            </w:r>
            <w:r w:rsidRPr="001714FE">
              <w:rPr>
                <w:rFonts w:eastAsia="Times New Roman" w:cs="Consolas"/>
                <w:color w:val="FF0000"/>
                <w:sz w:val="20"/>
                <w:szCs w:val="20"/>
                <w:highlight w:val="yellow"/>
              </w:rPr>
              <w:t>max-length</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"50" </w:t>
            </w:r>
            <w:r w:rsidRPr="001714FE">
              <w:rPr>
                <w:rFonts w:eastAsia="Times New Roman" w:cs="Consolas"/>
                <w:color w:val="FF0000"/>
                <w:sz w:val="20"/>
                <w:szCs w:val="20"/>
                <w:highlight w:val="yellow"/>
              </w:rPr>
              <w:t>missing-error</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"forms.address.email.invalid" </w:t>
            </w:r>
            <w:r w:rsidRPr="001714FE">
              <w:rPr>
                <w:rFonts w:eastAsia="Times New Roman" w:cs="Consolas"/>
                <w:color w:val="FF0000"/>
                <w:sz w:val="20"/>
                <w:szCs w:val="20"/>
                <w:highlight w:val="yellow"/>
              </w:rPr>
              <w:t>range-error</w:t>
            </w:r>
            <w:r w:rsidRPr="001714FE">
              <w:rPr>
                <w:rFonts w:eastAsia="Times New Roman" w:cs="Consolas"/>
                <w:sz w:val="20"/>
                <w:szCs w:val="20"/>
                <w:highlight w:val="yellow"/>
              </w:rPr>
              <w:t>="forms.address.email.invalid" parse-error="forms.address.email.invalid" value-error="forms.address.email.invalid"/&gt;</w:t>
            </w:r>
          </w:p>
          <w:p w14:paraId="607515AB" w14:textId="77777777" w:rsidR="001714FE" w:rsidRDefault="001714FE" w:rsidP="003C3632">
            <w:pPr>
              <w:pStyle w:val="BodyText"/>
            </w:pPr>
            <w:r w:rsidRPr="001714FE">
              <w:rPr>
                <w:color w:val="FF0000"/>
                <w:highlight w:val="yellow"/>
              </w:rPr>
              <w:tab/>
              <w:t>&lt;/</w:t>
            </w:r>
            <w:r w:rsidRPr="001714FE">
              <w:rPr>
                <w:highlight w:val="yellow"/>
              </w:rPr>
              <w:t>group</w:t>
            </w:r>
            <w:r w:rsidRPr="001714FE">
              <w:rPr>
                <w:color w:val="FF0000"/>
                <w:highlight w:val="yellow"/>
              </w:rPr>
              <w:t>&gt;</w:t>
            </w:r>
          </w:p>
        </w:tc>
      </w:tr>
    </w:tbl>
    <w:p w14:paraId="05456468" w14:textId="77777777" w:rsidR="001714FE" w:rsidRDefault="001714FE" w:rsidP="003C3632">
      <w:pPr>
        <w:pStyle w:val="BodyText"/>
      </w:pPr>
    </w:p>
    <w:p w14:paraId="522994DD" w14:textId="77777777" w:rsidR="0097664F" w:rsidRPr="00E33D85" w:rsidRDefault="0097664F" w:rsidP="0097664F">
      <w:pPr>
        <w:pStyle w:val="Heading4"/>
        <w:rPr>
          <w:rFonts w:asciiTheme="minorHAnsi" w:hAnsiTheme="minorHAnsi"/>
        </w:rPr>
      </w:pPr>
      <w:r w:rsidRPr="00E33D85">
        <w:rPr>
          <w:rFonts w:asciiTheme="minorHAnsi" w:hAnsiTheme="minorHAnsi"/>
        </w:rPr>
        <w:t>Form - paymentinstruments.xml</w:t>
      </w:r>
    </w:p>
    <w:p w14:paraId="2040CD23" w14:textId="77777777" w:rsidR="0097664F" w:rsidRPr="00E33D85" w:rsidRDefault="0097664F" w:rsidP="003C3632">
      <w:pPr>
        <w:pStyle w:val="BodyText"/>
      </w:pPr>
      <w:r w:rsidRPr="00E33D85">
        <w:t>Include address fromId just below new credit card Id</w:t>
      </w:r>
    </w:p>
    <w:tbl>
      <w:tblPr>
        <w:tblStyle w:val="TableGrid"/>
        <w:tblW w:w="0" w:type="auto"/>
        <w:tblInd w:w="18" w:type="dxa"/>
        <w:tblLook w:val="04A0" w:firstRow="1" w:lastRow="0" w:firstColumn="1" w:lastColumn="0" w:noHBand="0" w:noVBand="1"/>
      </w:tblPr>
      <w:tblGrid>
        <w:gridCol w:w="10278"/>
      </w:tblGrid>
      <w:tr w:rsidR="0097664F" w:rsidRPr="00E33D85" w14:paraId="37DBC72E" w14:textId="77777777" w:rsidTr="00A067F5">
        <w:tc>
          <w:tcPr>
            <w:tcW w:w="10278" w:type="dxa"/>
          </w:tcPr>
          <w:p w14:paraId="710A6BF0" w14:textId="77777777" w:rsidR="0097664F" w:rsidRPr="00E33D85" w:rsidRDefault="0097664F" w:rsidP="003C3632">
            <w:pPr>
              <w:pStyle w:val="BodyText"/>
            </w:pPr>
            <w:r w:rsidRPr="00E33D85">
              <w:t>&lt;include formid="address" name="customeraddress"/&gt;</w:t>
            </w:r>
          </w:p>
        </w:tc>
      </w:tr>
    </w:tbl>
    <w:p w14:paraId="05750642" w14:textId="77777777" w:rsidR="00954CC1" w:rsidRPr="00954CC1" w:rsidRDefault="00954CC1" w:rsidP="00954CC1">
      <w:pPr>
        <w:pStyle w:val="Heading4"/>
      </w:pPr>
      <w:r w:rsidRPr="00954CC1">
        <w:t>Form – creditcard.xml</w:t>
      </w:r>
    </w:p>
    <w:p w14:paraId="757DBD95" w14:textId="77777777" w:rsidR="00954CC1" w:rsidRPr="00E33D85" w:rsidRDefault="00954CC1" w:rsidP="003C3632">
      <w:pPr>
        <w:pStyle w:val="BodyText"/>
      </w:pPr>
      <w:r w:rsidRPr="00E33D85">
        <w:t>Set the default value of formid="saveCard" to false</w:t>
      </w:r>
    </w:p>
    <w:tbl>
      <w:tblPr>
        <w:tblStyle w:val="TableGrid"/>
        <w:tblW w:w="0" w:type="auto"/>
        <w:tblLook w:val="04A0" w:firstRow="1" w:lastRow="0" w:firstColumn="1" w:lastColumn="0" w:noHBand="0" w:noVBand="1"/>
      </w:tblPr>
      <w:tblGrid>
        <w:gridCol w:w="10296"/>
      </w:tblGrid>
      <w:tr w:rsidR="00954CC1" w:rsidRPr="00E33D85" w14:paraId="4B05CA82" w14:textId="77777777" w:rsidTr="00634BE4">
        <w:tc>
          <w:tcPr>
            <w:tcW w:w="10296" w:type="dxa"/>
          </w:tcPr>
          <w:p w14:paraId="73DEF264" w14:textId="77777777" w:rsidR="00954CC1" w:rsidRPr="00E33D85" w:rsidRDefault="00954CC1" w:rsidP="003C3632">
            <w:pPr>
              <w:pStyle w:val="BodyText"/>
            </w:pPr>
            <w:r w:rsidRPr="00E33D85">
              <w:t>&lt;field formid="saveCard" label="creditcard.savecard" type="boolean" mandatory="false" default-</w:t>
            </w:r>
            <w:r w:rsidRPr="00E33D85">
              <w:lastRenderedPageBreak/>
              <w:t>value="</w:t>
            </w:r>
            <w:r w:rsidRPr="00E33D85">
              <w:rPr>
                <w:highlight w:val="yellow"/>
              </w:rPr>
              <w:t>false</w:t>
            </w:r>
            <w:r w:rsidRPr="00E33D85">
              <w:t>" /&gt;</w:t>
            </w:r>
          </w:p>
        </w:tc>
      </w:tr>
    </w:tbl>
    <w:p w14:paraId="3836B186" w14:textId="77777777" w:rsidR="00954CC1" w:rsidRPr="00E33D85" w:rsidRDefault="00954CC1" w:rsidP="003C3632">
      <w:pPr>
        <w:pStyle w:val="BodyText"/>
      </w:pPr>
      <w:r w:rsidRPr="00E33D85">
        <w:lastRenderedPageBreak/>
        <w:t>Add more year options as below:</w:t>
      </w:r>
    </w:p>
    <w:tbl>
      <w:tblPr>
        <w:tblStyle w:val="TableGrid"/>
        <w:tblW w:w="0" w:type="auto"/>
        <w:tblLook w:val="04A0" w:firstRow="1" w:lastRow="0" w:firstColumn="1" w:lastColumn="0" w:noHBand="0" w:noVBand="1"/>
      </w:tblPr>
      <w:tblGrid>
        <w:gridCol w:w="10296"/>
      </w:tblGrid>
      <w:tr w:rsidR="00954CC1" w:rsidRPr="00E33D85" w14:paraId="3F6A17D9" w14:textId="77777777" w:rsidTr="00634BE4">
        <w:tc>
          <w:tcPr>
            <w:tcW w:w="10296" w:type="dxa"/>
          </w:tcPr>
          <w:p w14:paraId="2545226B" w14:textId="77777777" w:rsidR="00954CC1" w:rsidRPr="007A0529" w:rsidRDefault="00954CC1" w:rsidP="003C3632">
            <w:pPr>
              <w:pStyle w:val="BodyText"/>
            </w:pPr>
            <w:r w:rsidRPr="007A0529">
              <w:t xml:space="preserve">&lt;option optionid="2022" label="year.2022" value="2022"/&gt;            </w:t>
            </w:r>
          </w:p>
          <w:p w14:paraId="68463A4F" w14:textId="77777777" w:rsidR="00954CC1" w:rsidRPr="007A0529" w:rsidRDefault="00954CC1" w:rsidP="003C3632">
            <w:pPr>
              <w:pStyle w:val="BodyText"/>
              <w:rPr>
                <w:highlight w:val="yellow"/>
              </w:rPr>
            </w:pPr>
            <w:r w:rsidRPr="007A0529">
              <w:rPr>
                <w:highlight w:val="yellow"/>
              </w:rPr>
              <w:t>&lt;option optionid="2023" label="year.2023" value="2023"/&gt;</w:t>
            </w:r>
          </w:p>
          <w:p w14:paraId="6937E7ED" w14:textId="77777777" w:rsidR="00954CC1" w:rsidRPr="007A0529" w:rsidRDefault="00954CC1" w:rsidP="003C3632">
            <w:pPr>
              <w:pStyle w:val="BodyText"/>
              <w:rPr>
                <w:highlight w:val="yellow"/>
              </w:rPr>
            </w:pPr>
            <w:r w:rsidRPr="007A0529">
              <w:rPr>
                <w:highlight w:val="yellow"/>
              </w:rPr>
              <w:t>&lt;option optionid="2024" label="year.2024" value="2024"/&gt;</w:t>
            </w:r>
          </w:p>
          <w:p w14:paraId="20C95946" w14:textId="77777777" w:rsidR="00954CC1" w:rsidRPr="007A0529" w:rsidRDefault="00954CC1" w:rsidP="003C3632">
            <w:pPr>
              <w:pStyle w:val="BodyText"/>
              <w:rPr>
                <w:highlight w:val="yellow"/>
              </w:rPr>
            </w:pPr>
            <w:r w:rsidRPr="007A0529">
              <w:rPr>
                <w:highlight w:val="yellow"/>
              </w:rPr>
              <w:t>&lt;option optionid="2025" label="year.2025" value="2025"/&gt;</w:t>
            </w:r>
          </w:p>
          <w:p w14:paraId="677294AA" w14:textId="77777777" w:rsidR="00954CC1" w:rsidRPr="007A0529" w:rsidRDefault="00954CC1" w:rsidP="003C3632">
            <w:pPr>
              <w:pStyle w:val="BodyText"/>
              <w:rPr>
                <w:highlight w:val="yellow"/>
              </w:rPr>
            </w:pPr>
            <w:r w:rsidRPr="007A0529">
              <w:rPr>
                <w:highlight w:val="yellow"/>
              </w:rPr>
              <w:t xml:space="preserve">&lt;option optionid="2026" label="year.2026" value="2026"/&gt;            </w:t>
            </w:r>
          </w:p>
          <w:p w14:paraId="31BE2D7A" w14:textId="77777777" w:rsidR="00954CC1" w:rsidRPr="007A0529" w:rsidRDefault="00954CC1" w:rsidP="003C3632">
            <w:pPr>
              <w:pStyle w:val="BodyText"/>
              <w:rPr>
                <w:highlight w:val="yellow"/>
              </w:rPr>
            </w:pPr>
            <w:r w:rsidRPr="007A0529">
              <w:rPr>
                <w:highlight w:val="yellow"/>
              </w:rPr>
              <w:t>&lt;option optionid="2027" label="year.2027" value="2027"/&gt;</w:t>
            </w:r>
          </w:p>
          <w:p w14:paraId="67E3747D" w14:textId="77777777" w:rsidR="00954CC1" w:rsidRPr="007A0529" w:rsidRDefault="00954CC1" w:rsidP="003C3632">
            <w:pPr>
              <w:pStyle w:val="BodyText"/>
              <w:rPr>
                <w:highlight w:val="yellow"/>
              </w:rPr>
            </w:pPr>
            <w:r w:rsidRPr="007A0529">
              <w:rPr>
                <w:highlight w:val="yellow"/>
              </w:rPr>
              <w:t>&lt;option optionid="2028" label="year.2028" value="2028"/&gt;</w:t>
            </w:r>
          </w:p>
          <w:p w14:paraId="1BF8D114" w14:textId="77777777" w:rsidR="00954CC1" w:rsidRPr="007A0529" w:rsidRDefault="00954CC1" w:rsidP="003C3632">
            <w:pPr>
              <w:pStyle w:val="BodyText"/>
              <w:rPr>
                <w:highlight w:val="yellow"/>
              </w:rPr>
            </w:pPr>
            <w:r w:rsidRPr="007A0529">
              <w:rPr>
                <w:highlight w:val="yellow"/>
              </w:rPr>
              <w:t>&lt;option optionid="2029" label="year.2029" value="2029"/&gt;</w:t>
            </w:r>
          </w:p>
          <w:p w14:paraId="3379B4CC" w14:textId="77777777" w:rsidR="00954CC1" w:rsidRPr="007A0529" w:rsidRDefault="00954CC1" w:rsidP="003C3632">
            <w:pPr>
              <w:pStyle w:val="BodyText"/>
              <w:rPr>
                <w:highlight w:val="yellow"/>
              </w:rPr>
            </w:pPr>
            <w:r w:rsidRPr="007A0529">
              <w:rPr>
                <w:highlight w:val="yellow"/>
              </w:rPr>
              <w:t xml:space="preserve">&lt;option optionid="2030" label="year.2030" value="2030"/&gt;            </w:t>
            </w:r>
          </w:p>
          <w:p w14:paraId="5F19C95A" w14:textId="77777777" w:rsidR="00954CC1" w:rsidRPr="007A0529" w:rsidRDefault="00954CC1" w:rsidP="003C3632">
            <w:pPr>
              <w:pStyle w:val="BodyText"/>
              <w:rPr>
                <w:highlight w:val="yellow"/>
              </w:rPr>
            </w:pPr>
            <w:r w:rsidRPr="007A0529">
              <w:rPr>
                <w:highlight w:val="yellow"/>
              </w:rPr>
              <w:t>&lt;option optionid="2031" label="year.2031" value="2031"/&gt;</w:t>
            </w:r>
          </w:p>
          <w:p w14:paraId="7B4E7A54" w14:textId="77777777" w:rsidR="00954CC1" w:rsidRPr="007A0529" w:rsidRDefault="00954CC1" w:rsidP="003C3632">
            <w:pPr>
              <w:pStyle w:val="BodyText"/>
              <w:rPr>
                <w:highlight w:val="yellow"/>
              </w:rPr>
            </w:pPr>
            <w:r w:rsidRPr="007A0529">
              <w:rPr>
                <w:highlight w:val="yellow"/>
              </w:rPr>
              <w:t>&lt;option optionid="2032" label="year.2032" value="2032"/&gt;</w:t>
            </w:r>
          </w:p>
          <w:p w14:paraId="0CB7D34B" w14:textId="77777777" w:rsidR="00954CC1" w:rsidRPr="007A0529" w:rsidRDefault="00954CC1" w:rsidP="003C3632">
            <w:pPr>
              <w:pStyle w:val="BodyText"/>
              <w:rPr>
                <w:highlight w:val="yellow"/>
              </w:rPr>
            </w:pPr>
            <w:r w:rsidRPr="007A0529">
              <w:rPr>
                <w:highlight w:val="yellow"/>
              </w:rPr>
              <w:t>&lt;option optionid="2033" label="year.2033" value="2033"/&gt;</w:t>
            </w:r>
          </w:p>
          <w:p w14:paraId="03319195" w14:textId="77777777" w:rsidR="00954CC1" w:rsidRPr="007A0529" w:rsidRDefault="00954CC1" w:rsidP="003C3632">
            <w:pPr>
              <w:pStyle w:val="BodyText"/>
              <w:rPr>
                <w:highlight w:val="yellow"/>
              </w:rPr>
            </w:pPr>
            <w:r w:rsidRPr="007A0529">
              <w:rPr>
                <w:highlight w:val="yellow"/>
              </w:rPr>
              <w:t xml:space="preserve">&lt;option optionid="2034" label="year.2034" value="2034"/&gt;            </w:t>
            </w:r>
          </w:p>
          <w:p w14:paraId="1FAAB07C" w14:textId="77777777" w:rsidR="00954CC1" w:rsidRPr="007A0529" w:rsidRDefault="00954CC1" w:rsidP="003C3632">
            <w:pPr>
              <w:pStyle w:val="BodyText"/>
              <w:rPr>
                <w:highlight w:val="yellow"/>
              </w:rPr>
            </w:pPr>
            <w:r w:rsidRPr="007A0529">
              <w:rPr>
                <w:highlight w:val="yellow"/>
              </w:rPr>
              <w:t>&lt;option optionid="2035" label="year.2035" value="2035"/&gt;</w:t>
            </w:r>
          </w:p>
          <w:p w14:paraId="72415718" w14:textId="77777777" w:rsidR="00954CC1" w:rsidRPr="007A0529" w:rsidRDefault="00954CC1" w:rsidP="003C3632">
            <w:pPr>
              <w:pStyle w:val="BodyText"/>
              <w:rPr>
                <w:highlight w:val="yellow"/>
              </w:rPr>
            </w:pPr>
            <w:r w:rsidRPr="007A0529">
              <w:rPr>
                <w:highlight w:val="yellow"/>
              </w:rPr>
              <w:t>&lt;option optionid="2036" label="year.2036" value="2036"/&gt;</w:t>
            </w:r>
          </w:p>
          <w:p w14:paraId="4FB72097" w14:textId="77777777" w:rsidR="00954CC1" w:rsidRPr="00E33D85" w:rsidRDefault="00954CC1" w:rsidP="003C3632">
            <w:pPr>
              <w:pStyle w:val="BodyText"/>
            </w:pPr>
            <w:r w:rsidRPr="007A0529">
              <w:rPr>
                <w:highlight w:val="yellow"/>
              </w:rPr>
              <w:t>&lt;option optionid="2037" label="year.2037" value="2037"/&gt;</w:t>
            </w:r>
          </w:p>
        </w:tc>
      </w:tr>
    </w:tbl>
    <w:p w14:paraId="6421B540" w14:textId="77777777" w:rsidR="00EA00F4" w:rsidRPr="00E33D85" w:rsidRDefault="00EA00F4" w:rsidP="00EA00F4">
      <w:pPr>
        <w:pStyle w:val="Heading4"/>
        <w:rPr>
          <w:rFonts w:asciiTheme="minorHAnsi" w:hAnsiTheme="minorHAnsi"/>
        </w:rPr>
      </w:pPr>
      <w:r w:rsidRPr="00E33D85">
        <w:rPr>
          <w:rFonts w:asciiTheme="minorHAnsi" w:hAnsiTheme="minorHAnsi"/>
        </w:rPr>
        <w:t>Template - paymentmethods.isml</w:t>
      </w:r>
    </w:p>
    <w:p w14:paraId="7C3334C8" w14:textId="77777777" w:rsidR="00EA00F4" w:rsidRDefault="00EA00F4" w:rsidP="003C3632">
      <w:pPr>
        <w:pStyle w:val="BodyText"/>
        <w:numPr>
          <w:ilvl w:val="0"/>
          <w:numId w:val="31"/>
        </w:numPr>
      </w:pPr>
      <w:r>
        <w:t>Add code to declare CyberSource constant file</w:t>
      </w:r>
    </w:p>
    <w:tbl>
      <w:tblPr>
        <w:tblStyle w:val="TableGrid"/>
        <w:tblW w:w="0" w:type="auto"/>
        <w:tblLook w:val="04A0" w:firstRow="1" w:lastRow="0" w:firstColumn="1" w:lastColumn="0" w:noHBand="0" w:noVBand="1"/>
      </w:tblPr>
      <w:tblGrid>
        <w:gridCol w:w="10296"/>
      </w:tblGrid>
      <w:tr w:rsidR="00EA00F4" w:rsidRPr="00B05D98" w14:paraId="5FFB2CA8" w14:textId="77777777" w:rsidTr="00F63243">
        <w:tc>
          <w:tcPr>
            <w:tcW w:w="10296" w:type="dxa"/>
          </w:tcPr>
          <w:p w14:paraId="537CE95F" w14:textId="77777777" w:rsidR="00EA00F4" w:rsidRPr="00B05D98" w:rsidRDefault="00EA00F4" w:rsidP="003C3632">
            <w:pPr>
              <w:pStyle w:val="BodyText"/>
            </w:pPr>
            <w:r w:rsidRPr="00B05D98">
              <w:rPr>
                <w:highlight w:val="yellow"/>
              </w:rPr>
              <w:t>Line 4 to Line 6</w:t>
            </w:r>
            <w:r w:rsidRPr="00B05D98">
              <w:t xml:space="preserve"> </w:t>
            </w:r>
          </w:p>
          <w:p w14:paraId="7A11C025" w14:textId="77777777" w:rsidR="00EA00F4" w:rsidRPr="00B05D98" w:rsidRDefault="00EA00F4" w:rsidP="003C3632">
            <w:pPr>
              <w:pStyle w:val="BodyText"/>
            </w:pPr>
            <w:r w:rsidRPr="00B05D98">
              <w:t>&lt;iscomment&gt; TEMPLATENAME: paymentmethods.isml &lt;/iscomment&gt;</w:t>
            </w:r>
          </w:p>
          <w:p w14:paraId="16053518" w14:textId="77777777" w:rsidR="00EA00F4" w:rsidRPr="00B05D98" w:rsidRDefault="00EA00F4" w:rsidP="003C3632">
            <w:pPr>
              <w:pStyle w:val="BodyText"/>
            </w:pPr>
            <w:r w:rsidRPr="00B05D98">
              <w:t>&lt;isinclude template="util/modules"/&gt;</w:t>
            </w:r>
          </w:p>
          <w:p w14:paraId="60D291B0" w14:textId="77777777" w:rsidR="00EA00F4" w:rsidRPr="00B05D98" w:rsidRDefault="00EA00F4" w:rsidP="003C3632">
            <w:pPr>
              <w:pStyle w:val="BodyText"/>
              <w:rPr>
                <w:highlight w:val="yellow"/>
              </w:rPr>
            </w:pPr>
            <w:r w:rsidRPr="00B05D98">
              <w:rPr>
                <w:highlight w:val="yellow"/>
              </w:rPr>
              <w:t>&lt;isscript&gt;</w:t>
            </w:r>
          </w:p>
          <w:p w14:paraId="092C0114" w14:textId="77777777" w:rsidR="00EA00F4" w:rsidRPr="00B05D98" w:rsidRDefault="00EA00F4" w:rsidP="003C3632">
            <w:pPr>
              <w:pStyle w:val="BodyText"/>
              <w:rPr>
                <w:highlight w:val="yellow"/>
              </w:rPr>
            </w:pPr>
            <w:r w:rsidRPr="00B05D98">
              <w:rPr>
                <w:highlight w:val="yellow"/>
              </w:rPr>
              <w:tab/>
              <w:t>var CybersourceConstants = require('int_cybersource/cartridge/scripts/utils/CybersourceConstants');</w:t>
            </w:r>
          </w:p>
          <w:p w14:paraId="78322491" w14:textId="77777777" w:rsidR="00EA00F4" w:rsidRPr="00B05D98" w:rsidRDefault="00EA00F4" w:rsidP="003C3632">
            <w:pPr>
              <w:pStyle w:val="BodyText"/>
            </w:pPr>
            <w:r w:rsidRPr="00B05D98">
              <w:rPr>
                <w:highlight w:val="yellow"/>
              </w:rPr>
              <w:t xml:space="preserve"> &lt;/isscript&gt;</w:t>
            </w:r>
          </w:p>
          <w:p w14:paraId="36B1D9BE" w14:textId="77777777" w:rsidR="00EA00F4" w:rsidRPr="00B05D98" w:rsidRDefault="00EA00F4" w:rsidP="003C3632">
            <w:pPr>
              <w:pStyle w:val="BodyText"/>
            </w:pPr>
            <w:r w:rsidRPr="00B05D98">
              <w:t>&lt;isif condition="${pdict.OrderTotal &gt; 0}"&gt;</w:t>
            </w:r>
          </w:p>
        </w:tc>
      </w:tr>
    </w:tbl>
    <w:p w14:paraId="41ED12AE" w14:textId="77777777" w:rsidR="00EA00F4" w:rsidRDefault="00EA00F4" w:rsidP="003C3632">
      <w:pPr>
        <w:pStyle w:val="BodyText"/>
      </w:pPr>
    </w:p>
    <w:p w14:paraId="3EF27B65" w14:textId="77777777" w:rsidR="00EA00F4" w:rsidRDefault="00EA00F4" w:rsidP="003C3632">
      <w:pPr>
        <w:pStyle w:val="BodyText"/>
        <w:numPr>
          <w:ilvl w:val="0"/>
          <w:numId w:val="31"/>
        </w:numPr>
      </w:pPr>
      <w:r>
        <w:t>Add conditional statement to show declined message for paypal, visa checkout and secure acceptance</w:t>
      </w:r>
    </w:p>
    <w:tbl>
      <w:tblPr>
        <w:tblStyle w:val="TableGrid"/>
        <w:tblW w:w="0" w:type="auto"/>
        <w:tblLook w:val="04A0" w:firstRow="1" w:lastRow="0" w:firstColumn="1" w:lastColumn="0" w:noHBand="0" w:noVBand="1"/>
      </w:tblPr>
      <w:tblGrid>
        <w:gridCol w:w="10296"/>
      </w:tblGrid>
      <w:tr w:rsidR="00EA00F4" w:rsidRPr="00B05D98" w14:paraId="3154DD33" w14:textId="77777777" w:rsidTr="00F63243">
        <w:tc>
          <w:tcPr>
            <w:tcW w:w="10296" w:type="dxa"/>
          </w:tcPr>
          <w:p w14:paraId="7774B7E4" w14:textId="77777777" w:rsidR="00EA00F4" w:rsidRPr="00B05D98" w:rsidRDefault="00EA00F4" w:rsidP="003C3632">
            <w:pPr>
              <w:pStyle w:val="BodyText"/>
            </w:pPr>
            <w:r w:rsidRPr="00B05D98">
              <w:rPr>
                <w:highlight w:val="yellow"/>
              </w:rPr>
              <w:t>Line 14 to Line 16</w:t>
            </w:r>
          </w:p>
          <w:p w14:paraId="53BF9CBD" w14:textId="77777777" w:rsidR="00EA00F4" w:rsidRPr="00B05D98" w:rsidRDefault="00EA00F4" w:rsidP="003C3632">
            <w:pPr>
              <w:pStyle w:val="BodyText"/>
            </w:pPr>
            <w:r w:rsidRPr="00B05D98">
              <w:t>&lt;legend&gt;</w:t>
            </w:r>
          </w:p>
          <w:p w14:paraId="78ECE2B0" w14:textId="77777777" w:rsidR="00EA00F4" w:rsidRPr="00B05D98" w:rsidRDefault="00EA00F4" w:rsidP="003C3632">
            <w:pPr>
              <w:pStyle w:val="BodyText"/>
            </w:pPr>
            <w:r w:rsidRPr="00B05D98">
              <w:tab/>
            </w:r>
            <w:r w:rsidRPr="00B05D98">
              <w:tab/>
            </w:r>
            <w:r w:rsidRPr="00B05D98">
              <w:tab/>
              <w:t>${Resource.msg('billing.paymentheader','checkout',null)}</w:t>
            </w:r>
          </w:p>
          <w:p w14:paraId="32C16696" w14:textId="77777777" w:rsidR="00EA00F4" w:rsidRPr="00B05D98" w:rsidRDefault="00EA00F4" w:rsidP="003C3632">
            <w:pPr>
              <w:pStyle w:val="BodyText"/>
            </w:pPr>
            <w:r w:rsidRPr="00B05D98">
              <w:tab/>
            </w:r>
            <w:r w:rsidRPr="00B05D98">
              <w:tab/>
            </w:r>
            <w:r w:rsidRPr="00B05D98">
              <w:tab/>
              <w:t>&lt;div class="dialog-required"&gt; &lt;span class="required-indicator"&gt;&amp;#8226; &lt;em&gt;${Resource.msg('global.requiredfield','locale',null)}&lt;/em&gt;&lt;/span&gt;&lt;/div&gt;</w:t>
            </w:r>
          </w:p>
          <w:p w14:paraId="40894AA7" w14:textId="77777777" w:rsidR="00EA00F4" w:rsidRPr="00B05D98" w:rsidRDefault="00EA00F4" w:rsidP="003C3632">
            <w:pPr>
              <w:pStyle w:val="BodyText"/>
            </w:pPr>
            <w:r w:rsidRPr="00B05D98">
              <w:tab/>
            </w:r>
            <w:r w:rsidRPr="00B05D98">
              <w:tab/>
              <w:t>&lt;/legend&gt;</w:t>
            </w:r>
          </w:p>
          <w:p w14:paraId="6E01D16A" w14:textId="77777777" w:rsidR="00EA00F4" w:rsidRPr="00B05D98" w:rsidRDefault="00EA00F4" w:rsidP="003C3632">
            <w:pPr>
              <w:pStyle w:val="BodyText"/>
              <w:rPr>
                <w:highlight w:val="yellow"/>
              </w:rPr>
            </w:pPr>
            <w:r w:rsidRPr="00B05D98">
              <w:tab/>
            </w:r>
            <w:r w:rsidRPr="00B05D98">
              <w:rPr>
                <w:highlight w:val="yellow"/>
              </w:rPr>
              <w:t>&lt;isif condition="${pdict.PaypalSetServiceError != null || pdict.VisaCheckoutError != null  || pdict.SecureAcceptanceError != null}"&gt;</w:t>
            </w:r>
          </w:p>
          <w:p w14:paraId="56CBCD29" w14:textId="77777777" w:rsidR="00EA00F4" w:rsidRPr="00B05D98" w:rsidRDefault="00EA00F4" w:rsidP="003C3632">
            <w:pPr>
              <w:pStyle w:val="BodyText"/>
              <w:rPr>
                <w:highlight w:val="yellow"/>
              </w:rPr>
            </w:pPr>
            <w:r w:rsidRPr="00B05D98">
              <w:rPr>
                <w:highlight w:val="yellow"/>
              </w:rPr>
              <w:tab/>
            </w:r>
            <w:r w:rsidRPr="00B05D98">
              <w:rPr>
                <w:highlight w:val="yellow"/>
              </w:rPr>
              <w:tab/>
              <w:t>&lt;div class="error-form"&gt;${Resource.msg('confirm.error.declined','checkout',null)}&lt;/div&gt;</w:t>
            </w:r>
          </w:p>
          <w:p w14:paraId="638A8F42" w14:textId="77777777" w:rsidR="00EA00F4" w:rsidRPr="00B05D98" w:rsidRDefault="00EA00F4" w:rsidP="003C3632">
            <w:pPr>
              <w:pStyle w:val="BodyText"/>
            </w:pPr>
            <w:r w:rsidRPr="00B05D98">
              <w:rPr>
                <w:highlight w:val="yellow"/>
              </w:rPr>
              <w:lastRenderedPageBreak/>
              <w:tab/>
              <w:t>&lt;/isif&gt;</w:t>
            </w:r>
          </w:p>
          <w:p w14:paraId="55A6D05C" w14:textId="77777777" w:rsidR="00EA00F4" w:rsidRPr="00B05D98" w:rsidRDefault="00EA00F4" w:rsidP="003C3632">
            <w:pPr>
              <w:pStyle w:val="BodyText"/>
            </w:pPr>
            <w:r w:rsidRPr="00B05D98">
              <w:tab/>
            </w:r>
            <w:r w:rsidRPr="00B05D98">
              <w:tab/>
            </w:r>
          </w:p>
          <w:p w14:paraId="7B943D26" w14:textId="77777777" w:rsidR="00EA00F4" w:rsidRPr="00B05D98" w:rsidRDefault="00EA00F4" w:rsidP="003C3632">
            <w:pPr>
              <w:pStyle w:val="BodyText"/>
            </w:pPr>
            <w:r w:rsidRPr="00B05D98">
              <w:tab/>
            </w:r>
            <w:r w:rsidRPr="00B05D98">
              <w:tab/>
              <w:t>&lt;div class="payment-method-options form-indent"&gt;</w:t>
            </w:r>
          </w:p>
          <w:p w14:paraId="00FAD1F2" w14:textId="77777777" w:rsidR="00EA00F4" w:rsidRPr="00B05D98" w:rsidRDefault="00EA00F4" w:rsidP="003C3632">
            <w:pPr>
              <w:pStyle w:val="BodyText"/>
            </w:pPr>
            <w:r w:rsidRPr="00B05D98">
              <w:tab/>
            </w:r>
            <w:r w:rsidRPr="00B05D98">
              <w:tab/>
            </w:r>
            <w:r w:rsidRPr="00B05D98">
              <w:tab/>
              <w:t>&lt;isloop items="${pdict.CurrentForms.billing.paymentMethods.selectedPaymentMethodID.options}" var="paymentMethodType"&gt;</w:t>
            </w:r>
            <w:r w:rsidRPr="00B05D98">
              <w:tab/>
            </w:r>
            <w:r w:rsidRPr="00B05D98">
              <w:tab/>
            </w:r>
            <w:r w:rsidRPr="00B05D98">
              <w:tab/>
            </w:r>
            <w:r w:rsidRPr="00B05D98">
              <w:tab/>
            </w:r>
          </w:p>
        </w:tc>
      </w:tr>
    </w:tbl>
    <w:p w14:paraId="1FB6AE6B" w14:textId="77777777" w:rsidR="00EA00F4" w:rsidRDefault="00EA00F4" w:rsidP="003C3632">
      <w:pPr>
        <w:pStyle w:val="BodyText"/>
      </w:pPr>
    </w:p>
    <w:p w14:paraId="3E4E0963" w14:textId="78D3F373" w:rsidR="00EA00F4" w:rsidRDefault="00B05D98" w:rsidP="003C3632">
      <w:pPr>
        <w:pStyle w:val="BodyText"/>
        <w:numPr>
          <w:ilvl w:val="0"/>
          <w:numId w:val="31"/>
        </w:numPr>
      </w:pPr>
      <w:ins w:id="153" w:author="WIN764BIT" w:date="2017-08-30T15:05:00Z">
        <w:r>
          <w:t xml:space="preserve">Remove red highlighted code and </w:t>
        </w:r>
      </w:ins>
      <w:del w:id="154" w:author="WIN764BIT" w:date="2017-08-30T15:05:00Z">
        <w:r w:rsidDel="002F4A93">
          <w:delText xml:space="preserve">Add </w:delText>
        </w:r>
      </w:del>
      <w:ins w:id="155" w:author="WIN764BIT" w:date="2017-08-30T15:05:00Z">
        <w:r>
          <w:t xml:space="preserve">replace with </w:t>
        </w:r>
      </w:ins>
      <w:r>
        <w:t>a condition to display bank transfer payment methods</w:t>
      </w:r>
    </w:p>
    <w:tbl>
      <w:tblPr>
        <w:tblStyle w:val="TableGrid"/>
        <w:tblW w:w="0" w:type="auto"/>
        <w:tblLook w:val="04A0" w:firstRow="1" w:lastRow="0" w:firstColumn="1" w:lastColumn="0" w:noHBand="0" w:noVBand="1"/>
      </w:tblPr>
      <w:tblGrid>
        <w:gridCol w:w="10296"/>
      </w:tblGrid>
      <w:tr w:rsidR="00EA00F4" w14:paraId="502BE307" w14:textId="77777777" w:rsidTr="00F63243">
        <w:tc>
          <w:tcPr>
            <w:tcW w:w="10296" w:type="dxa"/>
          </w:tcPr>
          <w:p w14:paraId="6E7241E9" w14:textId="77777777" w:rsidR="00B05D98" w:rsidRPr="0030398C" w:rsidRDefault="00B05D98" w:rsidP="003C3632">
            <w:pPr>
              <w:pStyle w:val="BodyText"/>
            </w:pPr>
            <w:r>
              <w:t xml:space="preserve"> </w:t>
            </w:r>
            <w:r w:rsidRPr="0030398C">
              <w:rPr>
                <w:highlight w:val="yellow"/>
              </w:rPr>
              <w:t>Line 2</w:t>
            </w:r>
            <w:del w:id="156" w:author="WIN764BIT" w:date="2017-08-30T14:49:00Z">
              <w:r w:rsidRPr="0030398C" w:rsidDel="00A13319">
                <w:rPr>
                  <w:highlight w:val="yellow"/>
                </w:rPr>
                <w:delText>6</w:delText>
              </w:r>
            </w:del>
            <w:ins w:id="157" w:author="WIN764BIT" w:date="2017-08-30T14:50:00Z">
              <w:r w:rsidRPr="0030398C">
                <w:t>8</w:t>
              </w:r>
            </w:ins>
            <w:r w:rsidRPr="0030398C">
              <w:t xml:space="preserve"> </w:t>
            </w:r>
          </w:p>
          <w:p w14:paraId="30576EE6" w14:textId="77777777" w:rsidR="00B05D98" w:rsidRPr="0030398C" w:rsidRDefault="00B05D98" w:rsidP="003C3632">
            <w:pPr>
              <w:pStyle w:val="BodyText"/>
            </w:pPr>
            <w:r w:rsidRPr="0030398C">
              <w:t>&lt;isset name="radioID" value="${paymentMethodType.value}" scope="page"/&gt;</w:t>
            </w:r>
          </w:p>
          <w:p w14:paraId="25462CB9" w14:textId="77777777" w:rsidR="00B05D98" w:rsidRPr="0030398C" w:rsidRDefault="00B05D98" w:rsidP="003C3632">
            <w:pPr>
              <w:pStyle w:val="BodyText"/>
            </w:pPr>
            <w:r w:rsidRPr="0030398C">
              <w:t xml:space="preserve">       &lt;div class="field-wrapper"&gt;</w:t>
            </w:r>
          </w:p>
          <w:p w14:paraId="102E6D68" w14:textId="77777777" w:rsidR="00B05D98" w:rsidRPr="0030398C" w:rsidRDefault="00B05D98" w:rsidP="00B05D98">
            <w:pPr>
              <w:autoSpaceDE w:val="0"/>
              <w:autoSpaceDN w:val="0"/>
              <w:adjustRightInd w:val="0"/>
              <w:spacing w:after="0" w:line="240" w:lineRule="auto"/>
              <w:ind w:left="360"/>
              <w:rPr>
                <w:rFonts w:eastAsia="Times New Roman" w:cs="Consolas"/>
                <w:color w:val="008080"/>
                <w:sz w:val="20"/>
                <w:szCs w:val="20"/>
                <w:highlight w:val="red"/>
                <w:rPrChange w:id="158" w:author="WIN764BIT" w:date="2017-08-30T15:05:00Z">
                  <w:rPr/>
                </w:rPrChange>
              </w:rPr>
              <w:pPrChange w:id="159" w:author="WIN764BIT" w:date="2017-08-30T15:05:00Z">
                <w:pPr>
                  <w:pStyle w:val="BodyText"/>
                </w:pPr>
              </w:pPrChange>
            </w:pPr>
            <w:r w:rsidRPr="0030398C">
              <w:rPr>
                <w:sz w:val="20"/>
                <w:szCs w:val="20"/>
              </w:rPr>
              <w:t xml:space="preserve">               </w:t>
            </w:r>
            <w:r w:rsidRPr="0030398C">
              <w:rPr>
                <w:rFonts w:eastAsia="Times New Roman" w:cs="Consolas"/>
                <w:color w:val="008080"/>
                <w:sz w:val="20"/>
                <w:szCs w:val="20"/>
                <w:highlight w:val="red"/>
                <w:rPrChange w:id="160" w:author="WIN764BIT" w:date="2017-08-30T15:05:00Z">
                  <w:rPr>
                    <w:highlight w:val="yellow"/>
                  </w:rPr>
                </w:rPrChange>
              </w:rPr>
              <w:t>&lt;input id="is-${radioID}" type="radio" class="input-radio &lt;isif condition="${paymentMethodType.object.paymentProcessor.ID.equalsIgnoreCase("bank_transfer") == true }"&gt;bank-transfer&lt;/isif&gt;" name="${pdict.CurrentForms.billing.paymentMethods.selectedPaymentMethodID.htmlName}" value="${paymentMethodType.htmlValue}" &lt;isif condition="${paymentMethodType.value == pdict.CurrentForms.billing.paymentMethods.selectedPaymentMethodID.htmlValue}"&gt;checked="checked"&lt;/isif&gt; /&gt;</w:t>
            </w:r>
          </w:p>
          <w:p w14:paraId="69287560" w14:textId="6027EB19" w:rsidR="00EA00F4" w:rsidRPr="00FE599F" w:rsidRDefault="00B05D98" w:rsidP="003C3632">
            <w:pPr>
              <w:pStyle w:val="BodyText"/>
            </w:pPr>
            <w:r w:rsidRPr="0030398C">
              <w:t xml:space="preserve">       </w:t>
            </w:r>
            <w:r w:rsidRPr="0030398C">
              <w:rPr>
                <w:highlight w:val="yellow"/>
              </w:rPr>
              <w:t>&lt;input id="is-${radioID}" type="radio" class="input-radio &lt;isif condition="${paymentMethodType.object.paymentProcessor.ID.equalsIgnoreCase("bank_transfer") == true }"&gt;bank-transfer&lt;/isif&gt;" name="${pdict.CurrentForms.billing.paymentMethods.selectedPaymentMethodID.htmlName}" value="${paymentMethodType.htmlValue}" &lt;isif condition="${paymentMethodType.value == pdict.CurrentForms.billing.paymentMethods.selectedPaymentMethodID.htmlValue}"&gt;checked="checked"&lt;/isif&gt; /&gt;</w:t>
            </w:r>
            <w:r w:rsidRPr="0030398C">
              <w:t xml:space="preserve"> &lt;/div&gt;</w:t>
            </w:r>
          </w:p>
        </w:tc>
      </w:tr>
    </w:tbl>
    <w:p w14:paraId="3EB166C0" w14:textId="77777777" w:rsidR="00EA00F4" w:rsidRDefault="00EA00F4" w:rsidP="003C3632">
      <w:pPr>
        <w:pStyle w:val="BodyText"/>
      </w:pPr>
    </w:p>
    <w:p w14:paraId="5770AE95" w14:textId="77777777" w:rsidR="00B05D98" w:rsidRDefault="00B05D98" w:rsidP="003C3632">
      <w:pPr>
        <w:pStyle w:val="BodyText"/>
        <w:numPr>
          <w:ilvl w:val="0"/>
          <w:numId w:val="31"/>
        </w:numPr>
      </w:pPr>
      <w:r w:rsidRPr="00914AC3">
        <w:t>Remove Credit card</w:t>
      </w:r>
      <w:r>
        <w:t xml:space="preserve"> and bml payment method section</w:t>
      </w:r>
      <w:ins w:id="161" w:author="WIN764BIT" w:date="2017-08-30T15:18:00Z">
        <w:r>
          <w:t xml:space="preserve"> as highlighted below</w:t>
        </w:r>
      </w:ins>
    </w:p>
    <w:tbl>
      <w:tblPr>
        <w:tblStyle w:val="TableGrid"/>
        <w:tblW w:w="0" w:type="auto"/>
        <w:tblLook w:val="04A0" w:firstRow="1" w:lastRow="0" w:firstColumn="1" w:lastColumn="0" w:noHBand="0" w:noVBand="1"/>
      </w:tblPr>
      <w:tblGrid>
        <w:gridCol w:w="10296"/>
      </w:tblGrid>
      <w:tr w:rsidR="00EA00F4" w14:paraId="567BB252" w14:textId="77777777" w:rsidTr="00F63243">
        <w:tc>
          <w:tcPr>
            <w:tcW w:w="10296" w:type="dxa"/>
          </w:tcPr>
          <w:p w14:paraId="2770BC78" w14:textId="77777777" w:rsidR="00B05D98" w:rsidRPr="00BA7D98" w:rsidRDefault="00EA00F4" w:rsidP="00B05D98">
            <w:pPr>
              <w:autoSpaceDE w:val="0"/>
              <w:autoSpaceDN w:val="0"/>
              <w:adjustRightInd w:val="0"/>
              <w:spacing w:after="0" w:line="240" w:lineRule="auto"/>
              <w:ind w:left="360"/>
              <w:rPr>
                <w:rFonts w:eastAsia="Times New Roman" w:cs="Consolas"/>
                <w:color w:val="008080"/>
                <w:sz w:val="20"/>
                <w:szCs w:val="20"/>
              </w:rPr>
            </w:pPr>
            <w:r>
              <w:t xml:space="preserve"> </w:t>
            </w:r>
            <w:r w:rsidR="00B05D98" w:rsidRPr="00BA7D98">
              <w:rPr>
                <w:rFonts w:eastAsia="Times New Roman" w:cs="Consolas"/>
                <w:color w:val="008080"/>
                <w:sz w:val="20"/>
                <w:szCs w:val="20"/>
                <w:highlight w:val="yellow"/>
              </w:rPr>
              <w:t>Remove code from line 4</w:t>
            </w:r>
            <w:ins w:id="162" w:author="WIN764BIT" w:date="2017-08-30T15:11:00Z">
              <w:r w:rsidR="00B05D98" w:rsidRPr="00BA7D98">
                <w:rPr>
                  <w:rFonts w:eastAsia="Times New Roman" w:cs="Consolas"/>
                  <w:color w:val="008080"/>
                  <w:sz w:val="20"/>
                  <w:szCs w:val="20"/>
                  <w:highlight w:val="yellow"/>
                </w:rPr>
                <w:t>4</w:t>
              </w:r>
            </w:ins>
            <w:del w:id="163" w:author="WIN764BIT" w:date="2017-08-30T15:11:00Z">
              <w:r w:rsidR="00B05D98" w:rsidRPr="00BA7D98" w:rsidDel="00EA23FD">
                <w:rPr>
                  <w:rFonts w:eastAsia="Times New Roman" w:cs="Consolas"/>
                  <w:color w:val="008080"/>
                  <w:sz w:val="20"/>
                  <w:szCs w:val="20"/>
                  <w:highlight w:val="yellow"/>
                </w:rPr>
                <w:delText>7</w:delText>
              </w:r>
            </w:del>
            <w:r w:rsidR="00B05D98" w:rsidRPr="00BA7D98">
              <w:rPr>
                <w:rFonts w:eastAsia="Times New Roman" w:cs="Consolas"/>
                <w:color w:val="008080"/>
                <w:sz w:val="20"/>
                <w:szCs w:val="20"/>
                <w:highlight w:val="yellow"/>
              </w:rPr>
              <w:t xml:space="preserve"> to </w:t>
            </w:r>
            <w:ins w:id="164" w:author="WIN764BIT" w:date="2017-08-30T15:11:00Z">
              <w:r w:rsidR="00B05D98" w:rsidRPr="00BA7D98">
                <w:rPr>
                  <w:rFonts w:eastAsia="Times New Roman" w:cs="Consolas"/>
                  <w:color w:val="008080"/>
                  <w:sz w:val="20"/>
                  <w:szCs w:val="20"/>
                  <w:highlight w:val="yellow"/>
                </w:rPr>
                <w:t>94</w:t>
              </w:r>
            </w:ins>
            <w:del w:id="165" w:author="WIN764BIT" w:date="2017-08-30T15:11:00Z">
              <w:r w:rsidR="00B05D98" w:rsidRPr="00BA7D98" w:rsidDel="00EA23FD">
                <w:rPr>
                  <w:rFonts w:eastAsia="Times New Roman" w:cs="Consolas"/>
                  <w:color w:val="008080"/>
                  <w:sz w:val="20"/>
                  <w:szCs w:val="20"/>
                  <w:highlight w:val="yellow"/>
                </w:rPr>
                <w:delText>87</w:delText>
              </w:r>
            </w:del>
          </w:p>
          <w:p w14:paraId="2AFB17FE" w14:textId="77777777" w:rsidR="00B05D98" w:rsidRPr="00BA7D98" w:rsidRDefault="00B05D98" w:rsidP="00B05D98">
            <w:pPr>
              <w:autoSpaceDE w:val="0"/>
              <w:autoSpaceDN w:val="0"/>
              <w:adjustRightInd w:val="0"/>
              <w:spacing w:after="0" w:line="240" w:lineRule="auto"/>
              <w:ind w:left="360"/>
              <w:rPr>
                <w:rFonts w:eastAsia="Times New Roman" w:cs="Consolas"/>
                <w:color w:val="008080"/>
                <w:sz w:val="20"/>
                <w:szCs w:val="20"/>
                <w:highlight w:val="red"/>
              </w:rPr>
            </w:pPr>
          </w:p>
          <w:p w14:paraId="7DD4414A" w14:textId="77777777" w:rsidR="00B05D98" w:rsidRPr="00BA7D98" w:rsidRDefault="00B05D98" w:rsidP="00B05D98">
            <w:pPr>
              <w:autoSpaceDE w:val="0"/>
              <w:autoSpaceDN w:val="0"/>
              <w:adjustRightInd w:val="0"/>
              <w:spacing w:after="0" w:line="240" w:lineRule="auto"/>
              <w:ind w:left="360"/>
              <w:rPr>
                <w:rFonts w:eastAsia="Times New Roman" w:cs="Consolas"/>
                <w:color w:val="008080"/>
                <w:sz w:val="20"/>
                <w:szCs w:val="20"/>
                <w:highlight w:val="red"/>
              </w:rPr>
            </w:pPr>
            <w:r w:rsidRPr="00BA7D98">
              <w:rPr>
                <w:rFonts w:eastAsia="Times New Roman" w:cs="Consolas"/>
                <w:color w:val="008080"/>
                <w:sz w:val="20"/>
                <w:szCs w:val="20"/>
                <w:highlight w:val="red"/>
              </w:rPr>
              <w:t>&lt;iscomment&gt;</w:t>
            </w:r>
          </w:p>
          <w:p w14:paraId="52D9A1CD" w14:textId="77777777" w:rsidR="00B05D98" w:rsidRPr="00BA7D98" w:rsidRDefault="00B05D98" w:rsidP="00B05D98">
            <w:pPr>
              <w:autoSpaceDE w:val="0"/>
              <w:autoSpaceDN w:val="0"/>
              <w:adjustRightInd w:val="0"/>
              <w:spacing w:after="0" w:line="240" w:lineRule="auto"/>
              <w:ind w:left="360"/>
              <w:rPr>
                <w:rFonts w:eastAsia="Times New Roman" w:cs="Consolas"/>
                <w:color w:val="008080"/>
                <w:sz w:val="20"/>
                <w:szCs w:val="20"/>
                <w:highlight w:val="red"/>
              </w:rPr>
            </w:pPr>
            <w:r w:rsidRPr="00BA7D98">
              <w:rPr>
                <w:rFonts w:eastAsia="Times New Roman" w:cs="Consolas"/>
                <w:color w:val="008080"/>
                <w:sz w:val="20"/>
                <w:szCs w:val="20"/>
                <w:highlight w:val="red"/>
              </w:rPr>
              <w:tab/>
              <w:t>Credit card block</w:t>
            </w:r>
          </w:p>
          <w:p w14:paraId="0221214C" w14:textId="77777777" w:rsidR="00B05D98" w:rsidRPr="00BA7D98" w:rsidRDefault="00B05D98" w:rsidP="00B05D98">
            <w:pPr>
              <w:autoSpaceDE w:val="0"/>
              <w:autoSpaceDN w:val="0"/>
              <w:adjustRightInd w:val="0"/>
              <w:spacing w:after="0" w:line="240" w:lineRule="auto"/>
              <w:ind w:left="360"/>
              <w:rPr>
                <w:rFonts w:eastAsia="Times New Roman" w:cs="Consolas"/>
                <w:color w:val="008080"/>
                <w:sz w:val="20"/>
                <w:szCs w:val="20"/>
                <w:highlight w:val="red"/>
              </w:rPr>
            </w:pPr>
            <w:r w:rsidRPr="00BA7D98">
              <w:rPr>
                <w:rFonts w:eastAsia="Times New Roman" w:cs="Consolas"/>
                <w:color w:val="008080"/>
                <w:sz w:val="20"/>
                <w:szCs w:val="20"/>
                <w:highlight w:val="red"/>
              </w:rPr>
              <w:tab/>
              <w:t>--------------------------------------------------------------</w:t>
            </w:r>
          </w:p>
          <w:p w14:paraId="4C0722B2" w14:textId="77777777" w:rsidR="00B05D98" w:rsidRPr="00BA7D98" w:rsidRDefault="00B05D98" w:rsidP="00B05D98">
            <w:pPr>
              <w:autoSpaceDE w:val="0"/>
              <w:autoSpaceDN w:val="0"/>
              <w:adjustRightInd w:val="0"/>
              <w:spacing w:after="0" w:line="240" w:lineRule="auto"/>
              <w:ind w:left="360"/>
              <w:rPr>
                <w:rFonts w:eastAsia="Times New Roman" w:cs="Consolas"/>
                <w:color w:val="008080"/>
                <w:sz w:val="20"/>
                <w:szCs w:val="20"/>
              </w:rPr>
            </w:pPr>
            <w:r w:rsidRPr="00BA7D98">
              <w:rPr>
                <w:rFonts w:eastAsia="Times New Roman" w:cs="Consolas"/>
                <w:color w:val="008080"/>
                <w:sz w:val="20"/>
                <w:szCs w:val="20"/>
                <w:highlight w:val="red"/>
              </w:rPr>
              <w:t>&lt;/iscomment&gt;</w:t>
            </w:r>
          </w:p>
          <w:p w14:paraId="48CAE873" w14:textId="77777777" w:rsidR="00B05D98" w:rsidRPr="00BA7D98" w:rsidRDefault="00B05D98" w:rsidP="00B05D98">
            <w:pPr>
              <w:autoSpaceDE w:val="0"/>
              <w:autoSpaceDN w:val="0"/>
              <w:adjustRightInd w:val="0"/>
              <w:spacing w:after="0" w:line="240" w:lineRule="auto"/>
              <w:ind w:left="360"/>
              <w:rPr>
                <w:rFonts w:eastAsia="Times New Roman" w:cs="Consolas"/>
                <w:color w:val="008080"/>
                <w:sz w:val="20"/>
                <w:szCs w:val="20"/>
              </w:rPr>
            </w:pPr>
          </w:p>
          <w:p w14:paraId="2B444FD5" w14:textId="77777777" w:rsidR="00B05D98" w:rsidRPr="00BA7D98" w:rsidRDefault="00B05D98" w:rsidP="00B05D98">
            <w:pPr>
              <w:autoSpaceDE w:val="0"/>
              <w:autoSpaceDN w:val="0"/>
              <w:adjustRightInd w:val="0"/>
              <w:spacing w:after="0" w:line="240" w:lineRule="auto"/>
              <w:ind w:left="360"/>
              <w:rPr>
                <w:rFonts w:eastAsia="Times New Roman" w:cs="Consolas"/>
                <w:color w:val="008080"/>
                <w:sz w:val="20"/>
                <w:szCs w:val="20"/>
                <w:highlight w:val="red"/>
              </w:rPr>
            </w:pPr>
            <w:r w:rsidRPr="00BA7D98">
              <w:rPr>
                <w:rFonts w:eastAsia="Times New Roman" w:cs="Consolas"/>
                <w:color w:val="008080"/>
                <w:sz w:val="20"/>
                <w:szCs w:val="20"/>
                <w:highlight w:val="red"/>
              </w:rPr>
              <w:t>&lt;div class="form-row required"&gt;</w:t>
            </w:r>
          </w:p>
          <w:p w14:paraId="76B75FDD" w14:textId="77777777" w:rsidR="00B05D98" w:rsidRPr="00BA7D98" w:rsidRDefault="00B05D98" w:rsidP="00B05D98">
            <w:pPr>
              <w:autoSpaceDE w:val="0"/>
              <w:autoSpaceDN w:val="0"/>
              <w:adjustRightInd w:val="0"/>
              <w:spacing w:after="0" w:line="240" w:lineRule="auto"/>
              <w:ind w:left="360"/>
              <w:rPr>
                <w:rFonts w:eastAsia="Times New Roman" w:cs="Consolas"/>
                <w:color w:val="008080"/>
                <w:sz w:val="20"/>
                <w:szCs w:val="20"/>
                <w:highlight w:val="red"/>
              </w:rPr>
            </w:pPr>
            <w:r w:rsidRPr="00BA7D98">
              <w:rPr>
                <w:rFonts w:eastAsia="Times New Roman" w:cs="Consolas"/>
                <w:color w:val="008080"/>
                <w:sz w:val="20"/>
                <w:szCs w:val="20"/>
                <w:highlight w:val="red"/>
              </w:rPr>
              <w:tab/>
              <w:t>&lt;label&gt;</w:t>
            </w:r>
          </w:p>
          <w:p w14:paraId="73E5980B" w14:textId="77777777" w:rsidR="00B05D98" w:rsidRPr="00BA7D98" w:rsidRDefault="00B05D98" w:rsidP="00B05D98">
            <w:pPr>
              <w:autoSpaceDE w:val="0"/>
              <w:autoSpaceDN w:val="0"/>
              <w:adjustRightInd w:val="0"/>
              <w:spacing w:after="0" w:line="240" w:lineRule="auto"/>
              <w:ind w:left="360"/>
              <w:rPr>
                <w:rFonts w:eastAsia="Times New Roman" w:cs="Consolas"/>
                <w:color w:val="008080"/>
                <w:sz w:val="20"/>
                <w:szCs w:val="20"/>
                <w:highlight w:val="red"/>
              </w:rPr>
            </w:pPr>
            <w:r w:rsidRPr="00BA7D98">
              <w:rPr>
                <w:rFonts w:eastAsia="Times New Roman" w:cs="Consolas"/>
                <w:color w:val="008080"/>
                <w:sz w:val="20"/>
                <w:szCs w:val="20"/>
                <w:highlight w:val="red"/>
              </w:rPr>
              <w:tab/>
              <w:t xml:space="preserve">     &lt;span class="required-indicator"&gt;${Resource.msg('billing.requiredindicator','checkout',null)}&lt;/span&gt;</w:t>
            </w:r>
          </w:p>
          <w:p w14:paraId="4A06DA74" w14:textId="77777777" w:rsidR="00B05D98" w:rsidRPr="00BA7D98" w:rsidRDefault="00B05D98" w:rsidP="00B05D98">
            <w:pPr>
              <w:autoSpaceDE w:val="0"/>
              <w:autoSpaceDN w:val="0"/>
              <w:adjustRightInd w:val="0"/>
              <w:spacing w:after="0" w:line="240" w:lineRule="auto"/>
              <w:ind w:left="360"/>
              <w:rPr>
                <w:rFonts w:eastAsia="Times New Roman" w:cs="Consolas"/>
                <w:color w:val="008080"/>
                <w:sz w:val="20"/>
                <w:szCs w:val="20"/>
                <w:highlight w:val="red"/>
              </w:rPr>
            </w:pPr>
            <w:r w:rsidRPr="00BA7D98">
              <w:rPr>
                <w:rFonts w:eastAsia="Times New Roman" w:cs="Consolas"/>
                <w:color w:val="008080"/>
                <w:sz w:val="20"/>
                <w:szCs w:val="20"/>
                <w:highlight w:val="red"/>
              </w:rPr>
              <w:tab/>
              <w:t xml:space="preserve">     &lt;span&gt;${Resource.msg('billing.creditcardlistexpdate', 'checkout', null)}&lt;/span&gt;</w:t>
            </w:r>
          </w:p>
          <w:p w14:paraId="0B51A6E1" w14:textId="03F762BF" w:rsidR="00EA00F4" w:rsidRDefault="00B05D98" w:rsidP="003C3632">
            <w:pPr>
              <w:pStyle w:val="BodyText"/>
            </w:pPr>
            <w:r w:rsidRPr="00BA7D98">
              <w:rPr>
                <w:highlight w:val="red"/>
              </w:rPr>
              <w:t>&lt;/label&gt;</w:t>
            </w:r>
          </w:p>
        </w:tc>
      </w:tr>
    </w:tbl>
    <w:p w14:paraId="6274D08C" w14:textId="77777777" w:rsidR="00EA00F4" w:rsidRDefault="00EA00F4" w:rsidP="003C3632">
      <w:pPr>
        <w:pStyle w:val="BodyText"/>
      </w:pPr>
    </w:p>
    <w:p w14:paraId="3671861E" w14:textId="77777777" w:rsidR="00EA00F4" w:rsidRDefault="00EA00F4" w:rsidP="003C3632">
      <w:pPr>
        <w:pStyle w:val="BodyText"/>
        <w:numPr>
          <w:ilvl w:val="0"/>
          <w:numId w:val="31"/>
        </w:numPr>
      </w:pPr>
      <w:r>
        <w:t>Add include for countries file</w:t>
      </w:r>
    </w:p>
    <w:tbl>
      <w:tblPr>
        <w:tblStyle w:val="TableGrid"/>
        <w:tblW w:w="0" w:type="auto"/>
        <w:tblLook w:val="04A0" w:firstRow="1" w:lastRow="0" w:firstColumn="1" w:lastColumn="0" w:noHBand="0" w:noVBand="1"/>
      </w:tblPr>
      <w:tblGrid>
        <w:gridCol w:w="10296"/>
      </w:tblGrid>
      <w:tr w:rsidR="00EA00F4" w:rsidRPr="00B05D98" w14:paraId="111C32FF" w14:textId="77777777" w:rsidTr="00F63243">
        <w:tc>
          <w:tcPr>
            <w:tcW w:w="10296" w:type="dxa"/>
          </w:tcPr>
          <w:p w14:paraId="3C32FF05" w14:textId="77777777" w:rsidR="00EA00F4" w:rsidRPr="00B05D98" w:rsidRDefault="00EA00F4" w:rsidP="003C3632">
            <w:pPr>
              <w:pStyle w:val="BodyText"/>
            </w:pPr>
            <w:r w:rsidRPr="00B05D98">
              <w:rPr>
                <w:highlight w:val="yellow"/>
              </w:rPr>
              <w:t>Line 88</w:t>
            </w:r>
            <w:r w:rsidRPr="00B05D98">
              <w:t xml:space="preserve"> </w:t>
            </w:r>
          </w:p>
          <w:p w14:paraId="0B6E3FA8" w14:textId="77777777" w:rsidR="00EA00F4" w:rsidRPr="00B05D98" w:rsidRDefault="00EA00F4" w:rsidP="003C3632">
            <w:pPr>
              <w:pStyle w:val="BodyText"/>
            </w:pPr>
            <w:r w:rsidRPr="00B05D98">
              <w:t>&lt;isscript&gt;</w:t>
            </w:r>
          </w:p>
          <w:p w14:paraId="1F8CC588" w14:textId="77777777" w:rsidR="00EA00F4" w:rsidRPr="00B05D98" w:rsidRDefault="00EA00F4" w:rsidP="003C3632">
            <w:pPr>
              <w:pStyle w:val="BodyText"/>
            </w:pPr>
            <w:r w:rsidRPr="00B05D98">
              <w:t xml:space="preserve">      var currentCountry = require('~/cartridge/scripts/util/Countries').getCurrent(pdict);</w:t>
            </w:r>
          </w:p>
          <w:p w14:paraId="7682C067" w14:textId="77777777" w:rsidR="00EA00F4" w:rsidRPr="00B05D98" w:rsidRDefault="00EA00F4" w:rsidP="003C3632">
            <w:pPr>
              <w:pStyle w:val="BodyText"/>
            </w:pPr>
            <w:r w:rsidRPr="00B05D98">
              <w:t>&lt;/isscript&gt;</w:t>
            </w:r>
            <w:r w:rsidRPr="00B05D98">
              <w:tab/>
            </w:r>
            <w:r w:rsidRPr="00B05D98">
              <w:tab/>
            </w:r>
          </w:p>
        </w:tc>
      </w:tr>
    </w:tbl>
    <w:p w14:paraId="01DD129E" w14:textId="77777777" w:rsidR="00EA00F4" w:rsidRDefault="00EA00F4" w:rsidP="003C3632">
      <w:pPr>
        <w:pStyle w:val="BodyText"/>
      </w:pPr>
    </w:p>
    <w:p w14:paraId="191FF0CC" w14:textId="77777777" w:rsidR="00EA00F4" w:rsidRDefault="00EA00F4" w:rsidP="003C3632">
      <w:pPr>
        <w:pStyle w:val="BodyText"/>
        <w:numPr>
          <w:ilvl w:val="0"/>
          <w:numId w:val="31"/>
        </w:numPr>
      </w:pPr>
      <w:r>
        <w:t>Remove code using following reference</w:t>
      </w:r>
    </w:p>
    <w:tbl>
      <w:tblPr>
        <w:tblStyle w:val="TableGrid"/>
        <w:tblW w:w="0" w:type="auto"/>
        <w:tblLook w:val="04A0" w:firstRow="1" w:lastRow="0" w:firstColumn="1" w:lastColumn="0" w:noHBand="0" w:noVBand="1"/>
      </w:tblPr>
      <w:tblGrid>
        <w:gridCol w:w="10296"/>
      </w:tblGrid>
      <w:tr w:rsidR="00EA00F4" w:rsidRPr="00D23D0A" w14:paraId="2412444D" w14:textId="77777777" w:rsidTr="00F63243">
        <w:tc>
          <w:tcPr>
            <w:tcW w:w="10296" w:type="dxa"/>
          </w:tcPr>
          <w:p w14:paraId="45261B1D" w14:textId="511935D1" w:rsidR="00EA00F4" w:rsidRPr="00D23D0A" w:rsidRDefault="00D23D0A" w:rsidP="003C3632">
            <w:pPr>
              <w:pStyle w:val="BodyText"/>
            </w:pPr>
            <w:r w:rsidRPr="00D23D0A">
              <w:rPr>
                <w:highlight w:val="yellow"/>
              </w:rPr>
              <w:lastRenderedPageBreak/>
              <w:t xml:space="preserve">Line </w:t>
            </w:r>
            <w:del w:id="166" w:author="WIN764BIT" w:date="2017-08-30T15:23:00Z">
              <w:r w:rsidRPr="00D23D0A" w:rsidDel="00504CC6">
                <w:rPr>
                  <w:highlight w:val="yellow"/>
                </w:rPr>
                <w:delText xml:space="preserve">92 </w:delText>
              </w:r>
            </w:del>
            <w:ins w:id="167" w:author="WIN764BIT" w:date="2017-08-30T15:23:00Z">
              <w:r w:rsidRPr="00D23D0A">
                <w:rPr>
                  <w:highlight w:val="yellow"/>
                </w:rPr>
                <w:t xml:space="preserve">46 </w:t>
              </w:r>
            </w:ins>
            <w:r w:rsidRPr="00D23D0A">
              <w:rPr>
                <w:highlight w:val="yellow"/>
              </w:rPr>
              <w:t xml:space="preserve">to Line </w:t>
            </w:r>
            <w:ins w:id="168" w:author="WIN764BIT" w:date="2017-08-30T15:23:00Z">
              <w:r w:rsidRPr="00D23D0A">
                <w:rPr>
                  <w:highlight w:val="yellow"/>
                </w:rPr>
                <w:t>90</w:t>
              </w:r>
            </w:ins>
          </w:p>
          <w:p w14:paraId="4F328664" w14:textId="77777777" w:rsidR="00D23D0A" w:rsidRPr="00D23D0A" w:rsidRDefault="00D23D0A" w:rsidP="003C3632">
            <w:pPr>
              <w:pStyle w:val="BodyText"/>
            </w:pPr>
          </w:p>
          <w:p w14:paraId="61EB0A5D" w14:textId="77777777" w:rsidR="00EA00F4" w:rsidRPr="00D23D0A" w:rsidRDefault="00EA00F4" w:rsidP="003C3632">
            <w:pPr>
              <w:pStyle w:val="BodyText"/>
              <w:rPr>
                <w:highlight w:val="red"/>
              </w:rPr>
            </w:pPr>
            <w:r w:rsidRPr="00D23D0A">
              <w:rPr>
                <w:highlight w:val="red"/>
              </w:rPr>
              <w:t>&lt;isdynamicform formobject="${pdict.CurrentForms.billing.paymentMethods.creditCard.expiration}" formdata="${currentCountry.dynamicForms.expirationInfo}"/&gt;</w:t>
            </w:r>
          </w:p>
          <w:p w14:paraId="10F98208" w14:textId="77777777" w:rsidR="00EA00F4" w:rsidRPr="00D23D0A" w:rsidRDefault="00EA00F4" w:rsidP="003C3632">
            <w:pPr>
              <w:pStyle w:val="BodyText"/>
              <w:rPr>
                <w:highlight w:val="red"/>
              </w:rPr>
            </w:pPr>
            <w:r w:rsidRPr="00D23D0A">
              <w:rPr>
                <w:highlight w:val="red"/>
              </w:rPr>
              <w:t>&lt;/div&gt;</w:t>
            </w:r>
          </w:p>
          <w:p w14:paraId="4EFE2421" w14:textId="77777777" w:rsidR="00EA00F4" w:rsidRPr="00D23D0A" w:rsidRDefault="00EA00F4" w:rsidP="003C3632">
            <w:pPr>
              <w:pStyle w:val="BodyText"/>
              <w:rPr>
                <w:highlight w:val="red"/>
              </w:rPr>
            </w:pPr>
            <w:r w:rsidRPr="00D23D0A">
              <w:rPr>
                <w:highlight w:val="red"/>
              </w:rPr>
              <w:t>&lt;isscript&gt;</w:t>
            </w:r>
          </w:p>
          <w:p w14:paraId="06BCDAD0" w14:textId="77777777" w:rsidR="00EA00F4" w:rsidRPr="00D23D0A" w:rsidRDefault="00EA00F4" w:rsidP="003C3632">
            <w:pPr>
              <w:pStyle w:val="BodyText"/>
            </w:pPr>
            <w:r w:rsidRPr="00D23D0A">
              <w:rPr>
                <w:highlight w:val="red"/>
              </w:rPr>
              <w:t>var help = {</w:t>
            </w:r>
          </w:p>
          <w:p w14:paraId="1623025B" w14:textId="77777777" w:rsidR="00EA00F4" w:rsidRPr="00D23D0A" w:rsidRDefault="00EA00F4" w:rsidP="003C3632">
            <w:pPr>
              <w:pStyle w:val="BodyText"/>
            </w:pPr>
          </w:p>
          <w:p w14:paraId="581E17A7" w14:textId="77777777" w:rsidR="00EA00F4" w:rsidRPr="00D23D0A" w:rsidRDefault="00EA00F4" w:rsidP="003C3632">
            <w:pPr>
              <w:pStyle w:val="BodyText"/>
              <w:rPr>
                <w:highlight w:val="red"/>
              </w:rPr>
            </w:pPr>
            <w:r w:rsidRPr="00D23D0A">
              <w:rPr>
                <w:highlight w:val="red"/>
              </w:rPr>
              <w:t>&lt;div class="form-row form-caption"&gt;</w:t>
            </w:r>
          </w:p>
          <w:p w14:paraId="157E3D29" w14:textId="77777777" w:rsidR="00EA00F4" w:rsidRPr="00D23D0A" w:rsidRDefault="00EA00F4" w:rsidP="003C3632">
            <w:pPr>
              <w:pStyle w:val="BodyText"/>
              <w:rPr>
                <w:highlight w:val="red"/>
              </w:rPr>
            </w:pPr>
            <w:r w:rsidRPr="00D23D0A">
              <w:rPr>
                <w:highlight w:val="red"/>
              </w:rPr>
              <w:t>&lt;isinputfield formfield="${pdict.CurrentForms.billing.paymentMethods.bml.termsandconditions}" type="checkbox"/&gt;</w:t>
            </w:r>
          </w:p>
          <w:p w14:paraId="26FCF90E" w14:textId="77777777" w:rsidR="00EA00F4" w:rsidRPr="00D23D0A" w:rsidRDefault="00EA00F4" w:rsidP="003C3632">
            <w:pPr>
              <w:pStyle w:val="BodyText"/>
              <w:rPr>
                <w:highlight w:val="red"/>
              </w:rPr>
            </w:pPr>
            <w:r w:rsidRPr="00D23D0A">
              <w:rPr>
                <w:highlight w:val="red"/>
              </w:rPr>
              <w:t xml:space="preserve">  &lt;/div&gt;</w:t>
            </w:r>
          </w:p>
          <w:p w14:paraId="51EB598A" w14:textId="77777777" w:rsidR="00EA00F4" w:rsidRPr="00D23D0A" w:rsidRDefault="00EA00F4" w:rsidP="003C3632">
            <w:pPr>
              <w:pStyle w:val="BodyText"/>
            </w:pPr>
            <w:r w:rsidRPr="00D23D0A">
              <w:rPr>
                <w:highlight w:val="red"/>
              </w:rPr>
              <w:t>&lt;/div&gt;</w:t>
            </w:r>
          </w:p>
          <w:p w14:paraId="4CD6D999" w14:textId="77777777" w:rsidR="00EA00F4" w:rsidRPr="00D23D0A" w:rsidRDefault="00EA00F4" w:rsidP="003C3632">
            <w:pPr>
              <w:pStyle w:val="BodyText"/>
            </w:pPr>
          </w:p>
          <w:p w14:paraId="6966B3F2" w14:textId="77777777" w:rsidR="00EA00F4" w:rsidRPr="00D23D0A" w:rsidRDefault="00EA00F4" w:rsidP="003C3632">
            <w:pPr>
              <w:pStyle w:val="BodyText"/>
            </w:pPr>
          </w:p>
        </w:tc>
      </w:tr>
    </w:tbl>
    <w:p w14:paraId="6BD2FB56" w14:textId="77777777" w:rsidR="00EA00F4" w:rsidRDefault="00EA00F4" w:rsidP="003C3632">
      <w:pPr>
        <w:pStyle w:val="BodyText"/>
      </w:pPr>
    </w:p>
    <w:p w14:paraId="18010962" w14:textId="77777777" w:rsidR="00EA00F4" w:rsidRDefault="00EA00F4" w:rsidP="003C3632">
      <w:pPr>
        <w:pStyle w:val="BodyText"/>
        <w:numPr>
          <w:ilvl w:val="0"/>
          <w:numId w:val="31"/>
        </w:numPr>
      </w:pPr>
      <w:r>
        <w:t>Add below code for paypal changes</w:t>
      </w:r>
    </w:p>
    <w:tbl>
      <w:tblPr>
        <w:tblStyle w:val="TableGrid"/>
        <w:tblW w:w="0" w:type="auto"/>
        <w:tblLook w:val="04A0" w:firstRow="1" w:lastRow="0" w:firstColumn="1" w:lastColumn="0" w:noHBand="0" w:noVBand="1"/>
      </w:tblPr>
      <w:tblGrid>
        <w:gridCol w:w="10296"/>
      </w:tblGrid>
      <w:tr w:rsidR="00EA00F4" w:rsidRPr="00D23D0A" w14:paraId="16BCB676" w14:textId="77777777" w:rsidTr="00F63243">
        <w:tc>
          <w:tcPr>
            <w:tcW w:w="10296" w:type="dxa"/>
          </w:tcPr>
          <w:p w14:paraId="576B735A" w14:textId="77777777" w:rsidR="00D23D0A" w:rsidRPr="00D23D0A" w:rsidRDefault="00EA00F4" w:rsidP="00D23D0A">
            <w:pPr>
              <w:autoSpaceDE w:val="0"/>
              <w:autoSpaceDN w:val="0"/>
              <w:adjustRightInd w:val="0"/>
              <w:spacing w:after="0" w:line="240" w:lineRule="auto"/>
              <w:rPr>
                <w:rFonts w:eastAsia="Times New Roman" w:cstheme="minorHAnsi"/>
                <w:sz w:val="20"/>
                <w:szCs w:val="20"/>
              </w:rPr>
            </w:pPr>
            <w:r w:rsidRPr="00D23D0A">
              <w:rPr>
                <w:rFonts w:cstheme="minorHAnsi"/>
                <w:sz w:val="20"/>
                <w:szCs w:val="20"/>
              </w:rPr>
              <w:t xml:space="preserve"> </w:t>
            </w:r>
            <w:r w:rsidR="00D23D0A" w:rsidRPr="00D23D0A">
              <w:rPr>
                <w:rFonts w:eastAsia="Times New Roman" w:cstheme="minorHAnsi"/>
                <w:color w:val="008080"/>
                <w:sz w:val="20"/>
                <w:szCs w:val="20"/>
              </w:rPr>
              <w:t>&lt;</w:t>
            </w:r>
            <w:r w:rsidR="00D23D0A" w:rsidRPr="00D23D0A">
              <w:rPr>
                <w:rFonts w:eastAsia="Times New Roman" w:cstheme="minorHAnsi"/>
                <w:color w:val="3F7F7F"/>
                <w:sz w:val="20"/>
                <w:szCs w:val="20"/>
              </w:rPr>
              <w:t>isinclude</w:t>
            </w:r>
            <w:r w:rsidR="00D23D0A" w:rsidRPr="00D23D0A">
              <w:rPr>
                <w:rFonts w:eastAsia="Times New Roman" w:cstheme="minorHAnsi"/>
                <w:sz w:val="20"/>
                <w:szCs w:val="20"/>
              </w:rPr>
              <w:t xml:space="preserve"> </w:t>
            </w:r>
            <w:r w:rsidR="00D23D0A" w:rsidRPr="00D23D0A">
              <w:rPr>
                <w:rFonts w:eastAsia="Times New Roman" w:cstheme="minorHAnsi"/>
                <w:color w:val="7F007F"/>
                <w:sz w:val="20"/>
                <w:szCs w:val="20"/>
              </w:rPr>
              <w:t>template</w:t>
            </w:r>
            <w:r w:rsidR="00D23D0A" w:rsidRPr="00D23D0A">
              <w:rPr>
                <w:rFonts w:eastAsia="Times New Roman" w:cstheme="minorHAnsi"/>
                <w:color w:val="000000"/>
                <w:sz w:val="20"/>
                <w:szCs w:val="20"/>
              </w:rPr>
              <w:t>=</w:t>
            </w:r>
            <w:r w:rsidR="00D23D0A" w:rsidRPr="00D23D0A">
              <w:rPr>
                <w:rFonts w:eastAsia="Times New Roman" w:cstheme="minorHAnsi"/>
                <w:i/>
                <w:iCs/>
                <w:color w:val="2A00FF"/>
                <w:sz w:val="20"/>
                <w:szCs w:val="20"/>
              </w:rPr>
              <w:t>"common/paymentmethods"</w:t>
            </w:r>
            <w:r w:rsidR="00D23D0A" w:rsidRPr="00D23D0A">
              <w:rPr>
                <w:rFonts w:eastAsia="Times New Roman" w:cstheme="minorHAnsi"/>
                <w:color w:val="008080"/>
                <w:sz w:val="20"/>
                <w:szCs w:val="20"/>
              </w:rPr>
              <w:t>/&gt;</w:t>
            </w:r>
          </w:p>
          <w:p w14:paraId="50351F7B" w14:textId="77777777"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iscomment</w:t>
            </w:r>
            <w:r w:rsidRPr="00D23D0A">
              <w:rPr>
                <w:rFonts w:eastAsia="Times New Roman" w:cstheme="minorHAnsi"/>
                <w:color w:val="008080"/>
                <w:sz w:val="20"/>
                <w:szCs w:val="20"/>
              </w:rPr>
              <w:t>&gt;</w:t>
            </w:r>
          </w:p>
          <w:p w14:paraId="21059F15" w14:textId="77777777"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t>Custom processor</w:t>
            </w:r>
          </w:p>
          <w:p w14:paraId="6FB4A398" w14:textId="77777777"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t>--------------------------------------------------------------</w:t>
            </w:r>
          </w:p>
          <w:p w14:paraId="7FF4FC8B" w14:textId="77777777"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iscomment</w:t>
            </w:r>
            <w:r w:rsidRPr="00D23D0A">
              <w:rPr>
                <w:rFonts w:eastAsia="Times New Roman" w:cstheme="minorHAnsi"/>
                <w:color w:val="008080"/>
                <w:sz w:val="20"/>
                <w:szCs w:val="20"/>
              </w:rPr>
              <w:t>&gt;</w:t>
            </w:r>
          </w:p>
          <w:p w14:paraId="74896A49" w14:textId="77777777" w:rsidR="00D23D0A" w:rsidRPr="00D23D0A" w:rsidRDefault="00D23D0A" w:rsidP="00D23D0A">
            <w:pPr>
              <w:autoSpaceDE w:val="0"/>
              <w:autoSpaceDN w:val="0"/>
              <w:adjustRightInd w:val="0"/>
              <w:spacing w:after="0" w:line="240" w:lineRule="auto"/>
              <w:rPr>
                <w:rFonts w:eastAsia="Times New Roman" w:cstheme="minorHAnsi"/>
                <w:sz w:val="20"/>
                <w:szCs w:val="20"/>
              </w:rPr>
            </w:pPr>
          </w:p>
          <w:p w14:paraId="56BF7438" w14:textId="77777777"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div</w:t>
            </w:r>
            <w:r w:rsidRPr="00D23D0A">
              <w:rPr>
                <w:rFonts w:eastAsia="Times New Roman" w:cstheme="minorHAnsi"/>
                <w:sz w:val="20"/>
                <w:szCs w:val="20"/>
              </w:rPr>
              <w:t xml:space="preserve"> </w:t>
            </w:r>
            <w:r w:rsidRPr="00D23D0A">
              <w:rPr>
                <w:rFonts w:eastAsia="Times New Roman" w:cstheme="minorHAnsi"/>
                <w:color w:val="7F007F"/>
                <w:sz w:val="20"/>
                <w:szCs w:val="20"/>
              </w:rPr>
              <w:t>class</w:t>
            </w:r>
            <w:r w:rsidRPr="00D23D0A">
              <w:rPr>
                <w:rFonts w:eastAsia="Times New Roman" w:cstheme="minorHAnsi"/>
                <w:color w:val="000000"/>
                <w:sz w:val="20"/>
                <w:szCs w:val="20"/>
              </w:rPr>
              <w:t>=</w:t>
            </w:r>
            <w:r w:rsidRPr="00D23D0A">
              <w:rPr>
                <w:rFonts w:eastAsia="Times New Roman" w:cstheme="minorHAnsi"/>
                <w:i/>
                <w:iCs/>
                <w:color w:val="2A00FF"/>
                <w:sz w:val="20"/>
                <w:szCs w:val="20"/>
              </w:rPr>
              <w:t>"payment-method &lt;isif condition="</w:t>
            </w:r>
            <w:r w:rsidRPr="00D23D0A">
              <w:rPr>
                <w:rFonts w:eastAsia="Times New Roman" w:cstheme="minorHAnsi"/>
                <w:color w:val="000000"/>
                <w:sz w:val="20"/>
                <w:szCs w:val="20"/>
              </w:rPr>
              <w:t>$</w:t>
            </w:r>
            <w:r w:rsidRPr="00D23D0A">
              <w:rPr>
                <w:rFonts w:eastAsia="Times New Roman" w:cstheme="minorHAnsi"/>
                <w:sz w:val="20"/>
                <w:szCs w:val="20"/>
              </w:rPr>
              <w:t>{!</w:t>
            </w:r>
            <w:r w:rsidRPr="00D23D0A">
              <w:rPr>
                <w:rFonts w:eastAsia="Times New Roman" w:cstheme="minorHAnsi"/>
                <w:color w:val="7F007F"/>
                <w:sz w:val="20"/>
                <w:szCs w:val="20"/>
              </w:rPr>
              <w:t>empty</w:t>
            </w:r>
            <w:r w:rsidRPr="00D23D0A">
              <w:rPr>
                <w:rFonts w:eastAsia="Times New Roman" w:cstheme="minorHAnsi"/>
                <w:color w:val="000000"/>
                <w:sz w:val="20"/>
                <w:szCs w:val="20"/>
              </w:rPr>
              <w:t>(</w:t>
            </w:r>
            <w:r w:rsidRPr="00D23D0A">
              <w:rPr>
                <w:rFonts w:eastAsia="Times New Roman" w:cstheme="minorHAnsi"/>
                <w:color w:val="7F007F"/>
                <w:sz w:val="20"/>
                <w:szCs w:val="20"/>
              </w:rPr>
              <w:t>pdict.selectedPaymentID</w:t>
            </w:r>
            <w:r w:rsidRPr="00D23D0A">
              <w:rPr>
                <w:rFonts w:eastAsia="Times New Roman" w:cstheme="minorHAnsi"/>
                <w:color w:val="000000"/>
                <w:sz w:val="20"/>
                <w:szCs w:val="20"/>
              </w:rPr>
              <w:t>)</w:t>
            </w:r>
            <w:r w:rsidRPr="00D23D0A">
              <w:rPr>
                <w:rFonts w:eastAsia="Times New Roman" w:cstheme="minorHAnsi"/>
                <w:sz w:val="20"/>
                <w:szCs w:val="20"/>
              </w:rPr>
              <w:t xml:space="preserve"> &amp;&amp; </w:t>
            </w:r>
            <w:r w:rsidRPr="00D23D0A">
              <w:rPr>
                <w:rFonts w:eastAsia="Times New Roman" w:cstheme="minorHAnsi"/>
                <w:color w:val="7F007F"/>
                <w:sz w:val="20"/>
                <w:szCs w:val="20"/>
              </w:rPr>
              <w:t>pdict.selectedPaymentID</w:t>
            </w:r>
            <w:r w:rsidRPr="00D23D0A">
              <w:rPr>
                <w:rFonts w:eastAsia="Times New Roman" w:cstheme="minorHAnsi"/>
                <w:color w:val="000000"/>
                <w:sz w:val="20"/>
                <w:szCs w:val="20"/>
              </w:rPr>
              <w:t>=</w:t>
            </w:r>
            <w:r w:rsidRPr="00D23D0A">
              <w:rPr>
                <w:rFonts w:eastAsia="Times New Roman" w:cstheme="minorHAnsi"/>
                <w:i/>
                <w:iCs/>
                <w:color w:val="2A00FF"/>
                <w:sz w:val="20"/>
                <w:szCs w:val="20"/>
              </w:rPr>
              <w:t>=CybersourceConstants.METHOD_PAYPAL}</w:t>
            </w:r>
            <w:r w:rsidRPr="00D23D0A">
              <w:rPr>
                <w:rFonts w:eastAsia="Times New Roman" w:cstheme="minorHAnsi"/>
                <w:color w:val="000000"/>
                <w:sz w:val="20"/>
                <w:szCs w:val="20"/>
              </w:rPr>
              <w:t>"</w:t>
            </w:r>
            <w:r w:rsidRPr="00D23D0A">
              <w:rPr>
                <w:rFonts w:eastAsia="Times New Roman" w:cstheme="minorHAnsi"/>
                <w:color w:val="008080"/>
                <w:sz w:val="20"/>
                <w:szCs w:val="20"/>
              </w:rPr>
              <w:t>&gt;</w:t>
            </w:r>
            <w:r w:rsidRPr="00D23D0A">
              <w:rPr>
                <w:rFonts w:eastAsia="Times New Roman" w:cstheme="minorHAnsi"/>
                <w:color w:val="000000"/>
                <w:sz w:val="20"/>
                <w:szCs w:val="20"/>
              </w:rPr>
              <w:t>payment-method-expanded</w:t>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color w:val="008080"/>
                <w:sz w:val="20"/>
                <w:szCs w:val="20"/>
              </w:rPr>
              <w:t>&gt;</w:t>
            </w:r>
            <w:r w:rsidRPr="00D23D0A">
              <w:rPr>
                <w:rFonts w:eastAsia="Times New Roman" w:cstheme="minorHAnsi"/>
                <w:color w:val="000000"/>
                <w:sz w:val="20"/>
                <w:szCs w:val="20"/>
              </w:rPr>
              <w:t>" data-method="PAYPAL"&gt;</w:t>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p>
          <w:p w14:paraId="09DA725F" w14:textId="77777777"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3F5FBF"/>
                <w:sz w:val="20"/>
                <w:szCs w:val="20"/>
              </w:rPr>
              <w:t>&lt;!-- Your custom payment method implementation goes here. --&gt;</w:t>
            </w:r>
          </w:p>
          <w:p w14:paraId="1C625AD0" w14:textId="77777777"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sz w:val="20"/>
                <w:szCs w:val="20"/>
              </w:rPr>
              <w:t xml:space="preserve"> </w:t>
            </w:r>
            <w:r w:rsidRPr="00D23D0A">
              <w:rPr>
                <w:rFonts w:eastAsia="Times New Roman" w:cstheme="minorHAnsi"/>
                <w:color w:val="7F007F"/>
                <w:sz w:val="20"/>
                <w:szCs w:val="20"/>
              </w:rPr>
              <w:t>condition</w:t>
            </w:r>
            <w:r w:rsidRPr="00D23D0A">
              <w:rPr>
                <w:rFonts w:eastAsia="Times New Roman" w:cstheme="minorHAnsi"/>
                <w:color w:val="000000"/>
                <w:sz w:val="20"/>
                <w:szCs w:val="20"/>
              </w:rPr>
              <w:t>=</w:t>
            </w:r>
            <w:r w:rsidRPr="00D23D0A">
              <w:rPr>
                <w:rFonts w:eastAsia="Times New Roman" w:cstheme="minorHAnsi"/>
                <w:i/>
                <w:iCs/>
                <w:color w:val="2A00FF"/>
                <w:sz w:val="20"/>
                <w:szCs w:val="20"/>
              </w:rPr>
              <w:t>"${dw.system.Site.getCurrent().getCustomPreferenceValue('payPalBillingAgreements') &amp;&amp; !empty(pdict.CurrentCustomer.profile) &amp;&amp; !empty(pdict.CurrentCustomer.profile.custom.billingAgreementID)}"</w:t>
            </w:r>
            <w:r w:rsidRPr="00D23D0A">
              <w:rPr>
                <w:rFonts w:eastAsia="Times New Roman" w:cstheme="minorHAnsi"/>
                <w:color w:val="008080"/>
                <w:sz w:val="20"/>
                <w:szCs w:val="20"/>
              </w:rPr>
              <w:t>&gt;</w:t>
            </w:r>
          </w:p>
          <w:p w14:paraId="0442AF2A" w14:textId="77777777"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input</w:t>
            </w:r>
            <w:r w:rsidRPr="00D23D0A">
              <w:rPr>
                <w:rFonts w:eastAsia="Times New Roman" w:cstheme="minorHAnsi"/>
                <w:sz w:val="20"/>
                <w:szCs w:val="20"/>
              </w:rPr>
              <w:t xml:space="preserve"> </w:t>
            </w:r>
            <w:r w:rsidRPr="00D23D0A">
              <w:rPr>
                <w:rFonts w:eastAsia="Times New Roman" w:cstheme="minorHAnsi"/>
                <w:color w:val="7F007F"/>
                <w:sz w:val="20"/>
                <w:szCs w:val="20"/>
              </w:rPr>
              <w:t>type</w:t>
            </w:r>
            <w:r w:rsidRPr="00D23D0A">
              <w:rPr>
                <w:rFonts w:eastAsia="Times New Roman" w:cstheme="minorHAnsi"/>
                <w:color w:val="000000"/>
                <w:sz w:val="20"/>
                <w:szCs w:val="20"/>
              </w:rPr>
              <w:t>=</w:t>
            </w:r>
            <w:r w:rsidRPr="00D23D0A">
              <w:rPr>
                <w:rFonts w:eastAsia="Times New Roman" w:cstheme="minorHAnsi"/>
                <w:i/>
                <w:iCs/>
                <w:color w:val="2A00FF"/>
                <w:sz w:val="20"/>
                <w:szCs w:val="20"/>
              </w:rPr>
              <w:t>"image"</w:t>
            </w:r>
            <w:r w:rsidRPr="00D23D0A">
              <w:rPr>
                <w:rFonts w:eastAsia="Times New Roman" w:cstheme="minorHAnsi"/>
                <w:sz w:val="20"/>
                <w:szCs w:val="20"/>
              </w:rPr>
              <w:t xml:space="preserve"> </w:t>
            </w:r>
            <w:r w:rsidRPr="00D23D0A">
              <w:rPr>
                <w:rFonts w:eastAsia="Times New Roman" w:cstheme="minorHAnsi"/>
                <w:color w:val="7F007F"/>
                <w:sz w:val="20"/>
                <w:szCs w:val="20"/>
              </w:rPr>
              <w:t>src</w:t>
            </w:r>
            <w:r w:rsidRPr="00D23D0A">
              <w:rPr>
                <w:rFonts w:eastAsia="Times New Roman" w:cstheme="minorHAnsi"/>
                <w:color w:val="000000"/>
                <w:sz w:val="20"/>
                <w:szCs w:val="20"/>
              </w:rPr>
              <w:t>=</w:t>
            </w:r>
            <w:r w:rsidRPr="00D23D0A">
              <w:rPr>
                <w:rFonts w:eastAsia="Times New Roman" w:cstheme="minorHAnsi"/>
                <w:i/>
                <w:iCs/>
                <w:color w:val="2A00FF"/>
                <w:sz w:val="20"/>
                <w:szCs w:val="20"/>
              </w:rPr>
              <w:t>"https://www.paypal.com/en_US/i/btn/btn_xpressCheckout.gif"</w:t>
            </w:r>
            <w:r w:rsidRPr="00D23D0A">
              <w:rPr>
                <w:rFonts w:eastAsia="Times New Roman" w:cstheme="minorHAnsi"/>
                <w:sz w:val="20"/>
                <w:szCs w:val="20"/>
              </w:rPr>
              <w:t xml:space="preserve"> </w:t>
            </w:r>
            <w:r w:rsidRPr="00D23D0A">
              <w:rPr>
                <w:rFonts w:eastAsia="Times New Roman" w:cstheme="minorHAnsi"/>
                <w:color w:val="7F007F"/>
                <w:sz w:val="20"/>
                <w:szCs w:val="20"/>
              </w:rPr>
              <w:t>alt</w:t>
            </w:r>
            <w:r w:rsidRPr="00D23D0A">
              <w:rPr>
                <w:rFonts w:eastAsia="Times New Roman" w:cstheme="minorHAnsi"/>
                <w:color w:val="000000"/>
                <w:sz w:val="20"/>
                <w:szCs w:val="20"/>
              </w:rPr>
              <w:t>=</w:t>
            </w:r>
            <w:r w:rsidRPr="00D23D0A">
              <w:rPr>
                <w:rFonts w:eastAsia="Times New Roman" w:cstheme="minorHAnsi"/>
                <w:i/>
                <w:iCs/>
                <w:color w:val="2A00FF"/>
                <w:sz w:val="20"/>
                <w:szCs w:val="20"/>
              </w:rPr>
              <w:t>"PayPal Express"</w:t>
            </w:r>
            <w:r w:rsidRPr="00D23D0A">
              <w:rPr>
                <w:rFonts w:eastAsia="Times New Roman" w:cstheme="minorHAnsi"/>
                <w:sz w:val="20"/>
                <w:szCs w:val="20"/>
              </w:rPr>
              <w:t xml:space="preserve"> </w:t>
            </w:r>
            <w:r w:rsidRPr="00D23D0A">
              <w:rPr>
                <w:rFonts w:eastAsia="Times New Roman" w:cstheme="minorHAnsi"/>
                <w:color w:val="7F007F"/>
                <w:sz w:val="20"/>
                <w:szCs w:val="20"/>
              </w:rPr>
              <w:t>class</w:t>
            </w:r>
            <w:r w:rsidRPr="00D23D0A">
              <w:rPr>
                <w:rFonts w:eastAsia="Times New Roman" w:cstheme="minorHAnsi"/>
                <w:color w:val="000000"/>
                <w:sz w:val="20"/>
                <w:szCs w:val="20"/>
              </w:rPr>
              <w:t>=</w:t>
            </w:r>
            <w:r w:rsidRPr="00D23D0A">
              <w:rPr>
                <w:rFonts w:eastAsia="Times New Roman" w:cstheme="minorHAnsi"/>
                <w:i/>
                <w:iCs/>
                <w:color w:val="2A00FF"/>
                <w:sz w:val="20"/>
                <w:szCs w:val="20"/>
              </w:rPr>
              <w:t>"billingAgreementExpressCheckout"</w:t>
            </w:r>
            <w:r w:rsidRPr="00D23D0A">
              <w:rPr>
                <w:rFonts w:eastAsia="Times New Roman" w:cstheme="minorHAnsi"/>
                <w:color w:val="008080"/>
                <w:sz w:val="20"/>
                <w:szCs w:val="20"/>
              </w:rPr>
              <w:t>/&gt;</w:t>
            </w:r>
          </w:p>
          <w:p w14:paraId="0D468A52" w14:textId="77777777"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iselse</w:t>
            </w:r>
            <w:r w:rsidRPr="00D23D0A">
              <w:rPr>
                <w:rFonts w:eastAsia="Times New Roman" w:cstheme="minorHAnsi"/>
                <w:color w:val="008080"/>
                <w:sz w:val="20"/>
                <w:szCs w:val="20"/>
              </w:rPr>
              <w:t>&gt;</w:t>
            </w:r>
            <w:r w:rsidRPr="00D23D0A">
              <w:rPr>
                <w:rFonts w:eastAsia="Times New Roman" w:cstheme="minorHAnsi"/>
                <w:color w:val="000000"/>
                <w:sz w:val="20"/>
                <w:szCs w:val="20"/>
              </w:rPr>
              <w:tab/>
            </w:r>
          </w:p>
          <w:p w14:paraId="663517C5" w14:textId="60726070"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div</w:t>
            </w:r>
            <w:r w:rsidRPr="00D23D0A">
              <w:rPr>
                <w:rFonts w:eastAsia="Times New Roman" w:cstheme="minorHAnsi"/>
                <w:sz w:val="20"/>
                <w:szCs w:val="20"/>
              </w:rPr>
              <w:t xml:space="preserve"> </w:t>
            </w:r>
            <w:r w:rsidRPr="00D23D0A">
              <w:rPr>
                <w:rFonts w:eastAsia="Times New Roman" w:cstheme="minorHAnsi"/>
                <w:color w:val="7F007F"/>
                <w:sz w:val="20"/>
                <w:szCs w:val="20"/>
              </w:rPr>
              <w:t>id</w:t>
            </w:r>
            <w:r w:rsidRPr="00D23D0A">
              <w:rPr>
                <w:rFonts w:eastAsia="Times New Roman" w:cstheme="minorHAnsi"/>
                <w:color w:val="000000"/>
                <w:sz w:val="20"/>
                <w:szCs w:val="20"/>
              </w:rPr>
              <w:t>=</w:t>
            </w:r>
            <w:r w:rsidR="00662BBE">
              <w:rPr>
                <w:rFonts w:eastAsia="Times New Roman" w:cstheme="minorHAnsi"/>
                <w:i/>
                <w:iCs/>
                <w:color w:val="2A00FF"/>
                <w:sz w:val="20"/>
                <w:szCs w:val="20"/>
              </w:rPr>
              <w:t>"payp</w:t>
            </w:r>
            <w:r w:rsidRPr="00D23D0A">
              <w:rPr>
                <w:rFonts w:eastAsia="Times New Roman" w:cstheme="minorHAnsi"/>
                <w:i/>
                <w:iCs/>
                <w:color w:val="2A00FF"/>
                <w:sz w:val="20"/>
                <w:szCs w:val="20"/>
              </w:rPr>
              <w:t>al-button-container"</w:t>
            </w:r>
            <w:r w:rsidRPr="00D23D0A">
              <w:rPr>
                <w:rFonts w:eastAsia="Times New Roman" w:cstheme="minorHAnsi"/>
                <w:color w:val="008080"/>
                <w:sz w:val="20"/>
                <w:szCs w:val="20"/>
              </w:rPr>
              <w:t>&gt;&lt;/</w:t>
            </w:r>
            <w:r w:rsidRPr="00D23D0A">
              <w:rPr>
                <w:rFonts w:eastAsia="Times New Roman" w:cstheme="minorHAnsi"/>
                <w:color w:val="3F7F7F"/>
                <w:sz w:val="20"/>
                <w:szCs w:val="20"/>
              </w:rPr>
              <w:t>div</w:t>
            </w:r>
            <w:r w:rsidRPr="00D23D0A">
              <w:rPr>
                <w:rFonts w:eastAsia="Times New Roman" w:cstheme="minorHAnsi"/>
                <w:color w:val="008080"/>
                <w:sz w:val="20"/>
                <w:szCs w:val="20"/>
              </w:rPr>
              <w:t>&gt;</w:t>
            </w:r>
          </w:p>
          <w:p w14:paraId="1DDDD24F" w14:textId="77777777"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color w:val="008080"/>
                <w:sz w:val="20"/>
                <w:szCs w:val="20"/>
              </w:rPr>
              <w:t>&gt;</w:t>
            </w:r>
          </w:p>
          <w:p w14:paraId="61D9F032" w14:textId="77777777"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p>
          <w:p w14:paraId="00E0A3A8" w14:textId="77777777"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p>
          <w:p w14:paraId="44F31050" w14:textId="77777777"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sz w:val="20"/>
                <w:szCs w:val="20"/>
              </w:rPr>
              <w:t xml:space="preserve"> </w:t>
            </w:r>
            <w:r w:rsidRPr="00D23D0A">
              <w:rPr>
                <w:rFonts w:eastAsia="Times New Roman" w:cstheme="minorHAnsi"/>
                <w:color w:val="7F007F"/>
                <w:sz w:val="20"/>
                <w:szCs w:val="20"/>
              </w:rPr>
              <w:t>condition</w:t>
            </w:r>
            <w:r w:rsidRPr="00D23D0A">
              <w:rPr>
                <w:rFonts w:eastAsia="Times New Roman" w:cstheme="minorHAnsi"/>
                <w:color w:val="000000"/>
                <w:sz w:val="20"/>
                <w:szCs w:val="20"/>
              </w:rPr>
              <w:t>=</w:t>
            </w:r>
            <w:r w:rsidRPr="00D23D0A">
              <w:rPr>
                <w:rFonts w:eastAsia="Times New Roman" w:cstheme="minorHAnsi"/>
                <w:i/>
                <w:iCs/>
                <w:color w:val="2A00FF"/>
                <w:sz w:val="20"/>
                <w:szCs w:val="20"/>
              </w:rPr>
              <w:t>"${pdict.CurrentCustomer.authenticated &amp;&amp; dw.system.Site.getCurrent().getCustomPreferenceValue('payPalBillingAgreements')}"</w:t>
            </w:r>
            <w:r w:rsidRPr="00D23D0A">
              <w:rPr>
                <w:rFonts w:eastAsia="Times New Roman" w:cstheme="minorHAnsi"/>
                <w:color w:val="008080"/>
                <w:sz w:val="20"/>
                <w:szCs w:val="20"/>
              </w:rPr>
              <w:t>&gt;</w:t>
            </w:r>
          </w:p>
          <w:p w14:paraId="3BC5B451" w14:textId="77777777"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sz w:val="20"/>
                <w:szCs w:val="20"/>
              </w:rPr>
              <w:t xml:space="preserve"> </w:t>
            </w:r>
            <w:r w:rsidRPr="00D23D0A">
              <w:rPr>
                <w:rFonts w:eastAsia="Times New Roman" w:cstheme="minorHAnsi"/>
                <w:color w:val="7F007F"/>
                <w:sz w:val="20"/>
                <w:szCs w:val="20"/>
              </w:rPr>
              <w:t>condition</w:t>
            </w:r>
            <w:r w:rsidRPr="00D23D0A">
              <w:rPr>
                <w:rFonts w:eastAsia="Times New Roman" w:cstheme="minorHAnsi"/>
                <w:color w:val="000000"/>
                <w:sz w:val="20"/>
                <w:szCs w:val="20"/>
              </w:rPr>
              <w:t>=</w:t>
            </w:r>
            <w:r w:rsidRPr="00D23D0A">
              <w:rPr>
                <w:rFonts w:eastAsia="Times New Roman" w:cstheme="minorHAnsi"/>
                <w:i/>
                <w:iCs/>
                <w:color w:val="2A00FF"/>
                <w:sz w:val="20"/>
                <w:szCs w:val="20"/>
              </w:rPr>
              <w:t>"${!empty(pdict.CurrentCustomer.profile.custom.billingAgreementID)}"</w:t>
            </w:r>
            <w:r w:rsidRPr="00D23D0A">
              <w:rPr>
                <w:rFonts w:eastAsia="Times New Roman" w:cstheme="minorHAnsi"/>
                <w:color w:val="008080"/>
                <w:sz w:val="20"/>
                <w:szCs w:val="20"/>
              </w:rPr>
              <w:t>&gt;</w:t>
            </w:r>
          </w:p>
          <w:p w14:paraId="2AA351E8" w14:textId="77777777"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input</w:t>
            </w:r>
            <w:r w:rsidRPr="00D23D0A">
              <w:rPr>
                <w:rFonts w:eastAsia="Times New Roman" w:cstheme="minorHAnsi"/>
                <w:sz w:val="20"/>
                <w:szCs w:val="20"/>
              </w:rPr>
              <w:t xml:space="preserve"> </w:t>
            </w:r>
            <w:r w:rsidRPr="00D23D0A">
              <w:rPr>
                <w:rFonts w:eastAsia="Times New Roman" w:cstheme="minorHAnsi"/>
                <w:color w:val="7F007F"/>
                <w:sz w:val="20"/>
                <w:szCs w:val="20"/>
              </w:rPr>
              <w:t>type</w:t>
            </w:r>
            <w:r w:rsidRPr="00D23D0A">
              <w:rPr>
                <w:rFonts w:eastAsia="Times New Roman" w:cstheme="minorHAnsi"/>
                <w:color w:val="000000"/>
                <w:sz w:val="20"/>
                <w:szCs w:val="20"/>
              </w:rPr>
              <w:t>=</w:t>
            </w:r>
            <w:r w:rsidRPr="00D23D0A">
              <w:rPr>
                <w:rFonts w:eastAsia="Times New Roman" w:cstheme="minorHAnsi"/>
                <w:i/>
                <w:iCs/>
                <w:color w:val="2A00FF"/>
                <w:sz w:val="20"/>
                <w:szCs w:val="20"/>
              </w:rPr>
              <w:t>"text"</w:t>
            </w:r>
            <w:r w:rsidRPr="00D23D0A">
              <w:rPr>
                <w:rFonts w:eastAsia="Times New Roman" w:cstheme="minorHAnsi"/>
                <w:sz w:val="20"/>
                <w:szCs w:val="20"/>
              </w:rPr>
              <w:t xml:space="preserve"> </w:t>
            </w:r>
            <w:r w:rsidRPr="00D23D0A">
              <w:rPr>
                <w:rFonts w:eastAsia="Times New Roman" w:cstheme="minorHAnsi"/>
                <w:color w:val="7F007F"/>
                <w:sz w:val="20"/>
                <w:szCs w:val="20"/>
              </w:rPr>
              <w:t>readonly</w:t>
            </w:r>
            <w:r w:rsidRPr="00D23D0A">
              <w:rPr>
                <w:rFonts w:eastAsia="Times New Roman" w:cstheme="minorHAnsi"/>
                <w:color w:val="000000"/>
                <w:sz w:val="20"/>
                <w:szCs w:val="20"/>
              </w:rPr>
              <w:t>=</w:t>
            </w:r>
            <w:r w:rsidRPr="00D23D0A">
              <w:rPr>
                <w:rFonts w:eastAsia="Times New Roman" w:cstheme="minorHAnsi"/>
                <w:i/>
                <w:iCs/>
                <w:color w:val="2A00FF"/>
                <w:sz w:val="20"/>
                <w:szCs w:val="20"/>
              </w:rPr>
              <w:t>"readonly"</w:t>
            </w:r>
            <w:r w:rsidRPr="00D23D0A">
              <w:rPr>
                <w:rFonts w:eastAsia="Times New Roman" w:cstheme="minorHAnsi"/>
                <w:sz w:val="20"/>
                <w:szCs w:val="20"/>
              </w:rPr>
              <w:t xml:space="preserve"> </w:t>
            </w:r>
            <w:r w:rsidRPr="00D23D0A">
              <w:rPr>
                <w:rFonts w:eastAsia="Times New Roman" w:cstheme="minorHAnsi"/>
                <w:color w:val="7F007F"/>
                <w:sz w:val="20"/>
                <w:szCs w:val="20"/>
              </w:rPr>
              <w:t>id</w:t>
            </w:r>
            <w:r w:rsidRPr="00D23D0A">
              <w:rPr>
                <w:rFonts w:eastAsia="Times New Roman" w:cstheme="minorHAnsi"/>
                <w:color w:val="000000"/>
                <w:sz w:val="20"/>
                <w:szCs w:val="20"/>
              </w:rPr>
              <w:t>=</w:t>
            </w:r>
            <w:r w:rsidRPr="00D23D0A">
              <w:rPr>
                <w:rFonts w:eastAsia="Times New Roman" w:cstheme="minorHAnsi"/>
                <w:i/>
                <w:iCs/>
                <w:color w:val="2A00FF"/>
                <w:sz w:val="20"/>
                <w:szCs w:val="20"/>
              </w:rPr>
              <w:t>"billingAgreementID"</w:t>
            </w:r>
            <w:r w:rsidRPr="00D23D0A">
              <w:rPr>
                <w:rFonts w:eastAsia="Times New Roman" w:cstheme="minorHAnsi"/>
                <w:sz w:val="20"/>
                <w:szCs w:val="20"/>
              </w:rPr>
              <w:t xml:space="preserve"> </w:t>
            </w:r>
            <w:r w:rsidRPr="00D23D0A">
              <w:rPr>
                <w:rFonts w:eastAsia="Times New Roman" w:cstheme="minorHAnsi"/>
                <w:color w:val="7F007F"/>
                <w:sz w:val="20"/>
                <w:szCs w:val="20"/>
              </w:rPr>
              <w:t>value</w:t>
            </w:r>
            <w:r w:rsidRPr="00D23D0A">
              <w:rPr>
                <w:rFonts w:eastAsia="Times New Roman" w:cstheme="minorHAnsi"/>
                <w:color w:val="000000"/>
                <w:sz w:val="20"/>
                <w:szCs w:val="20"/>
              </w:rPr>
              <w:t>=</w:t>
            </w:r>
            <w:r w:rsidRPr="00D23D0A">
              <w:rPr>
                <w:rFonts w:eastAsia="Times New Roman" w:cstheme="minorHAnsi"/>
                <w:i/>
                <w:iCs/>
                <w:color w:val="2A00FF"/>
                <w:sz w:val="20"/>
                <w:szCs w:val="20"/>
              </w:rPr>
              <w:t>"${pdict.CurrentCustomer.profile.custom.billingAgreementID}"</w:t>
            </w:r>
            <w:r w:rsidRPr="00D23D0A">
              <w:rPr>
                <w:rFonts w:eastAsia="Times New Roman" w:cstheme="minorHAnsi"/>
                <w:color w:val="008080"/>
                <w:sz w:val="20"/>
                <w:szCs w:val="20"/>
              </w:rPr>
              <w:t>/&gt;</w:t>
            </w:r>
          </w:p>
          <w:p w14:paraId="5689F9E3" w14:textId="77777777"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iselse</w:t>
            </w:r>
            <w:r w:rsidRPr="00D23D0A">
              <w:rPr>
                <w:rFonts w:eastAsia="Times New Roman" w:cstheme="minorHAnsi"/>
                <w:color w:val="008080"/>
                <w:sz w:val="20"/>
                <w:szCs w:val="20"/>
              </w:rPr>
              <w:t>&gt;</w:t>
            </w:r>
            <w:r w:rsidRPr="00D23D0A">
              <w:rPr>
                <w:rFonts w:eastAsia="Times New Roman" w:cstheme="minorHAnsi"/>
                <w:color w:val="000000"/>
                <w:sz w:val="20"/>
                <w:szCs w:val="20"/>
              </w:rPr>
              <w:t xml:space="preserve"> </w:t>
            </w:r>
          </w:p>
          <w:p w14:paraId="064453AF" w14:textId="77777777"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input</w:t>
            </w:r>
            <w:r w:rsidRPr="00D23D0A">
              <w:rPr>
                <w:rFonts w:eastAsia="Times New Roman" w:cstheme="minorHAnsi"/>
                <w:sz w:val="20"/>
                <w:szCs w:val="20"/>
              </w:rPr>
              <w:t xml:space="preserve"> </w:t>
            </w:r>
            <w:r w:rsidRPr="00D23D0A">
              <w:rPr>
                <w:rFonts w:eastAsia="Times New Roman" w:cstheme="minorHAnsi"/>
                <w:color w:val="7F007F"/>
                <w:sz w:val="20"/>
                <w:szCs w:val="20"/>
              </w:rPr>
              <w:t>type</w:t>
            </w:r>
            <w:r w:rsidRPr="00D23D0A">
              <w:rPr>
                <w:rFonts w:eastAsia="Times New Roman" w:cstheme="minorHAnsi"/>
                <w:color w:val="000000"/>
                <w:sz w:val="20"/>
                <w:szCs w:val="20"/>
              </w:rPr>
              <w:t>=</w:t>
            </w:r>
            <w:r w:rsidRPr="00D23D0A">
              <w:rPr>
                <w:rFonts w:eastAsia="Times New Roman" w:cstheme="minorHAnsi"/>
                <w:i/>
                <w:iCs/>
                <w:color w:val="2A00FF"/>
                <w:sz w:val="20"/>
                <w:szCs w:val="20"/>
              </w:rPr>
              <w:t>"checkbox"</w:t>
            </w:r>
            <w:r w:rsidRPr="00D23D0A">
              <w:rPr>
                <w:rFonts w:eastAsia="Times New Roman" w:cstheme="minorHAnsi"/>
                <w:sz w:val="20"/>
                <w:szCs w:val="20"/>
              </w:rPr>
              <w:t xml:space="preserve"> </w:t>
            </w:r>
            <w:r w:rsidRPr="00D23D0A">
              <w:rPr>
                <w:rFonts w:eastAsia="Times New Roman" w:cstheme="minorHAnsi"/>
                <w:color w:val="7F007F"/>
                <w:sz w:val="20"/>
                <w:szCs w:val="20"/>
              </w:rPr>
              <w:t>name</w:t>
            </w:r>
            <w:r w:rsidRPr="00D23D0A">
              <w:rPr>
                <w:rFonts w:eastAsia="Times New Roman" w:cstheme="minorHAnsi"/>
                <w:color w:val="000000"/>
                <w:sz w:val="20"/>
                <w:szCs w:val="20"/>
              </w:rPr>
              <w:t>=</w:t>
            </w:r>
            <w:r w:rsidRPr="00D23D0A">
              <w:rPr>
                <w:rFonts w:eastAsia="Times New Roman" w:cstheme="minorHAnsi"/>
                <w:i/>
                <w:iCs/>
                <w:color w:val="2A00FF"/>
                <w:sz w:val="20"/>
                <w:szCs w:val="20"/>
              </w:rPr>
              <w:t>"billingAgreementCheckbox"</w:t>
            </w:r>
            <w:r w:rsidRPr="00D23D0A">
              <w:rPr>
                <w:rFonts w:eastAsia="Times New Roman" w:cstheme="minorHAnsi"/>
                <w:sz w:val="20"/>
                <w:szCs w:val="20"/>
              </w:rPr>
              <w:t xml:space="preserve"> </w:t>
            </w:r>
            <w:r w:rsidRPr="00D23D0A">
              <w:rPr>
                <w:rFonts w:eastAsia="Times New Roman" w:cstheme="minorHAnsi"/>
                <w:color w:val="7F007F"/>
                <w:sz w:val="20"/>
                <w:szCs w:val="20"/>
              </w:rPr>
              <w:t>id</w:t>
            </w:r>
            <w:r w:rsidRPr="00D23D0A">
              <w:rPr>
                <w:rFonts w:eastAsia="Times New Roman" w:cstheme="minorHAnsi"/>
                <w:color w:val="000000"/>
                <w:sz w:val="20"/>
                <w:szCs w:val="20"/>
              </w:rPr>
              <w:t>=</w:t>
            </w:r>
            <w:r w:rsidRPr="00D23D0A">
              <w:rPr>
                <w:rFonts w:eastAsia="Times New Roman" w:cstheme="minorHAnsi"/>
                <w:i/>
                <w:iCs/>
                <w:color w:val="2A00FF"/>
                <w:sz w:val="20"/>
                <w:szCs w:val="20"/>
              </w:rPr>
              <w:t>"billingAgreementCheckbox"</w:t>
            </w:r>
            <w:r w:rsidRPr="00D23D0A">
              <w:rPr>
                <w:rFonts w:eastAsia="Times New Roman" w:cstheme="minorHAnsi"/>
                <w:color w:val="008080"/>
                <w:sz w:val="20"/>
                <w:szCs w:val="20"/>
              </w:rPr>
              <w:t>&gt;</w:t>
            </w:r>
            <w:r w:rsidRPr="00D23D0A">
              <w:rPr>
                <w:rFonts w:eastAsia="Times New Roman" w:cstheme="minorHAnsi"/>
                <w:color w:val="000000"/>
                <w:sz w:val="20"/>
                <w:szCs w:val="20"/>
              </w:rPr>
              <w:t>${Resource.msg('billing.billingagreement','checkout',null)}</w:t>
            </w:r>
            <w:r w:rsidRPr="00D23D0A">
              <w:rPr>
                <w:rFonts w:eastAsia="Times New Roman" w:cstheme="minorHAnsi"/>
                <w:color w:val="008080"/>
                <w:sz w:val="20"/>
                <w:szCs w:val="20"/>
              </w:rPr>
              <w:t>&lt;/</w:t>
            </w:r>
            <w:r w:rsidRPr="00D23D0A">
              <w:rPr>
                <w:rFonts w:eastAsia="Times New Roman" w:cstheme="minorHAnsi"/>
                <w:color w:val="3F7F7F"/>
                <w:sz w:val="20"/>
                <w:szCs w:val="20"/>
              </w:rPr>
              <w:t>input</w:t>
            </w:r>
            <w:r w:rsidRPr="00D23D0A">
              <w:rPr>
                <w:rFonts w:eastAsia="Times New Roman" w:cstheme="minorHAnsi"/>
                <w:color w:val="008080"/>
                <w:sz w:val="20"/>
                <w:szCs w:val="20"/>
              </w:rPr>
              <w:t>&gt;</w:t>
            </w:r>
          </w:p>
          <w:p w14:paraId="064B085D" w14:textId="77777777"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color w:val="008080"/>
                <w:sz w:val="20"/>
                <w:szCs w:val="20"/>
              </w:rPr>
              <w:t>&gt;</w:t>
            </w:r>
            <w:r w:rsidRPr="00D23D0A">
              <w:rPr>
                <w:rFonts w:eastAsia="Times New Roman" w:cstheme="minorHAnsi"/>
                <w:color w:val="000000"/>
                <w:sz w:val="20"/>
                <w:szCs w:val="20"/>
              </w:rPr>
              <w:t xml:space="preserve"> </w:t>
            </w:r>
          </w:p>
          <w:p w14:paraId="078C9C93" w14:textId="77777777"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color w:val="008080"/>
                <w:sz w:val="20"/>
                <w:szCs w:val="20"/>
              </w:rPr>
              <w:t>&gt;</w:t>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p>
          <w:p w14:paraId="385F5D23" w14:textId="77777777"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lastRenderedPageBreak/>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div</w:t>
            </w:r>
            <w:r w:rsidRPr="00D23D0A">
              <w:rPr>
                <w:rFonts w:eastAsia="Times New Roman" w:cstheme="minorHAnsi"/>
                <w:color w:val="008080"/>
                <w:sz w:val="20"/>
                <w:szCs w:val="20"/>
              </w:rPr>
              <w:t>&gt;</w:t>
            </w:r>
          </w:p>
          <w:p w14:paraId="3D84E839" w14:textId="77777777"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div</w:t>
            </w:r>
            <w:r w:rsidRPr="00D23D0A">
              <w:rPr>
                <w:rFonts w:eastAsia="Times New Roman" w:cstheme="minorHAnsi"/>
                <w:sz w:val="20"/>
                <w:szCs w:val="20"/>
              </w:rPr>
              <w:t xml:space="preserve"> </w:t>
            </w:r>
            <w:r w:rsidRPr="00D23D0A">
              <w:rPr>
                <w:rFonts w:eastAsia="Times New Roman" w:cstheme="minorHAnsi"/>
                <w:color w:val="7F007F"/>
                <w:sz w:val="20"/>
                <w:szCs w:val="20"/>
              </w:rPr>
              <w:t>class</w:t>
            </w:r>
            <w:r w:rsidRPr="00D23D0A">
              <w:rPr>
                <w:rFonts w:eastAsia="Times New Roman" w:cstheme="minorHAnsi"/>
                <w:color w:val="000000"/>
                <w:sz w:val="20"/>
                <w:szCs w:val="20"/>
              </w:rPr>
              <w:t>=</w:t>
            </w:r>
            <w:r w:rsidRPr="00D23D0A">
              <w:rPr>
                <w:rFonts w:eastAsia="Times New Roman" w:cstheme="minorHAnsi"/>
                <w:i/>
                <w:iCs/>
                <w:color w:val="2A00FF"/>
                <w:sz w:val="20"/>
                <w:szCs w:val="20"/>
              </w:rPr>
              <w:t>"payment-method &lt;isif condition="</w:t>
            </w:r>
            <w:r w:rsidRPr="00D23D0A">
              <w:rPr>
                <w:rFonts w:eastAsia="Times New Roman" w:cstheme="minorHAnsi"/>
                <w:color w:val="000000"/>
                <w:sz w:val="20"/>
                <w:szCs w:val="20"/>
              </w:rPr>
              <w:t>$</w:t>
            </w:r>
            <w:r w:rsidRPr="00D23D0A">
              <w:rPr>
                <w:rFonts w:eastAsia="Times New Roman" w:cstheme="minorHAnsi"/>
                <w:sz w:val="20"/>
                <w:szCs w:val="20"/>
              </w:rPr>
              <w:t>{!</w:t>
            </w:r>
            <w:r w:rsidRPr="00D23D0A">
              <w:rPr>
                <w:rFonts w:eastAsia="Times New Roman" w:cstheme="minorHAnsi"/>
                <w:color w:val="7F007F"/>
                <w:sz w:val="20"/>
                <w:szCs w:val="20"/>
              </w:rPr>
              <w:t>empty</w:t>
            </w:r>
            <w:r w:rsidRPr="00D23D0A">
              <w:rPr>
                <w:rFonts w:eastAsia="Times New Roman" w:cstheme="minorHAnsi"/>
                <w:color w:val="000000"/>
                <w:sz w:val="20"/>
                <w:szCs w:val="20"/>
              </w:rPr>
              <w:t>(</w:t>
            </w:r>
            <w:r w:rsidRPr="00D23D0A">
              <w:rPr>
                <w:rFonts w:eastAsia="Times New Roman" w:cstheme="minorHAnsi"/>
                <w:color w:val="7F007F"/>
                <w:sz w:val="20"/>
                <w:szCs w:val="20"/>
              </w:rPr>
              <w:t>pdict.selectedPaymentID</w:t>
            </w:r>
            <w:r w:rsidRPr="00D23D0A">
              <w:rPr>
                <w:rFonts w:eastAsia="Times New Roman" w:cstheme="minorHAnsi"/>
                <w:color w:val="000000"/>
                <w:sz w:val="20"/>
                <w:szCs w:val="20"/>
              </w:rPr>
              <w:t>)</w:t>
            </w:r>
            <w:r w:rsidRPr="00D23D0A">
              <w:rPr>
                <w:rFonts w:eastAsia="Times New Roman" w:cstheme="minorHAnsi"/>
                <w:sz w:val="20"/>
                <w:szCs w:val="20"/>
              </w:rPr>
              <w:t xml:space="preserve"> &amp;&amp; </w:t>
            </w:r>
            <w:r w:rsidRPr="00D23D0A">
              <w:rPr>
                <w:rFonts w:eastAsia="Times New Roman" w:cstheme="minorHAnsi"/>
                <w:color w:val="7F007F"/>
                <w:sz w:val="20"/>
                <w:szCs w:val="20"/>
              </w:rPr>
              <w:t>pdict.selectedPaymentID</w:t>
            </w:r>
            <w:r w:rsidRPr="00D23D0A">
              <w:rPr>
                <w:rFonts w:eastAsia="Times New Roman" w:cstheme="minorHAnsi"/>
                <w:color w:val="000000"/>
                <w:sz w:val="20"/>
                <w:szCs w:val="20"/>
              </w:rPr>
              <w:t>=</w:t>
            </w:r>
            <w:r w:rsidRPr="00D23D0A">
              <w:rPr>
                <w:rFonts w:eastAsia="Times New Roman" w:cstheme="minorHAnsi"/>
                <w:i/>
                <w:iCs/>
                <w:color w:val="2A00FF"/>
                <w:sz w:val="20"/>
                <w:szCs w:val="20"/>
              </w:rPr>
              <w:t>=CybersourceConstants.METHOD_PAYPAL_CREDIT}</w:t>
            </w:r>
            <w:r w:rsidRPr="00D23D0A">
              <w:rPr>
                <w:rFonts w:eastAsia="Times New Roman" w:cstheme="minorHAnsi"/>
                <w:color w:val="000000"/>
                <w:sz w:val="20"/>
                <w:szCs w:val="20"/>
              </w:rPr>
              <w:t>"</w:t>
            </w:r>
            <w:r w:rsidRPr="00D23D0A">
              <w:rPr>
                <w:rFonts w:eastAsia="Times New Roman" w:cstheme="minorHAnsi"/>
                <w:color w:val="008080"/>
                <w:sz w:val="20"/>
                <w:szCs w:val="20"/>
              </w:rPr>
              <w:t>&gt;</w:t>
            </w:r>
            <w:r w:rsidRPr="00D23D0A">
              <w:rPr>
                <w:rFonts w:eastAsia="Times New Roman" w:cstheme="minorHAnsi"/>
                <w:color w:val="000000"/>
                <w:sz w:val="20"/>
                <w:szCs w:val="20"/>
              </w:rPr>
              <w:t>payment-method-expanded</w:t>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color w:val="008080"/>
                <w:sz w:val="20"/>
                <w:szCs w:val="20"/>
              </w:rPr>
              <w:t>&gt;</w:t>
            </w:r>
            <w:r w:rsidRPr="00D23D0A">
              <w:rPr>
                <w:rFonts w:eastAsia="Times New Roman" w:cstheme="minorHAnsi"/>
                <w:color w:val="000000"/>
                <w:sz w:val="20"/>
                <w:szCs w:val="20"/>
              </w:rPr>
              <w:t>" data-method="PAYPAL_CREDIT"&gt;</w:t>
            </w:r>
          </w:p>
          <w:p w14:paraId="2ECDAAC0" w14:textId="77C2BFB9"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div</w:t>
            </w:r>
            <w:r w:rsidRPr="00D23D0A">
              <w:rPr>
                <w:rFonts w:eastAsia="Times New Roman" w:cstheme="minorHAnsi"/>
                <w:sz w:val="20"/>
                <w:szCs w:val="20"/>
              </w:rPr>
              <w:t xml:space="preserve"> </w:t>
            </w:r>
            <w:r w:rsidRPr="00D23D0A">
              <w:rPr>
                <w:rFonts w:eastAsia="Times New Roman" w:cstheme="minorHAnsi"/>
                <w:color w:val="7F007F"/>
                <w:sz w:val="20"/>
                <w:szCs w:val="20"/>
              </w:rPr>
              <w:t>id</w:t>
            </w:r>
            <w:r w:rsidRPr="00D23D0A">
              <w:rPr>
                <w:rFonts w:eastAsia="Times New Roman" w:cstheme="minorHAnsi"/>
                <w:color w:val="000000"/>
                <w:sz w:val="20"/>
                <w:szCs w:val="20"/>
              </w:rPr>
              <w:t>=</w:t>
            </w:r>
            <w:r w:rsidR="00662BBE">
              <w:rPr>
                <w:rFonts w:eastAsia="Times New Roman" w:cstheme="minorHAnsi"/>
                <w:i/>
                <w:iCs/>
                <w:color w:val="2A00FF"/>
                <w:sz w:val="20"/>
                <w:szCs w:val="20"/>
              </w:rPr>
              <w:t>payp</w:t>
            </w:r>
            <w:r w:rsidRPr="00D23D0A">
              <w:rPr>
                <w:rFonts w:eastAsia="Times New Roman" w:cstheme="minorHAnsi"/>
                <w:i/>
                <w:iCs/>
                <w:color w:val="2A00FF"/>
                <w:sz w:val="20"/>
                <w:szCs w:val="20"/>
              </w:rPr>
              <w:t>al-credit-container"</w:t>
            </w:r>
            <w:r w:rsidRPr="00D23D0A">
              <w:rPr>
                <w:rFonts w:eastAsia="Times New Roman" w:cstheme="minorHAnsi"/>
                <w:color w:val="008080"/>
                <w:sz w:val="20"/>
                <w:szCs w:val="20"/>
              </w:rPr>
              <w:t>&gt;&lt;/</w:t>
            </w:r>
            <w:r w:rsidRPr="00D23D0A">
              <w:rPr>
                <w:rFonts w:eastAsia="Times New Roman" w:cstheme="minorHAnsi"/>
                <w:color w:val="3F7F7F"/>
                <w:sz w:val="20"/>
                <w:szCs w:val="20"/>
              </w:rPr>
              <w:t>div</w:t>
            </w:r>
            <w:r w:rsidRPr="00D23D0A">
              <w:rPr>
                <w:rFonts w:eastAsia="Times New Roman" w:cstheme="minorHAnsi"/>
                <w:color w:val="008080"/>
                <w:sz w:val="20"/>
                <w:szCs w:val="20"/>
              </w:rPr>
              <w:t>&gt;</w:t>
            </w:r>
          </w:p>
          <w:p w14:paraId="74CA7A24" w14:textId="231C4BA3" w:rsidR="00EA00F4" w:rsidRPr="00D23D0A" w:rsidRDefault="00D23D0A" w:rsidP="003C3632">
            <w:pPr>
              <w:pStyle w:val="BodyText"/>
            </w:pPr>
            <w:r w:rsidRPr="00D23D0A">
              <w:rPr>
                <w:color w:val="000000"/>
              </w:rPr>
              <w:tab/>
            </w:r>
            <w:r w:rsidRPr="00D23D0A">
              <w:rPr>
                <w:color w:val="000000"/>
              </w:rPr>
              <w:tab/>
            </w:r>
            <w:r w:rsidRPr="00D23D0A">
              <w:t>&lt;/</w:t>
            </w:r>
            <w:r w:rsidRPr="00D23D0A">
              <w:rPr>
                <w:color w:val="3F7F7F"/>
              </w:rPr>
              <w:t>div</w:t>
            </w:r>
            <w:r w:rsidRPr="00D23D0A">
              <w:t>&gt;</w:t>
            </w:r>
          </w:p>
        </w:tc>
      </w:tr>
    </w:tbl>
    <w:p w14:paraId="60B07840" w14:textId="77777777" w:rsidR="00EA00F4" w:rsidRDefault="00EA00F4" w:rsidP="003C3632">
      <w:pPr>
        <w:pStyle w:val="BodyText"/>
      </w:pPr>
    </w:p>
    <w:p w14:paraId="6D020F9B" w14:textId="77777777" w:rsidR="00EA00F4" w:rsidRDefault="00EA00F4" w:rsidP="003C3632">
      <w:pPr>
        <w:pStyle w:val="BodyText"/>
        <w:numPr>
          <w:ilvl w:val="0"/>
          <w:numId w:val="31"/>
        </w:numPr>
      </w:pPr>
      <w:r>
        <w:t>Take the value of selected payment method PayPal from constant file</w:t>
      </w:r>
    </w:p>
    <w:tbl>
      <w:tblPr>
        <w:tblStyle w:val="TableGrid"/>
        <w:tblW w:w="0" w:type="auto"/>
        <w:tblLook w:val="04A0" w:firstRow="1" w:lastRow="0" w:firstColumn="1" w:lastColumn="0" w:noHBand="0" w:noVBand="1"/>
      </w:tblPr>
      <w:tblGrid>
        <w:gridCol w:w="10296"/>
      </w:tblGrid>
      <w:tr w:rsidR="00EA00F4" w:rsidRPr="00D23D0A" w14:paraId="65AA1AB4" w14:textId="77777777" w:rsidTr="00F63243">
        <w:tc>
          <w:tcPr>
            <w:tcW w:w="10296" w:type="dxa"/>
          </w:tcPr>
          <w:p w14:paraId="031D9DC8" w14:textId="5DEB8F9C" w:rsidR="00EA00F4" w:rsidRPr="00D23D0A" w:rsidRDefault="00D23D0A" w:rsidP="003C3632">
            <w:pPr>
              <w:pStyle w:val="BodyText"/>
            </w:pPr>
            <w:r w:rsidRPr="00D23D0A">
              <w:rPr>
                <w:highlight w:val="yellow"/>
              </w:rPr>
              <w:t>Line 147</w:t>
            </w:r>
          </w:p>
          <w:p w14:paraId="223AA77F" w14:textId="77777777" w:rsidR="00EA00F4" w:rsidRPr="00D23D0A" w:rsidRDefault="00EA00F4" w:rsidP="003C3632">
            <w:pPr>
              <w:pStyle w:val="BodyText"/>
            </w:pPr>
          </w:p>
          <w:p w14:paraId="3F388290" w14:textId="77777777" w:rsidR="00EA00F4" w:rsidRPr="00D23D0A" w:rsidRDefault="00EA00F4" w:rsidP="003C3632">
            <w:pPr>
              <w:pStyle w:val="BodyText"/>
            </w:pPr>
            <w:r w:rsidRPr="00D23D0A">
              <w:rPr>
                <w:highlight w:val="yellow"/>
              </w:rPr>
              <w:t>&lt;div class="payment-method &lt;isif condition="${!empty(pdict.selectedPaymentID) &amp;&amp; pdict.selectedPaymentID==CybersourceConstants.METHOD_PAYPAL}"&gt;payment-method-expanded&lt;/isif&gt;" data-method="Custom"&gt;</w:t>
            </w:r>
            <w:r w:rsidRPr="00D23D0A">
              <w:tab/>
            </w:r>
          </w:p>
          <w:p w14:paraId="75F5AD78" w14:textId="77777777" w:rsidR="00EA00F4" w:rsidRPr="00D23D0A" w:rsidRDefault="00EA00F4" w:rsidP="003C3632">
            <w:pPr>
              <w:pStyle w:val="BodyText"/>
            </w:pPr>
            <w:r w:rsidRPr="00D23D0A">
              <w:t>&lt;!-- Your custom payment method implementation goes here. --&gt;</w:t>
            </w:r>
          </w:p>
          <w:p w14:paraId="6D0CC8A8" w14:textId="77777777" w:rsidR="00EA00F4" w:rsidRPr="00D23D0A" w:rsidRDefault="00EA00F4" w:rsidP="003C3632">
            <w:pPr>
              <w:pStyle w:val="BodyText"/>
            </w:pPr>
            <w:r w:rsidRPr="00D23D0A">
              <w:t>${Resource.msg('billing.custompaymentmethod','checkout',null)}</w:t>
            </w:r>
          </w:p>
          <w:p w14:paraId="1E7ABCCF" w14:textId="77777777" w:rsidR="00EA00F4" w:rsidRPr="00D23D0A" w:rsidRDefault="00EA00F4" w:rsidP="003C3632">
            <w:pPr>
              <w:pStyle w:val="BodyText"/>
            </w:pPr>
            <w:r w:rsidRPr="00D23D0A">
              <w:t>&lt;/div&gt;</w:t>
            </w:r>
          </w:p>
        </w:tc>
      </w:tr>
    </w:tbl>
    <w:p w14:paraId="0D17DA41" w14:textId="77777777" w:rsidR="00D23D0A" w:rsidRPr="00E33D85" w:rsidRDefault="00D23D0A" w:rsidP="00D23D0A">
      <w:pPr>
        <w:pStyle w:val="Heading4"/>
        <w:rPr>
          <w:rFonts w:asciiTheme="minorHAnsi" w:hAnsiTheme="minorHAnsi"/>
        </w:rPr>
      </w:pPr>
      <w:r>
        <w:rPr>
          <w:rFonts w:asciiTheme="minorHAnsi" w:hAnsiTheme="minorHAnsi"/>
        </w:rPr>
        <w:t>Template</w:t>
      </w:r>
      <w:r w:rsidRPr="00E33D85">
        <w:rPr>
          <w:rFonts w:asciiTheme="minorHAnsi" w:hAnsiTheme="minorHAnsi"/>
        </w:rPr>
        <w:t xml:space="preserve"> </w:t>
      </w:r>
      <w:r>
        <w:rPr>
          <w:rFonts w:asciiTheme="minorHAnsi" w:hAnsiTheme="minorHAnsi"/>
        </w:rPr>
        <w:t>–</w:t>
      </w:r>
      <w:r w:rsidRPr="00E33D85">
        <w:rPr>
          <w:rFonts w:asciiTheme="minorHAnsi" w:hAnsiTheme="minorHAnsi"/>
        </w:rPr>
        <w:t xml:space="preserve"> </w:t>
      </w:r>
      <w:r>
        <w:rPr>
          <w:rFonts w:asciiTheme="minorHAnsi" w:hAnsiTheme="minorHAnsi"/>
        </w:rPr>
        <w:t>summary.isml</w:t>
      </w:r>
    </w:p>
    <w:p w14:paraId="671CA2CA" w14:textId="77777777" w:rsidR="00D23D0A" w:rsidRDefault="00D23D0A" w:rsidP="003C3632">
      <w:pPr>
        <w:pStyle w:val="BodyText"/>
      </w:pPr>
      <w:r>
        <w:t>Below changes are generic for Secure Accpetance/Klarna_credit/Device fingerprint</w:t>
      </w:r>
    </w:p>
    <w:p w14:paraId="509DFB8B" w14:textId="77777777" w:rsidR="00D23D0A" w:rsidRDefault="00D23D0A" w:rsidP="003C3632">
      <w:pPr>
        <w:pStyle w:val="BodyText"/>
      </w:pPr>
    </w:p>
    <w:p w14:paraId="57C7ED5E" w14:textId="77777777" w:rsidR="00D23D0A" w:rsidRDefault="00D23D0A" w:rsidP="003C3632">
      <w:pPr>
        <w:pStyle w:val="BodyText"/>
        <w:numPr>
          <w:ilvl w:val="0"/>
          <w:numId w:val="108"/>
        </w:numPr>
      </w:pPr>
      <w:r>
        <w:t>Set summary page tag for Secure Acceptance Iframe</w:t>
      </w:r>
    </w:p>
    <w:tbl>
      <w:tblPr>
        <w:tblStyle w:val="TableGrid"/>
        <w:tblW w:w="0" w:type="auto"/>
        <w:tblLook w:val="04A0" w:firstRow="1" w:lastRow="0" w:firstColumn="1" w:lastColumn="0" w:noHBand="0" w:noVBand="1"/>
      </w:tblPr>
      <w:tblGrid>
        <w:gridCol w:w="10296"/>
      </w:tblGrid>
      <w:tr w:rsidR="00D23D0A" w14:paraId="24C1A4E0" w14:textId="77777777" w:rsidTr="0046449E">
        <w:tc>
          <w:tcPr>
            <w:tcW w:w="10296" w:type="dxa"/>
          </w:tcPr>
          <w:p w14:paraId="2BEA223D" w14:textId="77777777" w:rsidR="00D23D0A" w:rsidRPr="00C81178" w:rsidRDefault="00D23D0A" w:rsidP="0046449E">
            <w:pPr>
              <w:autoSpaceDE w:val="0"/>
              <w:autoSpaceDN w:val="0"/>
              <w:adjustRightInd w:val="0"/>
              <w:spacing w:after="0" w:line="240" w:lineRule="auto"/>
              <w:ind w:left="360"/>
              <w:rPr>
                <w:rFonts w:eastAsia="Times New Roman" w:cs="Consolas"/>
                <w:sz w:val="20"/>
                <w:szCs w:val="20"/>
                <w:rPrChange w:id="169" w:author="WIN764BIT" w:date="2017-08-30T16:31:00Z">
                  <w:rPr>
                    <w:rFonts w:ascii="Consolas" w:eastAsia="Times New Roman" w:hAnsi="Consolas" w:cs="Consolas"/>
                    <w:sz w:val="20"/>
                    <w:szCs w:val="20"/>
                  </w:rPr>
                </w:rPrChange>
              </w:rPr>
            </w:pPr>
            <w:r w:rsidRPr="00C81178">
              <w:rPr>
                <w:rFonts w:eastAsia="Times New Roman" w:cs="Consolas"/>
                <w:color w:val="008080"/>
                <w:sz w:val="20"/>
                <w:szCs w:val="20"/>
                <w:rPrChange w:id="170" w:author="WIN764BIT" w:date="2017-08-30T16:31:00Z">
                  <w:rPr>
                    <w:rFonts w:ascii="Consolas" w:eastAsia="Times New Roman" w:hAnsi="Consolas" w:cs="Consolas"/>
                    <w:color w:val="008080"/>
                    <w:sz w:val="20"/>
                    <w:szCs w:val="20"/>
                  </w:rPr>
                </w:rPrChange>
              </w:rPr>
              <w:t>&lt;</w:t>
            </w:r>
            <w:r w:rsidRPr="00C81178">
              <w:rPr>
                <w:rFonts w:eastAsia="Times New Roman" w:cs="Consolas"/>
                <w:color w:val="3F7F7F"/>
                <w:sz w:val="20"/>
                <w:szCs w:val="20"/>
                <w:rPrChange w:id="171" w:author="WIN764BIT" w:date="2017-08-30T16:31:00Z">
                  <w:rPr>
                    <w:rFonts w:ascii="Consolas" w:eastAsia="Times New Roman" w:hAnsi="Consolas" w:cs="Consolas"/>
                    <w:color w:val="3F7F7F"/>
                    <w:sz w:val="20"/>
                    <w:szCs w:val="20"/>
                  </w:rPr>
                </w:rPrChange>
              </w:rPr>
              <w:t>iscontent</w:t>
            </w:r>
            <w:r w:rsidRPr="00C81178">
              <w:rPr>
                <w:rFonts w:eastAsia="Times New Roman" w:cs="Consolas"/>
                <w:sz w:val="20"/>
                <w:szCs w:val="20"/>
                <w:rPrChange w:id="172" w:author="WIN764BIT" w:date="2017-08-30T16:31:00Z">
                  <w:rPr>
                    <w:rFonts w:ascii="Consolas" w:eastAsia="Times New Roman" w:hAnsi="Consolas" w:cs="Consolas"/>
                    <w:sz w:val="20"/>
                    <w:szCs w:val="20"/>
                  </w:rPr>
                </w:rPrChange>
              </w:rPr>
              <w:t xml:space="preserve"> </w:t>
            </w:r>
            <w:r w:rsidRPr="00C81178">
              <w:rPr>
                <w:rFonts w:eastAsia="Times New Roman" w:cs="Consolas"/>
                <w:color w:val="7F007F"/>
                <w:sz w:val="20"/>
                <w:szCs w:val="20"/>
                <w:rPrChange w:id="173" w:author="WIN764BIT" w:date="2017-08-30T16:31:00Z">
                  <w:rPr>
                    <w:rFonts w:ascii="Consolas" w:eastAsia="Times New Roman" w:hAnsi="Consolas" w:cs="Consolas"/>
                    <w:color w:val="7F007F"/>
                    <w:sz w:val="20"/>
                    <w:szCs w:val="20"/>
                  </w:rPr>
                </w:rPrChange>
              </w:rPr>
              <w:t>type</w:t>
            </w:r>
            <w:r w:rsidRPr="00C81178">
              <w:rPr>
                <w:rFonts w:eastAsia="Times New Roman" w:cs="Consolas"/>
                <w:color w:val="000000"/>
                <w:sz w:val="20"/>
                <w:szCs w:val="20"/>
                <w:rPrChange w:id="174" w:author="WIN764BIT" w:date="2017-08-30T16:31:00Z">
                  <w:rPr>
                    <w:rFonts w:ascii="Consolas" w:eastAsia="Times New Roman" w:hAnsi="Consolas" w:cs="Consolas"/>
                    <w:color w:val="000000"/>
                    <w:sz w:val="20"/>
                    <w:szCs w:val="20"/>
                  </w:rPr>
                </w:rPrChange>
              </w:rPr>
              <w:t>=</w:t>
            </w:r>
            <w:r w:rsidRPr="00C81178">
              <w:rPr>
                <w:rFonts w:eastAsia="Times New Roman" w:cs="Consolas"/>
                <w:i/>
                <w:iCs/>
                <w:color w:val="2A00FF"/>
                <w:sz w:val="20"/>
                <w:szCs w:val="20"/>
                <w:rPrChange w:id="175" w:author="WIN764BIT" w:date="2017-08-30T16:31:00Z">
                  <w:rPr>
                    <w:rFonts w:ascii="Consolas" w:eastAsia="Times New Roman" w:hAnsi="Consolas" w:cs="Consolas"/>
                    <w:i/>
                    <w:iCs/>
                    <w:color w:val="2A00FF"/>
                    <w:sz w:val="20"/>
                    <w:szCs w:val="20"/>
                  </w:rPr>
                </w:rPrChange>
              </w:rPr>
              <w:t>"text/html"</w:t>
            </w:r>
            <w:r w:rsidRPr="00C81178">
              <w:rPr>
                <w:rFonts w:eastAsia="Times New Roman" w:cs="Consolas"/>
                <w:sz w:val="20"/>
                <w:szCs w:val="20"/>
                <w:rPrChange w:id="176" w:author="WIN764BIT" w:date="2017-08-30T16:31:00Z">
                  <w:rPr>
                    <w:rFonts w:ascii="Consolas" w:eastAsia="Times New Roman" w:hAnsi="Consolas" w:cs="Consolas"/>
                    <w:sz w:val="20"/>
                    <w:szCs w:val="20"/>
                  </w:rPr>
                </w:rPrChange>
              </w:rPr>
              <w:t xml:space="preserve"> </w:t>
            </w:r>
            <w:r w:rsidRPr="00C81178">
              <w:rPr>
                <w:rFonts w:eastAsia="Times New Roman" w:cs="Consolas"/>
                <w:color w:val="7F007F"/>
                <w:sz w:val="20"/>
                <w:szCs w:val="20"/>
                <w:rPrChange w:id="177" w:author="WIN764BIT" w:date="2017-08-30T16:31:00Z">
                  <w:rPr>
                    <w:rFonts w:ascii="Consolas" w:eastAsia="Times New Roman" w:hAnsi="Consolas" w:cs="Consolas"/>
                    <w:color w:val="7F007F"/>
                    <w:sz w:val="20"/>
                    <w:szCs w:val="20"/>
                  </w:rPr>
                </w:rPrChange>
              </w:rPr>
              <w:t>charset</w:t>
            </w:r>
            <w:r w:rsidRPr="00C81178">
              <w:rPr>
                <w:rFonts w:eastAsia="Times New Roman" w:cs="Consolas"/>
                <w:color w:val="000000"/>
                <w:sz w:val="20"/>
                <w:szCs w:val="20"/>
                <w:rPrChange w:id="178" w:author="WIN764BIT" w:date="2017-08-30T16:31:00Z">
                  <w:rPr>
                    <w:rFonts w:ascii="Consolas" w:eastAsia="Times New Roman" w:hAnsi="Consolas" w:cs="Consolas"/>
                    <w:color w:val="000000"/>
                    <w:sz w:val="20"/>
                    <w:szCs w:val="20"/>
                  </w:rPr>
                </w:rPrChange>
              </w:rPr>
              <w:t>=</w:t>
            </w:r>
            <w:r w:rsidRPr="00C81178">
              <w:rPr>
                <w:rFonts w:eastAsia="Times New Roman" w:cs="Consolas"/>
                <w:i/>
                <w:iCs/>
                <w:color w:val="2A00FF"/>
                <w:sz w:val="20"/>
                <w:szCs w:val="20"/>
                <w:rPrChange w:id="179" w:author="WIN764BIT" w:date="2017-08-30T16:31:00Z">
                  <w:rPr>
                    <w:rFonts w:ascii="Consolas" w:eastAsia="Times New Roman" w:hAnsi="Consolas" w:cs="Consolas"/>
                    <w:i/>
                    <w:iCs/>
                    <w:color w:val="2A00FF"/>
                    <w:sz w:val="20"/>
                    <w:szCs w:val="20"/>
                  </w:rPr>
                </w:rPrChange>
              </w:rPr>
              <w:t>"UTF-8"</w:t>
            </w:r>
            <w:r w:rsidRPr="00C81178">
              <w:rPr>
                <w:rFonts w:eastAsia="Times New Roman" w:cs="Consolas"/>
                <w:sz w:val="20"/>
                <w:szCs w:val="20"/>
                <w:rPrChange w:id="180" w:author="WIN764BIT" w:date="2017-08-30T16:31:00Z">
                  <w:rPr>
                    <w:rFonts w:ascii="Consolas" w:eastAsia="Times New Roman" w:hAnsi="Consolas" w:cs="Consolas"/>
                    <w:sz w:val="20"/>
                    <w:szCs w:val="20"/>
                  </w:rPr>
                </w:rPrChange>
              </w:rPr>
              <w:t xml:space="preserve"> </w:t>
            </w:r>
            <w:r w:rsidRPr="00C81178">
              <w:rPr>
                <w:rFonts w:eastAsia="Times New Roman" w:cs="Consolas"/>
                <w:color w:val="7F007F"/>
                <w:sz w:val="20"/>
                <w:szCs w:val="20"/>
                <w:rPrChange w:id="181" w:author="WIN764BIT" w:date="2017-08-30T16:31:00Z">
                  <w:rPr>
                    <w:rFonts w:ascii="Consolas" w:eastAsia="Times New Roman" w:hAnsi="Consolas" w:cs="Consolas"/>
                    <w:color w:val="7F007F"/>
                    <w:sz w:val="20"/>
                    <w:szCs w:val="20"/>
                  </w:rPr>
                </w:rPrChange>
              </w:rPr>
              <w:t>compact</w:t>
            </w:r>
            <w:r w:rsidRPr="00C81178">
              <w:rPr>
                <w:rFonts w:eastAsia="Times New Roman" w:cs="Consolas"/>
                <w:color w:val="000000"/>
                <w:sz w:val="20"/>
                <w:szCs w:val="20"/>
                <w:rPrChange w:id="182" w:author="WIN764BIT" w:date="2017-08-30T16:31:00Z">
                  <w:rPr>
                    <w:rFonts w:ascii="Consolas" w:eastAsia="Times New Roman" w:hAnsi="Consolas" w:cs="Consolas"/>
                    <w:color w:val="000000"/>
                    <w:sz w:val="20"/>
                    <w:szCs w:val="20"/>
                  </w:rPr>
                </w:rPrChange>
              </w:rPr>
              <w:t>=</w:t>
            </w:r>
            <w:r w:rsidRPr="00C81178">
              <w:rPr>
                <w:rFonts w:eastAsia="Times New Roman" w:cs="Consolas"/>
                <w:i/>
                <w:iCs/>
                <w:color w:val="2A00FF"/>
                <w:sz w:val="20"/>
                <w:szCs w:val="20"/>
                <w:rPrChange w:id="183" w:author="WIN764BIT" w:date="2017-08-30T16:31:00Z">
                  <w:rPr>
                    <w:rFonts w:ascii="Consolas" w:eastAsia="Times New Roman" w:hAnsi="Consolas" w:cs="Consolas"/>
                    <w:i/>
                    <w:iCs/>
                    <w:color w:val="2A00FF"/>
                    <w:sz w:val="20"/>
                    <w:szCs w:val="20"/>
                  </w:rPr>
                </w:rPrChange>
              </w:rPr>
              <w:t>"true"</w:t>
            </w:r>
            <w:r w:rsidRPr="00C81178">
              <w:rPr>
                <w:rFonts w:eastAsia="Times New Roman" w:cs="Consolas"/>
                <w:color w:val="008080"/>
                <w:sz w:val="20"/>
                <w:szCs w:val="20"/>
                <w:rPrChange w:id="184" w:author="WIN764BIT" w:date="2017-08-30T16:31:00Z">
                  <w:rPr>
                    <w:rFonts w:ascii="Consolas" w:eastAsia="Times New Roman" w:hAnsi="Consolas" w:cs="Consolas"/>
                    <w:color w:val="008080"/>
                    <w:sz w:val="20"/>
                    <w:szCs w:val="20"/>
                  </w:rPr>
                </w:rPrChange>
              </w:rPr>
              <w:t>/&gt;</w:t>
            </w:r>
          </w:p>
          <w:p w14:paraId="50305800" w14:textId="77777777" w:rsidR="00D23D0A" w:rsidRPr="00C81178" w:rsidRDefault="00D23D0A" w:rsidP="0046449E">
            <w:pPr>
              <w:autoSpaceDE w:val="0"/>
              <w:autoSpaceDN w:val="0"/>
              <w:adjustRightInd w:val="0"/>
              <w:spacing w:after="0" w:line="240" w:lineRule="auto"/>
              <w:ind w:left="360"/>
              <w:rPr>
                <w:rFonts w:eastAsia="Times New Roman" w:cs="Consolas"/>
                <w:sz w:val="20"/>
                <w:szCs w:val="20"/>
                <w:rPrChange w:id="185" w:author="WIN764BIT" w:date="2017-08-30T16:31:00Z">
                  <w:rPr>
                    <w:rFonts w:ascii="Consolas" w:eastAsia="Times New Roman" w:hAnsi="Consolas" w:cs="Consolas"/>
                    <w:sz w:val="20"/>
                    <w:szCs w:val="20"/>
                  </w:rPr>
                </w:rPrChange>
              </w:rPr>
            </w:pPr>
            <w:r w:rsidRPr="00C81178">
              <w:rPr>
                <w:rFonts w:eastAsia="Times New Roman" w:cs="Consolas"/>
                <w:color w:val="008080"/>
                <w:sz w:val="20"/>
                <w:szCs w:val="20"/>
                <w:highlight w:val="yellow"/>
                <w:rPrChange w:id="186" w:author="WIN764BIT" w:date="2017-08-30T16:31:00Z">
                  <w:rPr>
                    <w:rFonts w:ascii="Consolas" w:eastAsia="Times New Roman" w:hAnsi="Consolas" w:cs="Consolas"/>
                    <w:color w:val="008080"/>
                    <w:sz w:val="20"/>
                    <w:szCs w:val="20"/>
                    <w:highlight w:val="yellow"/>
                  </w:rPr>
                </w:rPrChange>
              </w:rPr>
              <w:t>&lt;</w:t>
            </w:r>
            <w:r w:rsidRPr="00C81178">
              <w:rPr>
                <w:rFonts w:eastAsia="Times New Roman" w:cs="Consolas"/>
                <w:color w:val="3F7F7F"/>
                <w:sz w:val="20"/>
                <w:szCs w:val="20"/>
                <w:highlight w:val="yellow"/>
                <w:rPrChange w:id="187" w:author="WIN764BIT" w:date="2017-08-30T16:31:00Z">
                  <w:rPr>
                    <w:rFonts w:ascii="Consolas" w:eastAsia="Times New Roman" w:hAnsi="Consolas" w:cs="Consolas"/>
                    <w:color w:val="3F7F7F"/>
                    <w:sz w:val="20"/>
                    <w:szCs w:val="20"/>
                    <w:highlight w:val="yellow"/>
                  </w:rPr>
                </w:rPrChange>
              </w:rPr>
              <w:t>isset</w:t>
            </w:r>
            <w:r w:rsidRPr="00C81178">
              <w:rPr>
                <w:rFonts w:eastAsia="Times New Roman" w:cs="Consolas"/>
                <w:sz w:val="20"/>
                <w:szCs w:val="20"/>
                <w:highlight w:val="yellow"/>
                <w:rPrChange w:id="188" w:author="WIN764BIT" w:date="2017-08-30T16:31: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189" w:author="WIN764BIT" w:date="2017-08-30T16:31:00Z">
                  <w:rPr>
                    <w:rFonts w:ascii="Consolas" w:eastAsia="Times New Roman" w:hAnsi="Consolas" w:cs="Consolas"/>
                    <w:color w:val="7F007F"/>
                    <w:sz w:val="20"/>
                    <w:szCs w:val="20"/>
                    <w:highlight w:val="yellow"/>
                  </w:rPr>
                </w:rPrChange>
              </w:rPr>
              <w:t>name</w:t>
            </w:r>
            <w:r w:rsidRPr="00C81178">
              <w:rPr>
                <w:rFonts w:eastAsia="Times New Roman" w:cs="Consolas"/>
                <w:color w:val="000000"/>
                <w:sz w:val="20"/>
                <w:szCs w:val="20"/>
                <w:highlight w:val="yellow"/>
                <w:rPrChange w:id="190" w:author="WIN764BIT" w:date="2017-08-30T16:31: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191" w:author="WIN764BIT" w:date="2017-08-30T16:31:00Z">
                  <w:rPr>
                    <w:rFonts w:ascii="Consolas" w:eastAsia="Times New Roman" w:hAnsi="Consolas" w:cs="Consolas"/>
                    <w:i/>
                    <w:iCs/>
                    <w:color w:val="2A00FF"/>
                    <w:sz w:val="20"/>
                    <w:szCs w:val="20"/>
                    <w:highlight w:val="yellow"/>
                  </w:rPr>
                </w:rPrChange>
              </w:rPr>
              <w:t>"summarypage"</w:t>
            </w:r>
            <w:r w:rsidRPr="00C81178">
              <w:rPr>
                <w:rFonts w:eastAsia="Times New Roman" w:cs="Consolas"/>
                <w:sz w:val="20"/>
                <w:szCs w:val="20"/>
                <w:highlight w:val="yellow"/>
                <w:rPrChange w:id="192" w:author="WIN764BIT" w:date="2017-08-30T16:31: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193" w:author="WIN764BIT" w:date="2017-08-30T16:31:00Z">
                  <w:rPr>
                    <w:rFonts w:ascii="Consolas" w:eastAsia="Times New Roman" w:hAnsi="Consolas" w:cs="Consolas"/>
                    <w:color w:val="7F007F"/>
                    <w:sz w:val="20"/>
                    <w:szCs w:val="20"/>
                    <w:highlight w:val="yellow"/>
                  </w:rPr>
                </w:rPrChange>
              </w:rPr>
              <w:t>value</w:t>
            </w:r>
            <w:r w:rsidRPr="00C81178">
              <w:rPr>
                <w:rFonts w:eastAsia="Times New Roman" w:cs="Consolas"/>
                <w:color w:val="000000"/>
                <w:sz w:val="20"/>
                <w:szCs w:val="20"/>
                <w:highlight w:val="yellow"/>
                <w:rPrChange w:id="194" w:author="WIN764BIT" w:date="2017-08-30T16:31: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195" w:author="WIN764BIT" w:date="2017-08-30T16:31:00Z">
                  <w:rPr>
                    <w:rFonts w:ascii="Consolas" w:eastAsia="Times New Roman" w:hAnsi="Consolas" w:cs="Consolas"/>
                    <w:i/>
                    <w:iCs/>
                    <w:color w:val="2A00FF"/>
                    <w:sz w:val="20"/>
                    <w:szCs w:val="20"/>
                    <w:highlight w:val="yellow"/>
                  </w:rPr>
                </w:rPrChange>
              </w:rPr>
              <w:t>"${true}"</w:t>
            </w:r>
            <w:r w:rsidRPr="00C81178">
              <w:rPr>
                <w:rFonts w:eastAsia="Times New Roman" w:cs="Consolas"/>
                <w:sz w:val="20"/>
                <w:szCs w:val="20"/>
                <w:highlight w:val="yellow"/>
                <w:rPrChange w:id="196" w:author="WIN764BIT" w:date="2017-08-30T16:31: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197" w:author="WIN764BIT" w:date="2017-08-30T16:31:00Z">
                  <w:rPr>
                    <w:rFonts w:ascii="Consolas" w:eastAsia="Times New Roman" w:hAnsi="Consolas" w:cs="Consolas"/>
                    <w:color w:val="7F007F"/>
                    <w:sz w:val="20"/>
                    <w:szCs w:val="20"/>
                    <w:highlight w:val="yellow"/>
                  </w:rPr>
                </w:rPrChange>
              </w:rPr>
              <w:t>scope</w:t>
            </w:r>
            <w:r w:rsidRPr="00C81178">
              <w:rPr>
                <w:rFonts w:eastAsia="Times New Roman" w:cs="Consolas"/>
                <w:color w:val="000000"/>
                <w:sz w:val="20"/>
                <w:szCs w:val="20"/>
                <w:highlight w:val="yellow"/>
                <w:rPrChange w:id="198" w:author="WIN764BIT" w:date="2017-08-30T16:31: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199" w:author="WIN764BIT" w:date="2017-08-30T16:31:00Z">
                  <w:rPr>
                    <w:rFonts w:ascii="Consolas" w:eastAsia="Times New Roman" w:hAnsi="Consolas" w:cs="Consolas"/>
                    <w:i/>
                    <w:iCs/>
                    <w:color w:val="2A00FF"/>
                    <w:sz w:val="20"/>
                    <w:szCs w:val="20"/>
                    <w:highlight w:val="yellow"/>
                  </w:rPr>
                </w:rPrChange>
              </w:rPr>
              <w:t>"page"</w:t>
            </w:r>
            <w:r w:rsidRPr="00C81178">
              <w:rPr>
                <w:rFonts w:eastAsia="Times New Roman" w:cs="Consolas"/>
                <w:color w:val="008080"/>
                <w:sz w:val="20"/>
                <w:szCs w:val="20"/>
                <w:highlight w:val="yellow"/>
                <w:rPrChange w:id="200" w:author="WIN764BIT" w:date="2017-08-30T16:31:00Z">
                  <w:rPr>
                    <w:rFonts w:ascii="Consolas" w:eastAsia="Times New Roman" w:hAnsi="Consolas" w:cs="Consolas"/>
                    <w:color w:val="008080"/>
                    <w:sz w:val="20"/>
                    <w:szCs w:val="20"/>
                    <w:highlight w:val="yellow"/>
                  </w:rPr>
                </w:rPrChange>
              </w:rPr>
              <w:t>/&gt;</w:t>
            </w:r>
          </w:p>
          <w:p w14:paraId="69ACC9AB" w14:textId="77777777" w:rsidR="00D23D0A" w:rsidRDefault="00D23D0A" w:rsidP="003C3632">
            <w:pPr>
              <w:pStyle w:val="BodyText"/>
            </w:pPr>
            <w:r w:rsidRPr="00C81178">
              <w:rPr>
                <w:color w:val="008080"/>
                <w:rPrChange w:id="201" w:author="WIN764BIT" w:date="2017-08-30T16:31:00Z">
                  <w:rPr>
                    <w:rFonts w:ascii="Consolas" w:eastAsia="Times New Roman" w:hAnsi="Consolas" w:cs="Consolas"/>
                    <w:color w:val="008080"/>
                    <w:sz w:val="20"/>
                    <w:szCs w:val="20"/>
                  </w:rPr>
                </w:rPrChange>
              </w:rPr>
              <w:t>&lt;</w:t>
            </w:r>
            <w:r w:rsidRPr="00C81178">
              <w:rPr>
                <w:color w:val="3F7F7F"/>
                <w:rPrChange w:id="202" w:author="WIN764BIT" w:date="2017-08-30T16:31:00Z">
                  <w:rPr>
                    <w:rFonts w:ascii="Consolas" w:eastAsia="Times New Roman" w:hAnsi="Consolas" w:cs="Consolas"/>
                    <w:color w:val="3F7F7F"/>
                    <w:sz w:val="20"/>
                    <w:szCs w:val="20"/>
                  </w:rPr>
                </w:rPrChange>
              </w:rPr>
              <w:t>isdecorate</w:t>
            </w:r>
            <w:r w:rsidRPr="00C81178">
              <w:rPr>
                <w:rPrChange w:id="203" w:author="WIN764BIT" w:date="2017-08-30T16:31:00Z">
                  <w:rPr>
                    <w:rFonts w:ascii="Consolas" w:eastAsia="Times New Roman" w:hAnsi="Consolas" w:cs="Consolas"/>
                    <w:sz w:val="20"/>
                    <w:szCs w:val="20"/>
                  </w:rPr>
                </w:rPrChange>
              </w:rPr>
              <w:t xml:space="preserve"> </w:t>
            </w:r>
            <w:r w:rsidRPr="00C81178">
              <w:rPr>
                <w:color w:val="7F007F"/>
                <w:rPrChange w:id="204" w:author="WIN764BIT" w:date="2017-08-30T16:31:00Z">
                  <w:rPr>
                    <w:rFonts w:ascii="Consolas" w:eastAsia="Times New Roman" w:hAnsi="Consolas" w:cs="Consolas"/>
                    <w:color w:val="7F007F"/>
                    <w:sz w:val="20"/>
                    <w:szCs w:val="20"/>
                  </w:rPr>
                </w:rPrChange>
              </w:rPr>
              <w:t>template</w:t>
            </w:r>
            <w:r w:rsidRPr="00C81178">
              <w:rPr>
                <w:color w:val="000000"/>
                <w:rPrChange w:id="205" w:author="WIN764BIT" w:date="2017-08-30T16:31:00Z">
                  <w:rPr>
                    <w:rFonts w:ascii="Consolas" w:eastAsia="Times New Roman" w:hAnsi="Consolas" w:cs="Consolas"/>
                    <w:color w:val="000000"/>
                    <w:sz w:val="20"/>
                    <w:szCs w:val="20"/>
                  </w:rPr>
                </w:rPrChange>
              </w:rPr>
              <w:t>=</w:t>
            </w:r>
            <w:r w:rsidRPr="00C81178">
              <w:rPr>
                <w:i/>
                <w:iCs/>
                <w:rPrChange w:id="206" w:author="WIN764BIT" w:date="2017-08-30T16:31:00Z">
                  <w:rPr>
                    <w:rFonts w:ascii="Consolas" w:eastAsia="Times New Roman" w:hAnsi="Consolas" w:cs="Consolas"/>
                    <w:i/>
                    <w:iCs/>
                    <w:color w:val="2A00FF"/>
                    <w:sz w:val="20"/>
                    <w:szCs w:val="20"/>
                  </w:rPr>
                </w:rPrChange>
              </w:rPr>
              <w:t>"checkout/pt_checkout"</w:t>
            </w:r>
            <w:r w:rsidRPr="00C81178">
              <w:rPr>
                <w:color w:val="008080"/>
                <w:rPrChange w:id="207" w:author="WIN764BIT" w:date="2017-08-30T16:31:00Z">
                  <w:rPr>
                    <w:rFonts w:ascii="Consolas" w:eastAsia="Times New Roman" w:hAnsi="Consolas" w:cs="Consolas"/>
                    <w:color w:val="008080"/>
                    <w:sz w:val="20"/>
                    <w:szCs w:val="20"/>
                  </w:rPr>
                </w:rPrChange>
              </w:rPr>
              <w:t>/&gt;</w:t>
            </w:r>
          </w:p>
        </w:tc>
      </w:tr>
    </w:tbl>
    <w:p w14:paraId="33DEF39A" w14:textId="77777777" w:rsidR="00D23D0A" w:rsidRDefault="00D23D0A" w:rsidP="003C3632">
      <w:pPr>
        <w:pStyle w:val="BodyText"/>
        <w:numPr>
          <w:ilvl w:val="0"/>
          <w:numId w:val="108"/>
        </w:numPr>
      </w:pPr>
      <w:r>
        <w:t xml:space="preserve">Add below code above  </w:t>
      </w:r>
      <w:r w:rsidRPr="002471EE">
        <w:t>&lt;isreportcheckout checkoutstep="${5}" checkoutname="${'OrderSummary'}"/&gt;</w:t>
      </w:r>
      <w:r>
        <w:t xml:space="preserve">  </w:t>
      </w:r>
    </w:p>
    <w:tbl>
      <w:tblPr>
        <w:tblStyle w:val="TableGrid"/>
        <w:tblW w:w="0" w:type="auto"/>
        <w:tblLook w:val="04A0" w:firstRow="1" w:lastRow="0" w:firstColumn="1" w:lastColumn="0" w:noHBand="0" w:noVBand="1"/>
      </w:tblPr>
      <w:tblGrid>
        <w:gridCol w:w="10296"/>
      </w:tblGrid>
      <w:tr w:rsidR="00D23D0A" w14:paraId="3987A3F3" w14:textId="77777777" w:rsidTr="0046449E">
        <w:tc>
          <w:tcPr>
            <w:tcW w:w="10296" w:type="dxa"/>
          </w:tcPr>
          <w:p w14:paraId="0B3426B4" w14:textId="77777777" w:rsidR="00D23D0A" w:rsidRPr="00C81178" w:rsidRDefault="00D23D0A" w:rsidP="0046449E">
            <w:pPr>
              <w:autoSpaceDE w:val="0"/>
              <w:autoSpaceDN w:val="0"/>
              <w:adjustRightInd w:val="0"/>
              <w:spacing w:after="0" w:line="240" w:lineRule="auto"/>
              <w:rPr>
                <w:rFonts w:eastAsia="Times New Roman" w:cs="Consolas"/>
                <w:sz w:val="20"/>
                <w:szCs w:val="20"/>
                <w:highlight w:val="yellow"/>
                <w:rPrChange w:id="208" w:author="WIN764BIT" w:date="2017-08-30T16:31:00Z">
                  <w:rPr>
                    <w:rFonts w:ascii="Consolas" w:eastAsia="Times New Roman" w:hAnsi="Consolas" w:cs="Consolas"/>
                    <w:sz w:val="20"/>
                    <w:szCs w:val="20"/>
                    <w:highlight w:val="yellow"/>
                  </w:rPr>
                </w:rPrChange>
              </w:rPr>
            </w:pPr>
            <w:r w:rsidRPr="00C81178">
              <w:rPr>
                <w:rFonts w:eastAsia="Times New Roman" w:cs="Consolas"/>
                <w:color w:val="008080"/>
                <w:sz w:val="20"/>
                <w:szCs w:val="20"/>
                <w:highlight w:val="yellow"/>
                <w:rPrChange w:id="209" w:author="WIN764BIT" w:date="2017-08-30T16:31:00Z">
                  <w:rPr>
                    <w:rFonts w:ascii="Consolas" w:eastAsia="Times New Roman" w:hAnsi="Consolas" w:cs="Consolas"/>
                    <w:color w:val="008080"/>
                    <w:sz w:val="20"/>
                    <w:szCs w:val="20"/>
                    <w:highlight w:val="yellow"/>
                  </w:rPr>
                </w:rPrChange>
              </w:rPr>
              <w:t>&lt;</w:t>
            </w:r>
            <w:r w:rsidRPr="00C81178">
              <w:rPr>
                <w:rFonts w:eastAsia="Times New Roman" w:cs="Consolas"/>
                <w:color w:val="3F7F7F"/>
                <w:sz w:val="20"/>
                <w:szCs w:val="20"/>
                <w:highlight w:val="yellow"/>
                <w:rPrChange w:id="210" w:author="WIN764BIT" w:date="2017-08-30T16:31:00Z">
                  <w:rPr>
                    <w:rFonts w:ascii="Consolas" w:eastAsia="Times New Roman" w:hAnsi="Consolas" w:cs="Consolas"/>
                    <w:color w:val="3F7F7F"/>
                    <w:sz w:val="20"/>
                    <w:szCs w:val="20"/>
                    <w:highlight w:val="yellow"/>
                  </w:rPr>
                </w:rPrChange>
              </w:rPr>
              <w:t>isscript</w:t>
            </w:r>
            <w:r w:rsidRPr="00C81178">
              <w:rPr>
                <w:rFonts w:eastAsia="Times New Roman" w:cs="Consolas"/>
                <w:color w:val="008080"/>
                <w:sz w:val="20"/>
                <w:szCs w:val="20"/>
                <w:highlight w:val="yellow"/>
                <w:rPrChange w:id="211" w:author="WIN764BIT" w:date="2017-08-30T16:31:00Z">
                  <w:rPr>
                    <w:rFonts w:ascii="Consolas" w:eastAsia="Times New Roman" w:hAnsi="Consolas" w:cs="Consolas"/>
                    <w:color w:val="008080"/>
                    <w:sz w:val="20"/>
                    <w:szCs w:val="20"/>
                    <w:highlight w:val="yellow"/>
                  </w:rPr>
                </w:rPrChange>
              </w:rPr>
              <w:t>&gt;</w:t>
            </w:r>
          </w:p>
          <w:p w14:paraId="6ABD6D01" w14:textId="77777777" w:rsidR="00D23D0A" w:rsidRPr="00C81178" w:rsidRDefault="00D23D0A" w:rsidP="0046449E">
            <w:pPr>
              <w:autoSpaceDE w:val="0"/>
              <w:autoSpaceDN w:val="0"/>
              <w:adjustRightInd w:val="0"/>
              <w:spacing w:after="0" w:line="240" w:lineRule="auto"/>
              <w:rPr>
                <w:rFonts w:eastAsia="Times New Roman" w:cs="Consolas"/>
                <w:sz w:val="20"/>
                <w:szCs w:val="20"/>
                <w:highlight w:val="yellow"/>
                <w:rPrChange w:id="212" w:author="WIN764BIT" w:date="2017-08-30T16:31:00Z">
                  <w:rPr>
                    <w:rFonts w:ascii="Consolas" w:eastAsia="Times New Roman" w:hAnsi="Consolas" w:cs="Consolas"/>
                    <w:sz w:val="20"/>
                    <w:szCs w:val="20"/>
                    <w:highlight w:val="yellow"/>
                  </w:rPr>
                </w:rPrChange>
              </w:rPr>
            </w:pPr>
            <w:r w:rsidRPr="00C81178">
              <w:rPr>
                <w:rFonts w:eastAsia="Times New Roman" w:cs="Consolas"/>
                <w:color w:val="000000"/>
                <w:sz w:val="20"/>
                <w:szCs w:val="20"/>
                <w:highlight w:val="yellow"/>
                <w:rPrChange w:id="213" w:author="WIN764BIT" w:date="2017-08-30T16:31:00Z">
                  <w:rPr>
                    <w:rFonts w:ascii="Consolas" w:eastAsia="Times New Roman" w:hAnsi="Consolas" w:cs="Consolas"/>
                    <w:color w:val="000000"/>
                    <w:sz w:val="20"/>
                    <w:szCs w:val="20"/>
                    <w:highlight w:val="yellow"/>
                  </w:rPr>
                </w:rPrChange>
              </w:rPr>
              <w:tab/>
              <w:t>var CybersourceConstants = require('int_cybersource/cartridge/scripts/utils/CybersourceConstants');</w:t>
            </w:r>
          </w:p>
          <w:p w14:paraId="000BA040" w14:textId="77777777" w:rsidR="00D23D0A" w:rsidRPr="00C81178" w:rsidRDefault="00D23D0A" w:rsidP="0046449E">
            <w:pPr>
              <w:autoSpaceDE w:val="0"/>
              <w:autoSpaceDN w:val="0"/>
              <w:adjustRightInd w:val="0"/>
              <w:spacing w:after="0" w:line="240" w:lineRule="auto"/>
              <w:rPr>
                <w:rFonts w:eastAsia="Times New Roman" w:cs="Consolas"/>
                <w:sz w:val="20"/>
                <w:szCs w:val="20"/>
                <w:highlight w:val="yellow"/>
                <w:rPrChange w:id="214" w:author="WIN764BIT" w:date="2017-08-30T16:31:00Z">
                  <w:rPr>
                    <w:rFonts w:ascii="Consolas" w:eastAsia="Times New Roman" w:hAnsi="Consolas" w:cs="Consolas"/>
                    <w:sz w:val="20"/>
                    <w:szCs w:val="20"/>
                    <w:highlight w:val="yellow"/>
                  </w:rPr>
                </w:rPrChange>
              </w:rPr>
            </w:pPr>
            <w:r w:rsidRPr="00C81178">
              <w:rPr>
                <w:rFonts w:eastAsia="Times New Roman" w:cs="Consolas"/>
                <w:color w:val="000000"/>
                <w:sz w:val="20"/>
                <w:szCs w:val="20"/>
                <w:highlight w:val="yellow"/>
                <w:rPrChange w:id="215" w:author="WIN764BIT" w:date="2017-08-30T16:31:00Z">
                  <w:rPr>
                    <w:rFonts w:ascii="Consolas" w:eastAsia="Times New Roman" w:hAnsi="Consolas" w:cs="Consolas"/>
                    <w:color w:val="000000"/>
                    <w:sz w:val="20"/>
                    <w:szCs w:val="20"/>
                    <w:highlight w:val="yellow"/>
                  </w:rPr>
                </w:rPrChange>
              </w:rPr>
              <w:t xml:space="preserve"> </w:t>
            </w:r>
            <w:r w:rsidRPr="00C81178">
              <w:rPr>
                <w:rFonts w:eastAsia="Times New Roman" w:cs="Consolas"/>
                <w:color w:val="008080"/>
                <w:sz w:val="20"/>
                <w:szCs w:val="20"/>
                <w:highlight w:val="yellow"/>
                <w:rPrChange w:id="216" w:author="WIN764BIT" w:date="2017-08-30T16:31:00Z">
                  <w:rPr>
                    <w:rFonts w:ascii="Consolas" w:eastAsia="Times New Roman" w:hAnsi="Consolas" w:cs="Consolas"/>
                    <w:color w:val="008080"/>
                    <w:sz w:val="20"/>
                    <w:szCs w:val="20"/>
                    <w:highlight w:val="yellow"/>
                  </w:rPr>
                </w:rPrChange>
              </w:rPr>
              <w:t>&lt;/</w:t>
            </w:r>
            <w:r w:rsidRPr="00C81178">
              <w:rPr>
                <w:rFonts w:eastAsia="Times New Roman" w:cs="Consolas"/>
                <w:color w:val="3F7F7F"/>
                <w:sz w:val="20"/>
                <w:szCs w:val="20"/>
                <w:highlight w:val="yellow"/>
                <w:rPrChange w:id="217" w:author="WIN764BIT" w:date="2017-08-30T16:31:00Z">
                  <w:rPr>
                    <w:rFonts w:ascii="Consolas" w:eastAsia="Times New Roman" w:hAnsi="Consolas" w:cs="Consolas"/>
                    <w:color w:val="3F7F7F"/>
                    <w:sz w:val="20"/>
                    <w:szCs w:val="20"/>
                    <w:highlight w:val="yellow"/>
                  </w:rPr>
                </w:rPrChange>
              </w:rPr>
              <w:t>isscript</w:t>
            </w:r>
            <w:r w:rsidRPr="00C81178">
              <w:rPr>
                <w:rFonts w:eastAsia="Times New Roman" w:cs="Consolas"/>
                <w:color w:val="008080"/>
                <w:sz w:val="20"/>
                <w:szCs w:val="20"/>
                <w:highlight w:val="yellow"/>
                <w:rPrChange w:id="218" w:author="WIN764BIT" w:date="2017-08-30T16:31:00Z">
                  <w:rPr>
                    <w:rFonts w:ascii="Consolas" w:eastAsia="Times New Roman" w:hAnsi="Consolas" w:cs="Consolas"/>
                    <w:color w:val="008080"/>
                    <w:sz w:val="20"/>
                    <w:szCs w:val="20"/>
                    <w:highlight w:val="yellow"/>
                  </w:rPr>
                </w:rPrChange>
              </w:rPr>
              <w:t>&gt;</w:t>
            </w:r>
          </w:p>
          <w:p w14:paraId="590F6568" w14:textId="77777777" w:rsidR="00D23D0A" w:rsidRPr="00C81178" w:rsidRDefault="00D23D0A" w:rsidP="0046449E">
            <w:pPr>
              <w:autoSpaceDE w:val="0"/>
              <w:autoSpaceDN w:val="0"/>
              <w:adjustRightInd w:val="0"/>
              <w:spacing w:after="0" w:line="240" w:lineRule="auto"/>
              <w:rPr>
                <w:rFonts w:eastAsia="Times New Roman" w:cs="Consolas"/>
                <w:sz w:val="20"/>
                <w:szCs w:val="20"/>
                <w:highlight w:val="yellow"/>
                <w:rPrChange w:id="219" w:author="WIN764BIT" w:date="2017-08-30T16:31:00Z">
                  <w:rPr>
                    <w:rFonts w:ascii="Consolas" w:eastAsia="Times New Roman" w:hAnsi="Consolas" w:cs="Consolas"/>
                    <w:sz w:val="20"/>
                    <w:szCs w:val="20"/>
                    <w:highlight w:val="yellow"/>
                  </w:rPr>
                </w:rPrChange>
              </w:rPr>
            </w:pPr>
            <w:r w:rsidRPr="00C81178">
              <w:rPr>
                <w:rFonts w:eastAsia="Times New Roman" w:cs="Consolas"/>
                <w:color w:val="008080"/>
                <w:sz w:val="20"/>
                <w:szCs w:val="20"/>
                <w:highlight w:val="yellow"/>
                <w:rPrChange w:id="220" w:author="WIN764BIT" w:date="2017-08-30T16:31:00Z">
                  <w:rPr>
                    <w:rFonts w:ascii="Consolas" w:eastAsia="Times New Roman" w:hAnsi="Consolas" w:cs="Consolas"/>
                    <w:color w:val="008080"/>
                    <w:sz w:val="20"/>
                    <w:szCs w:val="20"/>
                    <w:highlight w:val="yellow"/>
                  </w:rPr>
                </w:rPrChange>
              </w:rPr>
              <w:t>&lt;</w:t>
            </w:r>
            <w:r w:rsidRPr="00C81178">
              <w:rPr>
                <w:rFonts w:eastAsia="Times New Roman" w:cs="Consolas"/>
                <w:color w:val="3F7F7F"/>
                <w:sz w:val="20"/>
                <w:szCs w:val="20"/>
                <w:highlight w:val="yellow"/>
                <w:rPrChange w:id="221" w:author="WIN764BIT" w:date="2017-08-30T16:31:00Z">
                  <w:rPr>
                    <w:rFonts w:ascii="Consolas" w:eastAsia="Times New Roman" w:hAnsi="Consolas" w:cs="Consolas"/>
                    <w:color w:val="3F7F7F"/>
                    <w:sz w:val="20"/>
                    <w:szCs w:val="20"/>
                    <w:highlight w:val="yellow"/>
                  </w:rPr>
                </w:rPrChange>
              </w:rPr>
              <w:t>isset</w:t>
            </w:r>
            <w:r w:rsidRPr="00C81178">
              <w:rPr>
                <w:rFonts w:eastAsia="Times New Roman" w:cs="Consolas"/>
                <w:sz w:val="20"/>
                <w:szCs w:val="20"/>
                <w:highlight w:val="yellow"/>
                <w:rPrChange w:id="222" w:author="WIN764BIT" w:date="2017-08-30T16:31: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223" w:author="WIN764BIT" w:date="2017-08-30T16:31:00Z">
                  <w:rPr>
                    <w:rFonts w:ascii="Consolas" w:eastAsia="Times New Roman" w:hAnsi="Consolas" w:cs="Consolas"/>
                    <w:color w:val="7F007F"/>
                    <w:sz w:val="20"/>
                    <w:szCs w:val="20"/>
                    <w:highlight w:val="yellow"/>
                  </w:rPr>
                </w:rPrChange>
              </w:rPr>
              <w:t>name</w:t>
            </w:r>
            <w:r w:rsidRPr="00C81178">
              <w:rPr>
                <w:rFonts w:eastAsia="Times New Roman" w:cs="Consolas"/>
                <w:color w:val="000000"/>
                <w:sz w:val="20"/>
                <w:szCs w:val="20"/>
                <w:highlight w:val="yellow"/>
                <w:rPrChange w:id="224" w:author="WIN764BIT" w:date="2017-08-30T16:31: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225" w:author="WIN764BIT" w:date="2017-08-30T16:31:00Z">
                  <w:rPr>
                    <w:rFonts w:ascii="Consolas" w:eastAsia="Times New Roman" w:hAnsi="Consolas" w:cs="Consolas"/>
                    <w:i/>
                    <w:iCs/>
                    <w:color w:val="2A00FF"/>
                    <w:sz w:val="20"/>
                    <w:szCs w:val="20"/>
                    <w:highlight w:val="yellow"/>
                  </w:rPr>
                </w:rPrChange>
              </w:rPr>
              <w:t>"klarnarequired"</w:t>
            </w:r>
            <w:r w:rsidRPr="00C81178">
              <w:rPr>
                <w:rFonts w:eastAsia="Times New Roman" w:cs="Consolas"/>
                <w:sz w:val="20"/>
                <w:szCs w:val="20"/>
                <w:highlight w:val="yellow"/>
                <w:rPrChange w:id="226" w:author="WIN764BIT" w:date="2017-08-30T16:31: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227" w:author="WIN764BIT" w:date="2017-08-30T16:31:00Z">
                  <w:rPr>
                    <w:rFonts w:ascii="Consolas" w:eastAsia="Times New Roman" w:hAnsi="Consolas" w:cs="Consolas"/>
                    <w:color w:val="7F007F"/>
                    <w:sz w:val="20"/>
                    <w:szCs w:val="20"/>
                    <w:highlight w:val="yellow"/>
                  </w:rPr>
                </w:rPrChange>
              </w:rPr>
              <w:t>value</w:t>
            </w:r>
            <w:r w:rsidRPr="00C81178">
              <w:rPr>
                <w:rFonts w:eastAsia="Times New Roman" w:cs="Consolas"/>
                <w:color w:val="000000"/>
                <w:sz w:val="20"/>
                <w:szCs w:val="20"/>
                <w:highlight w:val="yellow"/>
                <w:rPrChange w:id="228" w:author="WIN764BIT" w:date="2017-08-30T16:31: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229" w:author="WIN764BIT" w:date="2017-08-30T16:31:00Z">
                  <w:rPr>
                    <w:rFonts w:ascii="Consolas" w:eastAsia="Times New Roman" w:hAnsi="Consolas" w:cs="Consolas"/>
                    <w:i/>
                    <w:iCs/>
                    <w:color w:val="2A00FF"/>
                    <w:sz w:val="20"/>
                    <w:szCs w:val="20"/>
                    <w:highlight w:val="yellow"/>
                  </w:rPr>
                </w:rPrChange>
              </w:rPr>
              <w:t>"${false}"</w:t>
            </w:r>
            <w:r w:rsidRPr="00C81178">
              <w:rPr>
                <w:rFonts w:eastAsia="Times New Roman" w:cs="Consolas"/>
                <w:sz w:val="20"/>
                <w:szCs w:val="20"/>
                <w:highlight w:val="yellow"/>
                <w:rPrChange w:id="230" w:author="WIN764BIT" w:date="2017-08-30T16:31: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231" w:author="WIN764BIT" w:date="2017-08-30T16:31:00Z">
                  <w:rPr>
                    <w:rFonts w:ascii="Consolas" w:eastAsia="Times New Roman" w:hAnsi="Consolas" w:cs="Consolas"/>
                    <w:color w:val="7F007F"/>
                    <w:sz w:val="20"/>
                    <w:szCs w:val="20"/>
                    <w:highlight w:val="yellow"/>
                  </w:rPr>
                </w:rPrChange>
              </w:rPr>
              <w:t>scope</w:t>
            </w:r>
            <w:r w:rsidRPr="00C81178">
              <w:rPr>
                <w:rFonts w:eastAsia="Times New Roman" w:cs="Consolas"/>
                <w:color w:val="000000"/>
                <w:sz w:val="20"/>
                <w:szCs w:val="20"/>
                <w:highlight w:val="yellow"/>
                <w:rPrChange w:id="232" w:author="WIN764BIT" w:date="2017-08-30T16:31: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233" w:author="WIN764BIT" w:date="2017-08-30T16:31:00Z">
                  <w:rPr>
                    <w:rFonts w:ascii="Consolas" w:eastAsia="Times New Roman" w:hAnsi="Consolas" w:cs="Consolas"/>
                    <w:i/>
                    <w:iCs/>
                    <w:color w:val="2A00FF"/>
                    <w:sz w:val="20"/>
                    <w:szCs w:val="20"/>
                    <w:highlight w:val="yellow"/>
                  </w:rPr>
                </w:rPrChange>
              </w:rPr>
              <w:t>"page"</w:t>
            </w:r>
            <w:r w:rsidRPr="00C81178">
              <w:rPr>
                <w:rFonts w:eastAsia="Times New Roman" w:cs="Consolas"/>
                <w:color w:val="008080"/>
                <w:sz w:val="20"/>
                <w:szCs w:val="20"/>
                <w:highlight w:val="yellow"/>
                <w:rPrChange w:id="234" w:author="WIN764BIT" w:date="2017-08-30T16:31:00Z">
                  <w:rPr>
                    <w:rFonts w:ascii="Consolas" w:eastAsia="Times New Roman" w:hAnsi="Consolas" w:cs="Consolas"/>
                    <w:color w:val="008080"/>
                    <w:sz w:val="20"/>
                    <w:szCs w:val="20"/>
                    <w:highlight w:val="yellow"/>
                  </w:rPr>
                </w:rPrChange>
              </w:rPr>
              <w:t>/&gt;</w:t>
            </w:r>
          </w:p>
          <w:p w14:paraId="3EB21C6D" w14:textId="77777777" w:rsidR="00D23D0A" w:rsidRPr="00C81178" w:rsidRDefault="00D23D0A" w:rsidP="0046449E">
            <w:pPr>
              <w:autoSpaceDE w:val="0"/>
              <w:autoSpaceDN w:val="0"/>
              <w:adjustRightInd w:val="0"/>
              <w:spacing w:after="0" w:line="240" w:lineRule="auto"/>
              <w:rPr>
                <w:rFonts w:eastAsia="Times New Roman" w:cs="Consolas"/>
                <w:sz w:val="20"/>
                <w:szCs w:val="20"/>
                <w:highlight w:val="yellow"/>
                <w:rPrChange w:id="235" w:author="WIN764BIT" w:date="2017-08-30T16:31:00Z">
                  <w:rPr>
                    <w:rFonts w:ascii="Consolas" w:eastAsia="Times New Roman" w:hAnsi="Consolas" w:cs="Consolas"/>
                    <w:sz w:val="20"/>
                    <w:szCs w:val="20"/>
                    <w:highlight w:val="yellow"/>
                  </w:rPr>
                </w:rPrChange>
              </w:rPr>
            </w:pPr>
            <w:r w:rsidRPr="00C81178">
              <w:rPr>
                <w:rFonts w:eastAsia="Times New Roman" w:cs="Consolas"/>
                <w:color w:val="008080"/>
                <w:sz w:val="20"/>
                <w:szCs w:val="20"/>
                <w:highlight w:val="yellow"/>
                <w:rPrChange w:id="236" w:author="WIN764BIT" w:date="2017-08-30T16:31:00Z">
                  <w:rPr>
                    <w:rFonts w:ascii="Consolas" w:eastAsia="Times New Roman" w:hAnsi="Consolas" w:cs="Consolas"/>
                    <w:color w:val="008080"/>
                    <w:sz w:val="20"/>
                    <w:szCs w:val="20"/>
                    <w:highlight w:val="yellow"/>
                  </w:rPr>
                </w:rPrChange>
              </w:rPr>
              <w:t>&lt;</w:t>
            </w:r>
            <w:r w:rsidRPr="00C81178">
              <w:rPr>
                <w:rFonts w:eastAsia="Times New Roman" w:cs="Consolas"/>
                <w:color w:val="3F7F7F"/>
                <w:sz w:val="20"/>
                <w:szCs w:val="20"/>
                <w:highlight w:val="yellow"/>
                <w:rPrChange w:id="237" w:author="WIN764BIT" w:date="2017-08-30T16:31:00Z">
                  <w:rPr>
                    <w:rFonts w:ascii="Consolas" w:eastAsia="Times New Roman" w:hAnsi="Consolas" w:cs="Consolas"/>
                    <w:color w:val="3F7F7F"/>
                    <w:sz w:val="20"/>
                    <w:szCs w:val="20"/>
                    <w:highlight w:val="yellow"/>
                  </w:rPr>
                </w:rPrChange>
              </w:rPr>
              <w:t>isif</w:t>
            </w:r>
            <w:r w:rsidRPr="00C81178">
              <w:rPr>
                <w:rFonts w:eastAsia="Times New Roman" w:cs="Consolas"/>
                <w:sz w:val="20"/>
                <w:szCs w:val="20"/>
                <w:highlight w:val="yellow"/>
                <w:rPrChange w:id="238" w:author="WIN764BIT" w:date="2017-08-30T16:31: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239" w:author="WIN764BIT" w:date="2017-08-30T16:31:00Z">
                  <w:rPr>
                    <w:rFonts w:ascii="Consolas" w:eastAsia="Times New Roman" w:hAnsi="Consolas" w:cs="Consolas"/>
                    <w:color w:val="7F007F"/>
                    <w:sz w:val="20"/>
                    <w:szCs w:val="20"/>
                    <w:highlight w:val="yellow"/>
                  </w:rPr>
                </w:rPrChange>
              </w:rPr>
              <w:t>condition</w:t>
            </w:r>
            <w:r w:rsidRPr="00C81178">
              <w:rPr>
                <w:rFonts w:eastAsia="Times New Roman" w:cs="Consolas"/>
                <w:color w:val="000000"/>
                <w:sz w:val="20"/>
                <w:szCs w:val="20"/>
                <w:highlight w:val="yellow"/>
                <w:rPrChange w:id="240" w:author="WIN764BIT" w:date="2017-08-30T16:31: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241" w:author="WIN764BIT" w:date="2017-08-30T16:31:00Z">
                  <w:rPr>
                    <w:rFonts w:ascii="Consolas" w:eastAsia="Times New Roman" w:hAnsi="Consolas" w:cs="Consolas"/>
                    <w:i/>
                    <w:iCs/>
                    <w:color w:val="2A00FF"/>
                    <w:sz w:val="20"/>
                    <w:szCs w:val="20"/>
                    <w:highlight w:val="yellow"/>
                  </w:rPr>
                </w:rPrChange>
              </w:rPr>
              <w:t>"${!empty(pdict.Basket)}"</w:t>
            </w:r>
            <w:r w:rsidRPr="00C81178">
              <w:rPr>
                <w:rFonts w:eastAsia="Times New Roman" w:cs="Consolas"/>
                <w:color w:val="008080"/>
                <w:sz w:val="20"/>
                <w:szCs w:val="20"/>
                <w:highlight w:val="yellow"/>
                <w:rPrChange w:id="242" w:author="WIN764BIT" w:date="2017-08-30T16:31:00Z">
                  <w:rPr>
                    <w:rFonts w:ascii="Consolas" w:eastAsia="Times New Roman" w:hAnsi="Consolas" w:cs="Consolas"/>
                    <w:color w:val="008080"/>
                    <w:sz w:val="20"/>
                    <w:szCs w:val="20"/>
                    <w:highlight w:val="yellow"/>
                  </w:rPr>
                </w:rPrChange>
              </w:rPr>
              <w:t>&gt;</w:t>
            </w:r>
          </w:p>
          <w:p w14:paraId="51F95A50" w14:textId="77777777" w:rsidR="00D23D0A" w:rsidRPr="00C81178" w:rsidRDefault="00D23D0A" w:rsidP="0046449E">
            <w:pPr>
              <w:autoSpaceDE w:val="0"/>
              <w:autoSpaceDN w:val="0"/>
              <w:adjustRightInd w:val="0"/>
              <w:spacing w:after="0" w:line="240" w:lineRule="auto"/>
              <w:rPr>
                <w:rFonts w:eastAsia="Times New Roman" w:cs="Consolas"/>
                <w:sz w:val="20"/>
                <w:szCs w:val="20"/>
                <w:highlight w:val="yellow"/>
                <w:rPrChange w:id="243" w:author="WIN764BIT" w:date="2017-08-30T16:31:00Z">
                  <w:rPr>
                    <w:rFonts w:ascii="Consolas" w:eastAsia="Times New Roman" w:hAnsi="Consolas" w:cs="Consolas"/>
                    <w:sz w:val="20"/>
                    <w:szCs w:val="20"/>
                    <w:highlight w:val="yellow"/>
                  </w:rPr>
                </w:rPrChange>
              </w:rPr>
            </w:pPr>
            <w:r w:rsidRPr="00C81178">
              <w:rPr>
                <w:rFonts w:eastAsia="Times New Roman" w:cs="Consolas"/>
                <w:color w:val="008080"/>
                <w:sz w:val="20"/>
                <w:szCs w:val="20"/>
                <w:highlight w:val="yellow"/>
                <w:rPrChange w:id="244" w:author="WIN764BIT" w:date="2017-08-30T16:31:00Z">
                  <w:rPr>
                    <w:rFonts w:ascii="Consolas" w:eastAsia="Times New Roman" w:hAnsi="Consolas" w:cs="Consolas"/>
                    <w:color w:val="008080"/>
                    <w:sz w:val="20"/>
                    <w:szCs w:val="20"/>
                    <w:highlight w:val="yellow"/>
                  </w:rPr>
                </w:rPrChange>
              </w:rPr>
              <w:t>&lt;</w:t>
            </w:r>
            <w:r w:rsidRPr="00C81178">
              <w:rPr>
                <w:rFonts w:eastAsia="Times New Roman" w:cs="Consolas"/>
                <w:color w:val="3F7F7F"/>
                <w:sz w:val="20"/>
                <w:szCs w:val="20"/>
                <w:highlight w:val="yellow"/>
                <w:rPrChange w:id="245" w:author="WIN764BIT" w:date="2017-08-30T16:31:00Z">
                  <w:rPr>
                    <w:rFonts w:ascii="Consolas" w:eastAsia="Times New Roman" w:hAnsi="Consolas" w:cs="Consolas"/>
                    <w:color w:val="3F7F7F"/>
                    <w:sz w:val="20"/>
                    <w:szCs w:val="20"/>
                    <w:highlight w:val="yellow"/>
                  </w:rPr>
                </w:rPrChange>
              </w:rPr>
              <w:t>isset</w:t>
            </w:r>
            <w:r w:rsidRPr="00C81178">
              <w:rPr>
                <w:rFonts w:eastAsia="Times New Roman" w:cs="Consolas"/>
                <w:sz w:val="20"/>
                <w:szCs w:val="20"/>
                <w:highlight w:val="yellow"/>
                <w:rPrChange w:id="246" w:author="WIN764BIT" w:date="2017-08-30T16:31: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247" w:author="WIN764BIT" w:date="2017-08-30T16:31:00Z">
                  <w:rPr>
                    <w:rFonts w:ascii="Consolas" w:eastAsia="Times New Roman" w:hAnsi="Consolas" w:cs="Consolas"/>
                    <w:color w:val="7F007F"/>
                    <w:sz w:val="20"/>
                    <w:szCs w:val="20"/>
                    <w:highlight w:val="yellow"/>
                  </w:rPr>
                </w:rPrChange>
              </w:rPr>
              <w:t>name</w:t>
            </w:r>
            <w:r w:rsidRPr="00C81178">
              <w:rPr>
                <w:rFonts w:eastAsia="Times New Roman" w:cs="Consolas"/>
                <w:color w:val="000000"/>
                <w:sz w:val="20"/>
                <w:szCs w:val="20"/>
                <w:highlight w:val="yellow"/>
                <w:rPrChange w:id="248" w:author="WIN764BIT" w:date="2017-08-30T16:31: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249" w:author="WIN764BIT" w:date="2017-08-30T16:31:00Z">
                  <w:rPr>
                    <w:rFonts w:ascii="Consolas" w:eastAsia="Times New Roman" w:hAnsi="Consolas" w:cs="Consolas"/>
                    <w:i/>
                    <w:iCs/>
                    <w:color w:val="2A00FF"/>
                    <w:sz w:val="20"/>
                    <w:szCs w:val="20"/>
                    <w:highlight w:val="yellow"/>
                  </w:rPr>
                </w:rPrChange>
              </w:rPr>
              <w:t>"LineCntr"</w:t>
            </w:r>
            <w:r w:rsidRPr="00C81178">
              <w:rPr>
                <w:rFonts w:eastAsia="Times New Roman" w:cs="Consolas"/>
                <w:sz w:val="20"/>
                <w:szCs w:val="20"/>
                <w:highlight w:val="yellow"/>
                <w:rPrChange w:id="250" w:author="WIN764BIT" w:date="2017-08-30T16:31: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251" w:author="WIN764BIT" w:date="2017-08-30T16:31:00Z">
                  <w:rPr>
                    <w:rFonts w:ascii="Consolas" w:eastAsia="Times New Roman" w:hAnsi="Consolas" w:cs="Consolas"/>
                    <w:color w:val="7F007F"/>
                    <w:sz w:val="20"/>
                    <w:szCs w:val="20"/>
                    <w:highlight w:val="yellow"/>
                  </w:rPr>
                </w:rPrChange>
              </w:rPr>
              <w:t>value</w:t>
            </w:r>
            <w:r w:rsidRPr="00C81178">
              <w:rPr>
                <w:rFonts w:eastAsia="Times New Roman" w:cs="Consolas"/>
                <w:color w:val="000000"/>
                <w:sz w:val="20"/>
                <w:szCs w:val="20"/>
                <w:highlight w:val="yellow"/>
                <w:rPrChange w:id="252" w:author="WIN764BIT" w:date="2017-08-30T16:31: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253" w:author="WIN764BIT" w:date="2017-08-30T16:31:00Z">
                  <w:rPr>
                    <w:rFonts w:ascii="Consolas" w:eastAsia="Times New Roman" w:hAnsi="Consolas" w:cs="Consolas"/>
                    <w:i/>
                    <w:iCs/>
                    <w:color w:val="2A00FF"/>
                    <w:sz w:val="20"/>
                    <w:szCs w:val="20"/>
                    <w:highlight w:val="yellow"/>
                  </w:rPr>
                </w:rPrChange>
              </w:rPr>
              <w:t>"${pdict.Basket}"</w:t>
            </w:r>
            <w:r w:rsidRPr="00C81178">
              <w:rPr>
                <w:rFonts w:eastAsia="Times New Roman" w:cs="Consolas"/>
                <w:sz w:val="20"/>
                <w:szCs w:val="20"/>
                <w:highlight w:val="yellow"/>
                <w:rPrChange w:id="254" w:author="WIN764BIT" w:date="2017-08-30T16:31: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255" w:author="WIN764BIT" w:date="2017-08-30T16:31:00Z">
                  <w:rPr>
                    <w:rFonts w:ascii="Consolas" w:eastAsia="Times New Roman" w:hAnsi="Consolas" w:cs="Consolas"/>
                    <w:color w:val="7F007F"/>
                    <w:sz w:val="20"/>
                    <w:szCs w:val="20"/>
                    <w:highlight w:val="yellow"/>
                  </w:rPr>
                </w:rPrChange>
              </w:rPr>
              <w:t>scope</w:t>
            </w:r>
            <w:r w:rsidRPr="00C81178">
              <w:rPr>
                <w:rFonts w:eastAsia="Times New Roman" w:cs="Consolas"/>
                <w:color w:val="000000"/>
                <w:sz w:val="20"/>
                <w:szCs w:val="20"/>
                <w:highlight w:val="yellow"/>
                <w:rPrChange w:id="256" w:author="WIN764BIT" w:date="2017-08-30T16:31: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257" w:author="WIN764BIT" w:date="2017-08-30T16:31:00Z">
                  <w:rPr>
                    <w:rFonts w:ascii="Consolas" w:eastAsia="Times New Roman" w:hAnsi="Consolas" w:cs="Consolas"/>
                    <w:i/>
                    <w:iCs/>
                    <w:color w:val="2A00FF"/>
                    <w:sz w:val="20"/>
                    <w:szCs w:val="20"/>
                    <w:highlight w:val="yellow"/>
                  </w:rPr>
                </w:rPrChange>
              </w:rPr>
              <w:t>"page"</w:t>
            </w:r>
            <w:r w:rsidRPr="00C81178">
              <w:rPr>
                <w:rFonts w:eastAsia="Times New Roman" w:cs="Consolas"/>
                <w:color w:val="008080"/>
                <w:sz w:val="20"/>
                <w:szCs w:val="20"/>
                <w:highlight w:val="yellow"/>
                <w:rPrChange w:id="258" w:author="WIN764BIT" w:date="2017-08-30T16:31:00Z">
                  <w:rPr>
                    <w:rFonts w:ascii="Consolas" w:eastAsia="Times New Roman" w:hAnsi="Consolas" w:cs="Consolas"/>
                    <w:color w:val="008080"/>
                    <w:sz w:val="20"/>
                    <w:szCs w:val="20"/>
                    <w:highlight w:val="yellow"/>
                  </w:rPr>
                </w:rPrChange>
              </w:rPr>
              <w:t>/&gt;</w:t>
            </w:r>
          </w:p>
          <w:p w14:paraId="660A8B4C" w14:textId="77777777" w:rsidR="00D23D0A" w:rsidRPr="00C81178" w:rsidRDefault="00D23D0A" w:rsidP="0046449E">
            <w:pPr>
              <w:autoSpaceDE w:val="0"/>
              <w:autoSpaceDN w:val="0"/>
              <w:adjustRightInd w:val="0"/>
              <w:spacing w:after="0" w:line="240" w:lineRule="auto"/>
              <w:rPr>
                <w:rFonts w:eastAsia="Times New Roman" w:cs="Consolas"/>
                <w:sz w:val="20"/>
                <w:szCs w:val="20"/>
                <w:highlight w:val="yellow"/>
                <w:rPrChange w:id="259" w:author="WIN764BIT" w:date="2017-08-30T16:31:00Z">
                  <w:rPr>
                    <w:rFonts w:ascii="Consolas" w:eastAsia="Times New Roman" w:hAnsi="Consolas" w:cs="Consolas"/>
                    <w:sz w:val="20"/>
                    <w:szCs w:val="20"/>
                    <w:highlight w:val="yellow"/>
                  </w:rPr>
                </w:rPrChange>
              </w:rPr>
            </w:pPr>
            <w:r w:rsidRPr="00C81178">
              <w:rPr>
                <w:rFonts w:eastAsia="Times New Roman" w:cs="Consolas"/>
                <w:color w:val="008080"/>
                <w:sz w:val="20"/>
                <w:szCs w:val="20"/>
                <w:highlight w:val="yellow"/>
                <w:rPrChange w:id="260" w:author="WIN764BIT" w:date="2017-08-30T16:31:00Z">
                  <w:rPr>
                    <w:rFonts w:ascii="Consolas" w:eastAsia="Times New Roman" w:hAnsi="Consolas" w:cs="Consolas"/>
                    <w:color w:val="008080"/>
                    <w:sz w:val="20"/>
                    <w:szCs w:val="20"/>
                    <w:highlight w:val="yellow"/>
                  </w:rPr>
                </w:rPrChange>
              </w:rPr>
              <w:t>&lt;</w:t>
            </w:r>
            <w:r w:rsidRPr="00C81178">
              <w:rPr>
                <w:rFonts w:eastAsia="Times New Roman" w:cs="Consolas"/>
                <w:color w:val="3F7F7F"/>
                <w:sz w:val="20"/>
                <w:szCs w:val="20"/>
                <w:highlight w:val="yellow"/>
                <w:rPrChange w:id="261" w:author="WIN764BIT" w:date="2017-08-30T16:31:00Z">
                  <w:rPr>
                    <w:rFonts w:ascii="Consolas" w:eastAsia="Times New Roman" w:hAnsi="Consolas" w:cs="Consolas"/>
                    <w:color w:val="3F7F7F"/>
                    <w:sz w:val="20"/>
                    <w:szCs w:val="20"/>
                    <w:highlight w:val="yellow"/>
                  </w:rPr>
                </w:rPrChange>
              </w:rPr>
              <w:t>iselseif</w:t>
            </w:r>
            <w:r w:rsidRPr="00C81178">
              <w:rPr>
                <w:rFonts w:eastAsia="Times New Roman" w:cs="Consolas"/>
                <w:sz w:val="20"/>
                <w:szCs w:val="20"/>
                <w:highlight w:val="yellow"/>
                <w:rPrChange w:id="262" w:author="WIN764BIT" w:date="2017-08-30T16:31: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263" w:author="WIN764BIT" w:date="2017-08-30T16:31:00Z">
                  <w:rPr>
                    <w:rFonts w:ascii="Consolas" w:eastAsia="Times New Roman" w:hAnsi="Consolas" w:cs="Consolas"/>
                    <w:color w:val="7F007F"/>
                    <w:sz w:val="20"/>
                    <w:szCs w:val="20"/>
                    <w:highlight w:val="yellow"/>
                  </w:rPr>
                </w:rPrChange>
              </w:rPr>
              <w:t>condition</w:t>
            </w:r>
            <w:r w:rsidRPr="00C81178">
              <w:rPr>
                <w:rFonts w:eastAsia="Times New Roman" w:cs="Consolas"/>
                <w:color w:val="000000"/>
                <w:sz w:val="20"/>
                <w:szCs w:val="20"/>
                <w:highlight w:val="yellow"/>
                <w:rPrChange w:id="264" w:author="WIN764BIT" w:date="2017-08-30T16:31: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265" w:author="WIN764BIT" w:date="2017-08-30T16:31:00Z">
                  <w:rPr>
                    <w:rFonts w:ascii="Consolas" w:eastAsia="Times New Roman" w:hAnsi="Consolas" w:cs="Consolas"/>
                    <w:i/>
                    <w:iCs/>
                    <w:color w:val="2A00FF"/>
                    <w:sz w:val="20"/>
                    <w:szCs w:val="20"/>
                    <w:highlight w:val="yellow"/>
                  </w:rPr>
                </w:rPrChange>
              </w:rPr>
              <w:t>"${!empty(pdict.Order)}"</w:t>
            </w:r>
            <w:r w:rsidRPr="00C81178">
              <w:rPr>
                <w:rFonts w:eastAsia="Times New Roman" w:cs="Consolas"/>
                <w:color w:val="008080"/>
                <w:sz w:val="20"/>
                <w:szCs w:val="20"/>
                <w:highlight w:val="yellow"/>
                <w:rPrChange w:id="266" w:author="WIN764BIT" w:date="2017-08-30T16:31:00Z">
                  <w:rPr>
                    <w:rFonts w:ascii="Consolas" w:eastAsia="Times New Roman" w:hAnsi="Consolas" w:cs="Consolas"/>
                    <w:color w:val="008080"/>
                    <w:sz w:val="20"/>
                    <w:szCs w:val="20"/>
                    <w:highlight w:val="yellow"/>
                  </w:rPr>
                </w:rPrChange>
              </w:rPr>
              <w:t>&gt;</w:t>
            </w:r>
          </w:p>
          <w:p w14:paraId="3D8ED374" w14:textId="77777777" w:rsidR="00D23D0A" w:rsidRPr="00C81178" w:rsidRDefault="00D23D0A" w:rsidP="0046449E">
            <w:pPr>
              <w:autoSpaceDE w:val="0"/>
              <w:autoSpaceDN w:val="0"/>
              <w:adjustRightInd w:val="0"/>
              <w:spacing w:after="0" w:line="240" w:lineRule="auto"/>
              <w:rPr>
                <w:rFonts w:eastAsia="Times New Roman" w:cs="Consolas"/>
                <w:sz w:val="20"/>
                <w:szCs w:val="20"/>
                <w:highlight w:val="yellow"/>
                <w:rPrChange w:id="267" w:author="WIN764BIT" w:date="2017-08-30T16:31:00Z">
                  <w:rPr>
                    <w:rFonts w:ascii="Consolas" w:eastAsia="Times New Roman" w:hAnsi="Consolas" w:cs="Consolas"/>
                    <w:sz w:val="20"/>
                    <w:szCs w:val="20"/>
                    <w:highlight w:val="yellow"/>
                  </w:rPr>
                </w:rPrChange>
              </w:rPr>
            </w:pPr>
            <w:r w:rsidRPr="00C81178">
              <w:rPr>
                <w:rFonts w:eastAsia="Times New Roman" w:cs="Consolas"/>
                <w:color w:val="008080"/>
                <w:sz w:val="20"/>
                <w:szCs w:val="20"/>
                <w:highlight w:val="yellow"/>
                <w:rPrChange w:id="268" w:author="WIN764BIT" w:date="2017-08-30T16:31:00Z">
                  <w:rPr>
                    <w:rFonts w:ascii="Consolas" w:eastAsia="Times New Roman" w:hAnsi="Consolas" w:cs="Consolas"/>
                    <w:color w:val="008080"/>
                    <w:sz w:val="20"/>
                    <w:szCs w:val="20"/>
                    <w:highlight w:val="yellow"/>
                  </w:rPr>
                </w:rPrChange>
              </w:rPr>
              <w:t>&lt;</w:t>
            </w:r>
            <w:r w:rsidRPr="00C81178">
              <w:rPr>
                <w:rFonts w:eastAsia="Times New Roman" w:cs="Consolas"/>
                <w:color w:val="3F7F7F"/>
                <w:sz w:val="20"/>
                <w:szCs w:val="20"/>
                <w:highlight w:val="yellow"/>
                <w:rPrChange w:id="269" w:author="WIN764BIT" w:date="2017-08-30T16:31:00Z">
                  <w:rPr>
                    <w:rFonts w:ascii="Consolas" w:eastAsia="Times New Roman" w:hAnsi="Consolas" w:cs="Consolas"/>
                    <w:color w:val="3F7F7F"/>
                    <w:sz w:val="20"/>
                    <w:szCs w:val="20"/>
                    <w:highlight w:val="yellow"/>
                  </w:rPr>
                </w:rPrChange>
              </w:rPr>
              <w:t>isset</w:t>
            </w:r>
            <w:r w:rsidRPr="00C81178">
              <w:rPr>
                <w:rFonts w:eastAsia="Times New Roman" w:cs="Consolas"/>
                <w:sz w:val="20"/>
                <w:szCs w:val="20"/>
                <w:highlight w:val="yellow"/>
                <w:rPrChange w:id="270" w:author="WIN764BIT" w:date="2017-08-30T16:31: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271" w:author="WIN764BIT" w:date="2017-08-30T16:31:00Z">
                  <w:rPr>
                    <w:rFonts w:ascii="Consolas" w:eastAsia="Times New Roman" w:hAnsi="Consolas" w:cs="Consolas"/>
                    <w:color w:val="7F007F"/>
                    <w:sz w:val="20"/>
                    <w:szCs w:val="20"/>
                    <w:highlight w:val="yellow"/>
                  </w:rPr>
                </w:rPrChange>
              </w:rPr>
              <w:t>name</w:t>
            </w:r>
            <w:r w:rsidRPr="00C81178">
              <w:rPr>
                <w:rFonts w:eastAsia="Times New Roman" w:cs="Consolas"/>
                <w:color w:val="000000"/>
                <w:sz w:val="20"/>
                <w:szCs w:val="20"/>
                <w:highlight w:val="yellow"/>
                <w:rPrChange w:id="272" w:author="WIN764BIT" w:date="2017-08-30T16:31: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273" w:author="WIN764BIT" w:date="2017-08-30T16:31:00Z">
                  <w:rPr>
                    <w:rFonts w:ascii="Consolas" w:eastAsia="Times New Roman" w:hAnsi="Consolas" w:cs="Consolas"/>
                    <w:i/>
                    <w:iCs/>
                    <w:color w:val="2A00FF"/>
                    <w:sz w:val="20"/>
                    <w:szCs w:val="20"/>
                    <w:highlight w:val="yellow"/>
                  </w:rPr>
                </w:rPrChange>
              </w:rPr>
              <w:t>"LineCntr"</w:t>
            </w:r>
            <w:r w:rsidRPr="00C81178">
              <w:rPr>
                <w:rFonts w:eastAsia="Times New Roman" w:cs="Consolas"/>
                <w:sz w:val="20"/>
                <w:szCs w:val="20"/>
                <w:highlight w:val="yellow"/>
                <w:rPrChange w:id="274" w:author="WIN764BIT" w:date="2017-08-30T16:31: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275" w:author="WIN764BIT" w:date="2017-08-30T16:31:00Z">
                  <w:rPr>
                    <w:rFonts w:ascii="Consolas" w:eastAsia="Times New Roman" w:hAnsi="Consolas" w:cs="Consolas"/>
                    <w:color w:val="7F007F"/>
                    <w:sz w:val="20"/>
                    <w:szCs w:val="20"/>
                    <w:highlight w:val="yellow"/>
                  </w:rPr>
                </w:rPrChange>
              </w:rPr>
              <w:t>value</w:t>
            </w:r>
            <w:r w:rsidRPr="00C81178">
              <w:rPr>
                <w:rFonts w:eastAsia="Times New Roman" w:cs="Consolas"/>
                <w:color w:val="000000"/>
                <w:sz w:val="20"/>
                <w:szCs w:val="20"/>
                <w:highlight w:val="yellow"/>
                <w:rPrChange w:id="276" w:author="WIN764BIT" w:date="2017-08-30T16:31: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277" w:author="WIN764BIT" w:date="2017-08-30T16:31:00Z">
                  <w:rPr>
                    <w:rFonts w:ascii="Consolas" w:eastAsia="Times New Roman" w:hAnsi="Consolas" w:cs="Consolas"/>
                    <w:i/>
                    <w:iCs/>
                    <w:color w:val="2A00FF"/>
                    <w:sz w:val="20"/>
                    <w:szCs w:val="20"/>
                    <w:highlight w:val="yellow"/>
                  </w:rPr>
                </w:rPrChange>
              </w:rPr>
              <w:t>"${pdict.Order}"</w:t>
            </w:r>
            <w:r w:rsidRPr="00C81178">
              <w:rPr>
                <w:rFonts w:eastAsia="Times New Roman" w:cs="Consolas"/>
                <w:sz w:val="20"/>
                <w:szCs w:val="20"/>
                <w:highlight w:val="yellow"/>
                <w:rPrChange w:id="278" w:author="WIN764BIT" w:date="2017-08-30T16:31: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279" w:author="WIN764BIT" w:date="2017-08-30T16:31:00Z">
                  <w:rPr>
                    <w:rFonts w:ascii="Consolas" w:eastAsia="Times New Roman" w:hAnsi="Consolas" w:cs="Consolas"/>
                    <w:color w:val="7F007F"/>
                    <w:sz w:val="20"/>
                    <w:szCs w:val="20"/>
                    <w:highlight w:val="yellow"/>
                  </w:rPr>
                </w:rPrChange>
              </w:rPr>
              <w:t>scope</w:t>
            </w:r>
            <w:r w:rsidRPr="00C81178">
              <w:rPr>
                <w:rFonts w:eastAsia="Times New Roman" w:cs="Consolas"/>
                <w:color w:val="000000"/>
                <w:sz w:val="20"/>
                <w:szCs w:val="20"/>
                <w:highlight w:val="yellow"/>
                <w:rPrChange w:id="280" w:author="WIN764BIT" w:date="2017-08-30T16:31: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281" w:author="WIN764BIT" w:date="2017-08-30T16:31:00Z">
                  <w:rPr>
                    <w:rFonts w:ascii="Consolas" w:eastAsia="Times New Roman" w:hAnsi="Consolas" w:cs="Consolas"/>
                    <w:i/>
                    <w:iCs/>
                    <w:color w:val="2A00FF"/>
                    <w:sz w:val="20"/>
                    <w:szCs w:val="20"/>
                    <w:highlight w:val="yellow"/>
                  </w:rPr>
                </w:rPrChange>
              </w:rPr>
              <w:t>"page"</w:t>
            </w:r>
            <w:r w:rsidRPr="00C81178">
              <w:rPr>
                <w:rFonts w:eastAsia="Times New Roman" w:cs="Consolas"/>
                <w:color w:val="008080"/>
                <w:sz w:val="20"/>
                <w:szCs w:val="20"/>
                <w:highlight w:val="yellow"/>
                <w:rPrChange w:id="282" w:author="WIN764BIT" w:date="2017-08-30T16:31:00Z">
                  <w:rPr>
                    <w:rFonts w:ascii="Consolas" w:eastAsia="Times New Roman" w:hAnsi="Consolas" w:cs="Consolas"/>
                    <w:color w:val="008080"/>
                    <w:sz w:val="20"/>
                    <w:szCs w:val="20"/>
                    <w:highlight w:val="yellow"/>
                  </w:rPr>
                </w:rPrChange>
              </w:rPr>
              <w:t>/&gt;</w:t>
            </w:r>
          </w:p>
          <w:p w14:paraId="2B52D1BF" w14:textId="77777777" w:rsidR="00D23D0A" w:rsidRPr="00C81178" w:rsidRDefault="00D23D0A" w:rsidP="0046449E">
            <w:pPr>
              <w:autoSpaceDE w:val="0"/>
              <w:autoSpaceDN w:val="0"/>
              <w:adjustRightInd w:val="0"/>
              <w:spacing w:after="0" w:line="240" w:lineRule="auto"/>
              <w:rPr>
                <w:rFonts w:eastAsia="Times New Roman" w:cs="Consolas"/>
                <w:sz w:val="20"/>
                <w:szCs w:val="20"/>
                <w:highlight w:val="yellow"/>
                <w:rPrChange w:id="283" w:author="WIN764BIT" w:date="2017-08-30T16:31:00Z">
                  <w:rPr>
                    <w:rFonts w:ascii="Consolas" w:eastAsia="Times New Roman" w:hAnsi="Consolas" w:cs="Consolas"/>
                    <w:sz w:val="20"/>
                    <w:szCs w:val="20"/>
                    <w:highlight w:val="yellow"/>
                  </w:rPr>
                </w:rPrChange>
              </w:rPr>
            </w:pPr>
            <w:r w:rsidRPr="00C81178">
              <w:rPr>
                <w:rFonts w:eastAsia="Times New Roman" w:cs="Consolas"/>
                <w:color w:val="008080"/>
                <w:sz w:val="20"/>
                <w:szCs w:val="20"/>
                <w:highlight w:val="yellow"/>
                <w:rPrChange w:id="284" w:author="WIN764BIT" w:date="2017-08-30T16:31:00Z">
                  <w:rPr>
                    <w:rFonts w:ascii="Consolas" w:eastAsia="Times New Roman" w:hAnsi="Consolas" w:cs="Consolas"/>
                    <w:color w:val="008080"/>
                    <w:sz w:val="20"/>
                    <w:szCs w:val="20"/>
                    <w:highlight w:val="yellow"/>
                  </w:rPr>
                </w:rPrChange>
              </w:rPr>
              <w:t>&lt;/</w:t>
            </w:r>
            <w:r w:rsidRPr="00C81178">
              <w:rPr>
                <w:rFonts w:eastAsia="Times New Roman" w:cs="Consolas"/>
                <w:color w:val="3F7F7F"/>
                <w:sz w:val="20"/>
                <w:szCs w:val="20"/>
                <w:highlight w:val="yellow"/>
                <w:rPrChange w:id="285" w:author="WIN764BIT" w:date="2017-08-30T16:31:00Z">
                  <w:rPr>
                    <w:rFonts w:ascii="Consolas" w:eastAsia="Times New Roman" w:hAnsi="Consolas" w:cs="Consolas"/>
                    <w:color w:val="3F7F7F"/>
                    <w:sz w:val="20"/>
                    <w:szCs w:val="20"/>
                    <w:highlight w:val="yellow"/>
                  </w:rPr>
                </w:rPrChange>
              </w:rPr>
              <w:t>isif</w:t>
            </w:r>
            <w:r w:rsidRPr="00C81178">
              <w:rPr>
                <w:rFonts w:eastAsia="Times New Roman" w:cs="Consolas"/>
                <w:color w:val="008080"/>
                <w:sz w:val="20"/>
                <w:szCs w:val="20"/>
                <w:highlight w:val="yellow"/>
                <w:rPrChange w:id="286" w:author="WIN764BIT" w:date="2017-08-30T16:31:00Z">
                  <w:rPr>
                    <w:rFonts w:ascii="Consolas" w:eastAsia="Times New Roman" w:hAnsi="Consolas" w:cs="Consolas"/>
                    <w:color w:val="008080"/>
                    <w:sz w:val="20"/>
                    <w:szCs w:val="20"/>
                    <w:highlight w:val="yellow"/>
                  </w:rPr>
                </w:rPrChange>
              </w:rPr>
              <w:t>&gt;</w:t>
            </w:r>
          </w:p>
          <w:p w14:paraId="2345669A" w14:textId="77777777" w:rsidR="00D23D0A" w:rsidRPr="00C81178" w:rsidRDefault="00D23D0A" w:rsidP="0046449E">
            <w:pPr>
              <w:autoSpaceDE w:val="0"/>
              <w:autoSpaceDN w:val="0"/>
              <w:adjustRightInd w:val="0"/>
              <w:spacing w:after="0" w:line="240" w:lineRule="auto"/>
              <w:rPr>
                <w:rFonts w:eastAsia="Times New Roman" w:cs="Consolas"/>
                <w:sz w:val="20"/>
                <w:szCs w:val="20"/>
                <w:highlight w:val="yellow"/>
                <w:rPrChange w:id="287" w:author="WIN764BIT" w:date="2017-08-30T16:31:00Z">
                  <w:rPr>
                    <w:rFonts w:ascii="Consolas" w:eastAsia="Times New Roman" w:hAnsi="Consolas" w:cs="Consolas"/>
                    <w:sz w:val="20"/>
                    <w:szCs w:val="20"/>
                    <w:highlight w:val="yellow"/>
                  </w:rPr>
                </w:rPrChange>
              </w:rPr>
            </w:pPr>
            <w:r w:rsidRPr="00C81178">
              <w:rPr>
                <w:rFonts w:eastAsia="Times New Roman" w:cs="Consolas"/>
                <w:color w:val="008080"/>
                <w:sz w:val="20"/>
                <w:szCs w:val="20"/>
                <w:highlight w:val="yellow"/>
                <w:rPrChange w:id="288" w:author="WIN764BIT" w:date="2017-08-30T16:31:00Z">
                  <w:rPr>
                    <w:rFonts w:ascii="Consolas" w:eastAsia="Times New Roman" w:hAnsi="Consolas" w:cs="Consolas"/>
                    <w:color w:val="008080"/>
                    <w:sz w:val="20"/>
                    <w:szCs w:val="20"/>
                    <w:highlight w:val="yellow"/>
                  </w:rPr>
                </w:rPrChange>
              </w:rPr>
              <w:t>&lt;</w:t>
            </w:r>
            <w:r w:rsidRPr="00C81178">
              <w:rPr>
                <w:rFonts w:eastAsia="Times New Roman" w:cs="Consolas"/>
                <w:color w:val="3F7F7F"/>
                <w:sz w:val="20"/>
                <w:szCs w:val="20"/>
                <w:highlight w:val="yellow"/>
                <w:rPrChange w:id="289" w:author="WIN764BIT" w:date="2017-08-30T16:31:00Z">
                  <w:rPr>
                    <w:rFonts w:ascii="Consolas" w:eastAsia="Times New Roman" w:hAnsi="Consolas" w:cs="Consolas"/>
                    <w:color w:val="3F7F7F"/>
                    <w:sz w:val="20"/>
                    <w:szCs w:val="20"/>
                    <w:highlight w:val="yellow"/>
                  </w:rPr>
                </w:rPrChange>
              </w:rPr>
              <w:t>isset</w:t>
            </w:r>
            <w:r w:rsidRPr="00C81178">
              <w:rPr>
                <w:rFonts w:eastAsia="Times New Roman" w:cs="Consolas"/>
                <w:sz w:val="20"/>
                <w:szCs w:val="20"/>
                <w:highlight w:val="yellow"/>
                <w:rPrChange w:id="290" w:author="WIN764BIT" w:date="2017-08-30T16:31: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291" w:author="WIN764BIT" w:date="2017-08-30T16:31:00Z">
                  <w:rPr>
                    <w:rFonts w:ascii="Consolas" w:eastAsia="Times New Roman" w:hAnsi="Consolas" w:cs="Consolas"/>
                    <w:color w:val="7F007F"/>
                    <w:sz w:val="20"/>
                    <w:szCs w:val="20"/>
                    <w:highlight w:val="yellow"/>
                  </w:rPr>
                </w:rPrChange>
              </w:rPr>
              <w:t>name</w:t>
            </w:r>
            <w:r w:rsidRPr="00C81178">
              <w:rPr>
                <w:rFonts w:eastAsia="Times New Roman" w:cs="Consolas"/>
                <w:color w:val="000000"/>
                <w:sz w:val="20"/>
                <w:szCs w:val="20"/>
                <w:highlight w:val="yellow"/>
                <w:rPrChange w:id="292" w:author="WIN764BIT" w:date="2017-08-30T16:31: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293" w:author="WIN764BIT" w:date="2017-08-30T16:31:00Z">
                  <w:rPr>
                    <w:rFonts w:ascii="Consolas" w:eastAsia="Times New Roman" w:hAnsi="Consolas" w:cs="Consolas"/>
                    <w:i/>
                    <w:iCs/>
                    <w:color w:val="2A00FF"/>
                    <w:sz w:val="20"/>
                    <w:szCs w:val="20"/>
                    <w:highlight w:val="yellow"/>
                  </w:rPr>
                </w:rPrChange>
              </w:rPr>
              <w:t>"summaryaction"</w:t>
            </w:r>
            <w:r w:rsidRPr="00C81178">
              <w:rPr>
                <w:rFonts w:eastAsia="Times New Roman" w:cs="Consolas"/>
                <w:sz w:val="20"/>
                <w:szCs w:val="20"/>
                <w:highlight w:val="yellow"/>
                <w:rPrChange w:id="294" w:author="WIN764BIT" w:date="2017-08-30T16:31: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295" w:author="WIN764BIT" w:date="2017-08-30T16:31:00Z">
                  <w:rPr>
                    <w:rFonts w:ascii="Consolas" w:eastAsia="Times New Roman" w:hAnsi="Consolas" w:cs="Consolas"/>
                    <w:color w:val="7F007F"/>
                    <w:sz w:val="20"/>
                    <w:szCs w:val="20"/>
                    <w:highlight w:val="yellow"/>
                  </w:rPr>
                </w:rPrChange>
              </w:rPr>
              <w:t>value</w:t>
            </w:r>
            <w:r w:rsidRPr="00C81178">
              <w:rPr>
                <w:rFonts w:eastAsia="Times New Roman" w:cs="Consolas"/>
                <w:color w:val="000000"/>
                <w:sz w:val="20"/>
                <w:szCs w:val="20"/>
                <w:highlight w:val="yellow"/>
                <w:rPrChange w:id="296" w:author="WIN764BIT" w:date="2017-08-30T16:31: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297" w:author="WIN764BIT" w:date="2017-08-30T16:31:00Z">
                  <w:rPr>
                    <w:rFonts w:ascii="Consolas" w:eastAsia="Times New Roman" w:hAnsi="Consolas" w:cs="Consolas"/>
                    <w:i/>
                    <w:iCs/>
                    <w:color w:val="2A00FF"/>
                    <w:sz w:val="20"/>
                    <w:szCs w:val="20"/>
                    <w:highlight w:val="yellow"/>
                  </w:rPr>
                </w:rPrChange>
              </w:rPr>
              <w:t>"${URLUtils.https('COSummary-Submit')}"</w:t>
            </w:r>
            <w:r w:rsidRPr="00C81178">
              <w:rPr>
                <w:rFonts w:eastAsia="Times New Roman" w:cs="Consolas"/>
                <w:sz w:val="20"/>
                <w:szCs w:val="20"/>
                <w:highlight w:val="yellow"/>
                <w:rPrChange w:id="298" w:author="WIN764BIT" w:date="2017-08-30T16:31: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299" w:author="WIN764BIT" w:date="2017-08-30T16:31:00Z">
                  <w:rPr>
                    <w:rFonts w:ascii="Consolas" w:eastAsia="Times New Roman" w:hAnsi="Consolas" w:cs="Consolas"/>
                    <w:color w:val="7F007F"/>
                    <w:sz w:val="20"/>
                    <w:szCs w:val="20"/>
                    <w:highlight w:val="yellow"/>
                  </w:rPr>
                </w:rPrChange>
              </w:rPr>
              <w:t>scope</w:t>
            </w:r>
            <w:r w:rsidRPr="00C81178">
              <w:rPr>
                <w:rFonts w:eastAsia="Times New Roman" w:cs="Consolas"/>
                <w:color w:val="000000"/>
                <w:sz w:val="20"/>
                <w:szCs w:val="20"/>
                <w:highlight w:val="yellow"/>
                <w:rPrChange w:id="300" w:author="WIN764BIT" w:date="2017-08-30T16:31: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301" w:author="WIN764BIT" w:date="2017-08-30T16:31:00Z">
                  <w:rPr>
                    <w:rFonts w:ascii="Consolas" w:eastAsia="Times New Roman" w:hAnsi="Consolas" w:cs="Consolas"/>
                    <w:i/>
                    <w:iCs/>
                    <w:color w:val="2A00FF"/>
                    <w:sz w:val="20"/>
                    <w:szCs w:val="20"/>
                    <w:highlight w:val="yellow"/>
                  </w:rPr>
                </w:rPrChange>
              </w:rPr>
              <w:t>"page"</w:t>
            </w:r>
            <w:r w:rsidRPr="00C81178">
              <w:rPr>
                <w:rFonts w:eastAsia="Times New Roman" w:cs="Consolas"/>
                <w:sz w:val="20"/>
                <w:szCs w:val="20"/>
                <w:highlight w:val="yellow"/>
                <w:rPrChange w:id="302" w:author="WIN764BIT" w:date="2017-08-30T16:31:00Z">
                  <w:rPr>
                    <w:rFonts w:ascii="Consolas" w:eastAsia="Times New Roman" w:hAnsi="Consolas" w:cs="Consolas"/>
                    <w:sz w:val="20"/>
                    <w:szCs w:val="20"/>
                    <w:highlight w:val="yellow"/>
                  </w:rPr>
                </w:rPrChange>
              </w:rPr>
              <w:t xml:space="preserve"> </w:t>
            </w:r>
            <w:r w:rsidRPr="00C81178">
              <w:rPr>
                <w:rFonts w:eastAsia="Times New Roman" w:cs="Consolas"/>
                <w:color w:val="008080"/>
                <w:sz w:val="20"/>
                <w:szCs w:val="20"/>
                <w:highlight w:val="yellow"/>
                <w:rPrChange w:id="303" w:author="WIN764BIT" w:date="2017-08-30T16:31:00Z">
                  <w:rPr>
                    <w:rFonts w:ascii="Consolas" w:eastAsia="Times New Roman" w:hAnsi="Consolas" w:cs="Consolas"/>
                    <w:color w:val="008080"/>
                    <w:sz w:val="20"/>
                    <w:szCs w:val="20"/>
                    <w:highlight w:val="yellow"/>
                  </w:rPr>
                </w:rPrChange>
              </w:rPr>
              <w:t>/&gt;</w:t>
            </w:r>
          </w:p>
          <w:p w14:paraId="387DF019" w14:textId="77777777" w:rsidR="00D23D0A" w:rsidRPr="00C81178" w:rsidRDefault="00D23D0A" w:rsidP="0046449E">
            <w:pPr>
              <w:autoSpaceDE w:val="0"/>
              <w:autoSpaceDN w:val="0"/>
              <w:adjustRightInd w:val="0"/>
              <w:spacing w:after="0" w:line="240" w:lineRule="auto"/>
              <w:rPr>
                <w:rFonts w:eastAsia="Times New Roman" w:cs="Consolas"/>
                <w:sz w:val="20"/>
                <w:szCs w:val="20"/>
                <w:highlight w:val="yellow"/>
                <w:rPrChange w:id="304" w:author="WIN764BIT" w:date="2017-08-30T16:31:00Z">
                  <w:rPr>
                    <w:rFonts w:ascii="Consolas" w:eastAsia="Times New Roman" w:hAnsi="Consolas" w:cs="Consolas"/>
                    <w:sz w:val="20"/>
                    <w:szCs w:val="20"/>
                    <w:highlight w:val="yellow"/>
                  </w:rPr>
                </w:rPrChange>
              </w:rPr>
            </w:pPr>
            <w:r w:rsidRPr="00C81178">
              <w:rPr>
                <w:rFonts w:eastAsia="Times New Roman" w:cs="Consolas"/>
                <w:color w:val="008080"/>
                <w:sz w:val="20"/>
                <w:szCs w:val="20"/>
                <w:highlight w:val="yellow"/>
                <w:rPrChange w:id="305" w:author="WIN764BIT" w:date="2017-08-30T16:31:00Z">
                  <w:rPr>
                    <w:rFonts w:ascii="Consolas" w:eastAsia="Times New Roman" w:hAnsi="Consolas" w:cs="Consolas"/>
                    <w:color w:val="008080"/>
                    <w:sz w:val="20"/>
                    <w:szCs w:val="20"/>
                    <w:highlight w:val="yellow"/>
                  </w:rPr>
                </w:rPrChange>
              </w:rPr>
              <w:t>&lt;</w:t>
            </w:r>
            <w:r w:rsidRPr="00C81178">
              <w:rPr>
                <w:rFonts w:eastAsia="Times New Roman" w:cs="Consolas"/>
                <w:color w:val="3F7F7F"/>
                <w:sz w:val="20"/>
                <w:szCs w:val="20"/>
                <w:highlight w:val="yellow"/>
                <w:rPrChange w:id="306" w:author="WIN764BIT" w:date="2017-08-30T16:31:00Z">
                  <w:rPr>
                    <w:rFonts w:ascii="Consolas" w:eastAsia="Times New Roman" w:hAnsi="Consolas" w:cs="Consolas"/>
                    <w:color w:val="3F7F7F"/>
                    <w:sz w:val="20"/>
                    <w:szCs w:val="20"/>
                    <w:highlight w:val="yellow"/>
                  </w:rPr>
                </w:rPrChange>
              </w:rPr>
              <w:t>script</w:t>
            </w:r>
            <w:r w:rsidRPr="00C81178">
              <w:rPr>
                <w:rFonts w:eastAsia="Times New Roman" w:cs="Consolas"/>
                <w:sz w:val="20"/>
                <w:szCs w:val="20"/>
                <w:highlight w:val="yellow"/>
                <w:rPrChange w:id="307" w:author="WIN764BIT" w:date="2017-08-30T16:31: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308" w:author="WIN764BIT" w:date="2017-08-30T16:31:00Z">
                  <w:rPr>
                    <w:rFonts w:ascii="Consolas" w:eastAsia="Times New Roman" w:hAnsi="Consolas" w:cs="Consolas"/>
                    <w:color w:val="7F007F"/>
                    <w:sz w:val="20"/>
                    <w:szCs w:val="20"/>
                    <w:highlight w:val="yellow"/>
                  </w:rPr>
                </w:rPrChange>
              </w:rPr>
              <w:t>src</w:t>
            </w:r>
            <w:r w:rsidRPr="00C81178">
              <w:rPr>
                <w:rFonts w:eastAsia="Times New Roman" w:cs="Consolas"/>
                <w:color w:val="000000"/>
                <w:sz w:val="20"/>
                <w:szCs w:val="20"/>
                <w:highlight w:val="yellow"/>
                <w:rPrChange w:id="309" w:author="WIN764BIT" w:date="2017-08-30T16:31: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310" w:author="WIN764BIT" w:date="2017-08-30T16:31:00Z">
                  <w:rPr>
                    <w:rFonts w:ascii="Consolas" w:eastAsia="Times New Roman" w:hAnsi="Consolas" w:cs="Consolas"/>
                    <w:i/>
                    <w:iCs/>
                    <w:color w:val="2A00FF"/>
                    <w:sz w:val="20"/>
                    <w:szCs w:val="20"/>
                    <w:highlight w:val="yellow"/>
                  </w:rPr>
                </w:rPrChange>
              </w:rPr>
              <w:t>"${URLUtils.staticURL('/lib/jquery/jquery-1.11.1.min.js')}"</w:t>
            </w:r>
            <w:r w:rsidRPr="00C81178">
              <w:rPr>
                <w:rFonts w:eastAsia="Times New Roman" w:cs="Consolas"/>
                <w:sz w:val="20"/>
                <w:szCs w:val="20"/>
                <w:highlight w:val="yellow"/>
                <w:rPrChange w:id="311" w:author="WIN764BIT" w:date="2017-08-30T16:31: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312" w:author="WIN764BIT" w:date="2017-08-30T16:31:00Z">
                  <w:rPr>
                    <w:rFonts w:ascii="Consolas" w:eastAsia="Times New Roman" w:hAnsi="Consolas" w:cs="Consolas"/>
                    <w:color w:val="7F007F"/>
                    <w:sz w:val="20"/>
                    <w:szCs w:val="20"/>
                    <w:highlight w:val="yellow"/>
                  </w:rPr>
                </w:rPrChange>
              </w:rPr>
              <w:t>type</w:t>
            </w:r>
            <w:r w:rsidRPr="00C81178">
              <w:rPr>
                <w:rFonts w:eastAsia="Times New Roman" w:cs="Consolas"/>
                <w:color w:val="000000"/>
                <w:sz w:val="20"/>
                <w:szCs w:val="20"/>
                <w:highlight w:val="yellow"/>
                <w:rPrChange w:id="313" w:author="WIN764BIT" w:date="2017-08-30T16:31: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314" w:author="WIN764BIT" w:date="2017-08-30T16:31:00Z">
                  <w:rPr>
                    <w:rFonts w:ascii="Consolas" w:eastAsia="Times New Roman" w:hAnsi="Consolas" w:cs="Consolas"/>
                    <w:i/>
                    <w:iCs/>
                    <w:color w:val="2A00FF"/>
                    <w:sz w:val="20"/>
                    <w:szCs w:val="20"/>
                    <w:highlight w:val="yellow"/>
                  </w:rPr>
                </w:rPrChange>
              </w:rPr>
              <w:t>"text/javascript"</w:t>
            </w:r>
            <w:r w:rsidRPr="00C81178">
              <w:rPr>
                <w:rFonts w:eastAsia="Times New Roman" w:cs="Consolas"/>
                <w:color w:val="008080"/>
                <w:sz w:val="20"/>
                <w:szCs w:val="20"/>
                <w:highlight w:val="yellow"/>
                <w:rPrChange w:id="315" w:author="WIN764BIT" w:date="2017-08-30T16:31:00Z">
                  <w:rPr>
                    <w:rFonts w:ascii="Consolas" w:eastAsia="Times New Roman" w:hAnsi="Consolas" w:cs="Consolas"/>
                    <w:color w:val="008080"/>
                    <w:sz w:val="20"/>
                    <w:szCs w:val="20"/>
                    <w:highlight w:val="yellow"/>
                  </w:rPr>
                </w:rPrChange>
              </w:rPr>
              <w:t>&gt;&lt;/</w:t>
            </w:r>
            <w:r w:rsidRPr="00C81178">
              <w:rPr>
                <w:rFonts w:eastAsia="Times New Roman" w:cs="Consolas"/>
                <w:color w:val="3F7F7F"/>
                <w:sz w:val="20"/>
                <w:szCs w:val="20"/>
                <w:highlight w:val="yellow"/>
                <w:rPrChange w:id="316" w:author="WIN764BIT" w:date="2017-08-30T16:31:00Z">
                  <w:rPr>
                    <w:rFonts w:ascii="Consolas" w:eastAsia="Times New Roman" w:hAnsi="Consolas" w:cs="Consolas"/>
                    <w:color w:val="3F7F7F"/>
                    <w:sz w:val="20"/>
                    <w:szCs w:val="20"/>
                    <w:highlight w:val="yellow"/>
                  </w:rPr>
                </w:rPrChange>
              </w:rPr>
              <w:t>script</w:t>
            </w:r>
            <w:r w:rsidRPr="00C81178">
              <w:rPr>
                <w:rFonts w:eastAsia="Times New Roman" w:cs="Consolas"/>
                <w:color w:val="008080"/>
                <w:sz w:val="20"/>
                <w:szCs w:val="20"/>
                <w:highlight w:val="yellow"/>
                <w:rPrChange w:id="317" w:author="WIN764BIT" w:date="2017-08-30T16:31:00Z">
                  <w:rPr>
                    <w:rFonts w:ascii="Consolas" w:eastAsia="Times New Roman" w:hAnsi="Consolas" w:cs="Consolas"/>
                    <w:color w:val="008080"/>
                    <w:sz w:val="20"/>
                    <w:szCs w:val="20"/>
                    <w:highlight w:val="yellow"/>
                  </w:rPr>
                </w:rPrChange>
              </w:rPr>
              <w:t>&gt;</w:t>
            </w:r>
          </w:p>
          <w:p w14:paraId="5270B3DE" w14:textId="77777777" w:rsidR="00D23D0A" w:rsidRPr="00C81178" w:rsidRDefault="00D23D0A" w:rsidP="0046449E">
            <w:pPr>
              <w:autoSpaceDE w:val="0"/>
              <w:autoSpaceDN w:val="0"/>
              <w:adjustRightInd w:val="0"/>
              <w:spacing w:after="0" w:line="240" w:lineRule="auto"/>
              <w:rPr>
                <w:rFonts w:eastAsia="Times New Roman" w:cs="Consolas"/>
                <w:sz w:val="20"/>
                <w:szCs w:val="20"/>
                <w:highlight w:val="yellow"/>
                <w:rPrChange w:id="318" w:author="WIN764BIT" w:date="2017-08-30T16:31:00Z">
                  <w:rPr>
                    <w:rFonts w:ascii="Consolas" w:eastAsia="Times New Roman" w:hAnsi="Consolas" w:cs="Consolas"/>
                    <w:sz w:val="20"/>
                    <w:szCs w:val="20"/>
                    <w:highlight w:val="yellow"/>
                  </w:rPr>
                </w:rPrChange>
              </w:rPr>
            </w:pPr>
            <w:r w:rsidRPr="00C81178">
              <w:rPr>
                <w:rFonts w:eastAsia="Times New Roman" w:cs="Consolas"/>
                <w:color w:val="008080"/>
                <w:sz w:val="20"/>
                <w:szCs w:val="20"/>
                <w:highlight w:val="yellow"/>
                <w:rPrChange w:id="319" w:author="WIN764BIT" w:date="2017-08-30T16:31:00Z">
                  <w:rPr>
                    <w:rFonts w:ascii="Consolas" w:eastAsia="Times New Roman" w:hAnsi="Consolas" w:cs="Consolas"/>
                    <w:color w:val="008080"/>
                    <w:sz w:val="20"/>
                    <w:szCs w:val="20"/>
                    <w:highlight w:val="yellow"/>
                  </w:rPr>
                </w:rPrChange>
              </w:rPr>
              <w:t>&lt;</w:t>
            </w:r>
            <w:r w:rsidRPr="00C81178">
              <w:rPr>
                <w:rFonts w:eastAsia="Times New Roman" w:cs="Consolas"/>
                <w:color w:val="3F7F7F"/>
                <w:sz w:val="20"/>
                <w:szCs w:val="20"/>
                <w:highlight w:val="yellow"/>
                <w:rPrChange w:id="320" w:author="WIN764BIT" w:date="2017-08-30T16:31:00Z">
                  <w:rPr>
                    <w:rFonts w:ascii="Consolas" w:eastAsia="Times New Roman" w:hAnsi="Consolas" w:cs="Consolas"/>
                    <w:color w:val="3F7F7F"/>
                    <w:sz w:val="20"/>
                    <w:szCs w:val="20"/>
                    <w:highlight w:val="yellow"/>
                  </w:rPr>
                </w:rPrChange>
              </w:rPr>
              <w:t>isset</w:t>
            </w:r>
            <w:r w:rsidRPr="00C81178">
              <w:rPr>
                <w:rFonts w:eastAsia="Times New Roman" w:cs="Consolas"/>
                <w:sz w:val="20"/>
                <w:szCs w:val="20"/>
                <w:highlight w:val="yellow"/>
                <w:rPrChange w:id="321" w:author="WIN764BIT" w:date="2017-08-30T16:31: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322" w:author="WIN764BIT" w:date="2017-08-30T16:31:00Z">
                  <w:rPr>
                    <w:rFonts w:ascii="Consolas" w:eastAsia="Times New Roman" w:hAnsi="Consolas" w:cs="Consolas"/>
                    <w:color w:val="7F007F"/>
                    <w:sz w:val="20"/>
                    <w:szCs w:val="20"/>
                    <w:highlight w:val="yellow"/>
                  </w:rPr>
                </w:rPrChange>
              </w:rPr>
              <w:t>name</w:t>
            </w:r>
            <w:r w:rsidRPr="00C81178">
              <w:rPr>
                <w:rFonts w:eastAsia="Times New Roman" w:cs="Consolas"/>
                <w:color w:val="000000"/>
                <w:sz w:val="20"/>
                <w:szCs w:val="20"/>
                <w:highlight w:val="yellow"/>
                <w:rPrChange w:id="323" w:author="WIN764BIT" w:date="2017-08-30T16:31: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324" w:author="WIN764BIT" w:date="2017-08-30T16:31:00Z">
                  <w:rPr>
                    <w:rFonts w:ascii="Consolas" w:eastAsia="Times New Roman" w:hAnsi="Consolas" w:cs="Consolas"/>
                    <w:i/>
                    <w:iCs/>
                    <w:color w:val="2A00FF"/>
                    <w:sz w:val="20"/>
                    <w:szCs w:val="20"/>
                    <w:highlight w:val="yellow"/>
                  </w:rPr>
                </w:rPrChange>
              </w:rPr>
              <w:t>"paymentMethod"</w:t>
            </w:r>
            <w:r w:rsidRPr="00C81178">
              <w:rPr>
                <w:rFonts w:eastAsia="Times New Roman" w:cs="Consolas"/>
                <w:sz w:val="20"/>
                <w:szCs w:val="20"/>
                <w:highlight w:val="yellow"/>
                <w:rPrChange w:id="325" w:author="WIN764BIT" w:date="2017-08-30T16:31: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326" w:author="WIN764BIT" w:date="2017-08-30T16:31:00Z">
                  <w:rPr>
                    <w:rFonts w:ascii="Consolas" w:eastAsia="Times New Roman" w:hAnsi="Consolas" w:cs="Consolas"/>
                    <w:color w:val="7F007F"/>
                    <w:sz w:val="20"/>
                    <w:szCs w:val="20"/>
                    <w:highlight w:val="yellow"/>
                  </w:rPr>
                </w:rPrChange>
              </w:rPr>
              <w:t>value</w:t>
            </w:r>
            <w:r w:rsidRPr="00C81178">
              <w:rPr>
                <w:rFonts w:eastAsia="Times New Roman" w:cs="Consolas"/>
                <w:color w:val="000000"/>
                <w:sz w:val="20"/>
                <w:szCs w:val="20"/>
                <w:highlight w:val="yellow"/>
                <w:rPrChange w:id="327" w:author="WIN764BIT" w:date="2017-08-30T16:31: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328" w:author="WIN764BIT" w:date="2017-08-30T16:31:00Z">
                  <w:rPr>
                    <w:rFonts w:ascii="Consolas" w:eastAsia="Times New Roman" w:hAnsi="Consolas" w:cs="Consolas"/>
                    <w:i/>
                    <w:iCs/>
                    <w:color w:val="2A00FF"/>
                    <w:sz w:val="20"/>
                    <w:szCs w:val="20"/>
                    <w:highlight w:val="yellow"/>
                  </w:rPr>
                </w:rPrChange>
              </w:rPr>
              <w:t>"${null}"</w:t>
            </w:r>
            <w:r w:rsidRPr="00C81178">
              <w:rPr>
                <w:rFonts w:eastAsia="Times New Roman" w:cs="Consolas"/>
                <w:sz w:val="20"/>
                <w:szCs w:val="20"/>
                <w:highlight w:val="yellow"/>
                <w:rPrChange w:id="329" w:author="WIN764BIT" w:date="2017-08-30T16:31: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330" w:author="WIN764BIT" w:date="2017-08-30T16:31:00Z">
                  <w:rPr>
                    <w:rFonts w:ascii="Consolas" w:eastAsia="Times New Roman" w:hAnsi="Consolas" w:cs="Consolas"/>
                    <w:color w:val="7F007F"/>
                    <w:sz w:val="20"/>
                    <w:szCs w:val="20"/>
                    <w:highlight w:val="yellow"/>
                  </w:rPr>
                </w:rPrChange>
              </w:rPr>
              <w:t>scope</w:t>
            </w:r>
            <w:r w:rsidRPr="00C81178">
              <w:rPr>
                <w:rFonts w:eastAsia="Times New Roman" w:cs="Consolas"/>
                <w:color w:val="000000"/>
                <w:sz w:val="20"/>
                <w:szCs w:val="20"/>
                <w:highlight w:val="yellow"/>
                <w:rPrChange w:id="331" w:author="WIN764BIT" w:date="2017-08-30T16:31: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332" w:author="WIN764BIT" w:date="2017-08-30T16:31:00Z">
                  <w:rPr>
                    <w:rFonts w:ascii="Consolas" w:eastAsia="Times New Roman" w:hAnsi="Consolas" w:cs="Consolas"/>
                    <w:i/>
                    <w:iCs/>
                    <w:color w:val="2A00FF"/>
                    <w:sz w:val="20"/>
                    <w:szCs w:val="20"/>
                    <w:highlight w:val="yellow"/>
                  </w:rPr>
                </w:rPrChange>
              </w:rPr>
              <w:t>"page"</w:t>
            </w:r>
            <w:r w:rsidRPr="00C81178">
              <w:rPr>
                <w:rFonts w:eastAsia="Times New Roman" w:cs="Consolas"/>
                <w:color w:val="008080"/>
                <w:sz w:val="20"/>
                <w:szCs w:val="20"/>
                <w:highlight w:val="yellow"/>
                <w:rPrChange w:id="333" w:author="WIN764BIT" w:date="2017-08-30T16:31:00Z">
                  <w:rPr>
                    <w:rFonts w:ascii="Consolas" w:eastAsia="Times New Roman" w:hAnsi="Consolas" w:cs="Consolas"/>
                    <w:color w:val="008080"/>
                    <w:sz w:val="20"/>
                    <w:szCs w:val="20"/>
                    <w:highlight w:val="yellow"/>
                  </w:rPr>
                </w:rPrChange>
              </w:rPr>
              <w:t>/&gt;</w:t>
            </w:r>
          </w:p>
          <w:p w14:paraId="48B11BBF" w14:textId="77777777" w:rsidR="00D23D0A" w:rsidRPr="00C81178" w:rsidRDefault="00D23D0A" w:rsidP="0046449E">
            <w:pPr>
              <w:autoSpaceDE w:val="0"/>
              <w:autoSpaceDN w:val="0"/>
              <w:adjustRightInd w:val="0"/>
              <w:spacing w:after="0" w:line="240" w:lineRule="auto"/>
              <w:rPr>
                <w:rFonts w:eastAsia="Times New Roman" w:cs="Consolas"/>
                <w:sz w:val="20"/>
                <w:szCs w:val="20"/>
                <w:highlight w:val="yellow"/>
                <w:rPrChange w:id="334" w:author="WIN764BIT" w:date="2017-08-30T16:31:00Z">
                  <w:rPr>
                    <w:rFonts w:ascii="Consolas" w:eastAsia="Times New Roman" w:hAnsi="Consolas" w:cs="Consolas"/>
                    <w:sz w:val="20"/>
                    <w:szCs w:val="20"/>
                    <w:highlight w:val="yellow"/>
                  </w:rPr>
                </w:rPrChange>
              </w:rPr>
            </w:pPr>
            <w:r w:rsidRPr="00C81178">
              <w:rPr>
                <w:rFonts w:eastAsia="Times New Roman" w:cs="Consolas"/>
                <w:color w:val="008080"/>
                <w:sz w:val="20"/>
                <w:szCs w:val="20"/>
                <w:highlight w:val="yellow"/>
                <w:rPrChange w:id="335" w:author="WIN764BIT" w:date="2017-08-30T16:31:00Z">
                  <w:rPr>
                    <w:rFonts w:ascii="Consolas" w:eastAsia="Times New Roman" w:hAnsi="Consolas" w:cs="Consolas"/>
                    <w:color w:val="008080"/>
                    <w:sz w:val="20"/>
                    <w:szCs w:val="20"/>
                    <w:highlight w:val="yellow"/>
                  </w:rPr>
                </w:rPrChange>
              </w:rPr>
              <w:t>&lt;</w:t>
            </w:r>
            <w:r w:rsidRPr="00C81178">
              <w:rPr>
                <w:rFonts w:eastAsia="Times New Roman" w:cs="Consolas"/>
                <w:color w:val="3F7F7F"/>
                <w:sz w:val="20"/>
                <w:szCs w:val="20"/>
                <w:highlight w:val="yellow"/>
                <w:rPrChange w:id="336" w:author="WIN764BIT" w:date="2017-08-30T16:31:00Z">
                  <w:rPr>
                    <w:rFonts w:ascii="Consolas" w:eastAsia="Times New Roman" w:hAnsi="Consolas" w:cs="Consolas"/>
                    <w:color w:val="3F7F7F"/>
                    <w:sz w:val="20"/>
                    <w:szCs w:val="20"/>
                    <w:highlight w:val="yellow"/>
                  </w:rPr>
                </w:rPrChange>
              </w:rPr>
              <w:t>isset</w:t>
            </w:r>
            <w:r w:rsidRPr="00C81178">
              <w:rPr>
                <w:rFonts w:eastAsia="Times New Roman" w:cs="Consolas"/>
                <w:sz w:val="20"/>
                <w:szCs w:val="20"/>
                <w:highlight w:val="yellow"/>
                <w:rPrChange w:id="337" w:author="WIN764BIT" w:date="2017-08-30T16:31: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338" w:author="WIN764BIT" w:date="2017-08-30T16:31:00Z">
                  <w:rPr>
                    <w:rFonts w:ascii="Consolas" w:eastAsia="Times New Roman" w:hAnsi="Consolas" w:cs="Consolas"/>
                    <w:color w:val="7F007F"/>
                    <w:sz w:val="20"/>
                    <w:szCs w:val="20"/>
                    <w:highlight w:val="yellow"/>
                  </w:rPr>
                </w:rPrChange>
              </w:rPr>
              <w:t>name</w:t>
            </w:r>
            <w:r w:rsidRPr="00C81178">
              <w:rPr>
                <w:rFonts w:eastAsia="Times New Roman" w:cs="Consolas"/>
                <w:color w:val="000000"/>
                <w:sz w:val="20"/>
                <w:szCs w:val="20"/>
                <w:highlight w:val="yellow"/>
                <w:rPrChange w:id="339" w:author="WIN764BIT" w:date="2017-08-30T16:31: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340" w:author="WIN764BIT" w:date="2017-08-30T16:31:00Z">
                  <w:rPr>
                    <w:rFonts w:ascii="Consolas" w:eastAsia="Times New Roman" w:hAnsi="Consolas" w:cs="Consolas"/>
                    <w:i/>
                    <w:iCs/>
                    <w:color w:val="2A00FF"/>
                    <w:sz w:val="20"/>
                    <w:szCs w:val="20"/>
                    <w:highlight w:val="yellow"/>
                  </w:rPr>
                </w:rPrChange>
              </w:rPr>
              <w:t>"isIFrame"</w:t>
            </w:r>
            <w:r w:rsidRPr="00C81178">
              <w:rPr>
                <w:rFonts w:eastAsia="Times New Roman" w:cs="Consolas"/>
                <w:sz w:val="20"/>
                <w:szCs w:val="20"/>
                <w:highlight w:val="yellow"/>
                <w:rPrChange w:id="341" w:author="WIN764BIT" w:date="2017-08-30T16:31: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342" w:author="WIN764BIT" w:date="2017-08-30T16:31:00Z">
                  <w:rPr>
                    <w:rFonts w:ascii="Consolas" w:eastAsia="Times New Roman" w:hAnsi="Consolas" w:cs="Consolas"/>
                    <w:color w:val="7F007F"/>
                    <w:sz w:val="20"/>
                    <w:szCs w:val="20"/>
                    <w:highlight w:val="yellow"/>
                  </w:rPr>
                </w:rPrChange>
              </w:rPr>
              <w:t>value</w:t>
            </w:r>
            <w:r w:rsidRPr="00C81178">
              <w:rPr>
                <w:rFonts w:eastAsia="Times New Roman" w:cs="Consolas"/>
                <w:color w:val="000000"/>
                <w:sz w:val="20"/>
                <w:szCs w:val="20"/>
                <w:highlight w:val="yellow"/>
                <w:rPrChange w:id="343" w:author="WIN764BIT" w:date="2017-08-30T16:31: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344" w:author="WIN764BIT" w:date="2017-08-30T16:31:00Z">
                  <w:rPr>
                    <w:rFonts w:ascii="Consolas" w:eastAsia="Times New Roman" w:hAnsi="Consolas" w:cs="Consolas"/>
                    <w:i/>
                    <w:iCs/>
                    <w:color w:val="2A00FF"/>
                    <w:sz w:val="20"/>
                    <w:szCs w:val="20"/>
                    <w:highlight w:val="yellow"/>
                  </w:rPr>
                </w:rPrChange>
              </w:rPr>
              <w:t>"${false}"</w:t>
            </w:r>
            <w:r w:rsidRPr="00C81178">
              <w:rPr>
                <w:rFonts w:eastAsia="Times New Roman" w:cs="Consolas"/>
                <w:sz w:val="20"/>
                <w:szCs w:val="20"/>
                <w:highlight w:val="yellow"/>
                <w:rPrChange w:id="345" w:author="WIN764BIT" w:date="2017-08-30T16:31: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346" w:author="WIN764BIT" w:date="2017-08-30T16:31:00Z">
                  <w:rPr>
                    <w:rFonts w:ascii="Consolas" w:eastAsia="Times New Roman" w:hAnsi="Consolas" w:cs="Consolas"/>
                    <w:color w:val="7F007F"/>
                    <w:sz w:val="20"/>
                    <w:szCs w:val="20"/>
                    <w:highlight w:val="yellow"/>
                  </w:rPr>
                </w:rPrChange>
              </w:rPr>
              <w:t>scope</w:t>
            </w:r>
            <w:r w:rsidRPr="00C81178">
              <w:rPr>
                <w:rFonts w:eastAsia="Times New Roman" w:cs="Consolas"/>
                <w:color w:val="000000"/>
                <w:sz w:val="20"/>
                <w:szCs w:val="20"/>
                <w:highlight w:val="yellow"/>
                <w:rPrChange w:id="347" w:author="WIN764BIT" w:date="2017-08-30T16:31: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348" w:author="WIN764BIT" w:date="2017-08-30T16:31:00Z">
                  <w:rPr>
                    <w:rFonts w:ascii="Consolas" w:eastAsia="Times New Roman" w:hAnsi="Consolas" w:cs="Consolas"/>
                    <w:i/>
                    <w:iCs/>
                    <w:color w:val="2A00FF"/>
                    <w:sz w:val="20"/>
                    <w:szCs w:val="20"/>
                    <w:highlight w:val="yellow"/>
                  </w:rPr>
                </w:rPrChange>
              </w:rPr>
              <w:t>"page"</w:t>
            </w:r>
            <w:r w:rsidRPr="00C81178">
              <w:rPr>
                <w:rFonts w:eastAsia="Times New Roman" w:cs="Consolas"/>
                <w:sz w:val="20"/>
                <w:szCs w:val="20"/>
                <w:highlight w:val="yellow"/>
                <w:rPrChange w:id="349" w:author="WIN764BIT" w:date="2017-08-30T16:31:00Z">
                  <w:rPr>
                    <w:rFonts w:ascii="Consolas" w:eastAsia="Times New Roman" w:hAnsi="Consolas" w:cs="Consolas"/>
                    <w:sz w:val="20"/>
                    <w:szCs w:val="20"/>
                    <w:highlight w:val="yellow"/>
                  </w:rPr>
                </w:rPrChange>
              </w:rPr>
              <w:t xml:space="preserve"> </w:t>
            </w:r>
            <w:r w:rsidRPr="00C81178">
              <w:rPr>
                <w:rFonts w:eastAsia="Times New Roman" w:cs="Consolas"/>
                <w:color w:val="008080"/>
                <w:sz w:val="20"/>
                <w:szCs w:val="20"/>
                <w:highlight w:val="yellow"/>
                <w:rPrChange w:id="350" w:author="WIN764BIT" w:date="2017-08-30T16:31:00Z">
                  <w:rPr>
                    <w:rFonts w:ascii="Consolas" w:eastAsia="Times New Roman" w:hAnsi="Consolas" w:cs="Consolas"/>
                    <w:color w:val="008080"/>
                    <w:sz w:val="20"/>
                    <w:szCs w:val="20"/>
                    <w:highlight w:val="yellow"/>
                  </w:rPr>
                </w:rPrChange>
              </w:rPr>
              <w:t>/&gt;</w:t>
            </w:r>
          </w:p>
          <w:p w14:paraId="4D824EE5" w14:textId="77777777" w:rsidR="00D23D0A" w:rsidRPr="00C81178" w:rsidRDefault="00D23D0A" w:rsidP="0046449E">
            <w:pPr>
              <w:autoSpaceDE w:val="0"/>
              <w:autoSpaceDN w:val="0"/>
              <w:adjustRightInd w:val="0"/>
              <w:spacing w:after="0" w:line="240" w:lineRule="auto"/>
              <w:rPr>
                <w:rFonts w:eastAsia="Times New Roman" w:cs="Consolas"/>
                <w:sz w:val="20"/>
                <w:szCs w:val="20"/>
                <w:highlight w:val="yellow"/>
                <w:rPrChange w:id="351" w:author="WIN764BIT" w:date="2017-08-30T16:31:00Z">
                  <w:rPr>
                    <w:rFonts w:ascii="Consolas" w:eastAsia="Times New Roman" w:hAnsi="Consolas" w:cs="Consolas"/>
                    <w:sz w:val="20"/>
                    <w:szCs w:val="20"/>
                    <w:highlight w:val="yellow"/>
                  </w:rPr>
                </w:rPrChange>
              </w:rPr>
            </w:pPr>
            <w:r w:rsidRPr="00C81178">
              <w:rPr>
                <w:rFonts w:eastAsia="Times New Roman" w:cs="Consolas"/>
                <w:color w:val="008080"/>
                <w:sz w:val="20"/>
                <w:szCs w:val="20"/>
                <w:highlight w:val="yellow"/>
                <w:rPrChange w:id="352" w:author="WIN764BIT" w:date="2017-08-30T16:31:00Z">
                  <w:rPr>
                    <w:rFonts w:ascii="Consolas" w:eastAsia="Times New Roman" w:hAnsi="Consolas" w:cs="Consolas"/>
                    <w:color w:val="008080"/>
                    <w:sz w:val="20"/>
                    <w:szCs w:val="20"/>
                    <w:highlight w:val="yellow"/>
                  </w:rPr>
                </w:rPrChange>
              </w:rPr>
              <w:t>&lt;</w:t>
            </w:r>
            <w:r w:rsidRPr="00C81178">
              <w:rPr>
                <w:rFonts w:eastAsia="Times New Roman" w:cs="Consolas"/>
                <w:color w:val="3F7F7F"/>
                <w:sz w:val="20"/>
                <w:szCs w:val="20"/>
                <w:highlight w:val="yellow"/>
                <w:rPrChange w:id="353" w:author="WIN764BIT" w:date="2017-08-30T16:31:00Z">
                  <w:rPr>
                    <w:rFonts w:ascii="Consolas" w:eastAsia="Times New Roman" w:hAnsi="Consolas" w:cs="Consolas"/>
                    <w:color w:val="3F7F7F"/>
                    <w:sz w:val="20"/>
                    <w:szCs w:val="20"/>
                    <w:highlight w:val="yellow"/>
                  </w:rPr>
                </w:rPrChange>
              </w:rPr>
              <w:t>isif</w:t>
            </w:r>
            <w:r w:rsidRPr="00C81178">
              <w:rPr>
                <w:rFonts w:eastAsia="Times New Roman" w:cs="Consolas"/>
                <w:sz w:val="20"/>
                <w:szCs w:val="20"/>
                <w:highlight w:val="yellow"/>
                <w:rPrChange w:id="354" w:author="WIN764BIT" w:date="2017-08-30T16:31: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355" w:author="WIN764BIT" w:date="2017-08-30T16:31:00Z">
                  <w:rPr>
                    <w:rFonts w:ascii="Consolas" w:eastAsia="Times New Roman" w:hAnsi="Consolas" w:cs="Consolas"/>
                    <w:color w:val="7F007F"/>
                    <w:sz w:val="20"/>
                    <w:szCs w:val="20"/>
                    <w:highlight w:val="yellow"/>
                  </w:rPr>
                </w:rPrChange>
              </w:rPr>
              <w:t>condition</w:t>
            </w:r>
            <w:r w:rsidRPr="00C81178">
              <w:rPr>
                <w:rFonts w:eastAsia="Times New Roman" w:cs="Consolas"/>
                <w:color w:val="000000"/>
                <w:sz w:val="20"/>
                <w:szCs w:val="20"/>
                <w:highlight w:val="yellow"/>
                <w:rPrChange w:id="356" w:author="WIN764BIT" w:date="2017-08-30T16:31: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357" w:author="WIN764BIT" w:date="2017-08-30T16:31:00Z">
                  <w:rPr>
                    <w:rFonts w:ascii="Consolas" w:eastAsia="Times New Roman" w:hAnsi="Consolas" w:cs="Consolas"/>
                    <w:i/>
                    <w:iCs/>
                    <w:color w:val="2A00FF"/>
                    <w:sz w:val="20"/>
                    <w:szCs w:val="20"/>
                    <w:highlight w:val="yellow"/>
                  </w:rPr>
                </w:rPrChange>
              </w:rPr>
              <w:t>"${!empty(LineCntr.getPaymentInstruments())}"</w:t>
            </w:r>
            <w:r w:rsidRPr="00C81178">
              <w:rPr>
                <w:rFonts w:eastAsia="Times New Roman" w:cs="Consolas"/>
                <w:color w:val="008080"/>
                <w:sz w:val="20"/>
                <w:szCs w:val="20"/>
                <w:highlight w:val="yellow"/>
                <w:rPrChange w:id="358" w:author="WIN764BIT" w:date="2017-08-30T16:31:00Z">
                  <w:rPr>
                    <w:rFonts w:ascii="Consolas" w:eastAsia="Times New Roman" w:hAnsi="Consolas" w:cs="Consolas"/>
                    <w:color w:val="008080"/>
                    <w:sz w:val="20"/>
                    <w:szCs w:val="20"/>
                    <w:highlight w:val="yellow"/>
                  </w:rPr>
                </w:rPrChange>
              </w:rPr>
              <w:t>&gt;</w:t>
            </w:r>
          </w:p>
          <w:p w14:paraId="1B197F3C" w14:textId="77777777" w:rsidR="00D23D0A" w:rsidRPr="00C81178" w:rsidRDefault="00D23D0A" w:rsidP="0046449E">
            <w:pPr>
              <w:autoSpaceDE w:val="0"/>
              <w:autoSpaceDN w:val="0"/>
              <w:adjustRightInd w:val="0"/>
              <w:spacing w:after="0" w:line="240" w:lineRule="auto"/>
              <w:rPr>
                <w:rFonts w:eastAsia="Times New Roman" w:cs="Consolas"/>
                <w:sz w:val="20"/>
                <w:szCs w:val="20"/>
                <w:highlight w:val="yellow"/>
                <w:rPrChange w:id="359" w:author="WIN764BIT" w:date="2017-08-30T16:31:00Z">
                  <w:rPr>
                    <w:rFonts w:ascii="Consolas" w:eastAsia="Times New Roman" w:hAnsi="Consolas" w:cs="Consolas"/>
                    <w:sz w:val="20"/>
                    <w:szCs w:val="20"/>
                    <w:highlight w:val="yellow"/>
                  </w:rPr>
                </w:rPrChange>
              </w:rPr>
            </w:pPr>
            <w:r w:rsidRPr="00C81178">
              <w:rPr>
                <w:rFonts w:eastAsia="Times New Roman" w:cs="Consolas"/>
                <w:color w:val="000000"/>
                <w:sz w:val="20"/>
                <w:szCs w:val="20"/>
                <w:highlight w:val="yellow"/>
                <w:rPrChange w:id="360" w:author="WIN764BIT" w:date="2017-08-30T16:31:00Z">
                  <w:rPr>
                    <w:rFonts w:ascii="Consolas" w:eastAsia="Times New Roman" w:hAnsi="Consolas" w:cs="Consolas"/>
                    <w:color w:val="000000"/>
                    <w:sz w:val="20"/>
                    <w:szCs w:val="20"/>
                    <w:highlight w:val="yellow"/>
                  </w:rPr>
                </w:rPrChange>
              </w:rPr>
              <w:tab/>
            </w:r>
            <w:r w:rsidRPr="00C81178">
              <w:rPr>
                <w:rFonts w:eastAsia="Times New Roman" w:cs="Consolas"/>
                <w:color w:val="008080"/>
                <w:sz w:val="20"/>
                <w:szCs w:val="20"/>
                <w:highlight w:val="yellow"/>
                <w:rPrChange w:id="361" w:author="WIN764BIT" w:date="2017-08-30T16:31:00Z">
                  <w:rPr>
                    <w:rFonts w:ascii="Consolas" w:eastAsia="Times New Roman" w:hAnsi="Consolas" w:cs="Consolas"/>
                    <w:color w:val="008080"/>
                    <w:sz w:val="20"/>
                    <w:szCs w:val="20"/>
                    <w:highlight w:val="yellow"/>
                  </w:rPr>
                </w:rPrChange>
              </w:rPr>
              <w:t>&lt;</w:t>
            </w:r>
            <w:r w:rsidRPr="00C81178">
              <w:rPr>
                <w:rFonts w:eastAsia="Times New Roman" w:cs="Consolas"/>
                <w:color w:val="3F7F7F"/>
                <w:sz w:val="20"/>
                <w:szCs w:val="20"/>
                <w:highlight w:val="yellow"/>
                <w:rPrChange w:id="362" w:author="WIN764BIT" w:date="2017-08-30T16:31:00Z">
                  <w:rPr>
                    <w:rFonts w:ascii="Consolas" w:eastAsia="Times New Roman" w:hAnsi="Consolas" w:cs="Consolas"/>
                    <w:color w:val="3F7F7F"/>
                    <w:sz w:val="20"/>
                    <w:szCs w:val="20"/>
                    <w:highlight w:val="yellow"/>
                  </w:rPr>
                </w:rPrChange>
              </w:rPr>
              <w:t>isloop</w:t>
            </w:r>
            <w:r w:rsidRPr="00C81178">
              <w:rPr>
                <w:rFonts w:eastAsia="Times New Roman" w:cs="Consolas"/>
                <w:sz w:val="20"/>
                <w:szCs w:val="20"/>
                <w:highlight w:val="yellow"/>
                <w:rPrChange w:id="363" w:author="WIN764BIT" w:date="2017-08-30T16:31: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364" w:author="WIN764BIT" w:date="2017-08-30T16:31:00Z">
                  <w:rPr>
                    <w:rFonts w:ascii="Consolas" w:eastAsia="Times New Roman" w:hAnsi="Consolas" w:cs="Consolas"/>
                    <w:color w:val="7F007F"/>
                    <w:sz w:val="20"/>
                    <w:szCs w:val="20"/>
                    <w:highlight w:val="yellow"/>
                  </w:rPr>
                </w:rPrChange>
              </w:rPr>
              <w:t>items</w:t>
            </w:r>
            <w:r w:rsidRPr="00C81178">
              <w:rPr>
                <w:rFonts w:eastAsia="Times New Roman" w:cs="Consolas"/>
                <w:color w:val="000000"/>
                <w:sz w:val="20"/>
                <w:szCs w:val="20"/>
                <w:highlight w:val="yellow"/>
                <w:rPrChange w:id="365" w:author="WIN764BIT" w:date="2017-08-30T16:31: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366" w:author="WIN764BIT" w:date="2017-08-30T16:31:00Z">
                  <w:rPr>
                    <w:rFonts w:ascii="Consolas" w:eastAsia="Times New Roman" w:hAnsi="Consolas" w:cs="Consolas"/>
                    <w:i/>
                    <w:iCs/>
                    <w:color w:val="2A00FF"/>
                    <w:sz w:val="20"/>
                    <w:szCs w:val="20"/>
                    <w:highlight w:val="yellow"/>
                  </w:rPr>
                </w:rPrChange>
              </w:rPr>
              <w:t>"${LineCntr.getPaymentInstruments()}"</w:t>
            </w:r>
            <w:r w:rsidRPr="00C81178">
              <w:rPr>
                <w:rFonts w:eastAsia="Times New Roman" w:cs="Consolas"/>
                <w:sz w:val="20"/>
                <w:szCs w:val="20"/>
                <w:highlight w:val="yellow"/>
                <w:rPrChange w:id="367" w:author="WIN764BIT" w:date="2017-08-30T16:31: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368" w:author="WIN764BIT" w:date="2017-08-30T16:31:00Z">
                  <w:rPr>
                    <w:rFonts w:ascii="Consolas" w:eastAsia="Times New Roman" w:hAnsi="Consolas" w:cs="Consolas"/>
                    <w:color w:val="7F007F"/>
                    <w:sz w:val="20"/>
                    <w:szCs w:val="20"/>
                    <w:highlight w:val="yellow"/>
                  </w:rPr>
                </w:rPrChange>
              </w:rPr>
              <w:t>var</w:t>
            </w:r>
            <w:r w:rsidRPr="00C81178">
              <w:rPr>
                <w:rFonts w:eastAsia="Times New Roman" w:cs="Consolas"/>
                <w:color w:val="000000"/>
                <w:sz w:val="20"/>
                <w:szCs w:val="20"/>
                <w:highlight w:val="yellow"/>
                <w:rPrChange w:id="369" w:author="WIN764BIT" w:date="2017-08-30T16:31: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370" w:author="WIN764BIT" w:date="2017-08-30T16:31:00Z">
                  <w:rPr>
                    <w:rFonts w:ascii="Consolas" w:eastAsia="Times New Roman" w:hAnsi="Consolas" w:cs="Consolas"/>
                    <w:i/>
                    <w:iCs/>
                    <w:color w:val="2A00FF"/>
                    <w:sz w:val="20"/>
                    <w:szCs w:val="20"/>
                    <w:highlight w:val="yellow"/>
                  </w:rPr>
                </w:rPrChange>
              </w:rPr>
              <w:t>"paymentInstr"</w:t>
            </w:r>
            <w:r w:rsidRPr="00C81178">
              <w:rPr>
                <w:rFonts w:eastAsia="Times New Roman" w:cs="Consolas"/>
                <w:sz w:val="20"/>
                <w:szCs w:val="20"/>
                <w:highlight w:val="yellow"/>
                <w:rPrChange w:id="371" w:author="WIN764BIT" w:date="2017-08-30T16:31: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372" w:author="WIN764BIT" w:date="2017-08-30T16:31:00Z">
                  <w:rPr>
                    <w:rFonts w:ascii="Consolas" w:eastAsia="Times New Roman" w:hAnsi="Consolas" w:cs="Consolas"/>
                    <w:color w:val="7F007F"/>
                    <w:sz w:val="20"/>
                    <w:szCs w:val="20"/>
                    <w:highlight w:val="yellow"/>
                  </w:rPr>
                </w:rPrChange>
              </w:rPr>
              <w:t>status</w:t>
            </w:r>
            <w:r w:rsidRPr="00C81178">
              <w:rPr>
                <w:rFonts w:eastAsia="Times New Roman" w:cs="Consolas"/>
                <w:color w:val="000000"/>
                <w:sz w:val="20"/>
                <w:szCs w:val="20"/>
                <w:highlight w:val="yellow"/>
                <w:rPrChange w:id="373" w:author="WIN764BIT" w:date="2017-08-30T16:31: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374" w:author="WIN764BIT" w:date="2017-08-30T16:31:00Z">
                  <w:rPr>
                    <w:rFonts w:ascii="Consolas" w:eastAsia="Times New Roman" w:hAnsi="Consolas" w:cs="Consolas"/>
                    <w:i/>
                    <w:iCs/>
                    <w:color w:val="2A00FF"/>
                    <w:sz w:val="20"/>
                    <w:szCs w:val="20"/>
                    <w:highlight w:val="yellow"/>
                  </w:rPr>
                </w:rPrChange>
              </w:rPr>
              <w:t>"loopstate"</w:t>
            </w:r>
            <w:r w:rsidRPr="00C81178">
              <w:rPr>
                <w:rFonts w:eastAsia="Times New Roman" w:cs="Consolas"/>
                <w:color w:val="008080"/>
                <w:sz w:val="20"/>
                <w:szCs w:val="20"/>
                <w:highlight w:val="yellow"/>
                <w:rPrChange w:id="375" w:author="WIN764BIT" w:date="2017-08-30T16:31:00Z">
                  <w:rPr>
                    <w:rFonts w:ascii="Consolas" w:eastAsia="Times New Roman" w:hAnsi="Consolas" w:cs="Consolas"/>
                    <w:color w:val="008080"/>
                    <w:sz w:val="20"/>
                    <w:szCs w:val="20"/>
                    <w:highlight w:val="yellow"/>
                  </w:rPr>
                </w:rPrChange>
              </w:rPr>
              <w:t>&gt;</w:t>
            </w:r>
          </w:p>
          <w:p w14:paraId="3C32E4AF" w14:textId="77777777" w:rsidR="00D23D0A" w:rsidRPr="00C81178" w:rsidRDefault="00D23D0A" w:rsidP="0046449E">
            <w:pPr>
              <w:autoSpaceDE w:val="0"/>
              <w:autoSpaceDN w:val="0"/>
              <w:adjustRightInd w:val="0"/>
              <w:spacing w:after="0" w:line="240" w:lineRule="auto"/>
              <w:rPr>
                <w:rFonts w:eastAsia="Times New Roman" w:cs="Consolas"/>
                <w:sz w:val="20"/>
                <w:szCs w:val="20"/>
                <w:highlight w:val="yellow"/>
                <w:rPrChange w:id="376" w:author="WIN764BIT" w:date="2017-08-30T16:31:00Z">
                  <w:rPr>
                    <w:rFonts w:ascii="Consolas" w:eastAsia="Times New Roman" w:hAnsi="Consolas" w:cs="Consolas"/>
                    <w:sz w:val="20"/>
                    <w:szCs w:val="20"/>
                    <w:highlight w:val="yellow"/>
                  </w:rPr>
                </w:rPrChange>
              </w:rPr>
            </w:pPr>
            <w:r w:rsidRPr="00C81178">
              <w:rPr>
                <w:rFonts w:eastAsia="Times New Roman" w:cs="Consolas"/>
                <w:color w:val="000000"/>
                <w:sz w:val="20"/>
                <w:szCs w:val="20"/>
                <w:highlight w:val="yellow"/>
                <w:rPrChange w:id="377" w:author="WIN764BIT" w:date="2017-08-30T16:31:00Z">
                  <w:rPr>
                    <w:rFonts w:ascii="Consolas" w:eastAsia="Times New Roman" w:hAnsi="Consolas" w:cs="Consolas"/>
                    <w:color w:val="000000"/>
                    <w:sz w:val="20"/>
                    <w:szCs w:val="20"/>
                    <w:highlight w:val="yellow"/>
                  </w:rPr>
                </w:rPrChange>
              </w:rPr>
              <w:tab/>
            </w:r>
            <w:r w:rsidRPr="00C81178">
              <w:rPr>
                <w:rFonts w:eastAsia="Times New Roman" w:cs="Consolas"/>
                <w:color w:val="000000"/>
                <w:sz w:val="20"/>
                <w:szCs w:val="20"/>
                <w:highlight w:val="yellow"/>
                <w:rPrChange w:id="378" w:author="WIN764BIT" w:date="2017-08-30T16:31:00Z">
                  <w:rPr>
                    <w:rFonts w:ascii="Consolas" w:eastAsia="Times New Roman" w:hAnsi="Consolas" w:cs="Consolas"/>
                    <w:color w:val="000000"/>
                    <w:sz w:val="20"/>
                    <w:szCs w:val="20"/>
                    <w:highlight w:val="yellow"/>
                  </w:rPr>
                </w:rPrChange>
              </w:rPr>
              <w:tab/>
            </w:r>
            <w:r w:rsidRPr="00C81178">
              <w:rPr>
                <w:rFonts w:eastAsia="Times New Roman" w:cs="Consolas"/>
                <w:color w:val="008080"/>
                <w:sz w:val="20"/>
                <w:szCs w:val="20"/>
                <w:highlight w:val="yellow"/>
                <w:rPrChange w:id="379" w:author="WIN764BIT" w:date="2017-08-30T16:31:00Z">
                  <w:rPr>
                    <w:rFonts w:ascii="Consolas" w:eastAsia="Times New Roman" w:hAnsi="Consolas" w:cs="Consolas"/>
                    <w:color w:val="008080"/>
                    <w:sz w:val="20"/>
                    <w:szCs w:val="20"/>
                    <w:highlight w:val="yellow"/>
                  </w:rPr>
                </w:rPrChange>
              </w:rPr>
              <w:t>&lt;</w:t>
            </w:r>
            <w:r w:rsidRPr="00C81178">
              <w:rPr>
                <w:rFonts w:eastAsia="Times New Roman" w:cs="Consolas"/>
                <w:color w:val="3F7F7F"/>
                <w:sz w:val="20"/>
                <w:szCs w:val="20"/>
                <w:highlight w:val="yellow"/>
                <w:rPrChange w:id="380" w:author="WIN764BIT" w:date="2017-08-30T16:31:00Z">
                  <w:rPr>
                    <w:rFonts w:ascii="Consolas" w:eastAsia="Times New Roman" w:hAnsi="Consolas" w:cs="Consolas"/>
                    <w:color w:val="3F7F7F"/>
                    <w:sz w:val="20"/>
                    <w:szCs w:val="20"/>
                    <w:highlight w:val="yellow"/>
                  </w:rPr>
                </w:rPrChange>
              </w:rPr>
              <w:t>isset</w:t>
            </w:r>
            <w:r w:rsidRPr="00C81178">
              <w:rPr>
                <w:rFonts w:eastAsia="Times New Roman" w:cs="Consolas"/>
                <w:sz w:val="20"/>
                <w:szCs w:val="20"/>
                <w:highlight w:val="yellow"/>
                <w:rPrChange w:id="381" w:author="WIN764BIT" w:date="2017-08-30T16:31: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382" w:author="WIN764BIT" w:date="2017-08-30T16:31:00Z">
                  <w:rPr>
                    <w:rFonts w:ascii="Consolas" w:eastAsia="Times New Roman" w:hAnsi="Consolas" w:cs="Consolas"/>
                    <w:color w:val="7F007F"/>
                    <w:sz w:val="20"/>
                    <w:szCs w:val="20"/>
                    <w:highlight w:val="yellow"/>
                  </w:rPr>
                </w:rPrChange>
              </w:rPr>
              <w:t>name</w:t>
            </w:r>
            <w:r w:rsidRPr="00C81178">
              <w:rPr>
                <w:rFonts w:eastAsia="Times New Roman" w:cs="Consolas"/>
                <w:color w:val="000000"/>
                <w:sz w:val="20"/>
                <w:szCs w:val="20"/>
                <w:highlight w:val="yellow"/>
                <w:rPrChange w:id="383" w:author="WIN764BIT" w:date="2017-08-30T16:31: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384" w:author="WIN764BIT" w:date="2017-08-30T16:31:00Z">
                  <w:rPr>
                    <w:rFonts w:ascii="Consolas" w:eastAsia="Times New Roman" w:hAnsi="Consolas" w:cs="Consolas"/>
                    <w:i/>
                    <w:iCs/>
                    <w:color w:val="2A00FF"/>
                    <w:sz w:val="20"/>
                    <w:szCs w:val="20"/>
                    <w:highlight w:val="yellow"/>
                  </w:rPr>
                </w:rPrChange>
              </w:rPr>
              <w:t>"paymentMethod"</w:t>
            </w:r>
            <w:r w:rsidRPr="00C81178">
              <w:rPr>
                <w:rFonts w:eastAsia="Times New Roman" w:cs="Consolas"/>
                <w:sz w:val="20"/>
                <w:szCs w:val="20"/>
                <w:highlight w:val="yellow"/>
                <w:rPrChange w:id="385" w:author="WIN764BIT" w:date="2017-08-30T16:31: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386" w:author="WIN764BIT" w:date="2017-08-30T16:31:00Z">
                  <w:rPr>
                    <w:rFonts w:ascii="Consolas" w:eastAsia="Times New Roman" w:hAnsi="Consolas" w:cs="Consolas"/>
                    <w:color w:val="7F007F"/>
                    <w:sz w:val="20"/>
                    <w:szCs w:val="20"/>
                    <w:highlight w:val="yellow"/>
                  </w:rPr>
                </w:rPrChange>
              </w:rPr>
              <w:t>value</w:t>
            </w:r>
            <w:r w:rsidRPr="00C81178">
              <w:rPr>
                <w:rFonts w:eastAsia="Times New Roman" w:cs="Consolas"/>
                <w:color w:val="000000"/>
                <w:sz w:val="20"/>
                <w:szCs w:val="20"/>
                <w:highlight w:val="yellow"/>
                <w:rPrChange w:id="387" w:author="WIN764BIT" w:date="2017-08-30T16:31: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388" w:author="WIN764BIT" w:date="2017-08-30T16:31:00Z">
                  <w:rPr>
                    <w:rFonts w:ascii="Consolas" w:eastAsia="Times New Roman" w:hAnsi="Consolas" w:cs="Consolas"/>
                    <w:i/>
                    <w:iCs/>
                    <w:color w:val="2A00FF"/>
                    <w:sz w:val="20"/>
                    <w:szCs w:val="20"/>
                    <w:highlight w:val="yellow"/>
                  </w:rPr>
                </w:rPrChange>
              </w:rPr>
              <w:t>"${dw.order.PaymentMgr.getPaymentMethod(paymentInstr.paymentMethod).ID}"</w:t>
            </w:r>
            <w:r w:rsidRPr="00C81178">
              <w:rPr>
                <w:rFonts w:eastAsia="Times New Roman" w:cs="Consolas"/>
                <w:sz w:val="20"/>
                <w:szCs w:val="20"/>
                <w:highlight w:val="yellow"/>
                <w:rPrChange w:id="389" w:author="WIN764BIT" w:date="2017-08-30T16:31: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390" w:author="WIN764BIT" w:date="2017-08-30T16:31:00Z">
                  <w:rPr>
                    <w:rFonts w:ascii="Consolas" w:eastAsia="Times New Roman" w:hAnsi="Consolas" w:cs="Consolas"/>
                    <w:color w:val="7F007F"/>
                    <w:sz w:val="20"/>
                    <w:szCs w:val="20"/>
                    <w:highlight w:val="yellow"/>
                  </w:rPr>
                </w:rPrChange>
              </w:rPr>
              <w:t>scope</w:t>
            </w:r>
            <w:r w:rsidRPr="00C81178">
              <w:rPr>
                <w:rFonts w:eastAsia="Times New Roman" w:cs="Consolas"/>
                <w:color w:val="000000"/>
                <w:sz w:val="20"/>
                <w:szCs w:val="20"/>
                <w:highlight w:val="yellow"/>
                <w:rPrChange w:id="391" w:author="WIN764BIT" w:date="2017-08-30T16:31: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392" w:author="WIN764BIT" w:date="2017-08-30T16:31:00Z">
                  <w:rPr>
                    <w:rFonts w:ascii="Consolas" w:eastAsia="Times New Roman" w:hAnsi="Consolas" w:cs="Consolas"/>
                    <w:i/>
                    <w:iCs/>
                    <w:color w:val="2A00FF"/>
                    <w:sz w:val="20"/>
                    <w:szCs w:val="20"/>
                    <w:highlight w:val="yellow"/>
                  </w:rPr>
                </w:rPrChange>
              </w:rPr>
              <w:t>"page"</w:t>
            </w:r>
            <w:r w:rsidRPr="00C81178">
              <w:rPr>
                <w:rFonts w:eastAsia="Times New Roman" w:cs="Consolas"/>
                <w:color w:val="008080"/>
                <w:sz w:val="20"/>
                <w:szCs w:val="20"/>
                <w:highlight w:val="yellow"/>
                <w:rPrChange w:id="393" w:author="WIN764BIT" w:date="2017-08-30T16:31:00Z">
                  <w:rPr>
                    <w:rFonts w:ascii="Consolas" w:eastAsia="Times New Roman" w:hAnsi="Consolas" w:cs="Consolas"/>
                    <w:color w:val="008080"/>
                    <w:sz w:val="20"/>
                    <w:szCs w:val="20"/>
                    <w:highlight w:val="yellow"/>
                  </w:rPr>
                </w:rPrChange>
              </w:rPr>
              <w:t>/&gt;</w:t>
            </w:r>
          </w:p>
          <w:p w14:paraId="077BD6C8" w14:textId="77777777" w:rsidR="00D23D0A" w:rsidRPr="00C81178" w:rsidRDefault="00D23D0A" w:rsidP="0046449E">
            <w:pPr>
              <w:autoSpaceDE w:val="0"/>
              <w:autoSpaceDN w:val="0"/>
              <w:adjustRightInd w:val="0"/>
              <w:spacing w:after="0" w:line="240" w:lineRule="auto"/>
              <w:rPr>
                <w:rFonts w:eastAsia="Times New Roman" w:cs="Consolas"/>
                <w:sz w:val="20"/>
                <w:szCs w:val="20"/>
                <w:highlight w:val="yellow"/>
                <w:rPrChange w:id="394" w:author="WIN764BIT" w:date="2017-08-30T16:31:00Z">
                  <w:rPr>
                    <w:rFonts w:ascii="Consolas" w:eastAsia="Times New Roman" w:hAnsi="Consolas" w:cs="Consolas"/>
                    <w:sz w:val="20"/>
                    <w:szCs w:val="20"/>
                    <w:highlight w:val="yellow"/>
                  </w:rPr>
                </w:rPrChange>
              </w:rPr>
            </w:pPr>
            <w:r w:rsidRPr="00C81178">
              <w:rPr>
                <w:rFonts w:eastAsia="Times New Roman" w:cs="Consolas"/>
                <w:color w:val="000000"/>
                <w:sz w:val="20"/>
                <w:szCs w:val="20"/>
                <w:highlight w:val="yellow"/>
                <w:rPrChange w:id="395" w:author="WIN764BIT" w:date="2017-08-30T16:31:00Z">
                  <w:rPr>
                    <w:rFonts w:ascii="Consolas" w:eastAsia="Times New Roman" w:hAnsi="Consolas" w:cs="Consolas"/>
                    <w:color w:val="000000"/>
                    <w:sz w:val="20"/>
                    <w:szCs w:val="20"/>
                    <w:highlight w:val="yellow"/>
                  </w:rPr>
                </w:rPrChange>
              </w:rPr>
              <w:tab/>
            </w:r>
            <w:r w:rsidRPr="00C81178">
              <w:rPr>
                <w:rFonts w:eastAsia="Times New Roman" w:cs="Consolas"/>
                <w:color w:val="000000"/>
                <w:sz w:val="20"/>
                <w:szCs w:val="20"/>
                <w:highlight w:val="yellow"/>
                <w:rPrChange w:id="396" w:author="WIN764BIT" w:date="2017-08-30T16:31:00Z">
                  <w:rPr>
                    <w:rFonts w:ascii="Consolas" w:eastAsia="Times New Roman" w:hAnsi="Consolas" w:cs="Consolas"/>
                    <w:color w:val="000000"/>
                    <w:sz w:val="20"/>
                    <w:szCs w:val="20"/>
                    <w:highlight w:val="yellow"/>
                  </w:rPr>
                </w:rPrChange>
              </w:rPr>
              <w:tab/>
            </w:r>
            <w:r w:rsidRPr="00C81178">
              <w:rPr>
                <w:rFonts w:eastAsia="Times New Roman" w:cs="Consolas"/>
                <w:color w:val="008080"/>
                <w:sz w:val="20"/>
                <w:szCs w:val="20"/>
                <w:highlight w:val="yellow"/>
                <w:rPrChange w:id="397" w:author="WIN764BIT" w:date="2017-08-30T16:31:00Z">
                  <w:rPr>
                    <w:rFonts w:ascii="Consolas" w:eastAsia="Times New Roman" w:hAnsi="Consolas" w:cs="Consolas"/>
                    <w:color w:val="008080"/>
                    <w:sz w:val="20"/>
                    <w:szCs w:val="20"/>
                    <w:highlight w:val="yellow"/>
                  </w:rPr>
                </w:rPrChange>
              </w:rPr>
              <w:t>&lt;</w:t>
            </w:r>
            <w:r w:rsidRPr="00C81178">
              <w:rPr>
                <w:rFonts w:eastAsia="Times New Roman" w:cs="Consolas"/>
                <w:color w:val="3F7F7F"/>
                <w:sz w:val="20"/>
                <w:szCs w:val="20"/>
                <w:highlight w:val="yellow"/>
                <w:rPrChange w:id="398" w:author="WIN764BIT" w:date="2017-08-30T16:31:00Z">
                  <w:rPr>
                    <w:rFonts w:ascii="Consolas" w:eastAsia="Times New Roman" w:hAnsi="Consolas" w:cs="Consolas"/>
                    <w:color w:val="3F7F7F"/>
                    <w:sz w:val="20"/>
                    <w:szCs w:val="20"/>
                    <w:highlight w:val="yellow"/>
                  </w:rPr>
                </w:rPrChange>
              </w:rPr>
              <w:t>isif</w:t>
            </w:r>
            <w:r w:rsidRPr="00C81178">
              <w:rPr>
                <w:rFonts w:eastAsia="Times New Roman" w:cs="Consolas"/>
                <w:sz w:val="20"/>
                <w:szCs w:val="20"/>
                <w:highlight w:val="yellow"/>
                <w:rPrChange w:id="399" w:author="WIN764BIT" w:date="2017-08-30T16:31: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400" w:author="WIN764BIT" w:date="2017-08-30T16:31:00Z">
                  <w:rPr>
                    <w:rFonts w:ascii="Consolas" w:eastAsia="Times New Roman" w:hAnsi="Consolas" w:cs="Consolas"/>
                    <w:color w:val="7F007F"/>
                    <w:sz w:val="20"/>
                    <w:szCs w:val="20"/>
                    <w:highlight w:val="yellow"/>
                  </w:rPr>
                </w:rPrChange>
              </w:rPr>
              <w:t>condition</w:t>
            </w:r>
            <w:r w:rsidRPr="00C81178">
              <w:rPr>
                <w:rFonts w:eastAsia="Times New Roman" w:cs="Consolas"/>
                <w:color w:val="000000"/>
                <w:sz w:val="20"/>
                <w:szCs w:val="20"/>
                <w:highlight w:val="yellow"/>
                <w:rPrChange w:id="401" w:author="WIN764BIT" w:date="2017-08-30T16:31: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402" w:author="WIN764BIT" w:date="2017-08-30T16:31:00Z">
                  <w:rPr>
                    <w:rFonts w:ascii="Consolas" w:eastAsia="Times New Roman" w:hAnsi="Consolas" w:cs="Consolas"/>
                    <w:i/>
                    <w:iCs/>
                    <w:color w:val="2A00FF"/>
                    <w:sz w:val="20"/>
                    <w:szCs w:val="20"/>
                    <w:highlight w:val="yellow"/>
                  </w:rPr>
                </w:rPrChange>
              </w:rPr>
              <w:t>"${dw.order.PaymentMgr.getPaymentMethod(paymentInstr.paymentMethod).ID==CybersourceConstants.METHOD_SA_IFRAME}"</w:t>
            </w:r>
            <w:r w:rsidRPr="00C81178">
              <w:rPr>
                <w:rFonts w:eastAsia="Times New Roman" w:cs="Consolas"/>
                <w:color w:val="008080"/>
                <w:sz w:val="20"/>
                <w:szCs w:val="20"/>
                <w:highlight w:val="yellow"/>
                <w:rPrChange w:id="403" w:author="WIN764BIT" w:date="2017-08-30T16:31:00Z">
                  <w:rPr>
                    <w:rFonts w:ascii="Consolas" w:eastAsia="Times New Roman" w:hAnsi="Consolas" w:cs="Consolas"/>
                    <w:color w:val="008080"/>
                    <w:sz w:val="20"/>
                    <w:szCs w:val="20"/>
                    <w:highlight w:val="yellow"/>
                  </w:rPr>
                </w:rPrChange>
              </w:rPr>
              <w:t>&gt;</w:t>
            </w:r>
          </w:p>
          <w:p w14:paraId="34EB7BE4" w14:textId="77777777" w:rsidR="00D23D0A" w:rsidRPr="00C81178" w:rsidRDefault="00D23D0A" w:rsidP="0046449E">
            <w:pPr>
              <w:autoSpaceDE w:val="0"/>
              <w:autoSpaceDN w:val="0"/>
              <w:adjustRightInd w:val="0"/>
              <w:spacing w:after="0" w:line="240" w:lineRule="auto"/>
              <w:rPr>
                <w:rFonts w:eastAsia="Times New Roman" w:cs="Consolas"/>
                <w:sz w:val="20"/>
                <w:szCs w:val="20"/>
                <w:highlight w:val="yellow"/>
                <w:rPrChange w:id="404" w:author="WIN764BIT" w:date="2017-08-30T16:31:00Z">
                  <w:rPr>
                    <w:rFonts w:ascii="Consolas" w:eastAsia="Times New Roman" w:hAnsi="Consolas" w:cs="Consolas"/>
                    <w:sz w:val="20"/>
                    <w:szCs w:val="20"/>
                    <w:highlight w:val="yellow"/>
                  </w:rPr>
                </w:rPrChange>
              </w:rPr>
            </w:pPr>
            <w:r w:rsidRPr="00C81178">
              <w:rPr>
                <w:rFonts w:eastAsia="Times New Roman" w:cs="Consolas"/>
                <w:color w:val="000000"/>
                <w:sz w:val="20"/>
                <w:szCs w:val="20"/>
                <w:highlight w:val="yellow"/>
                <w:rPrChange w:id="405" w:author="WIN764BIT" w:date="2017-08-30T16:31:00Z">
                  <w:rPr>
                    <w:rFonts w:ascii="Consolas" w:eastAsia="Times New Roman" w:hAnsi="Consolas" w:cs="Consolas"/>
                    <w:color w:val="000000"/>
                    <w:sz w:val="20"/>
                    <w:szCs w:val="20"/>
                    <w:highlight w:val="yellow"/>
                  </w:rPr>
                </w:rPrChange>
              </w:rPr>
              <w:lastRenderedPageBreak/>
              <w:tab/>
            </w:r>
            <w:r w:rsidRPr="00C81178">
              <w:rPr>
                <w:rFonts w:eastAsia="Times New Roman" w:cs="Consolas"/>
                <w:color w:val="000000"/>
                <w:sz w:val="20"/>
                <w:szCs w:val="20"/>
                <w:highlight w:val="yellow"/>
                <w:rPrChange w:id="406" w:author="WIN764BIT" w:date="2017-08-30T16:31:00Z">
                  <w:rPr>
                    <w:rFonts w:ascii="Consolas" w:eastAsia="Times New Roman" w:hAnsi="Consolas" w:cs="Consolas"/>
                    <w:color w:val="000000"/>
                    <w:sz w:val="20"/>
                    <w:szCs w:val="20"/>
                    <w:highlight w:val="yellow"/>
                  </w:rPr>
                </w:rPrChange>
              </w:rPr>
              <w:tab/>
            </w:r>
            <w:r w:rsidRPr="00C81178">
              <w:rPr>
                <w:rFonts w:eastAsia="Times New Roman" w:cs="Consolas"/>
                <w:color w:val="000000"/>
                <w:sz w:val="20"/>
                <w:szCs w:val="20"/>
                <w:highlight w:val="yellow"/>
                <w:rPrChange w:id="407" w:author="WIN764BIT" w:date="2017-08-30T16:31:00Z">
                  <w:rPr>
                    <w:rFonts w:ascii="Consolas" w:eastAsia="Times New Roman" w:hAnsi="Consolas" w:cs="Consolas"/>
                    <w:color w:val="000000"/>
                    <w:sz w:val="20"/>
                    <w:szCs w:val="20"/>
                    <w:highlight w:val="yellow"/>
                  </w:rPr>
                </w:rPrChange>
              </w:rPr>
              <w:tab/>
            </w:r>
            <w:r w:rsidRPr="00C81178">
              <w:rPr>
                <w:rFonts w:eastAsia="Times New Roman" w:cs="Consolas"/>
                <w:color w:val="008080"/>
                <w:sz w:val="20"/>
                <w:szCs w:val="20"/>
                <w:highlight w:val="yellow"/>
                <w:rPrChange w:id="408" w:author="WIN764BIT" w:date="2017-08-30T16:31:00Z">
                  <w:rPr>
                    <w:rFonts w:ascii="Consolas" w:eastAsia="Times New Roman" w:hAnsi="Consolas" w:cs="Consolas"/>
                    <w:color w:val="008080"/>
                    <w:sz w:val="20"/>
                    <w:szCs w:val="20"/>
                    <w:highlight w:val="yellow"/>
                  </w:rPr>
                </w:rPrChange>
              </w:rPr>
              <w:t>&lt;</w:t>
            </w:r>
            <w:r w:rsidRPr="00C81178">
              <w:rPr>
                <w:rFonts w:eastAsia="Times New Roman" w:cs="Consolas"/>
                <w:color w:val="3F7F7F"/>
                <w:sz w:val="20"/>
                <w:szCs w:val="20"/>
                <w:highlight w:val="yellow"/>
                <w:rPrChange w:id="409" w:author="WIN764BIT" w:date="2017-08-30T16:31:00Z">
                  <w:rPr>
                    <w:rFonts w:ascii="Consolas" w:eastAsia="Times New Roman" w:hAnsi="Consolas" w:cs="Consolas"/>
                    <w:color w:val="3F7F7F"/>
                    <w:sz w:val="20"/>
                    <w:szCs w:val="20"/>
                    <w:highlight w:val="yellow"/>
                  </w:rPr>
                </w:rPrChange>
              </w:rPr>
              <w:t>isset</w:t>
            </w:r>
            <w:r w:rsidRPr="00C81178">
              <w:rPr>
                <w:rFonts w:eastAsia="Times New Roman" w:cs="Consolas"/>
                <w:sz w:val="20"/>
                <w:szCs w:val="20"/>
                <w:highlight w:val="yellow"/>
                <w:rPrChange w:id="410" w:author="WIN764BIT" w:date="2017-08-30T16:31: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411" w:author="WIN764BIT" w:date="2017-08-30T16:31:00Z">
                  <w:rPr>
                    <w:rFonts w:ascii="Consolas" w:eastAsia="Times New Roman" w:hAnsi="Consolas" w:cs="Consolas"/>
                    <w:color w:val="7F007F"/>
                    <w:sz w:val="20"/>
                    <w:szCs w:val="20"/>
                    <w:highlight w:val="yellow"/>
                  </w:rPr>
                </w:rPrChange>
              </w:rPr>
              <w:t>name</w:t>
            </w:r>
            <w:r w:rsidRPr="00C81178">
              <w:rPr>
                <w:rFonts w:eastAsia="Times New Roman" w:cs="Consolas"/>
                <w:color w:val="000000"/>
                <w:sz w:val="20"/>
                <w:szCs w:val="20"/>
                <w:highlight w:val="yellow"/>
                <w:rPrChange w:id="412" w:author="WIN764BIT" w:date="2017-08-30T16:31: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413" w:author="WIN764BIT" w:date="2017-08-30T16:31:00Z">
                  <w:rPr>
                    <w:rFonts w:ascii="Consolas" w:eastAsia="Times New Roman" w:hAnsi="Consolas" w:cs="Consolas"/>
                    <w:i/>
                    <w:iCs/>
                    <w:color w:val="2A00FF"/>
                    <w:sz w:val="20"/>
                    <w:szCs w:val="20"/>
                    <w:highlight w:val="yellow"/>
                  </w:rPr>
                </w:rPrChange>
              </w:rPr>
              <w:t>"summaryaction"</w:t>
            </w:r>
            <w:r w:rsidRPr="00C81178">
              <w:rPr>
                <w:rFonts w:eastAsia="Times New Roman" w:cs="Consolas"/>
                <w:sz w:val="20"/>
                <w:szCs w:val="20"/>
                <w:highlight w:val="yellow"/>
                <w:rPrChange w:id="414" w:author="WIN764BIT" w:date="2017-08-30T16:31: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415" w:author="WIN764BIT" w:date="2017-08-30T16:31:00Z">
                  <w:rPr>
                    <w:rFonts w:ascii="Consolas" w:eastAsia="Times New Roman" w:hAnsi="Consolas" w:cs="Consolas"/>
                    <w:color w:val="7F007F"/>
                    <w:sz w:val="20"/>
                    <w:szCs w:val="20"/>
                    <w:highlight w:val="yellow"/>
                  </w:rPr>
                </w:rPrChange>
              </w:rPr>
              <w:t>value</w:t>
            </w:r>
            <w:r w:rsidRPr="00C81178">
              <w:rPr>
                <w:rFonts w:eastAsia="Times New Roman" w:cs="Consolas"/>
                <w:color w:val="000000"/>
                <w:sz w:val="20"/>
                <w:szCs w:val="20"/>
                <w:highlight w:val="yellow"/>
                <w:rPrChange w:id="416" w:author="WIN764BIT" w:date="2017-08-30T16:31: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417" w:author="WIN764BIT" w:date="2017-08-30T16:31:00Z">
                  <w:rPr>
                    <w:rFonts w:ascii="Consolas" w:eastAsia="Times New Roman" w:hAnsi="Consolas" w:cs="Consolas"/>
                    <w:i/>
                    <w:iCs/>
                    <w:color w:val="2A00FF"/>
                    <w:sz w:val="20"/>
                    <w:szCs w:val="20"/>
                    <w:highlight w:val="yellow"/>
                  </w:rPr>
                </w:rPrChange>
              </w:rPr>
              <w:t>"${URLUtils.https('COSummary-SubmitOrder')}"</w:t>
            </w:r>
            <w:r w:rsidRPr="00C81178">
              <w:rPr>
                <w:rFonts w:eastAsia="Times New Roman" w:cs="Consolas"/>
                <w:sz w:val="20"/>
                <w:szCs w:val="20"/>
                <w:highlight w:val="yellow"/>
                <w:rPrChange w:id="418" w:author="WIN764BIT" w:date="2017-08-30T16:31: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419" w:author="WIN764BIT" w:date="2017-08-30T16:31:00Z">
                  <w:rPr>
                    <w:rFonts w:ascii="Consolas" w:eastAsia="Times New Roman" w:hAnsi="Consolas" w:cs="Consolas"/>
                    <w:color w:val="7F007F"/>
                    <w:sz w:val="20"/>
                    <w:szCs w:val="20"/>
                    <w:highlight w:val="yellow"/>
                  </w:rPr>
                </w:rPrChange>
              </w:rPr>
              <w:t>scope</w:t>
            </w:r>
            <w:r w:rsidRPr="00C81178">
              <w:rPr>
                <w:rFonts w:eastAsia="Times New Roman" w:cs="Consolas"/>
                <w:color w:val="000000"/>
                <w:sz w:val="20"/>
                <w:szCs w:val="20"/>
                <w:highlight w:val="yellow"/>
                <w:rPrChange w:id="420" w:author="WIN764BIT" w:date="2017-08-30T16:31: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421" w:author="WIN764BIT" w:date="2017-08-30T16:31:00Z">
                  <w:rPr>
                    <w:rFonts w:ascii="Consolas" w:eastAsia="Times New Roman" w:hAnsi="Consolas" w:cs="Consolas"/>
                    <w:i/>
                    <w:iCs/>
                    <w:color w:val="2A00FF"/>
                    <w:sz w:val="20"/>
                    <w:szCs w:val="20"/>
                    <w:highlight w:val="yellow"/>
                  </w:rPr>
                </w:rPrChange>
              </w:rPr>
              <w:t>"page"</w:t>
            </w:r>
            <w:r w:rsidRPr="00C81178">
              <w:rPr>
                <w:rFonts w:eastAsia="Times New Roman" w:cs="Consolas"/>
                <w:sz w:val="20"/>
                <w:szCs w:val="20"/>
                <w:highlight w:val="yellow"/>
                <w:rPrChange w:id="422" w:author="WIN764BIT" w:date="2017-08-30T16:31:00Z">
                  <w:rPr>
                    <w:rFonts w:ascii="Consolas" w:eastAsia="Times New Roman" w:hAnsi="Consolas" w:cs="Consolas"/>
                    <w:sz w:val="20"/>
                    <w:szCs w:val="20"/>
                    <w:highlight w:val="yellow"/>
                  </w:rPr>
                </w:rPrChange>
              </w:rPr>
              <w:t xml:space="preserve"> </w:t>
            </w:r>
            <w:r w:rsidRPr="00C81178">
              <w:rPr>
                <w:rFonts w:eastAsia="Times New Roman" w:cs="Consolas"/>
                <w:color w:val="008080"/>
                <w:sz w:val="20"/>
                <w:szCs w:val="20"/>
                <w:highlight w:val="yellow"/>
                <w:rPrChange w:id="423" w:author="WIN764BIT" w:date="2017-08-30T16:31:00Z">
                  <w:rPr>
                    <w:rFonts w:ascii="Consolas" w:eastAsia="Times New Roman" w:hAnsi="Consolas" w:cs="Consolas"/>
                    <w:color w:val="008080"/>
                    <w:sz w:val="20"/>
                    <w:szCs w:val="20"/>
                    <w:highlight w:val="yellow"/>
                  </w:rPr>
                </w:rPrChange>
              </w:rPr>
              <w:t>/&gt;</w:t>
            </w:r>
          </w:p>
          <w:p w14:paraId="48FCAD5F" w14:textId="77777777" w:rsidR="00D23D0A" w:rsidRPr="00C81178" w:rsidRDefault="00D23D0A" w:rsidP="0046449E">
            <w:pPr>
              <w:autoSpaceDE w:val="0"/>
              <w:autoSpaceDN w:val="0"/>
              <w:adjustRightInd w:val="0"/>
              <w:spacing w:after="0" w:line="240" w:lineRule="auto"/>
              <w:rPr>
                <w:rFonts w:eastAsia="Times New Roman" w:cs="Consolas"/>
                <w:sz w:val="20"/>
                <w:szCs w:val="20"/>
                <w:highlight w:val="yellow"/>
                <w:rPrChange w:id="424" w:author="WIN764BIT" w:date="2017-08-30T16:31:00Z">
                  <w:rPr>
                    <w:rFonts w:ascii="Consolas" w:eastAsia="Times New Roman" w:hAnsi="Consolas" w:cs="Consolas"/>
                    <w:sz w:val="20"/>
                    <w:szCs w:val="20"/>
                    <w:highlight w:val="yellow"/>
                  </w:rPr>
                </w:rPrChange>
              </w:rPr>
            </w:pPr>
            <w:r w:rsidRPr="00C81178">
              <w:rPr>
                <w:rFonts w:eastAsia="Times New Roman" w:cs="Consolas"/>
                <w:color w:val="000000"/>
                <w:sz w:val="20"/>
                <w:szCs w:val="20"/>
                <w:highlight w:val="yellow"/>
                <w:rPrChange w:id="425" w:author="WIN764BIT" w:date="2017-08-30T16:31:00Z">
                  <w:rPr>
                    <w:rFonts w:ascii="Consolas" w:eastAsia="Times New Roman" w:hAnsi="Consolas" w:cs="Consolas"/>
                    <w:color w:val="000000"/>
                    <w:sz w:val="20"/>
                    <w:szCs w:val="20"/>
                    <w:highlight w:val="yellow"/>
                  </w:rPr>
                </w:rPrChange>
              </w:rPr>
              <w:tab/>
            </w:r>
            <w:r w:rsidRPr="00C81178">
              <w:rPr>
                <w:rFonts w:eastAsia="Times New Roman" w:cs="Consolas"/>
                <w:color w:val="000000"/>
                <w:sz w:val="20"/>
                <w:szCs w:val="20"/>
                <w:highlight w:val="yellow"/>
                <w:rPrChange w:id="426" w:author="WIN764BIT" w:date="2017-08-30T16:31:00Z">
                  <w:rPr>
                    <w:rFonts w:ascii="Consolas" w:eastAsia="Times New Roman" w:hAnsi="Consolas" w:cs="Consolas"/>
                    <w:color w:val="000000"/>
                    <w:sz w:val="20"/>
                    <w:szCs w:val="20"/>
                    <w:highlight w:val="yellow"/>
                  </w:rPr>
                </w:rPrChange>
              </w:rPr>
              <w:tab/>
            </w:r>
            <w:r w:rsidRPr="00C81178">
              <w:rPr>
                <w:rFonts w:eastAsia="Times New Roman" w:cs="Consolas"/>
                <w:color w:val="000000"/>
                <w:sz w:val="20"/>
                <w:szCs w:val="20"/>
                <w:highlight w:val="yellow"/>
                <w:rPrChange w:id="427" w:author="WIN764BIT" w:date="2017-08-30T16:31:00Z">
                  <w:rPr>
                    <w:rFonts w:ascii="Consolas" w:eastAsia="Times New Roman" w:hAnsi="Consolas" w:cs="Consolas"/>
                    <w:color w:val="000000"/>
                    <w:sz w:val="20"/>
                    <w:szCs w:val="20"/>
                    <w:highlight w:val="yellow"/>
                  </w:rPr>
                </w:rPrChange>
              </w:rPr>
              <w:tab/>
            </w:r>
            <w:r w:rsidRPr="00C81178">
              <w:rPr>
                <w:rFonts w:eastAsia="Times New Roman" w:cs="Consolas"/>
                <w:color w:val="008080"/>
                <w:sz w:val="20"/>
                <w:szCs w:val="20"/>
                <w:highlight w:val="yellow"/>
                <w:rPrChange w:id="428" w:author="WIN764BIT" w:date="2017-08-30T16:31:00Z">
                  <w:rPr>
                    <w:rFonts w:ascii="Consolas" w:eastAsia="Times New Roman" w:hAnsi="Consolas" w:cs="Consolas"/>
                    <w:color w:val="008080"/>
                    <w:sz w:val="20"/>
                    <w:szCs w:val="20"/>
                    <w:highlight w:val="yellow"/>
                  </w:rPr>
                </w:rPrChange>
              </w:rPr>
              <w:t>&lt;</w:t>
            </w:r>
            <w:r w:rsidRPr="00C81178">
              <w:rPr>
                <w:rFonts w:eastAsia="Times New Roman" w:cs="Consolas"/>
                <w:color w:val="3F7F7F"/>
                <w:sz w:val="20"/>
                <w:szCs w:val="20"/>
                <w:highlight w:val="yellow"/>
                <w:rPrChange w:id="429" w:author="WIN764BIT" w:date="2017-08-30T16:31:00Z">
                  <w:rPr>
                    <w:rFonts w:ascii="Consolas" w:eastAsia="Times New Roman" w:hAnsi="Consolas" w:cs="Consolas"/>
                    <w:color w:val="3F7F7F"/>
                    <w:sz w:val="20"/>
                    <w:szCs w:val="20"/>
                    <w:highlight w:val="yellow"/>
                  </w:rPr>
                </w:rPrChange>
              </w:rPr>
              <w:t>isset</w:t>
            </w:r>
            <w:r w:rsidRPr="00C81178">
              <w:rPr>
                <w:rFonts w:eastAsia="Times New Roman" w:cs="Consolas"/>
                <w:sz w:val="20"/>
                <w:szCs w:val="20"/>
                <w:highlight w:val="yellow"/>
                <w:rPrChange w:id="430" w:author="WIN764BIT" w:date="2017-08-30T16:31: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431" w:author="WIN764BIT" w:date="2017-08-30T16:31:00Z">
                  <w:rPr>
                    <w:rFonts w:ascii="Consolas" w:eastAsia="Times New Roman" w:hAnsi="Consolas" w:cs="Consolas"/>
                    <w:color w:val="7F007F"/>
                    <w:sz w:val="20"/>
                    <w:szCs w:val="20"/>
                    <w:highlight w:val="yellow"/>
                  </w:rPr>
                </w:rPrChange>
              </w:rPr>
              <w:t>name</w:t>
            </w:r>
            <w:r w:rsidRPr="00C81178">
              <w:rPr>
                <w:rFonts w:eastAsia="Times New Roman" w:cs="Consolas"/>
                <w:color w:val="000000"/>
                <w:sz w:val="20"/>
                <w:szCs w:val="20"/>
                <w:highlight w:val="yellow"/>
                <w:rPrChange w:id="432" w:author="WIN764BIT" w:date="2017-08-30T16:31: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433" w:author="WIN764BIT" w:date="2017-08-30T16:31:00Z">
                  <w:rPr>
                    <w:rFonts w:ascii="Consolas" w:eastAsia="Times New Roman" w:hAnsi="Consolas" w:cs="Consolas"/>
                    <w:i/>
                    <w:iCs/>
                    <w:color w:val="2A00FF"/>
                    <w:sz w:val="20"/>
                    <w:szCs w:val="20"/>
                    <w:highlight w:val="yellow"/>
                  </w:rPr>
                </w:rPrChange>
              </w:rPr>
              <w:t>"isIFrame"</w:t>
            </w:r>
            <w:r w:rsidRPr="00C81178">
              <w:rPr>
                <w:rFonts w:eastAsia="Times New Roman" w:cs="Consolas"/>
                <w:sz w:val="20"/>
                <w:szCs w:val="20"/>
                <w:highlight w:val="yellow"/>
                <w:rPrChange w:id="434" w:author="WIN764BIT" w:date="2017-08-30T16:31: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435" w:author="WIN764BIT" w:date="2017-08-30T16:31:00Z">
                  <w:rPr>
                    <w:rFonts w:ascii="Consolas" w:eastAsia="Times New Roman" w:hAnsi="Consolas" w:cs="Consolas"/>
                    <w:color w:val="7F007F"/>
                    <w:sz w:val="20"/>
                    <w:szCs w:val="20"/>
                    <w:highlight w:val="yellow"/>
                  </w:rPr>
                </w:rPrChange>
              </w:rPr>
              <w:t>value</w:t>
            </w:r>
            <w:r w:rsidRPr="00C81178">
              <w:rPr>
                <w:rFonts w:eastAsia="Times New Roman" w:cs="Consolas"/>
                <w:color w:val="000000"/>
                <w:sz w:val="20"/>
                <w:szCs w:val="20"/>
                <w:highlight w:val="yellow"/>
                <w:rPrChange w:id="436" w:author="WIN764BIT" w:date="2017-08-30T16:31: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437" w:author="WIN764BIT" w:date="2017-08-30T16:31:00Z">
                  <w:rPr>
                    <w:rFonts w:ascii="Consolas" w:eastAsia="Times New Roman" w:hAnsi="Consolas" w:cs="Consolas"/>
                    <w:i/>
                    <w:iCs/>
                    <w:color w:val="2A00FF"/>
                    <w:sz w:val="20"/>
                    <w:szCs w:val="20"/>
                    <w:highlight w:val="yellow"/>
                  </w:rPr>
                </w:rPrChange>
              </w:rPr>
              <w:t>"${true}"</w:t>
            </w:r>
            <w:r w:rsidRPr="00C81178">
              <w:rPr>
                <w:rFonts w:eastAsia="Times New Roman" w:cs="Consolas"/>
                <w:sz w:val="20"/>
                <w:szCs w:val="20"/>
                <w:highlight w:val="yellow"/>
                <w:rPrChange w:id="438" w:author="WIN764BIT" w:date="2017-08-30T16:31: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439" w:author="WIN764BIT" w:date="2017-08-30T16:31:00Z">
                  <w:rPr>
                    <w:rFonts w:ascii="Consolas" w:eastAsia="Times New Roman" w:hAnsi="Consolas" w:cs="Consolas"/>
                    <w:color w:val="7F007F"/>
                    <w:sz w:val="20"/>
                    <w:szCs w:val="20"/>
                    <w:highlight w:val="yellow"/>
                  </w:rPr>
                </w:rPrChange>
              </w:rPr>
              <w:t>scope</w:t>
            </w:r>
            <w:r w:rsidRPr="00C81178">
              <w:rPr>
                <w:rFonts w:eastAsia="Times New Roman" w:cs="Consolas"/>
                <w:color w:val="000000"/>
                <w:sz w:val="20"/>
                <w:szCs w:val="20"/>
                <w:highlight w:val="yellow"/>
                <w:rPrChange w:id="440" w:author="WIN764BIT" w:date="2017-08-30T16:31: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441" w:author="WIN764BIT" w:date="2017-08-30T16:31:00Z">
                  <w:rPr>
                    <w:rFonts w:ascii="Consolas" w:eastAsia="Times New Roman" w:hAnsi="Consolas" w:cs="Consolas"/>
                    <w:i/>
                    <w:iCs/>
                    <w:color w:val="2A00FF"/>
                    <w:sz w:val="20"/>
                    <w:szCs w:val="20"/>
                    <w:highlight w:val="yellow"/>
                  </w:rPr>
                </w:rPrChange>
              </w:rPr>
              <w:t>"page"</w:t>
            </w:r>
            <w:r w:rsidRPr="00C81178">
              <w:rPr>
                <w:rFonts w:eastAsia="Times New Roman" w:cs="Consolas"/>
                <w:sz w:val="20"/>
                <w:szCs w:val="20"/>
                <w:highlight w:val="yellow"/>
                <w:rPrChange w:id="442" w:author="WIN764BIT" w:date="2017-08-30T16:31:00Z">
                  <w:rPr>
                    <w:rFonts w:ascii="Consolas" w:eastAsia="Times New Roman" w:hAnsi="Consolas" w:cs="Consolas"/>
                    <w:sz w:val="20"/>
                    <w:szCs w:val="20"/>
                    <w:highlight w:val="yellow"/>
                  </w:rPr>
                </w:rPrChange>
              </w:rPr>
              <w:t xml:space="preserve"> </w:t>
            </w:r>
            <w:r w:rsidRPr="00C81178">
              <w:rPr>
                <w:rFonts w:eastAsia="Times New Roman" w:cs="Consolas"/>
                <w:color w:val="008080"/>
                <w:sz w:val="20"/>
                <w:szCs w:val="20"/>
                <w:highlight w:val="yellow"/>
                <w:rPrChange w:id="443" w:author="WIN764BIT" w:date="2017-08-30T16:31:00Z">
                  <w:rPr>
                    <w:rFonts w:ascii="Consolas" w:eastAsia="Times New Roman" w:hAnsi="Consolas" w:cs="Consolas"/>
                    <w:color w:val="008080"/>
                    <w:sz w:val="20"/>
                    <w:szCs w:val="20"/>
                    <w:highlight w:val="yellow"/>
                  </w:rPr>
                </w:rPrChange>
              </w:rPr>
              <w:t>/&gt;</w:t>
            </w:r>
          </w:p>
          <w:p w14:paraId="209403A9" w14:textId="77777777" w:rsidR="00D23D0A" w:rsidRPr="00C81178" w:rsidRDefault="00D23D0A" w:rsidP="0046449E">
            <w:pPr>
              <w:autoSpaceDE w:val="0"/>
              <w:autoSpaceDN w:val="0"/>
              <w:adjustRightInd w:val="0"/>
              <w:spacing w:after="0" w:line="240" w:lineRule="auto"/>
              <w:rPr>
                <w:rFonts w:eastAsia="Times New Roman" w:cs="Consolas"/>
                <w:sz w:val="20"/>
                <w:szCs w:val="20"/>
                <w:highlight w:val="yellow"/>
                <w:rPrChange w:id="444" w:author="WIN764BIT" w:date="2017-08-30T16:31:00Z">
                  <w:rPr>
                    <w:rFonts w:ascii="Consolas" w:eastAsia="Times New Roman" w:hAnsi="Consolas" w:cs="Consolas"/>
                    <w:sz w:val="20"/>
                    <w:szCs w:val="20"/>
                    <w:highlight w:val="yellow"/>
                  </w:rPr>
                </w:rPrChange>
              </w:rPr>
            </w:pPr>
            <w:r w:rsidRPr="00C81178">
              <w:rPr>
                <w:rFonts w:eastAsia="Times New Roman" w:cs="Consolas"/>
                <w:color w:val="000000"/>
                <w:sz w:val="20"/>
                <w:szCs w:val="20"/>
                <w:highlight w:val="yellow"/>
                <w:rPrChange w:id="445" w:author="WIN764BIT" w:date="2017-08-30T16:31:00Z">
                  <w:rPr>
                    <w:rFonts w:ascii="Consolas" w:eastAsia="Times New Roman" w:hAnsi="Consolas" w:cs="Consolas"/>
                    <w:color w:val="000000"/>
                    <w:sz w:val="20"/>
                    <w:szCs w:val="20"/>
                    <w:highlight w:val="yellow"/>
                  </w:rPr>
                </w:rPrChange>
              </w:rPr>
              <w:tab/>
            </w:r>
            <w:r w:rsidRPr="00C81178">
              <w:rPr>
                <w:rFonts w:eastAsia="Times New Roman" w:cs="Consolas"/>
                <w:color w:val="000000"/>
                <w:sz w:val="20"/>
                <w:szCs w:val="20"/>
                <w:highlight w:val="yellow"/>
                <w:rPrChange w:id="446" w:author="WIN764BIT" w:date="2017-08-30T16:31:00Z">
                  <w:rPr>
                    <w:rFonts w:ascii="Consolas" w:eastAsia="Times New Roman" w:hAnsi="Consolas" w:cs="Consolas"/>
                    <w:color w:val="000000"/>
                    <w:sz w:val="20"/>
                    <w:szCs w:val="20"/>
                    <w:highlight w:val="yellow"/>
                  </w:rPr>
                </w:rPrChange>
              </w:rPr>
              <w:tab/>
            </w:r>
            <w:r w:rsidRPr="00C81178">
              <w:rPr>
                <w:rFonts w:eastAsia="Times New Roman" w:cs="Consolas"/>
                <w:color w:val="008080"/>
                <w:sz w:val="20"/>
                <w:szCs w:val="20"/>
                <w:highlight w:val="yellow"/>
                <w:rPrChange w:id="447" w:author="WIN764BIT" w:date="2017-08-30T16:31:00Z">
                  <w:rPr>
                    <w:rFonts w:ascii="Consolas" w:eastAsia="Times New Roman" w:hAnsi="Consolas" w:cs="Consolas"/>
                    <w:color w:val="008080"/>
                    <w:sz w:val="20"/>
                    <w:szCs w:val="20"/>
                    <w:highlight w:val="yellow"/>
                  </w:rPr>
                </w:rPrChange>
              </w:rPr>
              <w:t>&lt;</w:t>
            </w:r>
            <w:r w:rsidRPr="00C81178">
              <w:rPr>
                <w:rFonts w:eastAsia="Times New Roman" w:cs="Consolas"/>
                <w:color w:val="3F7F7F"/>
                <w:sz w:val="20"/>
                <w:szCs w:val="20"/>
                <w:highlight w:val="yellow"/>
                <w:rPrChange w:id="448" w:author="WIN764BIT" w:date="2017-08-30T16:31:00Z">
                  <w:rPr>
                    <w:rFonts w:ascii="Consolas" w:eastAsia="Times New Roman" w:hAnsi="Consolas" w:cs="Consolas"/>
                    <w:color w:val="3F7F7F"/>
                    <w:sz w:val="20"/>
                    <w:szCs w:val="20"/>
                    <w:highlight w:val="yellow"/>
                  </w:rPr>
                </w:rPrChange>
              </w:rPr>
              <w:t>iselseif</w:t>
            </w:r>
            <w:r w:rsidRPr="00C81178">
              <w:rPr>
                <w:rFonts w:eastAsia="Times New Roman" w:cs="Consolas"/>
                <w:sz w:val="20"/>
                <w:szCs w:val="20"/>
                <w:highlight w:val="yellow"/>
                <w:rPrChange w:id="449" w:author="WIN764BIT" w:date="2017-08-30T16:31: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450" w:author="WIN764BIT" w:date="2017-08-30T16:31:00Z">
                  <w:rPr>
                    <w:rFonts w:ascii="Consolas" w:eastAsia="Times New Roman" w:hAnsi="Consolas" w:cs="Consolas"/>
                    <w:color w:val="7F007F"/>
                    <w:sz w:val="20"/>
                    <w:szCs w:val="20"/>
                    <w:highlight w:val="yellow"/>
                  </w:rPr>
                </w:rPrChange>
              </w:rPr>
              <w:t>condition</w:t>
            </w:r>
            <w:r w:rsidRPr="00C81178">
              <w:rPr>
                <w:rFonts w:eastAsia="Times New Roman" w:cs="Consolas"/>
                <w:color w:val="000000"/>
                <w:sz w:val="20"/>
                <w:szCs w:val="20"/>
                <w:highlight w:val="yellow"/>
                <w:rPrChange w:id="451" w:author="WIN764BIT" w:date="2017-08-30T16:31: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452" w:author="WIN764BIT" w:date="2017-08-30T16:31:00Z">
                  <w:rPr>
                    <w:rFonts w:ascii="Consolas" w:eastAsia="Times New Roman" w:hAnsi="Consolas" w:cs="Consolas"/>
                    <w:i/>
                    <w:iCs/>
                    <w:color w:val="2A00FF"/>
                    <w:sz w:val="20"/>
                    <w:szCs w:val="20"/>
                    <w:highlight w:val="yellow"/>
                  </w:rPr>
                </w:rPrChange>
              </w:rPr>
              <w:t>"${CybersourceConstants.KLARNA_PAYMENT_METHOD.equals(dw.order.PaymentMgr.getPaymentMethod(paymentInstr.paymentMethod).ID)}"</w:t>
            </w:r>
            <w:r w:rsidRPr="00C81178">
              <w:rPr>
                <w:rFonts w:eastAsia="Times New Roman" w:cs="Consolas"/>
                <w:sz w:val="20"/>
                <w:szCs w:val="20"/>
                <w:highlight w:val="yellow"/>
                <w:rPrChange w:id="453" w:author="WIN764BIT" w:date="2017-08-30T16:31:00Z">
                  <w:rPr>
                    <w:rFonts w:ascii="Consolas" w:eastAsia="Times New Roman" w:hAnsi="Consolas" w:cs="Consolas"/>
                    <w:sz w:val="20"/>
                    <w:szCs w:val="20"/>
                    <w:highlight w:val="yellow"/>
                  </w:rPr>
                </w:rPrChange>
              </w:rPr>
              <w:t xml:space="preserve"> </w:t>
            </w:r>
            <w:r w:rsidRPr="00C81178">
              <w:rPr>
                <w:rFonts w:eastAsia="Times New Roman" w:cs="Consolas"/>
                <w:color w:val="008080"/>
                <w:sz w:val="20"/>
                <w:szCs w:val="20"/>
                <w:highlight w:val="yellow"/>
                <w:rPrChange w:id="454" w:author="WIN764BIT" w:date="2017-08-30T16:31:00Z">
                  <w:rPr>
                    <w:rFonts w:ascii="Consolas" w:eastAsia="Times New Roman" w:hAnsi="Consolas" w:cs="Consolas"/>
                    <w:color w:val="008080"/>
                    <w:sz w:val="20"/>
                    <w:szCs w:val="20"/>
                    <w:highlight w:val="yellow"/>
                  </w:rPr>
                </w:rPrChange>
              </w:rPr>
              <w:t>&gt;</w:t>
            </w:r>
          </w:p>
          <w:p w14:paraId="695D1E51" w14:textId="77777777" w:rsidR="00D23D0A" w:rsidRPr="00C81178" w:rsidRDefault="00D23D0A" w:rsidP="0046449E">
            <w:pPr>
              <w:autoSpaceDE w:val="0"/>
              <w:autoSpaceDN w:val="0"/>
              <w:adjustRightInd w:val="0"/>
              <w:spacing w:after="0" w:line="240" w:lineRule="auto"/>
              <w:rPr>
                <w:rFonts w:eastAsia="Times New Roman" w:cs="Consolas"/>
                <w:sz w:val="20"/>
                <w:szCs w:val="20"/>
                <w:highlight w:val="yellow"/>
                <w:rPrChange w:id="455" w:author="WIN764BIT" w:date="2017-08-30T16:31:00Z">
                  <w:rPr>
                    <w:rFonts w:ascii="Consolas" w:eastAsia="Times New Roman" w:hAnsi="Consolas" w:cs="Consolas"/>
                    <w:sz w:val="20"/>
                    <w:szCs w:val="20"/>
                    <w:highlight w:val="yellow"/>
                  </w:rPr>
                </w:rPrChange>
              </w:rPr>
            </w:pPr>
            <w:r w:rsidRPr="00C81178">
              <w:rPr>
                <w:rFonts w:eastAsia="Times New Roman" w:cs="Consolas"/>
                <w:color w:val="000000"/>
                <w:sz w:val="20"/>
                <w:szCs w:val="20"/>
                <w:highlight w:val="yellow"/>
                <w:rPrChange w:id="456" w:author="WIN764BIT" w:date="2017-08-30T16:31:00Z">
                  <w:rPr>
                    <w:rFonts w:ascii="Consolas" w:eastAsia="Times New Roman" w:hAnsi="Consolas" w:cs="Consolas"/>
                    <w:color w:val="000000"/>
                    <w:sz w:val="20"/>
                    <w:szCs w:val="20"/>
                    <w:highlight w:val="yellow"/>
                  </w:rPr>
                </w:rPrChange>
              </w:rPr>
              <w:tab/>
            </w:r>
            <w:r w:rsidRPr="00C81178">
              <w:rPr>
                <w:rFonts w:eastAsia="Times New Roman" w:cs="Consolas"/>
                <w:color w:val="000000"/>
                <w:sz w:val="20"/>
                <w:szCs w:val="20"/>
                <w:highlight w:val="yellow"/>
                <w:rPrChange w:id="457" w:author="WIN764BIT" w:date="2017-08-30T16:31:00Z">
                  <w:rPr>
                    <w:rFonts w:ascii="Consolas" w:eastAsia="Times New Roman" w:hAnsi="Consolas" w:cs="Consolas"/>
                    <w:color w:val="000000"/>
                    <w:sz w:val="20"/>
                    <w:szCs w:val="20"/>
                    <w:highlight w:val="yellow"/>
                  </w:rPr>
                </w:rPrChange>
              </w:rPr>
              <w:tab/>
            </w:r>
            <w:r w:rsidRPr="00C81178">
              <w:rPr>
                <w:rFonts w:eastAsia="Times New Roman" w:cs="Consolas"/>
                <w:color w:val="000000"/>
                <w:sz w:val="20"/>
                <w:szCs w:val="20"/>
                <w:highlight w:val="yellow"/>
                <w:rPrChange w:id="458" w:author="WIN764BIT" w:date="2017-08-30T16:31:00Z">
                  <w:rPr>
                    <w:rFonts w:ascii="Consolas" w:eastAsia="Times New Roman" w:hAnsi="Consolas" w:cs="Consolas"/>
                    <w:color w:val="000000"/>
                    <w:sz w:val="20"/>
                    <w:szCs w:val="20"/>
                    <w:highlight w:val="yellow"/>
                  </w:rPr>
                </w:rPrChange>
              </w:rPr>
              <w:tab/>
            </w:r>
            <w:r w:rsidRPr="00C81178">
              <w:rPr>
                <w:rFonts w:eastAsia="Times New Roman" w:cs="Consolas"/>
                <w:color w:val="008080"/>
                <w:sz w:val="20"/>
                <w:szCs w:val="20"/>
                <w:highlight w:val="yellow"/>
                <w:rPrChange w:id="459" w:author="WIN764BIT" w:date="2017-08-30T16:31:00Z">
                  <w:rPr>
                    <w:rFonts w:ascii="Consolas" w:eastAsia="Times New Roman" w:hAnsi="Consolas" w:cs="Consolas"/>
                    <w:color w:val="008080"/>
                    <w:sz w:val="20"/>
                    <w:szCs w:val="20"/>
                    <w:highlight w:val="yellow"/>
                  </w:rPr>
                </w:rPrChange>
              </w:rPr>
              <w:t>&lt;</w:t>
            </w:r>
            <w:r w:rsidRPr="00C81178">
              <w:rPr>
                <w:rFonts w:eastAsia="Times New Roman" w:cs="Consolas"/>
                <w:color w:val="3F7F7F"/>
                <w:sz w:val="20"/>
                <w:szCs w:val="20"/>
                <w:highlight w:val="yellow"/>
                <w:rPrChange w:id="460" w:author="WIN764BIT" w:date="2017-08-30T16:31:00Z">
                  <w:rPr>
                    <w:rFonts w:ascii="Consolas" w:eastAsia="Times New Roman" w:hAnsi="Consolas" w:cs="Consolas"/>
                    <w:color w:val="3F7F7F"/>
                    <w:sz w:val="20"/>
                    <w:szCs w:val="20"/>
                    <w:highlight w:val="yellow"/>
                  </w:rPr>
                </w:rPrChange>
              </w:rPr>
              <w:t>isset</w:t>
            </w:r>
            <w:r w:rsidRPr="00C81178">
              <w:rPr>
                <w:rFonts w:eastAsia="Times New Roman" w:cs="Consolas"/>
                <w:sz w:val="20"/>
                <w:szCs w:val="20"/>
                <w:highlight w:val="yellow"/>
                <w:rPrChange w:id="461" w:author="WIN764BIT" w:date="2017-08-30T16:31: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462" w:author="WIN764BIT" w:date="2017-08-30T16:31:00Z">
                  <w:rPr>
                    <w:rFonts w:ascii="Consolas" w:eastAsia="Times New Roman" w:hAnsi="Consolas" w:cs="Consolas"/>
                    <w:color w:val="7F007F"/>
                    <w:sz w:val="20"/>
                    <w:szCs w:val="20"/>
                    <w:highlight w:val="yellow"/>
                  </w:rPr>
                </w:rPrChange>
              </w:rPr>
              <w:t>name</w:t>
            </w:r>
            <w:r w:rsidRPr="00C81178">
              <w:rPr>
                <w:rFonts w:eastAsia="Times New Roman" w:cs="Consolas"/>
                <w:color w:val="000000"/>
                <w:sz w:val="20"/>
                <w:szCs w:val="20"/>
                <w:highlight w:val="yellow"/>
                <w:rPrChange w:id="463" w:author="WIN764BIT" w:date="2017-08-30T16:31: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464" w:author="WIN764BIT" w:date="2017-08-30T16:31:00Z">
                  <w:rPr>
                    <w:rFonts w:ascii="Consolas" w:eastAsia="Times New Roman" w:hAnsi="Consolas" w:cs="Consolas"/>
                    <w:i/>
                    <w:iCs/>
                    <w:color w:val="2A00FF"/>
                    <w:sz w:val="20"/>
                    <w:szCs w:val="20"/>
                    <w:highlight w:val="yellow"/>
                  </w:rPr>
                </w:rPrChange>
              </w:rPr>
              <w:t>"klarnarequired"</w:t>
            </w:r>
            <w:r w:rsidRPr="00C81178">
              <w:rPr>
                <w:rFonts w:eastAsia="Times New Roman" w:cs="Consolas"/>
                <w:sz w:val="20"/>
                <w:szCs w:val="20"/>
                <w:highlight w:val="yellow"/>
                <w:rPrChange w:id="465" w:author="WIN764BIT" w:date="2017-08-30T16:31: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466" w:author="WIN764BIT" w:date="2017-08-30T16:31:00Z">
                  <w:rPr>
                    <w:rFonts w:ascii="Consolas" w:eastAsia="Times New Roman" w:hAnsi="Consolas" w:cs="Consolas"/>
                    <w:color w:val="7F007F"/>
                    <w:sz w:val="20"/>
                    <w:szCs w:val="20"/>
                    <w:highlight w:val="yellow"/>
                  </w:rPr>
                </w:rPrChange>
              </w:rPr>
              <w:t>value</w:t>
            </w:r>
            <w:r w:rsidRPr="00C81178">
              <w:rPr>
                <w:rFonts w:eastAsia="Times New Roman" w:cs="Consolas"/>
                <w:color w:val="000000"/>
                <w:sz w:val="20"/>
                <w:szCs w:val="20"/>
                <w:highlight w:val="yellow"/>
                <w:rPrChange w:id="467" w:author="WIN764BIT" w:date="2017-08-30T16:31: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468" w:author="WIN764BIT" w:date="2017-08-30T16:31:00Z">
                  <w:rPr>
                    <w:rFonts w:ascii="Consolas" w:eastAsia="Times New Roman" w:hAnsi="Consolas" w:cs="Consolas"/>
                    <w:i/>
                    <w:iCs/>
                    <w:color w:val="2A00FF"/>
                    <w:sz w:val="20"/>
                    <w:szCs w:val="20"/>
                    <w:highlight w:val="yellow"/>
                  </w:rPr>
                </w:rPrChange>
              </w:rPr>
              <w:t>"${true}"</w:t>
            </w:r>
            <w:r w:rsidRPr="00C81178">
              <w:rPr>
                <w:rFonts w:eastAsia="Times New Roman" w:cs="Consolas"/>
                <w:sz w:val="20"/>
                <w:szCs w:val="20"/>
                <w:highlight w:val="yellow"/>
                <w:rPrChange w:id="469" w:author="WIN764BIT" w:date="2017-08-30T16:31: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470" w:author="WIN764BIT" w:date="2017-08-30T16:31:00Z">
                  <w:rPr>
                    <w:rFonts w:ascii="Consolas" w:eastAsia="Times New Roman" w:hAnsi="Consolas" w:cs="Consolas"/>
                    <w:color w:val="7F007F"/>
                    <w:sz w:val="20"/>
                    <w:szCs w:val="20"/>
                    <w:highlight w:val="yellow"/>
                  </w:rPr>
                </w:rPrChange>
              </w:rPr>
              <w:t>scope</w:t>
            </w:r>
            <w:r w:rsidRPr="00C81178">
              <w:rPr>
                <w:rFonts w:eastAsia="Times New Roman" w:cs="Consolas"/>
                <w:color w:val="000000"/>
                <w:sz w:val="20"/>
                <w:szCs w:val="20"/>
                <w:highlight w:val="yellow"/>
                <w:rPrChange w:id="471" w:author="WIN764BIT" w:date="2017-08-30T16:31: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472" w:author="WIN764BIT" w:date="2017-08-30T16:31:00Z">
                  <w:rPr>
                    <w:rFonts w:ascii="Consolas" w:eastAsia="Times New Roman" w:hAnsi="Consolas" w:cs="Consolas"/>
                    <w:i/>
                    <w:iCs/>
                    <w:color w:val="2A00FF"/>
                    <w:sz w:val="20"/>
                    <w:szCs w:val="20"/>
                    <w:highlight w:val="yellow"/>
                  </w:rPr>
                </w:rPrChange>
              </w:rPr>
              <w:t>"page"</w:t>
            </w:r>
            <w:r w:rsidRPr="00C81178">
              <w:rPr>
                <w:rFonts w:eastAsia="Times New Roman" w:cs="Consolas"/>
                <w:color w:val="008080"/>
                <w:sz w:val="20"/>
                <w:szCs w:val="20"/>
                <w:highlight w:val="yellow"/>
                <w:rPrChange w:id="473" w:author="WIN764BIT" w:date="2017-08-30T16:31:00Z">
                  <w:rPr>
                    <w:rFonts w:ascii="Consolas" w:eastAsia="Times New Roman" w:hAnsi="Consolas" w:cs="Consolas"/>
                    <w:color w:val="008080"/>
                    <w:sz w:val="20"/>
                    <w:szCs w:val="20"/>
                    <w:highlight w:val="yellow"/>
                  </w:rPr>
                </w:rPrChange>
              </w:rPr>
              <w:t>/&gt;</w:t>
            </w:r>
          </w:p>
          <w:p w14:paraId="346104E9" w14:textId="77777777" w:rsidR="00D23D0A" w:rsidRPr="00C81178" w:rsidRDefault="00D23D0A" w:rsidP="0046449E">
            <w:pPr>
              <w:autoSpaceDE w:val="0"/>
              <w:autoSpaceDN w:val="0"/>
              <w:adjustRightInd w:val="0"/>
              <w:spacing w:after="0" w:line="240" w:lineRule="auto"/>
              <w:rPr>
                <w:rFonts w:eastAsia="Times New Roman" w:cs="Consolas"/>
                <w:sz w:val="20"/>
                <w:szCs w:val="20"/>
                <w:highlight w:val="yellow"/>
                <w:rPrChange w:id="474" w:author="WIN764BIT" w:date="2017-08-30T16:31:00Z">
                  <w:rPr>
                    <w:rFonts w:ascii="Consolas" w:eastAsia="Times New Roman" w:hAnsi="Consolas" w:cs="Consolas"/>
                    <w:sz w:val="20"/>
                    <w:szCs w:val="20"/>
                    <w:highlight w:val="yellow"/>
                  </w:rPr>
                </w:rPrChange>
              </w:rPr>
            </w:pPr>
            <w:r w:rsidRPr="00C81178">
              <w:rPr>
                <w:rFonts w:eastAsia="Times New Roman" w:cs="Consolas"/>
                <w:color w:val="000000"/>
                <w:sz w:val="20"/>
                <w:szCs w:val="20"/>
                <w:highlight w:val="yellow"/>
                <w:rPrChange w:id="475" w:author="WIN764BIT" w:date="2017-08-30T16:31:00Z">
                  <w:rPr>
                    <w:rFonts w:ascii="Consolas" w:eastAsia="Times New Roman" w:hAnsi="Consolas" w:cs="Consolas"/>
                    <w:color w:val="000000"/>
                    <w:sz w:val="20"/>
                    <w:szCs w:val="20"/>
                    <w:highlight w:val="yellow"/>
                  </w:rPr>
                </w:rPrChange>
              </w:rPr>
              <w:tab/>
            </w:r>
            <w:r w:rsidRPr="00C81178">
              <w:rPr>
                <w:rFonts w:eastAsia="Times New Roman" w:cs="Consolas"/>
                <w:color w:val="000000"/>
                <w:sz w:val="20"/>
                <w:szCs w:val="20"/>
                <w:highlight w:val="yellow"/>
                <w:rPrChange w:id="476" w:author="WIN764BIT" w:date="2017-08-30T16:31:00Z">
                  <w:rPr>
                    <w:rFonts w:ascii="Consolas" w:eastAsia="Times New Roman" w:hAnsi="Consolas" w:cs="Consolas"/>
                    <w:color w:val="000000"/>
                    <w:sz w:val="20"/>
                    <w:szCs w:val="20"/>
                    <w:highlight w:val="yellow"/>
                  </w:rPr>
                </w:rPrChange>
              </w:rPr>
              <w:tab/>
            </w:r>
            <w:r w:rsidRPr="00C81178">
              <w:rPr>
                <w:rFonts w:eastAsia="Times New Roman" w:cs="Consolas"/>
                <w:color w:val="008080"/>
                <w:sz w:val="20"/>
                <w:szCs w:val="20"/>
                <w:highlight w:val="yellow"/>
                <w:rPrChange w:id="477" w:author="WIN764BIT" w:date="2017-08-30T16:31:00Z">
                  <w:rPr>
                    <w:rFonts w:ascii="Consolas" w:eastAsia="Times New Roman" w:hAnsi="Consolas" w:cs="Consolas"/>
                    <w:color w:val="008080"/>
                    <w:sz w:val="20"/>
                    <w:szCs w:val="20"/>
                    <w:highlight w:val="yellow"/>
                  </w:rPr>
                </w:rPrChange>
              </w:rPr>
              <w:t>&lt;/</w:t>
            </w:r>
            <w:r w:rsidRPr="00C81178">
              <w:rPr>
                <w:rFonts w:eastAsia="Times New Roman" w:cs="Consolas"/>
                <w:color w:val="3F7F7F"/>
                <w:sz w:val="20"/>
                <w:szCs w:val="20"/>
                <w:highlight w:val="yellow"/>
                <w:rPrChange w:id="478" w:author="WIN764BIT" w:date="2017-08-30T16:31:00Z">
                  <w:rPr>
                    <w:rFonts w:ascii="Consolas" w:eastAsia="Times New Roman" w:hAnsi="Consolas" w:cs="Consolas"/>
                    <w:color w:val="3F7F7F"/>
                    <w:sz w:val="20"/>
                    <w:szCs w:val="20"/>
                    <w:highlight w:val="yellow"/>
                  </w:rPr>
                </w:rPrChange>
              </w:rPr>
              <w:t>isif</w:t>
            </w:r>
            <w:r w:rsidRPr="00C81178">
              <w:rPr>
                <w:rFonts w:eastAsia="Times New Roman" w:cs="Consolas"/>
                <w:color w:val="008080"/>
                <w:sz w:val="20"/>
                <w:szCs w:val="20"/>
                <w:highlight w:val="yellow"/>
                <w:rPrChange w:id="479" w:author="WIN764BIT" w:date="2017-08-30T16:31:00Z">
                  <w:rPr>
                    <w:rFonts w:ascii="Consolas" w:eastAsia="Times New Roman" w:hAnsi="Consolas" w:cs="Consolas"/>
                    <w:color w:val="008080"/>
                    <w:sz w:val="20"/>
                    <w:szCs w:val="20"/>
                    <w:highlight w:val="yellow"/>
                  </w:rPr>
                </w:rPrChange>
              </w:rPr>
              <w:t>&gt;</w:t>
            </w:r>
          </w:p>
          <w:p w14:paraId="09061F50" w14:textId="77777777" w:rsidR="00D23D0A" w:rsidRPr="00C81178" w:rsidRDefault="00D23D0A" w:rsidP="0046449E">
            <w:pPr>
              <w:autoSpaceDE w:val="0"/>
              <w:autoSpaceDN w:val="0"/>
              <w:adjustRightInd w:val="0"/>
              <w:spacing w:after="0" w:line="240" w:lineRule="auto"/>
              <w:rPr>
                <w:rFonts w:eastAsia="Times New Roman" w:cs="Consolas"/>
                <w:sz w:val="20"/>
                <w:szCs w:val="20"/>
                <w:highlight w:val="yellow"/>
                <w:rPrChange w:id="480" w:author="WIN764BIT" w:date="2017-08-30T16:31:00Z">
                  <w:rPr>
                    <w:rFonts w:ascii="Consolas" w:eastAsia="Times New Roman" w:hAnsi="Consolas" w:cs="Consolas"/>
                    <w:sz w:val="20"/>
                    <w:szCs w:val="20"/>
                    <w:highlight w:val="yellow"/>
                  </w:rPr>
                </w:rPrChange>
              </w:rPr>
            </w:pPr>
            <w:r w:rsidRPr="00C81178">
              <w:rPr>
                <w:rFonts w:eastAsia="Times New Roman" w:cs="Consolas"/>
                <w:color w:val="000000"/>
                <w:sz w:val="20"/>
                <w:szCs w:val="20"/>
                <w:highlight w:val="yellow"/>
                <w:rPrChange w:id="481" w:author="WIN764BIT" w:date="2017-08-30T16:31:00Z">
                  <w:rPr>
                    <w:rFonts w:ascii="Consolas" w:eastAsia="Times New Roman" w:hAnsi="Consolas" w:cs="Consolas"/>
                    <w:color w:val="000000"/>
                    <w:sz w:val="20"/>
                    <w:szCs w:val="20"/>
                    <w:highlight w:val="yellow"/>
                  </w:rPr>
                </w:rPrChange>
              </w:rPr>
              <w:tab/>
            </w:r>
            <w:r w:rsidRPr="00C81178">
              <w:rPr>
                <w:rFonts w:eastAsia="Times New Roman" w:cs="Consolas"/>
                <w:color w:val="008080"/>
                <w:sz w:val="20"/>
                <w:szCs w:val="20"/>
                <w:highlight w:val="yellow"/>
                <w:rPrChange w:id="482" w:author="WIN764BIT" w:date="2017-08-30T16:31:00Z">
                  <w:rPr>
                    <w:rFonts w:ascii="Consolas" w:eastAsia="Times New Roman" w:hAnsi="Consolas" w:cs="Consolas"/>
                    <w:color w:val="008080"/>
                    <w:sz w:val="20"/>
                    <w:szCs w:val="20"/>
                    <w:highlight w:val="yellow"/>
                  </w:rPr>
                </w:rPrChange>
              </w:rPr>
              <w:t>&lt;/</w:t>
            </w:r>
            <w:r w:rsidRPr="00C81178">
              <w:rPr>
                <w:rFonts w:eastAsia="Times New Roman" w:cs="Consolas"/>
                <w:color w:val="3F7F7F"/>
                <w:sz w:val="20"/>
                <w:szCs w:val="20"/>
                <w:highlight w:val="yellow"/>
                <w:rPrChange w:id="483" w:author="WIN764BIT" w:date="2017-08-30T16:31:00Z">
                  <w:rPr>
                    <w:rFonts w:ascii="Consolas" w:eastAsia="Times New Roman" w:hAnsi="Consolas" w:cs="Consolas"/>
                    <w:color w:val="3F7F7F"/>
                    <w:sz w:val="20"/>
                    <w:szCs w:val="20"/>
                    <w:highlight w:val="yellow"/>
                  </w:rPr>
                </w:rPrChange>
              </w:rPr>
              <w:t>isloop</w:t>
            </w:r>
            <w:r w:rsidRPr="00C81178">
              <w:rPr>
                <w:rFonts w:eastAsia="Times New Roman" w:cs="Consolas"/>
                <w:color w:val="008080"/>
                <w:sz w:val="20"/>
                <w:szCs w:val="20"/>
                <w:highlight w:val="yellow"/>
                <w:rPrChange w:id="484" w:author="WIN764BIT" w:date="2017-08-30T16:31:00Z">
                  <w:rPr>
                    <w:rFonts w:ascii="Consolas" w:eastAsia="Times New Roman" w:hAnsi="Consolas" w:cs="Consolas"/>
                    <w:color w:val="008080"/>
                    <w:sz w:val="20"/>
                    <w:szCs w:val="20"/>
                    <w:highlight w:val="yellow"/>
                  </w:rPr>
                </w:rPrChange>
              </w:rPr>
              <w:t>&gt;</w:t>
            </w:r>
          </w:p>
          <w:p w14:paraId="4AEBEA2C" w14:textId="77777777" w:rsidR="00D23D0A" w:rsidRPr="00C81178" w:rsidRDefault="00D23D0A" w:rsidP="0046449E">
            <w:pPr>
              <w:autoSpaceDE w:val="0"/>
              <w:autoSpaceDN w:val="0"/>
              <w:adjustRightInd w:val="0"/>
              <w:spacing w:after="0" w:line="240" w:lineRule="auto"/>
              <w:rPr>
                <w:rFonts w:eastAsia="Times New Roman" w:cs="Consolas"/>
                <w:sz w:val="20"/>
                <w:szCs w:val="20"/>
                <w:highlight w:val="yellow"/>
                <w:rPrChange w:id="485" w:author="WIN764BIT" w:date="2017-08-30T16:31:00Z">
                  <w:rPr>
                    <w:rFonts w:ascii="Consolas" w:eastAsia="Times New Roman" w:hAnsi="Consolas" w:cs="Consolas"/>
                    <w:sz w:val="20"/>
                    <w:szCs w:val="20"/>
                    <w:highlight w:val="yellow"/>
                  </w:rPr>
                </w:rPrChange>
              </w:rPr>
            </w:pPr>
            <w:r w:rsidRPr="00C81178">
              <w:rPr>
                <w:rFonts w:eastAsia="Times New Roman" w:cs="Consolas"/>
                <w:color w:val="008080"/>
                <w:sz w:val="20"/>
                <w:szCs w:val="20"/>
                <w:highlight w:val="yellow"/>
                <w:rPrChange w:id="486" w:author="WIN764BIT" w:date="2017-08-30T16:31:00Z">
                  <w:rPr>
                    <w:rFonts w:ascii="Consolas" w:eastAsia="Times New Roman" w:hAnsi="Consolas" w:cs="Consolas"/>
                    <w:color w:val="008080"/>
                    <w:sz w:val="20"/>
                    <w:szCs w:val="20"/>
                    <w:highlight w:val="yellow"/>
                  </w:rPr>
                </w:rPrChange>
              </w:rPr>
              <w:t>&lt;/</w:t>
            </w:r>
            <w:r w:rsidRPr="00C81178">
              <w:rPr>
                <w:rFonts w:eastAsia="Times New Roman" w:cs="Consolas"/>
                <w:color w:val="3F7F7F"/>
                <w:sz w:val="20"/>
                <w:szCs w:val="20"/>
                <w:highlight w:val="yellow"/>
                <w:rPrChange w:id="487" w:author="WIN764BIT" w:date="2017-08-30T16:31:00Z">
                  <w:rPr>
                    <w:rFonts w:ascii="Consolas" w:eastAsia="Times New Roman" w:hAnsi="Consolas" w:cs="Consolas"/>
                    <w:color w:val="3F7F7F"/>
                    <w:sz w:val="20"/>
                    <w:szCs w:val="20"/>
                    <w:highlight w:val="yellow"/>
                  </w:rPr>
                </w:rPrChange>
              </w:rPr>
              <w:t>isif</w:t>
            </w:r>
            <w:r w:rsidRPr="00C81178">
              <w:rPr>
                <w:rFonts w:eastAsia="Times New Roman" w:cs="Consolas"/>
                <w:color w:val="008080"/>
                <w:sz w:val="20"/>
                <w:szCs w:val="20"/>
                <w:highlight w:val="yellow"/>
                <w:rPrChange w:id="488" w:author="WIN764BIT" w:date="2017-08-30T16:31:00Z">
                  <w:rPr>
                    <w:rFonts w:ascii="Consolas" w:eastAsia="Times New Roman" w:hAnsi="Consolas" w:cs="Consolas"/>
                    <w:color w:val="008080"/>
                    <w:sz w:val="20"/>
                    <w:szCs w:val="20"/>
                    <w:highlight w:val="yellow"/>
                  </w:rPr>
                </w:rPrChange>
              </w:rPr>
              <w:t>&gt;</w:t>
            </w:r>
          </w:p>
          <w:p w14:paraId="578376F8" w14:textId="77777777" w:rsidR="00D23D0A" w:rsidRPr="00C81178" w:rsidRDefault="00D23D0A" w:rsidP="0046449E">
            <w:pPr>
              <w:autoSpaceDE w:val="0"/>
              <w:autoSpaceDN w:val="0"/>
              <w:adjustRightInd w:val="0"/>
              <w:spacing w:after="0" w:line="240" w:lineRule="auto"/>
              <w:rPr>
                <w:rFonts w:eastAsia="Times New Roman" w:cs="Consolas"/>
                <w:sz w:val="20"/>
                <w:szCs w:val="20"/>
                <w:rPrChange w:id="489" w:author="WIN764BIT" w:date="2017-08-30T16:31:00Z">
                  <w:rPr>
                    <w:rFonts w:ascii="Consolas" w:eastAsia="Times New Roman" w:hAnsi="Consolas" w:cs="Consolas"/>
                    <w:sz w:val="20"/>
                    <w:szCs w:val="20"/>
                  </w:rPr>
                </w:rPrChange>
              </w:rPr>
            </w:pPr>
            <w:r w:rsidRPr="00C81178">
              <w:rPr>
                <w:rFonts w:eastAsia="Times New Roman" w:cs="Consolas"/>
                <w:color w:val="008080"/>
                <w:sz w:val="20"/>
                <w:szCs w:val="20"/>
                <w:highlight w:val="yellow"/>
                <w:rPrChange w:id="490" w:author="WIN764BIT" w:date="2017-08-30T16:31:00Z">
                  <w:rPr>
                    <w:rFonts w:ascii="Consolas" w:eastAsia="Times New Roman" w:hAnsi="Consolas" w:cs="Consolas"/>
                    <w:color w:val="008080"/>
                    <w:sz w:val="20"/>
                    <w:szCs w:val="20"/>
                    <w:highlight w:val="yellow"/>
                  </w:rPr>
                </w:rPrChange>
              </w:rPr>
              <w:t>&lt;</w:t>
            </w:r>
            <w:r w:rsidRPr="00C81178">
              <w:rPr>
                <w:rFonts w:eastAsia="Times New Roman" w:cs="Consolas"/>
                <w:color w:val="3F7F7F"/>
                <w:sz w:val="20"/>
                <w:szCs w:val="20"/>
                <w:highlight w:val="yellow"/>
                <w:rPrChange w:id="491" w:author="WIN764BIT" w:date="2017-08-30T16:31:00Z">
                  <w:rPr>
                    <w:rFonts w:ascii="Consolas" w:eastAsia="Times New Roman" w:hAnsi="Consolas" w:cs="Consolas"/>
                    <w:color w:val="3F7F7F"/>
                    <w:sz w:val="20"/>
                    <w:szCs w:val="20"/>
                    <w:highlight w:val="yellow"/>
                  </w:rPr>
                </w:rPrChange>
              </w:rPr>
              <w:t>isif</w:t>
            </w:r>
            <w:r w:rsidRPr="00C81178">
              <w:rPr>
                <w:rFonts w:eastAsia="Times New Roman" w:cs="Consolas"/>
                <w:sz w:val="20"/>
                <w:szCs w:val="20"/>
                <w:highlight w:val="yellow"/>
                <w:rPrChange w:id="492" w:author="WIN764BIT" w:date="2017-08-30T16:31: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493" w:author="WIN764BIT" w:date="2017-08-30T16:31:00Z">
                  <w:rPr>
                    <w:rFonts w:ascii="Consolas" w:eastAsia="Times New Roman" w:hAnsi="Consolas" w:cs="Consolas"/>
                    <w:color w:val="7F007F"/>
                    <w:sz w:val="20"/>
                    <w:szCs w:val="20"/>
                    <w:highlight w:val="yellow"/>
                  </w:rPr>
                </w:rPrChange>
              </w:rPr>
              <w:t>condition</w:t>
            </w:r>
            <w:r w:rsidRPr="00C81178">
              <w:rPr>
                <w:rFonts w:eastAsia="Times New Roman" w:cs="Consolas"/>
                <w:color w:val="000000"/>
                <w:sz w:val="20"/>
                <w:szCs w:val="20"/>
                <w:highlight w:val="yellow"/>
                <w:rPrChange w:id="494" w:author="WIN764BIT" w:date="2017-08-30T16:31: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495" w:author="WIN764BIT" w:date="2017-08-30T16:31:00Z">
                  <w:rPr>
                    <w:rFonts w:ascii="Consolas" w:eastAsia="Times New Roman" w:hAnsi="Consolas" w:cs="Consolas"/>
                    <w:i/>
                    <w:iCs/>
                    <w:color w:val="2A00FF"/>
                    <w:sz w:val="20"/>
                    <w:szCs w:val="20"/>
                    <w:highlight w:val="yellow"/>
                  </w:rPr>
                </w:rPrChange>
              </w:rPr>
              <w:t>"${!empty(LineCntr)}"</w:t>
            </w:r>
            <w:r w:rsidRPr="00C81178">
              <w:rPr>
                <w:rFonts w:eastAsia="Times New Roman" w:cs="Consolas"/>
                <w:color w:val="008080"/>
                <w:sz w:val="20"/>
                <w:szCs w:val="20"/>
                <w:highlight w:val="yellow"/>
                <w:rPrChange w:id="496" w:author="WIN764BIT" w:date="2017-08-30T16:31:00Z">
                  <w:rPr>
                    <w:rFonts w:ascii="Consolas" w:eastAsia="Times New Roman" w:hAnsi="Consolas" w:cs="Consolas"/>
                    <w:color w:val="008080"/>
                    <w:sz w:val="20"/>
                    <w:szCs w:val="20"/>
                    <w:highlight w:val="yellow"/>
                  </w:rPr>
                </w:rPrChange>
              </w:rPr>
              <w:t>&gt;</w:t>
            </w:r>
          </w:p>
          <w:p w14:paraId="6977F1E4" w14:textId="77777777" w:rsidR="00D23D0A" w:rsidRDefault="00D23D0A" w:rsidP="003C3632">
            <w:pPr>
              <w:pStyle w:val="BodyText"/>
            </w:pPr>
            <w:r w:rsidRPr="00C81178">
              <w:rPr>
                <w:color w:val="000000"/>
                <w:rPrChange w:id="497" w:author="WIN764BIT" w:date="2017-08-30T16:31:00Z">
                  <w:rPr>
                    <w:rFonts w:ascii="Consolas" w:eastAsia="Times New Roman" w:hAnsi="Consolas" w:cs="Consolas"/>
                    <w:color w:val="000000"/>
                    <w:sz w:val="20"/>
                    <w:szCs w:val="20"/>
                  </w:rPr>
                </w:rPrChange>
              </w:rPr>
              <w:tab/>
            </w:r>
            <w:r w:rsidRPr="00C81178">
              <w:rPr>
                <w:color w:val="008080"/>
                <w:rPrChange w:id="498" w:author="WIN764BIT" w:date="2017-08-30T16:31:00Z">
                  <w:rPr>
                    <w:rFonts w:ascii="Consolas" w:eastAsia="Times New Roman" w:hAnsi="Consolas" w:cs="Consolas"/>
                    <w:color w:val="008080"/>
                    <w:sz w:val="20"/>
                    <w:szCs w:val="20"/>
                  </w:rPr>
                </w:rPrChange>
              </w:rPr>
              <w:t>&lt;</w:t>
            </w:r>
            <w:r w:rsidRPr="00C81178">
              <w:rPr>
                <w:color w:val="3F7F7F"/>
                <w:rPrChange w:id="499" w:author="WIN764BIT" w:date="2017-08-30T16:31:00Z">
                  <w:rPr>
                    <w:rFonts w:ascii="Consolas" w:eastAsia="Times New Roman" w:hAnsi="Consolas" w:cs="Consolas"/>
                    <w:color w:val="3F7F7F"/>
                    <w:sz w:val="20"/>
                    <w:szCs w:val="20"/>
                  </w:rPr>
                </w:rPrChange>
              </w:rPr>
              <w:t>isreportcheckout</w:t>
            </w:r>
            <w:r w:rsidRPr="00C81178">
              <w:rPr>
                <w:rPrChange w:id="500" w:author="WIN764BIT" w:date="2017-08-30T16:31:00Z">
                  <w:rPr>
                    <w:rFonts w:ascii="Consolas" w:eastAsia="Times New Roman" w:hAnsi="Consolas" w:cs="Consolas"/>
                    <w:sz w:val="20"/>
                    <w:szCs w:val="20"/>
                  </w:rPr>
                </w:rPrChange>
              </w:rPr>
              <w:t xml:space="preserve"> </w:t>
            </w:r>
            <w:r w:rsidRPr="00C81178">
              <w:rPr>
                <w:color w:val="7F007F"/>
                <w:rPrChange w:id="501" w:author="WIN764BIT" w:date="2017-08-30T16:31:00Z">
                  <w:rPr>
                    <w:rFonts w:ascii="Consolas" w:eastAsia="Times New Roman" w:hAnsi="Consolas" w:cs="Consolas"/>
                    <w:color w:val="7F007F"/>
                    <w:sz w:val="20"/>
                    <w:szCs w:val="20"/>
                  </w:rPr>
                </w:rPrChange>
              </w:rPr>
              <w:t>checkoutstep</w:t>
            </w:r>
            <w:r w:rsidRPr="00C81178">
              <w:rPr>
                <w:color w:val="000000"/>
                <w:rPrChange w:id="502" w:author="WIN764BIT" w:date="2017-08-30T16:31:00Z">
                  <w:rPr>
                    <w:rFonts w:ascii="Consolas" w:eastAsia="Times New Roman" w:hAnsi="Consolas" w:cs="Consolas"/>
                    <w:color w:val="000000"/>
                    <w:sz w:val="20"/>
                    <w:szCs w:val="20"/>
                  </w:rPr>
                </w:rPrChange>
              </w:rPr>
              <w:t>=</w:t>
            </w:r>
            <w:r w:rsidRPr="00C81178">
              <w:rPr>
                <w:i/>
                <w:iCs/>
                <w:rPrChange w:id="503" w:author="WIN764BIT" w:date="2017-08-30T16:31:00Z">
                  <w:rPr>
                    <w:rFonts w:ascii="Consolas" w:eastAsia="Times New Roman" w:hAnsi="Consolas" w:cs="Consolas"/>
                    <w:i/>
                    <w:iCs/>
                    <w:color w:val="2A00FF"/>
                    <w:sz w:val="20"/>
                    <w:szCs w:val="20"/>
                  </w:rPr>
                </w:rPrChange>
              </w:rPr>
              <w:t>"${5}"</w:t>
            </w:r>
            <w:r w:rsidRPr="00C81178">
              <w:rPr>
                <w:rPrChange w:id="504" w:author="WIN764BIT" w:date="2017-08-30T16:31:00Z">
                  <w:rPr>
                    <w:rFonts w:ascii="Consolas" w:eastAsia="Times New Roman" w:hAnsi="Consolas" w:cs="Consolas"/>
                    <w:sz w:val="20"/>
                    <w:szCs w:val="20"/>
                  </w:rPr>
                </w:rPrChange>
              </w:rPr>
              <w:t xml:space="preserve"> </w:t>
            </w:r>
            <w:r w:rsidRPr="00C81178">
              <w:rPr>
                <w:color w:val="7F007F"/>
                <w:rPrChange w:id="505" w:author="WIN764BIT" w:date="2017-08-30T16:31:00Z">
                  <w:rPr>
                    <w:rFonts w:ascii="Consolas" w:eastAsia="Times New Roman" w:hAnsi="Consolas" w:cs="Consolas"/>
                    <w:color w:val="7F007F"/>
                    <w:sz w:val="20"/>
                    <w:szCs w:val="20"/>
                  </w:rPr>
                </w:rPrChange>
              </w:rPr>
              <w:t>checkoutname</w:t>
            </w:r>
            <w:r w:rsidRPr="00C81178">
              <w:rPr>
                <w:color w:val="000000"/>
                <w:rPrChange w:id="506" w:author="WIN764BIT" w:date="2017-08-30T16:31:00Z">
                  <w:rPr>
                    <w:rFonts w:ascii="Consolas" w:eastAsia="Times New Roman" w:hAnsi="Consolas" w:cs="Consolas"/>
                    <w:color w:val="000000"/>
                    <w:sz w:val="20"/>
                    <w:szCs w:val="20"/>
                  </w:rPr>
                </w:rPrChange>
              </w:rPr>
              <w:t>=</w:t>
            </w:r>
            <w:r w:rsidRPr="00C81178">
              <w:rPr>
                <w:i/>
                <w:iCs/>
                <w:rPrChange w:id="507" w:author="WIN764BIT" w:date="2017-08-30T16:31:00Z">
                  <w:rPr>
                    <w:rFonts w:ascii="Consolas" w:eastAsia="Times New Roman" w:hAnsi="Consolas" w:cs="Consolas"/>
                    <w:i/>
                    <w:iCs/>
                    <w:color w:val="2A00FF"/>
                    <w:sz w:val="20"/>
                    <w:szCs w:val="20"/>
                  </w:rPr>
                </w:rPrChange>
              </w:rPr>
              <w:t>"${'OrderSummary'}"</w:t>
            </w:r>
            <w:r w:rsidRPr="00C81178">
              <w:rPr>
                <w:color w:val="008080"/>
                <w:rPrChange w:id="508" w:author="WIN764BIT" w:date="2017-08-30T16:31:00Z">
                  <w:rPr>
                    <w:rFonts w:ascii="Consolas" w:eastAsia="Times New Roman" w:hAnsi="Consolas" w:cs="Consolas"/>
                    <w:color w:val="008080"/>
                    <w:sz w:val="20"/>
                    <w:szCs w:val="20"/>
                  </w:rPr>
                </w:rPrChange>
              </w:rPr>
              <w:t>/&gt;</w:t>
            </w:r>
          </w:p>
        </w:tc>
      </w:tr>
    </w:tbl>
    <w:p w14:paraId="23A97F3D" w14:textId="77777777" w:rsidR="00D23D0A" w:rsidRDefault="00D23D0A" w:rsidP="003C3632">
      <w:pPr>
        <w:pStyle w:val="BodyText"/>
        <w:numPr>
          <w:ilvl w:val="0"/>
          <w:numId w:val="108"/>
        </w:numPr>
      </w:pPr>
      <w:r>
        <w:lastRenderedPageBreak/>
        <w:t xml:space="preserve">Replace </w:t>
      </w:r>
      <w:r w:rsidRPr="002471EE">
        <w:t>pdict.Basket</w:t>
      </w:r>
      <w:r>
        <w:t xml:space="preserve"> with </w:t>
      </w:r>
      <w:r w:rsidRPr="002471EE">
        <w:t>LineCntr</w:t>
      </w:r>
      <w:r>
        <w:t xml:space="preserve"> at below places</w:t>
      </w:r>
    </w:p>
    <w:tbl>
      <w:tblPr>
        <w:tblStyle w:val="TableGrid"/>
        <w:tblW w:w="0" w:type="auto"/>
        <w:tblLook w:val="04A0" w:firstRow="1" w:lastRow="0" w:firstColumn="1" w:lastColumn="0" w:noHBand="0" w:noVBand="1"/>
      </w:tblPr>
      <w:tblGrid>
        <w:gridCol w:w="10296"/>
      </w:tblGrid>
      <w:tr w:rsidR="00D23D0A" w14:paraId="2B73B6AC" w14:textId="77777777" w:rsidTr="0046449E">
        <w:tc>
          <w:tcPr>
            <w:tcW w:w="10296" w:type="dxa"/>
          </w:tcPr>
          <w:p w14:paraId="38831875" w14:textId="77777777" w:rsidR="00D23D0A" w:rsidRPr="00C81178" w:rsidRDefault="00D23D0A" w:rsidP="0046449E">
            <w:pPr>
              <w:autoSpaceDE w:val="0"/>
              <w:autoSpaceDN w:val="0"/>
              <w:adjustRightInd w:val="0"/>
              <w:spacing w:after="0" w:line="240" w:lineRule="auto"/>
              <w:rPr>
                <w:rFonts w:eastAsia="Times New Roman" w:cs="Consolas"/>
                <w:sz w:val="20"/>
                <w:szCs w:val="20"/>
                <w:rPrChange w:id="509" w:author="WIN764BIT" w:date="2017-08-30T16:31:00Z">
                  <w:rPr>
                    <w:rFonts w:ascii="Consolas" w:eastAsia="Times New Roman" w:hAnsi="Consolas" w:cs="Consolas"/>
                    <w:sz w:val="20"/>
                    <w:szCs w:val="20"/>
                  </w:rPr>
                </w:rPrChange>
              </w:rPr>
            </w:pPr>
            <w:r w:rsidRPr="00C81178">
              <w:rPr>
                <w:rFonts w:eastAsia="Times New Roman" w:cs="Consolas"/>
                <w:color w:val="008080"/>
                <w:sz w:val="20"/>
                <w:szCs w:val="20"/>
                <w:rPrChange w:id="510" w:author="WIN764BIT" w:date="2017-08-30T16:31:00Z">
                  <w:rPr>
                    <w:rFonts w:ascii="Consolas" w:eastAsia="Times New Roman" w:hAnsi="Consolas" w:cs="Consolas"/>
                    <w:color w:val="008080"/>
                    <w:sz w:val="20"/>
                    <w:szCs w:val="20"/>
                  </w:rPr>
                </w:rPrChange>
              </w:rPr>
              <w:t>&lt;</w:t>
            </w:r>
            <w:r w:rsidRPr="00C81178">
              <w:rPr>
                <w:rFonts w:eastAsia="Times New Roman" w:cs="Consolas"/>
                <w:color w:val="3F7F7F"/>
                <w:sz w:val="20"/>
                <w:szCs w:val="20"/>
                <w:highlight w:val="lightGray"/>
                <w:rPrChange w:id="511" w:author="WIN764BIT" w:date="2017-08-30T16:31:00Z">
                  <w:rPr>
                    <w:rFonts w:ascii="Consolas" w:eastAsia="Times New Roman" w:hAnsi="Consolas" w:cs="Consolas"/>
                    <w:color w:val="3F7F7F"/>
                    <w:sz w:val="20"/>
                    <w:szCs w:val="20"/>
                    <w:highlight w:val="lightGray"/>
                  </w:rPr>
                </w:rPrChange>
              </w:rPr>
              <w:t>isif</w:t>
            </w:r>
            <w:r w:rsidRPr="00C81178">
              <w:rPr>
                <w:rFonts w:eastAsia="Times New Roman" w:cs="Consolas"/>
                <w:sz w:val="20"/>
                <w:szCs w:val="20"/>
                <w:rPrChange w:id="512" w:author="WIN764BIT" w:date="2017-08-30T16:31:00Z">
                  <w:rPr>
                    <w:rFonts w:ascii="Consolas" w:eastAsia="Times New Roman" w:hAnsi="Consolas" w:cs="Consolas"/>
                    <w:sz w:val="20"/>
                    <w:szCs w:val="20"/>
                  </w:rPr>
                </w:rPrChange>
              </w:rPr>
              <w:t xml:space="preserve"> </w:t>
            </w:r>
            <w:r w:rsidRPr="00C81178">
              <w:rPr>
                <w:rFonts w:eastAsia="Times New Roman" w:cs="Consolas"/>
                <w:color w:val="7F007F"/>
                <w:sz w:val="20"/>
                <w:szCs w:val="20"/>
                <w:rPrChange w:id="513" w:author="WIN764BIT" w:date="2017-08-30T16:31:00Z">
                  <w:rPr>
                    <w:rFonts w:ascii="Consolas" w:eastAsia="Times New Roman" w:hAnsi="Consolas" w:cs="Consolas"/>
                    <w:color w:val="7F007F"/>
                    <w:sz w:val="20"/>
                    <w:szCs w:val="20"/>
                  </w:rPr>
                </w:rPrChange>
              </w:rPr>
              <w:t>condition</w:t>
            </w:r>
            <w:r w:rsidRPr="00C81178">
              <w:rPr>
                <w:rFonts w:eastAsia="Times New Roman" w:cs="Consolas"/>
                <w:color w:val="000000"/>
                <w:sz w:val="20"/>
                <w:szCs w:val="20"/>
                <w:rPrChange w:id="514" w:author="WIN764BIT" w:date="2017-08-30T16:31:00Z">
                  <w:rPr>
                    <w:rFonts w:ascii="Consolas" w:eastAsia="Times New Roman" w:hAnsi="Consolas" w:cs="Consolas"/>
                    <w:color w:val="000000"/>
                    <w:sz w:val="20"/>
                    <w:szCs w:val="20"/>
                  </w:rPr>
                </w:rPrChange>
              </w:rPr>
              <w:t>=</w:t>
            </w:r>
            <w:r w:rsidRPr="00C81178">
              <w:rPr>
                <w:rFonts w:eastAsia="Times New Roman" w:cs="Consolas"/>
                <w:i/>
                <w:iCs/>
                <w:color w:val="2A00FF"/>
                <w:sz w:val="20"/>
                <w:szCs w:val="20"/>
                <w:rPrChange w:id="515" w:author="WIN764BIT" w:date="2017-08-30T16:31:00Z">
                  <w:rPr>
                    <w:rFonts w:ascii="Consolas" w:eastAsia="Times New Roman" w:hAnsi="Consolas" w:cs="Consolas"/>
                    <w:i/>
                    <w:iCs/>
                    <w:color w:val="2A00FF"/>
                    <w:sz w:val="20"/>
                    <w:szCs w:val="20"/>
                  </w:rPr>
                </w:rPrChange>
              </w:rPr>
              <w:t>"${!pdict.CurrentForms.multishipping.entered.value}"</w:t>
            </w:r>
            <w:r w:rsidRPr="00C81178">
              <w:rPr>
                <w:rFonts w:eastAsia="Times New Roman" w:cs="Consolas"/>
                <w:color w:val="008080"/>
                <w:sz w:val="20"/>
                <w:szCs w:val="20"/>
                <w:rPrChange w:id="516" w:author="WIN764BIT" w:date="2017-08-30T16:31:00Z">
                  <w:rPr>
                    <w:rFonts w:ascii="Consolas" w:eastAsia="Times New Roman" w:hAnsi="Consolas" w:cs="Consolas"/>
                    <w:color w:val="008080"/>
                    <w:sz w:val="20"/>
                    <w:szCs w:val="20"/>
                  </w:rPr>
                </w:rPrChange>
              </w:rPr>
              <w:t>&gt;</w:t>
            </w:r>
          </w:p>
          <w:p w14:paraId="184E1D6B" w14:textId="77777777" w:rsidR="00D23D0A" w:rsidRPr="00C81178" w:rsidRDefault="00D23D0A" w:rsidP="0046449E">
            <w:pPr>
              <w:autoSpaceDE w:val="0"/>
              <w:autoSpaceDN w:val="0"/>
              <w:adjustRightInd w:val="0"/>
              <w:spacing w:after="0" w:line="240" w:lineRule="auto"/>
              <w:rPr>
                <w:rFonts w:eastAsia="Times New Roman" w:cs="Consolas"/>
                <w:sz w:val="20"/>
                <w:szCs w:val="20"/>
                <w:rPrChange w:id="517" w:author="WIN764BIT" w:date="2017-08-30T16:31:00Z">
                  <w:rPr>
                    <w:rFonts w:ascii="Consolas" w:eastAsia="Times New Roman" w:hAnsi="Consolas" w:cs="Consolas"/>
                    <w:sz w:val="20"/>
                    <w:szCs w:val="20"/>
                  </w:rPr>
                </w:rPrChange>
              </w:rPr>
            </w:pPr>
            <w:r w:rsidRPr="00C81178">
              <w:rPr>
                <w:rFonts w:eastAsia="Times New Roman" w:cs="Consolas"/>
                <w:color w:val="000000"/>
                <w:sz w:val="20"/>
                <w:szCs w:val="20"/>
                <w:rPrChange w:id="518" w:author="WIN764BIT" w:date="2017-08-30T16:31: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519" w:author="WIN764BIT" w:date="2017-08-30T16:31:00Z">
                  <w:rPr>
                    <w:rFonts w:ascii="Consolas" w:eastAsia="Times New Roman" w:hAnsi="Consolas" w:cs="Consolas"/>
                    <w:color w:val="000000"/>
                    <w:sz w:val="20"/>
                    <w:szCs w:val="20"/>
                  </w:rPr>
                </w:rPrChange>
              </w:rPr>
              <w:tab/>
            </w:r>
            <w:r w:rsidRPr="00C81178">
              <w:rPr>
                <w:rFonts w:eastAsia="Times New Roman" w:cs="Consolas"/>
                <w:color w:val="008080"/>
                <w:sz w:val="20"/>
                <w:szCs w:val="20"/>
                <w:rPrChange w:id="520" w:author="WIN764BIT" w:date="2017-08-30T16:31:00Z">
                  <w:rPr>
                    <w:rFonts w:ascii="Consolas" w:eastAsia="Times New Roman" w:hAnsi="Consolas" w:cs="Consolas"/>
                    <w:color w:val="008080"/>
                    <w:sz w:val="20"/>
                    <w:szCs w:val="20"/>
                  </w:rPr>
                </w:rPrChange>
              </w:rPr>
              <w:t>&lt;</w:t>
            </w:r>
            <w:r w:rsidRPr="00C81178">
              <w:rPr>
                <w:rFonts w:eastAsia="Times New Roman" w:cs="Consolas"/>
                <w:color w:val="3F7F7F"/>
                <w:sz w:val="20"/>
                <w:szCs w:val="20"/>
                <w:rPrChange w:id="521" w:author="WIN764BIT" w:date="2017-08-30T16:31:00Z">
                  <w:rPr>
                    <w:rFonts w:ascii="Consolas" w:eastAsia="Times New Roman" w:hAnsi="Consolas" w:cs="Consolas"/>
                    <w:color w:val="3F7F7F"/>
                    <w:sz w:val="20"/>
                    <w:szCs w:val="20"/>
                  </w:rPr>
                </w:rPrChange>
              </w:rPr>
              <w:t>ischeckoutprogressindicator</w:t>
            </w:r>
            <w:r w:rsidRPr="00C81178">
              <w:rPr>
                <w:rFonts w:eastAsia="Times New Roman" w:cs="Consolas"/>
                <w:sz w:val="20"/>
                <w:szCs w:val="20"/>
                <w:rPrChange w:id="522" w:author="WIN764BIT" w:date="2017-08-30T16:31:00Z">
                  <w:rPr>
                    <w:rFonts w:ascii="Consolas" w:eastAsia="Times New Roman" w:hAnsi="Consolas" w:cs="Consolas"/>
                    <w:sz w:val="20"/>
                    <w:szCs w:val="20"/>
                  </w:rPr>
                </w:rPrChange>
              </w:rPr>
              <w:t xml:space="preserve"> </w:t>
            </w:r>
            <w:r w:rsidRPr="00C81178">
              <w:rPr>
                <w:rFonts w:eastAsia="Times New Roman" w:cs="Consolas"/>
                <w:color w:val="7F007F"/>
                <w:sz w:val="20"/>
                <w:szCs w:val="20"/>
                <w:rPrChange w:id="523" w:author="WIN764BIT" w:date="2017-08-30T16:31:00Z">
                  <w:rPr>
                    <w:rFonts w:ascii="Consolas" w:eastAsia="Times New Roman" w:hAnsi="Consolas" w:cs="Consolas"/>
                    <w:color w:val="7F007F"/>
                    <w:sz w:val="20"/>
                    <w:szCs w:val="20"/>
                  </w:rPr>
                </w:rPrChange>
              </w:rPr>
              <w:t>step</w:t>
            </w:r>
            <w:r w:rsidRPr="00C81178">
              <w:rPr>
                <w:rFonts w:eastAsia="Times New Roman" w:cs="Consolas"/>
                <w:color w:val="000000"/>
                <w:sz w:val="20"/>
                <w:szCs w:val="20"/>
                <w:rPrChange w:id="524" w:author="WIN764BIT" w:date="2017-08-30T16:31:00Z">
                  <w:rPr>
                    <w:rFonts w:ascii="Consolas" w:eastAsia="Times New Roman" w:hAnsi="Consolas" w:cs="Consolas"/>
                    <w:color w:val="000000"/>
                    <w:sz w:val="20"/>
                    <w:szCs w:val="20"/>
                  </w:rPr>
                </w:rPrChange>
              </w:rPr>
              <w:t>=</w:t>
            </w:r>
            <w:r w:rsidRPr="00C81178">
              <w:rPr>
                <w:rFonts w:eastAsia="Times New Roman" w:cs="Consolas"/>
                <w:i/>
                <w:iCs/>
                <w:color w:val="2A00FF"/>
                <w:sz w:val="20"/>
                <w:szCs w:val="20"/>
                <w:rPrChange w:id="525" w:author="WIN764BIT" w:date="2017-08-30T16:31:00Z">
                  <w:rPr>
                    <w:rFonts w:ascii="Consolas" w:eastAsia="Times New Roman" w:hAnsi="Consolas" w:cs="Consolas"/>
                    <w:i/>
                    <w:iCs/>
                    <w:color w:val="2A00FF"/>
                    <w:sz w:val="20"/>
                    <w:szCs w:val="20"/>
                  </w:rPr>
                </w:rPrChange>
              </w:rPr>
              <w:t>"3"</w:t>
            </w:r>
            <w:r w:rsidRPr="00C81178">
              <w:rPr>
                <w:rFonts w:eastAsia="Times New Roman" w:cs="Consolas"/>
                <w:sz w:val="20"/>
                <w:szCs w:val="20"/>
                <w:rPrChange w:id="526" w:author="WIN764BIT" w:date="2017-08-30T16:31:00Z">
                  <w:rPr>
                    <w:rFonts w:ascii="Consolas" w:eastAsia="Times New Roman" w:hAnsi="Consolas" w:cs="Consolas"/>
                    <w:sz w:val="20"/>
                    <w:szCs w:val="20"/>
                  </w:rPr>
                </w:rPrChange>
              </w:rPr>
              <w:t xml:space="preserve"> </w:t>
            </w:r>
            <w:r w:rsidRPr="00C81178">
              <w:rPr>
                <w:rFonts w:eastAsia="Times New Roman" w:cs="Consolas"/>
                <w:color w:val="7F007F"/>
                <w:sz w:val="20"/>
                <w:szCs w:val="20"/>
                <w:rPrChange w:id="527" w:author="WIN764BIT" w:date="2017-08-30T16:31:00Z">
                  <w:rPr>
                    <w:rFonts w:ascii="Consolas" w:eastAsia="Times New Roman" w:hAnsi="Consolas" w:cs="Consolas"/>
                    <w:color w:val="7F007F"/>
                    <w:sz w:val="20"/>
                    <w:szCs w:val="20"/>
                  </w:rPr>
                </w:rPrChange>
              </w:rPr>
              <w:t>multishipping</w:t>
            </w:r>
            <w:r w:rsidRPr="00C81178">
              <w:rPr>
                <w:rFonts w:eastAsia="Times New Roman" w:cs="Consolas"/>
                <w:color w:val="000000"/>
                <w:sz w:val="20"/>
                <w:szCs w:val="20"/>
                <w:rPrChange w:id="528" w:author="WIN764BIT" w:date="2017-08-30T16:31:00Z">
                  <w:rPr>
                    <w:rFonts w:ascii="Consolas" w:eastAsia="Times New Roman" w:hAnsi="Consolas" w:cs="Consolas"/>
                    <w:color w:val="000000"/>
                    <w:sz w:val="20"/>
                    <w:szCs w:val="20"/>
                  </w:rPr>
                </w:rPrChange>
              </w:rPr>
              <w:t>=</w:t>
            </w:r>
            <w:r w:rsidRPr="00C81178">
              <w:rPr>
                <w:rFonts w:eastAsia="Times New Roman" w:cs="Consolas"/>
                <w:i/>
                <w:iCs/>
                <w:color w:val="2A00FF"/>
                <w:sz w:val="20"/>
                <w:szCs w:val="20"/>
                <w:rPrChange w:id="529" w:author="WIN764BIT" w:date="2017-08-30T16:31:00Z">
                  <w:rPr>
                    <w:rFonts w:ascii="Consolas" w:eastAsia="Times New Roman" w:hAnsi="Consolas" w:cs="Consolas"/>
                    <w:i/>
                    <w:iCs/>
                    <w:color w:val="2A00FF"/>
                    <w:sz w:val="20"/>
                    <w:szCs w:val="20"/>
                  </w:rPr>
                </w:rPrChange>
              </w:rPr>
              <w:t>"false"</w:t>
            </w:r>
            <w:r w:rsidRPr="00C81178">
              <w:rPr>
                <w:rFonts w:eastAsia="Times New Roman" w:cs="Consolas"/>
                <w:sz w:val="20"/>
                <w:szCs w:val="20"/>
                <w:rPrChange w:id="530" w:author="WIN764BIT" w:date="2017-08-30T16:31:00Z">
                  <w:rPr>
                    <w:rFonts w:ascii="Consolas" w:eastAsia="Times New Roman" w:hAnsi="Consolas" w:cs="Consolas"/>
                    <w:sz w:val="20"/>
                    <w:szCs w:val="20"/>
                  </w:rPr>
                </w:rPrChange>
              </w:rPr>
              <w:t xml:space="preserve"> </w:t>
            </w:r>
            <w:r w:rsidRPr="00C81178">
              <w:rPr>
                <w:rFonts w:eastAsia="Times New Roman" w:cs="Consolas"/>
                <w:color w:val="7F007F"/>
                <w:sz w:val="20"/>
                <w:szCs w:val="20"/>
                <w:rPrChange w:id="531" w:author="WIN764BIT" w:date="2017-08-30T16:31:00Z">
                  <w:rPr>
                    <w:rFonts w:ascii="Consolas" w:eastAsia="Times New Roman" w:hAnsi="Consolas" w:cs="Consolas"/>
                    <w:color w:val="7F007F"/>
                    <w:sz w:val="20"/>
                    <w:szCs w:val="20"/>
                  </w:rPr>
                </w:rPrChange>
              </w:rPr>
              <w:t>rendershipping</w:t>
            </w:r>
            <w:r w:rsidRPr="00C81178">
              <w:rPr>
                <w:rFonts w:eastAsia="Times New Roman" w:cs="Consolas"/>
                <w:color w:val="000000"/>
                <w:sz w:val="20"/>
                <w:szCs w:val="20"/>
                <w:rPrChange w:id="532" w:author="WIN764BIT" w:date="2017-08-30T16:31:00Z">
                  <w:rPr>
                    <w:rFonts w:ascii="Consolas" w:eastAsia="Times New Roman" w:hAnsi="Consolas" w:cs="Consolas"/>
                    <w:color w:val="000000"/>
                    <w:sz w:val="20"/>
                    <w:szCs w:val="20"/>
                  </w:rPr>
                </w:rPrChange>
              </w:rPr>
              <w:t>=</w:t>
            </w:r>
            <w:r w:rsidRPr="00C81178">
              <w:rPr>
                <w:rFonts w:eastAsia="Times New Roman" w:cs="Consolas"/>
                <w:i/>
                <w:iCs/>
                <w:color w:val="2A00FF"/>
                <w:sz w:val="20"/>
                <w:szCs w:val="20"/>
                <w:rPrChange w:id="533" w:author="WIN764BIT" w:date="2017-08-30T16:31:00Z">
                  <w:rPr>
                    <w:rFonts w:ascii="Consolas" w:eastAsia="Times New Roman" w:hAnsi="Consolas" w:cs="Consolas"/>
                    <w:i/>
                    <w:iCs/>
                    <w:color w:val="2A00FF"/>
                    <w:sz w:val="20"/>
                    <w:szCs w:val="20"/>
                  </w:rPr>
                </w:rPrChange>
              </w:rPr>
              <w:t>"${</w:t>
            </w:r>
            <w:r w:rsidRPr="00C81178">
              <w:rPr>
                <w:rFonts w:eastAsia="Times New Roman" w:cs="Consolas"/>
                <w:i/>
                <w:iCs/>
                <w:color w:val="2A00FF"/>
                <w:sz w:val="20"/>
                <w:szCs w:val="20"/>
                <w:highlight w:val="yellow"/>
                <w:rPrChange w:id="534" w:author="WIN764BIT" w:date="2017-08-30T16:31:00Z">
                  <w:rPr>
                    <w:rFonts w:ascii="Consolas" w:eastAsia="Times New Roman" w:hAnsi="Consolas" w:cs="Consolas"/>
                    <w:i/>
                    <w:iCs/>
                    <w:color w:val="2A00FF"/>
                    <w:sz w:val="20"/>
                    <w:szCs w:val="20"/>
                    <w:highlight w:val="yellow"/>
                  </w:rPr>
                </w:rPrChange>
              </w:rPr>
              <w:t>LineCntr</w:t>
            </w:r>
            <w:r w:rsidRPr="00C81178">
              <w:rPr>
                <w:rFonts w:eastAsia="Times New Roman" w:cs="Consolas"/>
                <w:i/>
                <w:iCs/>
                <w:color w:val="2A00FF"/>
                <w:sz w:val="20"/>
                <w:szCs w:val="20"/>
                <w:rPrChange w:id="535" w:author="WIN764BIT" w:date="2017-08-30T16:31:00Z">
                  <w:rPr>
                    <w:rFonts w:ascii="Consolas" w:eastAsia="Times New Roman" w:hAnsi="Consolas" w:cs="Consolas"/>
                    <w:i/>
                    <w:iCs/>
                    <w:color w:val="2A00FF"/>
                    <w:sz w:val="20"/>
                    <w:szCs w:val="20"/>
                  </w:rPr>
                </w:rPrChange>
              </w:rPr>
              <w:t>.productLineItems.size() == 0 ? 'false' : 'true'}"</w:t>
            </w:r>
            <w:r w:rsidRPr="00C81178">
              <w:rPr>
                <w:rFonts w:eastAsia="Times New Roman" w:cs="Consolas"/>
                <w:color w:val="008080"/>
                <w:sz w:val="20"/>
                <w:szCs w:val="20"/>
                <w:rPrChange w:id="536" w:author="WIN764BIT" w:date="2017-08-30T16:31:00Z">
                  <w:rPr>
                    <w:rFonts w:ascii="Consolas" w:eastAsia="Times New Roman" w:hAnsi="Consolas" w:cs="Consolas"/>
                    <w:color w:val="008080"/>
                    <w:sz w:val="20"/>
                    <w:szCs w:val="20"/>
                  </w:rPr>
                </w:rPrChange>
              </w:rPr>
              <w:t>/&gt;</w:t>
            </w:r>
          </w:p>
          <w:p w14:paraId="07CB4E58" w14:textId="77777777" w:rsidR="00D23D0A" w:rsidRPr="00C81178" w:rsidRDefault="00D23D0A" w:rsidP="0046449E">
            <w:pPr>
              <w:autoSpaceDE w:val="0"/>
              <w:autoSpaceDN w:val="0"/>
              <w:adjustRightInd w:val="0"/>
              <w:spacing w:after="0" w:line="240" w:lineRule="auto"/>
              <w:rPr>
                <w:rFonts w:eastAsia="Times New Roman" w:cs="Consolas"/>
                <w:sz w:val="20"/>
                <w:szCs w:val="20"/>
                <w:rPrChange w:id="537" w:author="WIN764BIT" w:date="2017-08-30T16:31:00Z">
                  <w:rPr>
                    <w:rFonts w:ascii="Consolas" w:eastAsia="Times New Roman" w:hAnsi="Consolas" w:cs="Consolas"/>
                    <w:sz w:val="20"/>
                    <w:szCs w:val="20"/>
                  </w:rPr>
                </w:rPrChange>
              </w:rPr>
            </w:pPr>
            <w:r w:rsidRPr="00C81178">
              <w:rPr>
                <w:rFonts w:eastAsia="Times New Roman" w:cs="Consolas"/>
                <w:color w:val="000000"/>
                <w:sz w:val="20"/>
                <w:szCs w:val="20"/>
                <w:rPrChange w:id="538" w:author="WIN764BIT" w:date="2017-08-30T16:31:00Z">
                  <w:rPr>
                    <w:rFonts w:ascii="Consolas" w:eastAsia="Times New Roman" w:hAnsi="Consolas" w:cs="Consolas"/>
                    <w:color w:val="000000"/>
                    <w:sz w:val="20"/>
                    <w:szCs w:val="20"/>
                  </w:rPr>
                </w:rPrChange>
              </w:rPr>
              <w:tab/>
            </w:r>
            <w:r w:rsidRPr="00C81178">
              <w:rPr>
                <w:rFonts w:eastAsia="Times New Roman" w:cs="Consolas"/>
                <w:color w:val="008080"/>
                <w:sz w:val="20"/>
                <w:szCs w:val="20"/>
                <w:rPrChange w:id="539" w:author="WIN764BIT" w:date="2017-08-30T16:31:00Z">
                  <w:rPr>
                    <w:rFonts w:ascii="Consolas" w:eastAsia="Times New Roman" w:hAnsi="Consolas" w:cs="Consolas"/>
                    <w:color w:val="008080"/>
                    <w:sz w:val="20"/>
                    <w:szCs w:val="20"/>
                  </w:rPr>
                </w:rPrChange>
              </w:rPr>
              <w:t>&lt;</w:t>
            </w:r>
            <w:r w:rsidRPr="00C81178">
              <w:rPr>
                <w:rFonts w:eastAsia="Times New Roman" w:cs="Consolas"/>
                <w:color w:val="3F7F7F"/>
                <w:sz w:val="20"/>
                <w:szCs w:val="20"/>
                <w:rPrChange w:id="540" w:author="WIN764BIT" w:date="2017-08-30T16:31:00Z">
                  <w:rPr>
                    <w:rFonts w:ascii="Consolas" w:eastAsia="Times New Roman" w:hAnsi="Consolas" w:cs="Consolas"/>
                    <w:color w:val="3F7F7F"/>
                    <w:sz w:val="20"/>
                    <w:szCs w:val="20"/>
                  </w:rPr>
                </w:rPrChange>
              </w:rPr>
              <w:t>iselse</w:t>
            </w:r>
            <w:r w:rsidRPr="00C81178">
              <w:rPr>
                <w:rFonts w:eastAsia="Times New Roman" w:cs="Consolas"/>
                <w:color w:val="008080"/>
                <w:sz w:val="20"/>
                <w:szCs w:val="20"/>
                <w:rPrChange w:id="541" w:author="WIN764BIT" w:date="2017-08-30T16:31:00Z">
                  <w:rPr>
                    <w:rFonts w:ascii="Consolas" w:eastAsia="Times New Roman" w:hAnsi="Consolas" w:cs="Consolas"/>
                    <w:color w:val="008080"/>
                    <w:sz w:val="20"/>
                    <w:szCs w:val="20"/>
                  </w:rPr>
                </w:rPrChange>
              </w:rPr>
              <w:t>/&gt;</w:t>
            </w:r>
          </w:p>
          <w:p w14:paraId="1D89297D" w14:textId="77777777" w:rsidR="00D23D0A" w:rsidRPr="00C81178" w:rsidRDefault="00D23D0A" w:rsidP="0046449E">
            <w:pPr>
              <w:autoSpaceDE w:val="0"/>
              <w:autoSpaceDN w:val="0"/>
              <w:adjustRightInd w:val="0"/>
              <w:spacing w:after="0" w:line="240" w:lineRule="auto"/>
              <w:rPr>
                <w:rFonts w:eastAsia="Times New Roman" w:cs="Consolas"/>
                <w:sz w:val="20"/>
                <w:szCs w:val="20"/>
                <w:rPrChange w:id="542" w:author="WIN764BIT" w:date="2017-08-30T16:31:00Z">
                  <w:rPr>
                    <w:rFonts w:ascii="Consolas" w:eastAsia="Times New Roman" w:hAnsi="Consolas" w:cs="Consolas"/>
                    <w:sz w:val="20"/>
                    <w:szCs w:val="20"/>
                  </w:rPr>
                </w:rPrChange>
              </w:rPr>
            </w:pPr>
            <w:r w:rsidRPr="00C81178">
              <w:rPr>
                <w:rFonts w:eastAsia="Times New Roman" w:cs="Consolas"/>
                <w:color w:val="000000"/>
                <w:sz w:val="20"/>
                <w:szCs w:val="20"/>
                <w:rPrChange w:id="543" w:author="WIN764BIT" w:date="2017-08-30T16:31: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544" w:author="WIN764BIT" w:date="2017-08-30T16:31:00Z">
                  <w:rPr>
                    <w:rFonts w:ascii="Consolas" w:eastAsia="Times New Roman" w:hAnsi="Consolas" w:cs="Consolas"/>
                    <w:color w:val="000000"/>
                    <w:sz w:val="20"/>
                    <w:szCs w:val="20"/>
                  </w:rPr>
                </w:rPrChange>
              </w:rPr>
              <w:tab/>
            </w:r>
            <w:r w:rsidRPr="00C81178">
              <w:rPr>
                <w:rFonts w:eastAsia="Times New Roman" w:cs="Consolas"/>
                <w:color w:val="008080"/>
                <w:sz w:val="20"/>
                <w:szCs w:val="20"/>
                <w:rPrChange w:id="545" w:author="WIN764BIT" w:date="2017-08-30T16:31:00Z">
                  <w:rPr>
                    <w:rFonts w:ascii="Consolas" w:eastAsia="Times New Roman" w:hAnsi="Consolas" w:cs="Consolas"/>
                    <w:color w:val="008080"/>
                    <w:sz w:val="20"/>
                    <w:szCs w:val="20"/>
                  </w:rPr>
                </w:rPrChange>
              </w:rPr>
              <w:t>&lt;</w:t>
            </w:r>
            <w:r w:rsidRPr="00C81178">
              <w:rPr>
                <w:rFonts w:eastAsia="Times New Roman" w:cs="Consolas"/>
                <w:color w:val="3F7F7F"/>
                <w:sz w:val="20"/>
                <w:szCs w:val="20"/>
                <w:rPrChange w:id="546" w:author="WIN764BIT" w:date="2017-08-30T16:31:00Z">
                  <w:rPr>
                    <w:rFonts w:ascii="Consolas" w:eastAsia="Times New Roman" w:hAnsi="Consolas" w:cs="Consolas"/>
                    <w:color w:val="3F7F7F"/>
                    <w:sz w:val="20"/>
                    <w:szCs w:val="20"/>
                  </w:rPr>
                </w:rPrChange>
              </w:rPr>
              <w:t>ischeckoutprogressindicator</w:t>
            </w:r>
            <w:r w:rsidRPr="00C81178">
              <w:rPr>
                <w:rFonts w:eastAsia="Times New Roman" w:cs="Consolas"/>
                <w:sz w:val="20"/>
                <w:szCs w:val="20"/>
                <w:rPrChange w:id="547" w:author="WIN764BIT" w:date="2017-08-30T16:31:00Z">
                  <w:rPr>
                    <w:rFonts w:ascii="Consolas" w:eastAsia="Times New Roman" w:hAnsi="Consolas" w:cs="Consolas"/>
                    <w:sz w:val="20"/>
                    <w:szCs w:val="20"/>
                  </w:rPr>
                </w:rPrChange>
              </w:rPr>
              <w:t xml:space="preserve"> </w:t>
            </w:r>
            <w:r w:rsidRPr="00C81178">
              <w:rPr>
                <w:rFonts w:eastAsia="Times New Roman" w:cs="Consolas"/>
                <w:color w:val="7F007F"/>
                <w:sz w:val="20"/>
                <w:szCs w:val="20"/>
                <w:rPrChange w:id="548" w:author="WIN764BIT" w:date="2017-08-30T16:31:00Z">
                  <w:rPr>
                    <w:rFonts w:ascii="Consolas" w:eastAsia="Times New Roman" w:hAnsi="Consolas" w:cs="Consolas"/>
                    <w:color w:val="7F007F"/>
                    <w:sz w:val="20"/>
                    <w:szCs w:val="20"/>
                  </w:rPr>
                </w:rPrChange>
              </w:rPr>
              <w:t>step</w:t>
            </w:r>
            <w:r w:rsidRPr="00C81178">
              <w:rPr>
                <w:rFonts w:eastAsia="Times New Roman" w:cs="Consolas"/>
                <w:color w:val="000000"/>
                <w:sz w:val="20"/>
                <w:szCs w:val="20"/>
                <w:rPrChange w:id="549" w:author="WIN764BIT" w:date="2017-08-30T16:31:00Z">
                  <w:rPr>
                    <w:rFonts w:ascii="Consolas" w:eastAsia="Times New Roman" w:hAnsi="Consolas" w:cs="Consolas"/>
                    <w:color w:val="000000"/>
                    <w:sz w:val="20"/>
                    <w:szCs w:val="20"/>
                  </w:rPr>
                </w:rPrChange>
              </w:rPr>
              <w:t>=</w:t>
            </w:r>
            <w:r w:rsidRPr="00C81178">
              <w:rPr>
                <w:rFonts w:eastAsia="Times New Roman" w:cs="Consolas"/>
                <w:i/>
                <w:iCs/>
                <w:color w:val="2A00FF"/>
                <w:sz w:val="20"/>
                <w:szCs w:val="20"/>
                <w:rPrChange w:id="550" w:author="WIN764BIT" w:date="2017-08-30T16:31:00Z">
                  <w:rPr>
                    <w:rFonts w:ascii="Consolas" w:eastAsia="Times New Roman" w:hAnsi="Consolas" w:cs="Consolas"/>
                    <w:i/>
                    <w:iCs/>
                    <w:color w:val="2A00FF"/>
                    <w:sz w:val="20"/>
                    <w:szCs w:val="20"/>
                  </w:rPr>
                </w:rPrChange>
              </w:rPr>
              <w:t>"4"</w:t>
            </w:r>
            <w:r w:rsidRPr="00C81178">
              <w:rPr>
                <w:rFonts w:eastAsia="Times New Roman" w:cs="Consolas"/>
                <w:sz w:val="20"/>
                <w:szCs w:val="20"/>
                <w:rPrChange w:id="551" w:author="WIN764BIT" w:date="2017-08-30T16:31:00Z">
                  <w:rPr>
                    <w:rFonts w:ascii="Consolas" w:eastAsia="Times New Roman" w:hAnsi="Consolas" w:cs="Consolas"/>
                    <w:sz w:val="20"/>
                    <w:szCs w:val="20"/>
                  </w:rPr>
                </w:rPrChange>
              </w:rPr>
              <w:t xml:space="preserve"> </w:t>
            </w:r>
            <w:r w:rsidRPr="00C81178">
              <w:rPr>
                <w:rFonts w:eastAsia="Times New Roman" w:cs="Consolas"/>
                <w:color w:val="7F007F"/>
                <w:sz w:val="20"/>
                <w:szCs w:val="20"/>
                <w:rPrChange w:id="552" w:author="WIN764BIT" w:date="2017-08-30T16:31:00Z">
                  <w:rPr>
                    <w:rFonts w:ascii="Consolas" w:eastAsia="Times New Roman" w:hAnsi="Consolas" w:cs="Consolas"/>
                    <w:color w:val="7F007F"/>
                    <w:sz w:val="20"/>
                    <w:szCs w:val="20"/>
                  </w:rPr>
                </w:rPrChange>
              </w:rPr>
              <w:t>multishipping</w:t>
            </w:r>
            <w:r w:rsidRPr="00C81178">
              <w:rPr>
                <w:rFonts w:eastAsia="Times New Roman" w:cs="Consolas"/>
                <w:color w:val="000000"/>
                <w:sz w:val="20"/>
                <w:szCs w:val="20"/>
                <w:rPrChange w:id="553" w:author="WIN764BIT" w:date="2017-08-30T16:31:00Z">
                  <w:rPr>
                    <w:rFonts w:ascii="Consolas" w:eastAsia="Times New Roman" w:hAnsi="Consolas" w:cs="Consolas"/>
                    <w:color w:val="000000"/>
                    <w:sz w:val="20"/>
                    <w:szCs w:val="20"/>
                  </w:rPr>
                </w:rPrChange>
              </w:rPr>
              <w:t>=</w:t>
            </w:r>
            <w:r w:rsidRPr="00C81178">
              <w:rPr>
                <w:rFonts w:eastAsia="Times New Roman" w:cs="Consolas"/>
                <w:i/>
                <w:iCs/>
                <w:color w:val="2A00FF"/>
                <w:sz w:val="20"/>
                <w:szCs w:val="20"/>
                <w:rPrChange w:id="554" w:author="WIN764BIT" w:date="2017-08-30T16:31:00Z">
                  <w:rPr>
                    <w:rFonts w:ascii="Consolas" w:eastAsia="Times New Roman" w:hAnsi="Consolas" w:cs="Consolas"/>
                    <w:i/>
                    <w:iCs/>
                    <w:color w:val="2A00FF"/>
                    <w:sz w:val="20"/>
                    <w:szCs w:val="20"/>
                  </w:rPr>
                </w:rPrChange>
              </w:rPr>
              <w:t>"true"</w:t>
            </w:r>
            <w:r w:rsidRPr="00C81178">
              <w:rPr>
                <w:rFonts w:eastAsia="Times New Roman" w:cs="Consolas"/>
                <w:sz w:val="20"/>
                <w:szCs w:val="20"/>
                <w:rPrChange w:id="555" w:author="WIN764BIT" w:date="2017-08-30T16:31:00Z">
                  <w:rPr>
                    <w:rFonts w:ascii="Consolas" w:eastAsia="Times New Roman" w:hAnsi="Consolas" w:cs="Consolas"/>
                    <w:sz w:val="20"/>
                    <w:szCs w:val="20"/>
                  </w:rPr>
                </w:rPrChange>
              </w:rPr>
              <w:t xml:space="preserve"> </w:t>
            </w:r>
            <w:r w:rsidRPr="00C81178">
              <w:rPr>
                <w:rFonts w:eastAsia="Times New Roman" w:cs="Consolas"/>
                <w:color w:val="7F007F"/>
                <w:sz w:val="20"/>
                <w:szCs w:val="20"/>
                <w:rPrChange w:id="556" w:author="WIN764BIT" w:date="2017-08-30T16:31:00Z">
                  <w:rPr>
                    <w:rFonts w:ascii="Consolas" w:eastAsia="Times New Roman" w:hAnsi="Consolas" w:cs="Consolas"/>
                    <w:color w:val="7F007F"/>
                    <w:sz w:val="20"/>
                    <w:szCs w:val="20"/>
                  </w:rPr>
                </w:rPrChange>
              </w:rPr>
              <w:t>rendershipping</w:t>
            </w:r>
            <w:r w:rsidRPr="00C81178">
              <w:rPr>
                <w:rFonts w:eastAsia="Times New Roman" w:cs="Consolas"/>
                <w:color w:val="000000"/>
                <w:sz w:val="20"/>
                <w:szCs w:val="20"/>
                <w:rPrChange w:id="557" w:author="WIN764BIT" w:date="2017-08-30T16:31:00Z">
                  <w:rPr>
                    <w:rFonts w:ascii="Consolas" w:eastAsia="Times New Roman" w:hAnsi="Consolas" w:cs="Consolas"/>
                    <w:color w:val="000000"/>
                    <w:sz w:val="20"/>
                    <w:szCs w:val="20"/>
                  </w:rPr>
                </w:rPrChange>
              </w:rPr>
              <w:t>=</w:t>
            </w:r>
            <w:r w:rsidRPr="00C81178">
              <w:rPr>
                <w:rFonts w:eastAsia="Times New Roman" w:cs="Consolas"/>
                <w:i/>
                <w:iCs/>
                <w:color w:val="2A00FF"/>
                <w:sz w:val="20"/>
                <w:szCs w:val="20"/>
                <w:rPrChange w:id="558" w:author="WIN764BIT" w:date="2017-08-30T16:31:00Z">
                  <w:rPr>
                    <w:rFonts w:ascii="Consolas" w:eastAsia="Times New Roman" w:hAnsi="Consolas" w:cs="Consolas"/>
                    <w:i/>
                    <w:iCs/>
                    <w:color w:val="2A00FF"/>
                    <w:sz w:val="20"/>
                    <w:szCs w:val="20"/>
                  </w:rPr>
                </w:rPrChange>
              </w:rPr>
              <w:t>"${</w:t>
            </w:r>
            <w:r w:rsidRPr="00C81178">
              <w:rPr>
                <w:rFonts w:eastAsia="Times New Roman" w:cs="Consolas"/>
                <w:i/>
                <w:iCs/>
                <w:color w:val="2A00FF"/>
                <w:sz w:val="20"/>
                <w:szCs w:val="20"/>
                <w:highlight w:val="yellow"/>
                <w:rPrChange w:id="559" w:author="WIN764BIT" w:date="2017-08-30T16:31:00Z">
                  <w:rPr>
                    <w:rFonts w:ascii="Consolas" w:eastAsia="Times New Roman" w:hAnsi="Consolas" w:cs="Consolas"/>
                    <w:i/>
                    <w:iCs/>
                    <w:color w:val="2A00FF"/>
                    <w:sz w:val="20"/>
                    <w:szCs w:val="20"/>
                    <w:highlight w:val="yellow"/>
                  </w:rPr>
                </w:rPrChange>
              </w:rPr>
              <w:t>LineCntr</w:t>
            </w:r>
            <w:r w:rsidRPr="00C81178">
              <w:rPr>
                <w:rFonts w:eastAsia="Times New Roman" w:cs="Consolas"/>
                <w:i/>
                <w:iCs/>
                <w:color w:val="2A00FF"/>
                <w:sz w:val="20"/>
                <w:szCs w:val="20"/>
                <w:rPrChange w:id="560" w:author="WIN764BIT" w:date="2017-08-30T16:31:00Z">
                  <w:rPr>
                    <w:rFonts w:ascii="Consolas" w:eastAsia="Times New Roman" w:hAnsi="Consolas" w:cs="Consolas"/>
                    <w:i/>
                    <w:iCs/>
                    <w:color w:val="2A00FF"/>
                    <w:sz w:val="20"/>
                    <w:szCs w:val="20"/>
                  </w:rPr>
                </w:rPrChange>
              </w:rPr>
              <w:t>.productLineItems.size() == 0 ? 'false' : 'true'}"</w:t>
            </w:r>
            <w:r w:rsidRPr="00C81178">
              <w:rPr>
                <w:rFonts w:eastAsia="Times New Roman" w:cs="Consolas"/>
                <w:color w:val="008080"/>
                <w:sz w:val="20"/>
                <w:szCs w:val="20"/>
                <w:rPrChange w:id="561" w:author="WIN764BIT" w:date="2017-08-30T16:31:00Z">
                  <w:rPr>
                    <w:rFonts w:ascii="Consolas" w:eastAsia="Times New Roman" w:hAnsi="Consolas" w:cs="Consolas"/>
                    <w:color w:val="008080"/>
                    <w:sz w:val="20"/>
                    <w:szCs w:val="20"/>
                  </w:rPr>
                </w:rPrChange>
              </w:rPr>
              <w:t>/&gt;</w:t>
            </w:r>
          </w:p>
          <w:p w14:paraId="320957A2" w14:textId="77777777" w:rsidR="00D23D0A" w:rsidRDefault="00D23D0A" w:rsidP="003C3632">
            <w:pPr>
              <w:pStyle w:val="BodyText"/>
            </w:pPr>
            <w:r w:rsidRPr="00C81178">
              <w:rPr>
                <w:color w:val="000000"/>
                <w:rPrChange w:id="562" w:author="WIN764BIT" w:date="2017-08-30T16:31:00Z">
                  <w:rPr>
                    <w:rFonts w:ascii="Consolas" w:eastAsia="Times New Roman" w:hAnsi="Consolas" w:cs="Consolas"/>
                    <w:color w:val="000000"/>
                    <w:sz w:val="20"/>
                    <w:szCs w:val="20"/>
                  </w:rPr>
                </w:rPrChange>
              </w:rPr>
              <w:tab/>
            </w:r>
            <w:r w:rsidRPr="00C81178">
              <w:rPr>
                <w:color w:val="008080"/>
                <w:rPrChange w:id="563" w:author="WIN764BIT" w:date="2017-08-30T16:31:00Z">
                  <w:rPr>
                    <w:rFonts w:ascii="Consolas" w:eastAsia="Times New Roman" w:hAnsi="Consolas" w:cs="Consolas"/>
                    <w:color w:val="008080"/>
                    <w:sz w:val="20"/>
                    <w:szCs w:val="20"/>
                  </w:rPr>
                </w:rPrChange>
              </w:rPr>
              <w:t>&lt;/</w:t>
            </w:r>
            <w:r w:rsidRPr="00C81178">
              <w:rPr>
                <w:highlight w:val="lightGray"/>
                <w:rPrChange w:id="564" w:author="WIN764BIT" w:date="2017-08-30T16:31:00Z">
                  <w:rPr>
                    <w:rFonts w:ascii="Consolas" w:eastAsia="Times New Roman" w:hAnsi="Consolas" w:cs="Consolas"/>
                    <w:color w:val="3F7F7F"/>
                    <w:sz w:val="20"/>
                    <w:szCs w:val="20"/>
                    <w:highlight w:val="lightGray"/>
                  </w:rPr>
                </w:rPrChange>
              </w:rPr>
              <w:t>isif</w:t>
            </w:r>
            <w:r w:rsidRPr="00C81178">
              <w:rPr>
                <w:color w:val="008080"/>
                <w:rPrChange w:id="565" w:author="WIN764BIT" w:date="2017-08-30T16:31:00Z">
                  <w:rPr>
                    <w:rFonts w:ascii="Consolas" w:eastAsia="Times New Roman" w:hAnsi="Consolas" w:cs="Consolas"/>
                    <w:color w:val="008080"/>
                    <w:sz w:val="20"/>
                    <w:szCs w:val="20"/>
                  </w:rPr>
                </w:rPrChange>
              </w:rPr>
              <w:t>&gt;</w:t>
            </w:r>
          </w:p>
        </w:tc>
      </w:tr>
    </w:tbl>
    <w:p w14:paraId="1133AFA4" w14:textId="77777777" w:rsidR="00D23D0A" w:rsidRDefault="00D23D0A" w:rsidP="003C3632">
      <w:pPr>
        <w:pStyle w:val="BodyText"/>
        <w:numPr>
          <w:ilvl w:val="0"/>
          <w:numId w:val="108"/>
        </w:numPr>
      </w:pPr>
      <w:r>
        <w:t xml:space="preserve">Add condition for secure acceptance error </w:t>
      </w:r>
      <w:ins w:id="566" w:author="WIN764BIT" w:date="2017-08-30T16:44:00Z">
        <w:r>
          <w:t xml:space="preserve">by replacing </w:t>
        </w:r>
      </w:ins>
      <w:del w:id="567" w:author="WIN764BIT" w:date="2017-08-30T16:45:00Z">
        <w:r w:rsidDel="007B1412">
          <w:delText>above</w:delText>
        </w:r>
      </w:del>
      <w:r>
        <w:t xml:space="preserve"> place order error</w:t>
      </w:r>
      <w:ins w:id="568" w:author="WIN764BIT" w:date="2017-08-30T16:45:00Z">
        <w:r>
          <w:t xml:space="preserve"> with below code</w:t>
        </w:r>
      </w:ins>
      <w:del w:id="569" w:author="WIN764BIT" w:date="2017-08-30T16:45:00Z">
        <w:r w:rsidDel="007B1412">
          <w:delText xml:space="preserve"> by updating the code below</w:delText>
        </w:r>
      </w:del>
    </w:p>
    <w:tbl>
      <w:tblPr>
        <w:tblStyle w:val="TableGrid"/>
        <w:tblW w:w="0" w:type="auto"/>
        <w:tblLook w:val="04A0" w:firstRow="1" w:lastRow="0" w:firstColumn="1" w:lastColumn="0" w:noHBand="0" w:noVBand="1"/>
      </w:tblPr>
      <w:tblGrid>
        <w:gridCol w:w="10296"/>
      </w:tblGrid>
      <w:tr w:rsidR="00D23D0A" w14:paraId="376A0249" w14:textId="77777777" w:rsidTr="0046449E">
        <w:tc>
          <w:tcPr>
            <w:tcW w:w="10296" w:type="dxa"/>
          </w:tcPr>
          <w:p w14:paraId="06E5E12D" w14:textId="77777777" w:rsidR="00D23D0A" w:rsidRPr="00C81178" w:rsidRDefault="00D23D0A" w:rsidP="0046449E">
            <w:pPr>
              <w:autoSpaceDE w:val="0"/>
              <w:autoSpaceDN w:val="0"/>
              <w:adjustRightInd w:val="0"/>
              <w:spacing w:after="0" w:line="240" w:lineRule="auto"/>
              <w:rPr>
                <w:rFonts w:eastAsia="Times New Roman" w:cs="Consolas"/>
                <w:sz w:val="20"/>
                <w:szCs w:val="20"/>
                <w:highlight w:val="yellow"/>
                <w:rPrChange w:id="570" w:author="WIN764BIT" w:date="2017-08-30T16:31:00Z">
                  <w:rPr>
                    <w:rFonts w:ascii="Consolas" w:eastAsia="Times New Roman" w:hAnsi="Consolas" w:cs="Consolas"/>
                    <w:sz w:val="20"/>
                    <w:szCs w:val="20"/>
                    <w:highlight w:val="yellow"/>
                  </w:rPr>
                </w:rPrChange>
              </w:rPr>
            </w:pPr>
            <w:r w:rsidRPr="00C81178">
              <w:rPr>
                <w:rFonts w:eastAsia="Times New Roman" w:cs="Consolas"/>
                <w:color w:val="008080"/>
                <w:sz w:val="20"/>
                <w:szCs w:val="20"/>
                <w:highlight w:val="yellow"/>
                <w:rPrChange w:id="571" w:author="WIN764BIT" w:date="2017-08-30T16:31:00Z">
                  <w:rPr>
                    <w:rFonts w:ascii="Consolas" w:eastAsia="Times New Roman" w:hAnsi="Consolas" w:cs="Consolas"/>
                    <w:color w:val="008080"/>
                    <w:sz w:val="20"/>
                    <w:szCs w:val="20"/>
                    <w:highlight w:val="yellow"/>
                  </w:rPr>
                </w:rPrChange>
              </w:rPr>
              <w:t>&lt;</w:t>
            </w:r>
            <w:r w:rsidRPr="00C81178">
              <w:rPr>
                <w:rFonts w:eastAsia="Times New Roman" w:cs="Consolas"/>
                <w:color w:val="3F7F7F"/>
                <w:sz w:val="20"/>
                <w:szCs w:val="20"/>
                <w:highlight w:val="yellow"/>
                <w:rPrChange w:id="572" w:author="WIN764BIT" w:date="2017-08-30T16:31:00Z">
                  <w:rPr>
                    <w:rFonts w:ascii="Consolas" w:eastAsia="Times New Roman" w:hAnsi="Consolas" w:cs="Consolas"/>
                    <w:color w:val="3F7F7F"/>
                    <w:sz w:val="20"/>
                    <w:szCs w:val="20"/>
                    <w:highlight w:val="yellow"/>
                  </w:rPr>
                </w:rPrChange>
              </w:rPr>
              <w:t>isif</w:t>
            </w:r>
            <w:r w:rsidRPr="00C81178">
              <w:rPr>
                <w:rFonts w:eastAsia="Times New Roman" w:cs="Consolas"/>
                <w:sz w:val="20"/>
                <w:szCs w:val="20"/>
                <w:highlight w:val="yellow"/>
                <w:rPrChange w:id="573" w:author="WIN764BIT" w:date="2017-08-30T16:31: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574" w:author="WIN764BIT" w:date="2017-08-30T16:31:00Z">
                  <w:rPr>
                    <w:rFonts w:ascii="Consolas" w:eastAsia="Times New Roman" w:hAnsi="Consolas" w:cs="Consolas"/>
                    <w:color w:val="7F007F"/>
                    <w:sz w:val="20"/>
                    <w:szCs w:val="20"/>
                    <w:highlight w:val="yellow"/>
                  </w:rPr>
                </w:rPrChange>
              </w:rPr>
              <w:t>condition</w:t>
            </w:r>
            <w:r w:rsidRPr="00C81178">
              <w:rPr>
                <w:rFonts w:eastAsia="Times New Roman" w:cs="Consolas"/>
                <w:color w:val="000000"/>
                <w:sz w:val="20"/>
                <w:szCs w:val="20"/>
                <w:highlight w:val="yellow"/>
                <w:rPrChange w:id="575" w:author="WIN764BIT" w:date="2017-08-30T16:31: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576" w:author="WIN764BIT" w:date="2017-08-30T16:31:00Z">
                  <w:rPr>
                    <w:rFonts w:ascii="Consolas" w:eastAsia="Times New Roman" w:hAnsi="Consolas" w:cs="Consolas"/>
                    <w:i/>
                    <w:iCs/>
                    <w:color w:val="2A00FF"/>
                    <w:sz w:val="20"/>
                    <w:szCs w:val="20"/>
                    <w:highlight w:val="yellow"/>
                  </w:rPr>
                </w:rPrChange>
              </w:rPr>
              <w:t>"${pdict.CurrentHttpParameterMap.SecureAcceptanceError != null &amp;&amp; !empty(pdict.CurrentHttpParameterMap.SecureAcceptanceError.stringValue)}"</w:t>
            </w:r>
            <w:r w:rsidRPr="00C81178">
              <w:rPr>
                <w:rFonts w:eastAsia="Times New Roman" w:cs="Consolas"/>
                <w:color w:val="008080"/>
                <w:sz w:val="20"/>
                <w:szCs w:val="20"/>
                <w:highlight w:val="yellow"/>
                <w:rPrChange w:id="577" w:author="WIN764BIT" w:date="2017-08-30T16:31:00Z">
                  <w:rPr>
                    <w:rFonts w:ascii="Consolas" w:eastAsia="Times New Roman" w:hAnsi="Consolas" w:cs="Consolas"/>
                    <w:color w:val="008080"/>
                    <w:sz w:val="20"/>
                    <w:szCs w:val="20"/>
                    <w:highlight w:val="yellow"/>
                  </w:rPr>
                </w:rPrChange>
              </w:rPr>
              <w:t>&gt;</w:t>
            </w:r>
          </w:p>
          <w:p w14:paraId="3BFC3079" w14:textId="77777777" w:rsidR="00D23D0A" w:rsidRPr="00C81178" w:rsidRDefault="00D23D0A" w:rsidP="0046449E">
            <w:pPr>
              <w:autoSpaceDE w:val="0"/>
              <w:autoSpaceDN w:val="0"/>
              <w:adjustRightInd w:val="0"/>
              <w:spacing w:after="0" w:line="240" w:lineRule="auto"/>
              <w:ind w:firstLine="720"/>
              <w:rPr>
                <w:rFonts w:eastAsia="Times New Roman" w:cs="Consolas"/>
                <w:sz w:val="20"/>
                <w:szCs w:val="20"/>
                <w:highlight w:val="yellow"/>
                <w:rPrChange w:id="578" w:author="WIN764BIT" w:date="2017-08-30T16:31:00Z">
                  <w:rPr>
                    <w:rFonts w:ascii="Consolas" w:eastAsia="Times New Roman" w:hAnsi="Consolas" w:cs="Consolas"/>
                    <w:sz w:val="20"/>
                    <w:szCs w:val="20"/>
                    <w:highlight w:val="yellow"/>
                  </w:rPr>
                </w:rPrChange>
              </w:rPr>
            </w:pPr>
            <w:r w:rsidRPr="00C81178">
              <w:rPr>
                <w:rFonts w:eastAsia="Times New Roman" w:cs="Consolas"/>
                <w:color w:val="000000"/>
                <w:sz w:val="20"/>
                <w:szCs w:val="20"/>
                <w:highlight w:val="yellow"/>
                <w:rPrChange w:id="579" w:author="WIN764BIT" w:date="2017-08-30T16:31:00Z">
                  <w:rPr>
                    <w:rFonts w:ascii="Consolas" w:eastAsia="Times New Roman" w:hAnsi="Consolas" w:cs="Consolas"/>
                    <w:color w:val="000000"/>
                    <w:sz w:val="20"/>
                    <w:szCs w:val="20"/>
                    <w:highlight w:val="yellow"/>
                  </w:rPr>
                </w:rPrChange>
              </w:rPr>
              <w:tab/>
            </w:r>
            <w:r w:rsidRPr="00C81178">
              <w:rPr>
                <w:rFonts w:eastAsia="Times New Roman" w:cs="Consolas"/>
                <w:color w:val="000000"/>
                <w:sz w:val="20"/>
                <w:szCs w:val="20"/>
                <w:highlight w:val="yellow"/>
                <w:rPrChange w:id="580" w:author="WIN764BIT" w:date="2017-08-30T16:31:00Z">
                  <w:rPr>
                    <w:rFonts w:ascii="Consolas" w:eastAsia="Times New Roman" w:hAnsi="Consolas" w:cs="Consolas"/>
                    <w:color w:val="000000"/>
                    <w:sz w:val="20"/>
                    <w:szCs w:val="20"/>
                    <w:highlight w:val="yellow"/>
                  </w:rPr>
                </w:rPrChange>
              </w:rPr>
              <w:tab/>
            </w:r>
            <w:r w:rsidRPr="00C81178">
              <w:rPr>
                <w:rFonts w:eastAsia="Times New Roman" w:cs="Consolas"/>
                <w:color w:val="008080"/>
                <w:sz w:val="20"/>
                <w:szCs w:val="20"/>
                <w:highlight w:val="yellow"/>
                <w:rPrChange w:id="581" w:author="WIN764BIT" w:date="2017-08-30T16:31:00Z">
                  <w:rPr>
                    <w:rFonts w:ascii="Consolas" w:eastAsia="Times New Roman" w:hAnsi="Consolas" w:cs="Consolas"/>
                    <w:color w:val="008080"/>
                    <w:sz w:val="20"/>
                    <w:szCs w:val="20"/>
                    <w:highlight w:val="yellow"/>
                  </w:rPr>
                </w:rPrChange>
              </w:rPr>
              <w:t>&lt;</w:t>
            </w:r>
            <w:r w:rsidRPr="00C81178">
              <w:rPr>
                <w:rFonts w:eastAsia="Times New Roman" w:cs="Consolas"/>
                <w:color w:val="3F7F7F"/>
                <w:sz w:val="20"/>
                <w:szCs w:val="20"/>
                <w:highlight w:val="yellow"/>
                <w:rPrChange w:id="582" w:author="WIN764BIT" w:date="2017-08-30T16:31:00Z">
                  <w:rPr>
                    <w:rFonts w:ascii="Consolas" w:eastAsia="Times New Roman" w:hAnsi="Consolas" w:cs="Consolas"/>
                    <w:color w:val="3F7F7F"/>
                    <w:sz w:val="20"/>
                    <w:szCs w:val="20"/>
                    <w:highlight w:val="yellow"/>
                  </w:rPr>
                </w:rPrChange>
              </w:rPr>
              <w:t>div</w:t>
            </w:r>
            <w:r w:rsidRPr="00C81178">
              <w:rPr>
                <w:rFonts w:eastAsia="Times New Roman" w:cs="Consolas"/>
                <w:sz w:val="20"/>
                <w:szCs w:val="20"/>
                <w:highlight w:val="yellow"/>
                <w:rPrChange w:id="583" w:author="WIN764BIT" w:date="2017-08-30T16:31: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584" w:author="WIN764BIT" w:date="2017-08-30T16:31:00Z">
                  <w:rPr>
                    <w:rFonts w:ascii="Consolas" w:eastAsia="Times New Roman" w:hAnsi="Consolas" w:cs="Consolas"/>
                    <w:color w:val="7F007F"/>
                    <w:sz w:val="20"/>
                    <w:szCs w:val="20"/>
                    <w:highlight w:val="yellow"/>
                  </w:rPr>
                </w:rPrChange>
              </w:rPr>
              <w:t>class</w:t>
            </w:r>
            <w:r w:rsidRPr="00C81178">
              <w:rPr>
                <w:rFonts w:eastAsia="Times New Roman" w:cs="Consolas"/>
                <w:color w:val="000000"/>
                <w:sz w:val="20"/>
                <w:szCs w:val="20"/>
                <w:highlight w:val="yellow"/>
                <w:rPrChange w:id="585" w:author="WIN764BIT" w:date="2017-08-30T16:31: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586" w:author="WIN764BIT" w:date="2017-08-30T16:31:00Z">
                  <w:rPr>
                    <w:rFonts w:ascii="Consolas" w:eastAsia="Times New Roman" w:hAnsi="Consolas" w:cs="Consolas"/>
                    <w:i/>
                    <w:iCs/>
                    <w:color w:val="2A00FF"/>
                    <w:sz w:val="20"/>
                    <w:szCs w:val="20"/>
                    <w:highlight w:val="yellow"/>
                  </w:rPr>
                </w:rPrChange>
              </w:rPr>
              <w:t>"error-form"</w:t>
            </w:r>
            <w:r w:rsidRPr="00C81178">
              <w:rPr>
                <w:rFonts w:eastAsia="Times New Roman" w:cs="Consolas"/>
                <w:color w:val="008080"/>
                <w:sz w:val="20"/>
                <w:szCs w:val="20"/>
                <w:highlight w:val="yellow"/>
                <w:rPrChange w:id="587" w:author="WIN764BIT" w:date="2017-08-30T16:31:00Z">
                  <w:rPr>
                    <w:rFonts w:ascii="Consolas" w:eastAsia="Times New Roman" w:hAnsi="Consolas" w:cs="Consolas"/>
                    <w:color w:val="008080"/>
                    <w:sz w:val="20"/>
                    <w:szCs w:val="20"/>
                    <w:highlight w:val="yellow"/>
                  </w:rPr>
                </w:rPrChange>
              </w:rPr>
              <w:t>&gt;</w:t>
            </w:r>
            <w:r w:rsidRPr="00C81178">
              <w:rPr>
                <w:rFonts w:eastAsia="Times New Roman" w:cs="Consolas"/>
                <w:color w:val="000000"/>
                <w:sz w:val="20"/>
                <w:szCs w:val="20"/>
                <w:highlight w:val="yellow"/>
                <w:rPrChange w:id="588" w:author="WIN764BIT" w:date="2017-08-30T16:31:00Z">
                  <w:rPr>
                    <w:rFonts w:ascii="Consolas" w:eastAsia="Times New Roman" w:hAnsi="Consolas" w:cs="Consolas"/>
                    <w:color w:val="000000"/>
                    <w:sz w:val="20"/>
                    <w:szCs w:val="20"/>
                    <w:highlight w:val="yellow"/>
                  </w:rPr>
                </w:rPrChange>
              </w:rPr>
              <w:t>${Resource.msg('confirm.error.technical','checkout',null)}</w:t>
            </w:r>
            <w:r w:rsidRPr="00C81178">
              <w:rPr>
                <w:rFonts w:eastAsia="Times New Roman" w:cs="Consolas"/>
                <w:color w:val="008080"/>
                <w:sz w:val="20"/>
                <w:szCs w:val="20"/>
                <w:highlight w:val="yellow"/>
                <w:rPrChange w:id="589" w:author="WIN764BIT" w:date="2017-08-30T16:31:00Z">
                  <w:rPr>
                    <w:rFonts w:ascii="Consolas" w:eastAsia="Times New Roman" w:hAnsi="Consolas" w:cs="Consolas"/>
                    <w:color w:val="008080"/>
                    <w:sz w:val="20"/>
                    <w:szCs w:val="20"/>
                    <w:highlight w:val="yellow"/>
                  </w:rPr>
                </w:rPrChange>
              </w:rPr>
              <w:t>&lt;/</w:t>
            </w:r>
            <w:r w:rsidRPr="00C81178">
              <w:rPr>
                <w:rFonts w:eastAsia="Times New Roman" w:cs="Consolas"/>
                <w:color w:val="3F7F7F"/>
                <w:sz w:val="20"/>
                <w:szCs w:val="20"/>
                <w:highlight w:val="yellow"/>
                <w:rPrChange w:id="590" w:author="WIN764BIT" w:date="2017-08-30T16:31:00Z">
                  <w:rPr>
                    <w:rFonts w:ascii="Consolas" w:eastAsia="Times New Roman" w:hAnsi="Consolas" w:cs="Consolas"/>
                    <w:color w:val="3F7F7F"/>
                    <w:sz w:val="20"/>
                    <w:szCs w:val="20"/>
                    <w:highlight w:val="yellow"/>
                  </w:rPr>
                </w:rPrChange>
              </w:rPr>
              <w:t>div</w:t>
            </w:r>
            <w:r w:rsidRPr="00C81178">
              <w:rPr>
                <w:rFonts w:eastAsia="Times New Roman" w:cs="Consolas"/>
                <w:color w:val="008080"/>
                <w:sz w:val="20"/>
                <w:szCs w:val="20"/>
                <w:highlight w:val="yellow"/>
                <w:rPrChange w:id="591" w:author="WIN764BIT" w:date="2017-08-30T16:31:00Z">
                  <w:rPr>
                    <w:rFonts w:ascii="Consolas" w:eastAsia="Times New Roman" w:hAnsi="Consolas" w:cs="Consolas"/>
                    <w:color w:val="008080"/>
                    <w:sz w:val="20"/>
                    <w:szCs w:val="20"/>
                    <w:highlight w:val="yellow"/>
                  </w:rPr>
                </w:rPrChange>
              </w:rPr>
              <w:t>&gt;</w:t>
            </w:r>
          </w:p>
          <w:p w14:paraId="54DC637A" w14:textId="77777777" w:rsidR="00D23D0A" w:rsidRPr="00C81178" w:rsidRDefault="00D23D0A" w:rsidP="0046449E">
            <w:pPr>
              <w:autoSpaceDE w:val="0"/>
              <w:autoSpaceDN w:val="0"/>
              <w:adjustRightInd w:val="0"/>
              <w:spacing w:after="0" w:line="240" w:lineRule="auto"/>
              <w:ind w:firstLine="720"/>
              <w:rPr>
                <w:rFonts w:eastAsia="Times New Roman" w:cs="Consolas"/>
                <w:sz w:val="20"/>
                <w:szCs w:val="20"/>
                <w:rPrChange w:id="592" w:author="WIN764BIT" w:date="2017-08-30T16:31:00Z">
                  <w:rPr>
                    <w:rFonts w:ascii="Consolas" w:eastAsia="Times New Roman" w:hAnsi="Consolas" w:cs="Consolas"/>
                    <w:sz w:val="20"/>
                    <w:szCs w:val="20"/>
                  </w:rPr>
                </w:rPrChange>
              </w:rPr>
            </w:pPr>
            <w:r w:rsidRPr="00C81178">
              <w:rPr>
                <w:rFonts w:eastAsia="Times New Roman" w:cs="Consolas"/>
                <w:color w:val="000000"/>
                <w:sz w:val="20"/>
                <w:szCs w:val="20"/>
                <w:highlight w:val="yellow"/>
                <w:rPrChange w:id="593" w:author="WIN764BIT" w:date="2017-08-30T16:31:00Z">
                  <w:rPr>
                    <w:rFonts w:ascii="Consolas" w:eastAsia="Times New Roman" w:hAnsi="Consolas" w:cs="Consolas"/>
                    <w:color w:val="000000"/>
                    <w:sz w:val="20"/>
                    <w:szCs w:val="20"/>
                    <w:highlight w:val="yellow"/>
                  </w:rPr>
                </w:rPrChange>
              </w:rPr>
              <w:tab/>
            </w:r>
            <w:r w:rsidRPr="00C81178">
              <w:rPr>
                <w:rFonts w:eastAsia="Times New Roman" w:cs="Consolas"/>
                <w:color w:val="008080"/>
                <w:sz w:val="20"/>
                <w:szCs w:val="20"/>
                <w:highlight w:val="yellow"/>
                <w:rPrChange w:id="594" w:author="WIN764BIT" w:date="2017-08-30T16:31:00Z">
                  <w:rPr>
                    <w:rFonts w:ascii="Consolas" w:eastAsia="Times New Roman" w:hAnsi="Consolas" w:cs="Consolas"/>
                    <w:color w:val="008080"/>
                    <w:sz w:val="20"/>
                    <w:szCs w:val="20"/>
                    <w:highlight w:val="yellow"/>
                  </w:rPr>
                </w:rPrChange>
              </w:rPr>
              <w:t>&lt;</w:t>
            </w:r>
            <w:r w:rsidRPr="00C81178">
              <w:rPr>
                <w:rFonts w:eastAsia="Times New Roman" w:cs="Consolas"/>
                <w:color w:val="3F7F7F"/>
                <w:sz w:val="20"/>
                <w:szCs w:val="20"/>
                <w:highlight w:val="yellow"/>
                <w:rPrChange w:id="595" w:author="WIN764BIT" w:date="2017-08-30T16:31:00Z">
                  <w:rPr>
                    <w:rFonts w:ascii="Consolas" w:eastAsia="Times New Roman" w:hAnsi="Consolas" w:cs="Consolas"/>
                    <w:color w:val="3F7F7F"/>
                    <w:sz w:val="20"/>
                    <w:szCs w:val="20"/>
                    <w:highlight w:val="yellow"/>
                  </w:rPr>
                </w:rPrChange>
              </w:rPr>
              <w:t>iselseif</w:t>
            </w:r>
            <w:r w:rsidRPr="00C81178">
              <w:rPr>
                <w:rFonts w:eastAsia="Times New Roman" w:cs="Consolas"/>
                <w:sz w:val="20"/>
                <w:szCs w:val="20"/>
                <w:highlight w:val="yellow"/>
                <w:rPrChange w:id="596" w:author="WIN764BIT" w:date="2017-08-30T16:31: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597" w:author="WIN764BIT" w:date="2017-08-30T16:31:00Z">
                  <w:rPr>
                    <w:rFonts w:ascii="Consolas" w:eastAsia="Times New Roman" w:hAnsi="Consolas" w:cs="Consolas"/>
                    <w:color w:val="7F007F"/>
                    <w:sz w:val="20"/>
                    <w:szCs w:val="20"/>
                    <w:highlight w:val="yellow"/>
                  </w:rPr>
                </w:rPrChange>
              </w:rPr>
              <w:t>condition</w:t>
            </w:r>
            <w:r w:rsidRPr="00C81178">
              <w:rPr>
                <w:rFonts w:eastAsia="Times New Roman" w:cs="Consolas"/>
                <w:color w:val="000000"/>
                <w:sz w:val="20"/>
                <w:szCs w:val="20"/>
                <w:highlight w:val="yellow"/>
                <w:rPrChange w:id="598" w:author="WIN764BIT" w:date="2017-08-30T16:31: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599" w:author="WIN764BIT" w:date="2017-08-30T16:31:00Z">
                  <w:rPr>
                    <w:rFonts w:ascii="Consolas" w:eastAsia="Times New Roman" w:hAnsi="Consolas" w:cs="Consolas"/>
                    <w:i/>
                    <w:iCs/>
                    <w:color w:val="2A00FF"/>
                    <w:sz w:val="20"/>
                    <w:szCs w:val="20"/>
                    <w:highlight w:val="yellow"/>
                  </w:rPr>
                </w:rPrChange>
              </w:rPr>
              <w:t>"${pdict.PlaceOrderError != null}"</w:t>
            </w:r>
            <w:r w:rsidRPr="00C81178">
              <w:rPr>
                <w:rFonts w:eastAsia="Times New Roman" w:cs="Consolas"/>
                <w:color w:val="008080"/>
                <w:sz w:val="20"/>
                <w:szCs w:val="20"/>
                <w:highlight w:val="yellow"/>
                <w:rPrChange w:id="600" w:author="WIN764BIT" w:date="2017-08-30T16:31:00Z">
                  <w:rPr>
                    <w:rFonts w:ascii="Consolas" w:eastAsia="Times New Roman" w:hAnsi="Consolas" w:cs="Consolas"/>
                    <w:color w:val="008080"/>
                    <w:sz w:val="20"/>
                    <w:szCs w:val="20"/>
                    <w:highlight w:val="yellow"/>
                  </w:rPr>
                </w:rPrChange>
              </w:rPr>
              <w:t>&gt;</w:t>
            </w:r>
          </w:p>
          <w:p w14:paraId="25E13123" w14:textId="77777777" w:rsidR="00D23D0A" w:rsidRPr="00C81178" w:rsidRDefault="00D23D0A" w:rsidP="0046449E">
            <w:pPr>
              <w:autoSpaceDE w:val="0"/>
              <w:autoSpaceDN w:val="0"/>
              <w:adjustRightInd w:val="0"/>
              <w:spacing w:after="0" w:line="240" w:lineRule="auto"/>
              <w:ind w:firstLine="720"/>
              <w:rPr>
                <w:rFonts w:eastAsia="Times New Roman" w:cs="Consolas"/>
                <w:sz w:val="20"/>
                <w:szCs w:val="20"/>
                <w:rPrChange w:id="601" w:author="WIN764BIT" w:date="2017-08-30T16:31:00Z">
                  <w:rPr>
                    <w:rFonts w:ascii="Consolas" w:eastAsia="Times New Roman" w:hAnsi="Consolas" w:cs="Consolas"/>
                    <w:sz w:val="20"/>
                    <w:szCs w:val="20"/>
                  </w:rPr>
                </w:rPrChange>
              </w:rPr>
            </w:pPr>
            <w:r w:rsidRPr="00C81178">
              <w:rPr>
                <w:rFonts w:eastAsia="Times New Roman" w:cs="Consolas"/>
                <w:color w:val="000000"/>
                <w:sz w:val="20"/>
                <w:szCs w:val="20"/>
                <w:rPrChange w:id="602" w:author="WIN764BIT" w:date="2017-08-30T16:31: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603" w:author="WIN764BIT" w:date="2017-08-30T16:31:00Z">
                  <w:rPr>
                    <w:rFonts w:ascii="Consolas" w:eastAsia="Times New Roman" w:hAnsi="Consolas" w:cs="Consolas"/>
                    <w:color w:val="000000"/>
                    <w:sz w:val="20"/>
                    <w:szCs w:val="20"/>
                  </w:rPr>
                </w:rPrChange>
              </w:rPr>
              <w:tab/>
            </w:r>
            <w:r w:rsidRPr="007B1412">
              <w:rPr>
                <w:rFonts w:eastAsia="Times New Roman" w:cs="Consolas"/>
                <w:color w:val="008080"/>
                <w:sz w:val="20"/>
                <w:szCs w:val="20"/>
                <w:highlight w:val="yellow"/>
                <w:rPrChange w:id="604" w:author="WIN764BIT" w:date="2017-08-30T16:46:00Z">
                  <w:rPr>
                    <w:rFonts w:ascii="Consolas" w:eastAsia="Times New Roman" w:hAnsi="Consolas" w:cs="Consolas"/>
                    <w:color w:val="008080"/>
                    <w:sz w:val="20"/>
                    <w:szCs w:val="20"/>
                  </w:rPr>
                </w:rPrChange>
              </w:rPr>
              <w:t>&lt;</w:t>
            </w:r>
            <w:r w:rsidRPr="007B1412">
              <w:rPr>
                <w:rFonts w:eastAsia="Times New Roman" w:cs="Consolas"/>
                <w:color w:val="3F7F7F"/>
                <w:sz w:val="20"/>
                <w:szCs w:val="20"/>
                <w:highlight w:val="yellow"/>
                <w:rPrChange w:id="605" w:author="WIN764BIT" w:date="2017-08-30T16:46:00Z">
                  <w:rPr>
                    <w:rFonts w:ascii="Consolas" w:eastAsia="Times New Roman" w:hAnsi="Consolas" w:cs="Consolas"/>
                    <w:color w:val="3F7F7F"/>
                    <w:sz w:val="20"/>
                    <w:szCs w:val="20"/>
                  </w:rPr>
                </w:rPrChange>
              </w:rPr>
              <w:t>div</w:t>
            </w:r>
            <w:r w:rsidRPr="007B1412">
              <w:rPr>
                <w:rFonts w:eastAsia="Times New Roman" w:cs="Consolas"/>
                <w:sz w:val="20"/>
                <w:szCs w:val="20"/>
                <w:highlight w:val="yellow"/>
                <w:rPrChange w:id="606" w:author="WIN764BIT" w:date="2017-08-30T16:46:00Z">
                  <w:rPr>
                    <w:rFonts w:ascii="Consolas" w:eastAsia="Times New Roman" w:hAnsi="Consolas" w:cs="Consolas"/>
                    <w:sz w:val="20"/>
                    <w:szCs w:val="20"/>
                  </w:rPr>
                </w:rPrChange>
              </w:rPr>
              <w:t xml:space="preserve"> </w:t>
            </w:r>
            <w:r w:rsidRPr="007B1412">
              <w:rPr>
                <w:rFonts w:eastAsia="Times New Roman" w:cs="Consolas"/>
                <w:color w:val="7F007F"/>
                <w:sz w:val="20"/>
                <w:szCs w:val="20"/>
                <w:highlight w:val="yellow"/>
                <w:rPrChange w:id="607" w:author="WIN764BIT" w:date="2017-08-30T16:46:00Z">
                  <w:rPr>
                    <w:rFonts w:ascii="Consolas" w:eastAsia="Times New Roman" w:hAnsi="Consolas" w:cs="Consolas"/>
                    <w:color w:val="7F007F"/>
                    <w:sz w:val="20"/>
                    <w:szCs w:val="20"/>
                  </w:rPr>
                </w:rPrChange>
              </w:rPr>
              <w:t>class</w:t>
            </w:r>
            <w:r w:rsidRPr="007B1412">
              <w:rPr>
                <w:rFonts w:eastAsia="Times New Roman" w:cs="Consolas"/>
                <w:color w:val="000000"/>
                <w:sz w:val="20"/>
                <w:szCs w:val="20"/>
                <w:highlight w:val="yellow"/>
                <w:rPrChange w:id="608" w:author="WIN764BIT" w:date="2017-08-30T16:46:00Z">
                  <w:rPr>
                    <w:rFonts w:ascii="Consolas" w:eastAsia="Times New Roman" w:hAnsi="Consolas" w:cs="Consolas"/>
                    <w:color w:val="000000"/>
                    <w:sz w:val="20"/>
                    <w:szCs w:val="20"/>
                  </w:rPr>
                </w:rPrChange>
              </w:rPr>
              <w:t>=</w:t>
            </w:r>
            <w:r w:rsidRPr="007B1412">
              <w:rPr>
                <w:rFonts w:eastAsia="Times New Roman" w:cs="Consolas"/>
                <w:i/>
                <w:iCs/>
                <w:color w:val="2A00FF"/>
                <w:sz w:val="20"/>
                <w:szCs w:val="20"/>
                <w:highlight w:val="yellow"/>
                <w:rPrChange w:id="609" w:author="WIN764BIT" w:date="2017-08-30T16:46:00Z">
                  <w:rPr>
                    <w:rFonts w:ascii="Consolas" w:eastAsia="Times New Roman" w:hAnsi="Consolas" w:cs="Consolas"/>
                    <w:i/>
                    <w:iCs/>
                    <w:color w:val="2A00FF"/>
                    <w:sz w:val="20"/>
                    <w:szCs w:val="20"/>
                  </w:rPr>
                </w:rPrChange>
              </w:rPr>
              <w:t>"error-form"</w:t>
            </w:r>
            <w:r w:rsidRPr="007B1412">
              <w:rPr>
                <w:rFonts w:eastAsia="Times New Roman" w:cs="Consolas"/>
                <w:color w:val="008080"/>
                <w:sz w:val="20"/>
                <w:szCs w:val="20"/>
                <w:highlight w:val="yellow"/>
                <w:rPrChange w:id="610" w:author="WIN764BIT" w:date="2017-08-30T16:46:00Z">
                  <w:rPr>
                    <w:rFonts w:ascii="Consolas" w:eastAsia="Times New Roman" w:hAnsi="Consolas" w:cs="Consolas"/>
                    <w:color w:val="008080"/>
                    <w:sz w:val="20"/>
                    <w:szCs w:val="20"/>
                  </w:rPr>
                </w:rPrChange>
              </w:rPr>
              <w:t>&gt;</w:t>
            </w:r>
            <w:r w:rsidRPr="007B1412">
              <w:rPr>
                <w:rFonts w:eastAsia="Times New Roman" w:cs="Consolas"/>
                <w:color w:val="000000"/>
                <w:sz w:val="20"/>
                <w:szCs w:val="20"/>
                <w:highlight w:val="yellow"/>
                <w:rPrChange w:id="611" w:author="WIN764BIT" w:date="2017-08-30T16:46:00Z">
                  <w:rPr>
                    <w:rFonts w:ascii="Consolas" w:eastAsia="Times New Roman" w:hAnsi="Consolas" w:cs="Consolas"/>
                    <w:color w:val="000000"/>
                    <w:sz w:val="20"/>
                    <w:szCs w:val="20"/>
                  </w:rPr>
                </w:rPrChange>
              </w:rPr>
              <w:t>${Resource.msg(pdict.PlaceOrderError.code,'checkout',null)}</w:t>
            </w:r>
            <w:r w:rsidRPr="007B1412">
              <w:rPr>
                <w:rFonts w:eastAsia="Times New Roman" w:cs="Consolas"/>
                <w:color w:val="008080"/>
                <w:sz w:val="20"/>
                <w:szCs w:val="20"/>
                <w:highlight w:val="yellow"/>
                <w:rPrChange w:id="612" w:author="WIN764BIT" w:date="2017-08-30T16:46:00Z">
                  <w:rPr>
                    <w:rFonts w:ascii="Consolas" w:eastAsia="Times New Roman" w:hAnsi="Consolas" w:cs="Consolas"/>
                    <w:color w:val="008080"/>
                    <w:sz w:val="20"/>
                    <w:szCs w:val="20"/>
                  </w:rPr>
                </w:rPrChange>
              </w:rPr>
              <w:t>&lt;/</w:t>
            </w:r>
            <w:r w:rsidRPr="007B1412">
              <w:rPr>
                <w:rFonts w:eastAsia="Times New Roman" w:cs="Consolas"/>
                <w:color w:val="3F7F7F"/>
                <w:sz w:val="20"/>
                <w:szCs w:val="20"/>
                <w:highlight w:val="yellow"/>
                <w:rPrChange w:id="613" w:author="WIN764BIT" w:date="2017-08-30T16:46:00Z">
                  <w:rPr>
                    <w:rFonts w:ascii="Consolas" w:eastAsia="Times New Roman" w:hAnsi="Consolas" w:cs="Consolas"/>
                    <w:color w:val="3F7F7F"/>
                    <w:sz w:val="20"/>
                    <w:szCs w:val="20"/>
                  </w:rPr>
                </w:rPrChange>
              </w:rPr>
              <w:t>div</w:t>
            </w:r>
            <w:r w:rsidRPr="007B1412">
              <w:rPr>
                <w:rFonts w:eastAsia="Times New Roman" w:cs="Consolas"/>
                <w:color w:val="008080"/>
                <w:sz w:val="20"/>
                <w:szCs w:val="20"/>
                <w:highlight w:val="yellow"/>
                <w:rPrChange w:id="614" w:author="WIN764BIT" w:date="2017-08-30T16:46:00Z">
                  <w:rPr>
                    <w:rFonts w:ascii="Consolas" w:eastAsia="Times New Roman" w:hAnsi="Consolas" w:cs="Consolas"/>
                    <w:color w:val="008080"/>
                    <w:sz w:val="20"/>
                    <w:szCs w:val="20"/>
                  </w:rPr>
                </w:rPrChange>
              </w:rPr>
              <w:t>&gt;</w:t>
            </w:r>
          </w:p>
          <w:p w14:paraId="4B26E22F" w14:textId="77777777" w:rsidR="00D23D0A" w:rsidRPr="00C81178" w:rsidRDefault="00D23D0A" w:rsidP="0046449E">
            <w:pPr>
              <w:autoSpaceDE w:val="0"/>
              <w:autoSpaceDN w:val="0"/>
              <w:adjustRightInd w:val="0"/>
              <w:spacing w:after="0" w:line="240" w:lineRule="auto"/>
              <w:ind w:firstLine="720"/>
              <w:rPr>
                <w:rFonts w:eastAsia="Times New Roman" w:cs="Consolas"/>
                <w:sz w:val="20"/>
                <w:szCs w:val="20"/>
                <w:highlight w:val="yellow"/>
                <w:rPrChange w:id="615" w:author="WIN764BIT" w:date="2017-08-30T16:31:00Z">
                  <w:rPr>
                    <w:rFonts w:ascii="Consolas" w:eastAsia="Times New Roman" w:hAnsi="Consolas" w:cs="Consolas"/>
                    <w:sz w:val="20"/>
                    <w:szCs w:val="20"/>
                    <w:highlight w:val="yellow"/>
                  </w:rPr>
                </w:rPrChange>
              </w:rPr>
            </w:pPr>
            <w:r w:rsidRPr="00C81178">
              <w:rPr>
                <w:rFonts w:eastAsia="Times New Roman" w:cs="Consolas"/>
                <w:color w:val="000000"/>
                <w:sz w:val="20"/>
                <w:szCs w:val="20"/>
                <w:rPrChange w:id="616" w:author="WIN764BIT" w:date="2017-08-30T16:31:00Z">
                  <w:rPr>
                    <w:rFonts w:ascii="Consolas" w:eastAsia="Times New Roman" w:hAnsi="Consolas" w:cs="Consolas"/>
                    <w:color w:val="000000"/>
                    <w:sz w:val="20"/>
                    <w:szCs w:val="20"/>
                  </w:rPr>
                </w:rPrChange>
              </w:rPr>
              <w:t xml:space="preserve">    </w:t>
            </w:r>
            <w:r w:rsidRPr="00C81178">
              <w:rPr>
                <w:rFonts w:eastAsia="Times New Roman" w:cs="Consolas"/>
                <w:color w:val="008080"/>
                <w:sz w:val="20"/>
                <w:szCs w:val="20"/>
                <w:highlight w:val="yellow"/>
                <w:rPrChange w:id="617" w:author="WIN764BIT" w:date="2017-08-30T16:31:00Z">
                  <w:rPr>
                    <w:rFonts w:ascii="Consolas" w:eastAsia="Times New Roman" w:hAnsi="Consolas" w:cs="Consolas"/>
                    <w:color w:val="008080"/>
                    <w:sz w:val="20"/>
                    <w:szCs w:val="20"/>
                    <w:highlight w:val="yellow"/>
                  </w:rPr>
                </w:rPrChange>
              </w:rPr>
              <w:t>&lt;/</w:t>
            </w:r>
            <w:r w:rsidRPr="00C81178">
              <w:rPr>
                <w:rFonts w:eastAsia="Times New Roman" w:cs="Consolas"/>
                <w:color w:val="3F7F7F"/>
                <w:sz w:val="20"/>
                <w:szCs w:val="20"/>
                <w:highlight w:val="yellow"/>
                <w:rPrChange w:id="618" w:author="WIN764BIT" w:date="2017-08-30T16:31:00Z">
                  <w:rPr>
                    <w:rFonts w:ascii="Consolas" w:eastAsia="Times New Roman" w:hAnsi="Consolas" w:cs="Consolas"/>
                    <w:color w:val="3F7F7F"/>
                    <w:sz w:val="20"/>
                    <w:szCs w:val="20"/>
                    <w:highlight w:val="yellow"/>
                  </w:rPr>
                </w:rPrChange>
              </w:rPr>
              <w:t>isif</w:t>
            </w:r>
            <w:r w:rsidRPr="00C81178">
              <w:rPr>
                <w:rFonts w:eastAsia="Times New Roman" w:cs="Consolas"/>
                <w:color w:val="008080"/>
                <w:sz w:val="20"/>
                <w:szCs w:val="20"/>
                <w:highlight w:val="yellow"/>
                <w:rPrChange w:id="619" w:author="WIN764BIT" w:date="2017-08-30T16:31:00Z">
                  <w:rPr>
                    <w:rFonts w:ascii="Consolas" w:eastAsia="Times New Roman" w:hAnsi="Consolas" w:cs="Consolas"/>
                    <w:color w:val="008080"/>
                    <w:sz w:val="20"/>
                    <w:szCs w:val="20"/>
                    <w:highlight w:val="yellow"/>
                  </w:rPr>
                </w:rPrChange>
              </w:rPr>
              <w:t>&gt;</w:t>
            </w:r>
          </w:p>
          <w:p w14:paraId="2DBFF014" w14:textId="77777777" w:rsidR="00D23D0A" w:rsidRDefault="00D23D0A" w:rsidP="003C3632">
            <w:pPr>
              <w:pStyle w:val="BodyText"/>
            </w:pPr>
            <w:r w:rsidRPr="00C81178">
              <w:rPr>
                <w:color w:val="008080"/>
                <w:highlight w:val="yellow"/>
                <w:rPrChange w:id="620" w:author="WIN764BIT" w:date="2017-08-30T16:31:00Z">
                  <w:rPr>
                    <w:rFonts w:ascii="Consolas" w:eastAsia="Times New Roman" w:hAnsi="Consolas" w:cs="Consolas"/>
                    <w:color w:val="008080"/>
                    <w:sz w:val="20"/>
                    <w:szCs w:val="20"/>
                    <w:highlight w:val="yellow"/>
                  </w:rPr>
                </w:rPrChange>
              </w:rPr>
              <w:t>&lt;/</w:t>
            </w:r>
            <w:r w:rsidRPr="00C81178">
              <w:rPr>
                <w:highlight w:val="yellow"/>
                <w:rPrChange w:id="621" w:author="WIN764BIT" w:date="2017-08-30T16:31:00Z">
                  <w:rPr>
                    <w:rFonts w:ascii="Consolas" w:eastAsia="Times New Roman" w:hAnsi="Consolas" w:cs="Consolas"/>
                    <w:color w:val="3F7F7F"/>
                    <w:sz w:val="20"/>
                    <w:szCs w:val="20"/>
                    <w:highlight w:val="yellow"/>
                  </w:rPr>
                </w:rPrChange>
              </w:rPr>
              <w:t>isif</w:t>
            </w:r>
            <w:r w:rsidRPr="00C81178">
              <w:rPr>
                <w:color w:val="008080"/>
                <w:highlight w:val="yellow"/>
                <w:rPrChange w:id="622" w:author="WIN764BIT" w:date="2017-08-30T16:31:00Z">
                  <w:rPr>
                    <w:rFonts w:ascii="Consolas" w:eastAsia="Times New Roman" w:hAnsi="Consolas" w:cs="Consolas"/>
                    <w:color w:val="008080"/>
                    <w:sz w:val="20"/>
                    <w:szCs w:val="20"/>
                    <w:highlight w:val="yellow"/>
                  </w:rPr>
                </w:rPrChange>
              </w:rPr>
              <w:t>&gt;</w:t>
            </w:r>
          </w:p>
        </w:tc>
      </w:tr>
    </w:tbl>
    <w:p w14:paraId="78E68E3F" w14:textId="77777777" w:rsidR="00D23D0A" w:rsidRDefault="00D23D0A" w:rsidP="003C3632">
      <w:pPr>
        <w:pStyle w:val="BodyText"/>
        <w:numPr>
          <w:ilvl w:val="0"/>
          <w:numId w:val="108"/>
        </w:numPr>
      </w:pPr>
      <w:r>
        <w:t xml:space="preserve">Replace </w:t>
      </w:r>
      <w:r w:rsidRPr="002471EE">
        <w:t>pdict.Basket</w:t>
      </w:r>
      <w:r>
        <w:t xml:space="preserve"> with </w:t>
      </w:r>
      <w:r w:rsidRPr="002471EE">
        <w:t>LineCntr</w:t>
      </w:r>
      <w:r>
        <w:t xml:space="preserve"> at below places</w:t>
      </w:r>
    </w:p>
    <w:tbl>
      <w:tblPr>
        <w:tblStyle w:val="TableGrid"/>
        <w:tblW w:w="0" w:type="auto"/>
        <w:tblLook w:val="04A0" w:firstRow="1" w:lastRow="0" w:firstColumn="1" w:lastColumn="0" w:noHBand="0" w:noVBand="1"/>
      </w:tblPr>
      <w:tblGrid>
        <w:gridCol w:w="10296"/>
      </w:tblGrid>
      <w:tr w:rsidR="00D23D0A" w14:paraId="6188E954" w14:textId="77777777" w:rsidTr="0046449E">
        <w:tc>
          <w:tcPr>
            <w:tcW w:w="10296" w:type="dxa"/>
          </w:tcPr>
          <w:p w14:paraId="3FEBFE06" w14:textId="77777777" w:rsidR="00D23D0A" w:rsidRPr="00C81178" w:rsidRDefault="00D23D0A" w:rsidP="0046449E">
            <w:pPr>
              <w:autoSpaceDE w:val="0"/>
              <w:autoSpaceDN w:val="0"/>
              <w:adjustRightInd w:val="0"/>
              <w:spacing w:after="0" w:line="240" w:lineRule="auto"/>
              <w:ind w:left="90"/>
              <w:rPr>
                <w:rFonts w:eastAsia="Times New Roman" w:cs="Consolas"/>
                <w:sz w:val="20"/>
                <w:szCs w:val="20"/>
                <w:rPrChange w:id="623" w:author="WIN764BIT" w:date="2017-08-30T16:32:00Z">
                  <w:rPr>
                    <w:rFonts w:ascii="Consolas" w:eastAsia="Times New Roman" w:hAnsi="Consolas" w:cs="Consolas"/>
                    <w:sz w:val="20"/>
                    <w:szCs w:val="20"/>
                  </w:rPr>
                </w:rPrChange>
              </w:rPr>
            </w:pPr>
            <w:r w:rsidRPr="00C81178">
              <w:rPr>
                <w:rFonts w:eastAsia="Times New Roman" w:cs="Consolas"/>
                <w:color w:val="008080"/>
                <w:sz w:val="20"/>
                <w:szCs w:val="20"/>
                <w:rPrChange w:id="624" w:author="WIN764BIT" w:date="2017-08-30T16:32:00Z">
                  <w:rPr>
                    <w:rFonts w:ascii="Consolas" w:eastAsia="Times New Roman" w:hAnsi="Consolas" w:cs="Consolas"/>
                    <w:color w:val="008080"/>
                    <w:sz w:val="20"/>
                    <w:szCs w:val="20"/>
                  </w:rPr>
                </w:rPrChange>
              </w:rPr>
              <w:t>&lt;</w:t>
            </w:r>
            <w:r w:rsidRPr="00C81178">
              <w:rPr>
                <w:rFonts w:eastAsia="Times New Roman" w:cs="Consolas"/>
                <w:color w:val="3F7F7F"/>
                <w:sz w:val="20"/>
                <w:szCs w:val="20"/>
                <w:highlight w:val="lightGray"/>
                <w:rPrChange w:id="625" w:author="WIN764BIT" w:date="2017-08-30T16:32:00Z">
                  <w:rPr>
                    <w:rFonts w:ascii="Consolas" w:eastAsia="Times New Roman" w:hAnsi="Consolas" w:cs="Consolas"/>
                    <w:color w:val="3F7F7F"/>
                    <w:sz w:val="20"/>
                    <w:szCs w:val="20"/>
                    <w:highlight w:val="lightGray"/>
                  </w:rPr>
                </w:rPrChange>
              </w:rPr>
              <w:t>iscomment</w:t>
            </w:r>
            <w:r w:rsidRPr="00C81178">
              <w:rPr>
                <w:rFonts w:eastAsia="Times New Roman" w:cs="Consolas"/>
                <w:color w:val="008080"/>
                <w:sz w:val="20"/>
                <w:szCs w:val="20"/>
                <w:rPrChange w:id="626" w:author="WIN764BIT" w:date="2017-08-30T16:32:00Z">
                  <w:rPr>
                    <w:rFonts w:ascii="Consolas" w:eastAsia="Times New Roman" w:hAnsi="Consolas" w:cs="Consolas"/>
                    <w:color w:val="008080"/>
                    <w:sz w:val="20"/>
                    <w:szCs w:val="20"/>
                  </w:rPr>
                </w:rPrChange>
              </w:rPr>
              <w:t>&gt;</w:t>
            </w:r>
            <w:r w:rsidRPr="00C81178">
              <w:rPr>
                <w:rFonts w:eastAsia="Times New Roman" w:cs="Consolas"/>
                <w:color w:val="000000"/>
                <w:sz w:val="20"/>
                <w:szCs w:val="20"/>
                <w:rPrChange w:id="627" w:author="WIN764BIT" w:date="2017-08-30T16:32:00Z">
                  <w:rPr>
                    <w:rFonts w:ascii="Consolas" w:eastAsia="Times New Roman" w:hAnsi="Consolas" w:cs="Consolas"/>
                    <w:color w:val="000000"/>
                    <w:sz w:val="20"/>
                    <w:szCs w:val="20"/>
                  </w:rPr>
                </w:rPrChange>
              </w:rPr>
              <w:t>render each shipment</w:t>
            </w:r>
            <w:r w:rsidRPr="00C81178">
              <w:rPr>
                <w:rFonts w:eastAsia="Times New Roman" w:cs="Consolas"/>
                <w:color w:val="008080"/>
                <w:sz w:val="20"/>
                <w:szCs w:val="20"/>
                <w:rPrChange w:id="628" w:author="WIN764BIT" w:date="2017-08-30T16:32:00Z">
                  <w:rPr>
                    <w:rFonts w:ascii="Consolas" w:eastAsia="Times New Roman" w:hAnsi="Consolas" w:cs="Consolas"/>
                    <w:color w:val="008080"/>
                    <w:sz w:val="20"/>
                    <w:szCs w:val="20"/>
                  </w:rPr>
                </w:rPrChange>
              </w:rPr>
              <w:t>&lt;/</w:t>
            </w:r>
            <w:r w:rsidRPr="00C81178">
              <w:rPr>
                <w:rFonts w:eastAsia="Times New Roman" w:cs="Consolas"/>
                <w:color w:val="3F7F7F"/>
                <w:sz w:val="20"/>
                <w:szCs w:val="20"/>
                <w:highlight w:val="lightGray"/>
                <w:rPrChange w:id="629" w:author="WIN764BIT" w:date="2017-08-30T16:32:00Z">
                  <w:rPr>
                    <w:rFonts w:ascii="Consolas" w:eastAsia="Times New Roman" w:hAnsi="Consolas" w:cs="Consolas"/>
                    <w:color w:val="3F7F7F"/>
                    <w:sz w:val="20"/>
                    <w:szCs w:val="20"/>
                    <w:highlight w:val="lightGray"/>
                  </w:rPr>
                </w:rPrChange>
              </w:rPr>
              <w:t>iscomment</w:t>
            </w:r>
            <w:r w:rsidRPr="00C81178">
              <w:rPr>
                <w:rFonts w:eastAsia="Times New Roman" w:cs="Consolas"/>
                <w:color w:val="008080"/>
                <w:sz w:val="20"/>
                <w:szCs w:val="20"/>
                <w:rPrChange w:id="630" w:author="WIN764BIT" w:date="2017-08-30T16:32:00Z">
                  <w:rPr>
                    <w:rFonts w:ascii="Consolas" w:eastAsia="Times New Roman" w:hAnsi="Consolas" w:cs="Consolas"/>
                    <w:color w:val="008080"/>
                    <w:sz w:val="20"/>
                    <w:szCs w:val="20"/>
                  </w:rPr>
                </w:rPrChange>
              </w:rPr>
              <w:t>&gt;</w:t>
            </w:r>
          </w:p>
          <w:p w14:paraId="5B7CFED3" w14:textId="77777777" w:rsidR="00D23D0A" w:rsidRPr="00C81178" w:rsidRDefault="00D23D0A" w:rsidP="0046449E">
            <w:pPr>
              <w:autoSpaceDE w:val="0"/>
              <w:autoSpaceDN w:val="0"/>
              <w:adjustRightInd w:val="0"/>
              <w:spacing w:after="0" w:line="240" w:lineRule="auto"/>
              <w:ind w:left="90"/>
              <w:rPr>
                <w:rFonts w:eastAsia="Times New Roman" w:cs="Consolas"/>
                <w:sz w:val="20"/>
                <w:szCs w:val="20"/>
                <w:rPrChange w:id="631" w:author="WIN764BIT" w:date="2017-08-30T16:32:00Z">
                  <w:rPr>
                    <w:rFonts w:ascii="Consolas" w:eastAsia="Times New Roman" w:hAnsi="Consolas" w:cs="Consolas"/>
                    <w:sz w:val="20"/>
                    <w:szCs w:val="20"/>
                  </w:rPr>
                </w:rPrChange>
              </w:rPr>
            </w:pPr>
            <w:r w:rsidRPr="00C81178">
              <w:rPr>
                <w:rFonts w:eastAsia="Times New Roman" w:cs="Consolas"/>
                <w:color w:val="000000"/>
                <w:sz w:val="20"/>
                <w:szCs w:val="20"/>
                <w:rPrChange w:id="632"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633"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634" w:author="WIN764BIT" w:date="2017-08-30T16:32:00Z">
                  <w:rPr>
                    <w:rFonts w:ascii="Consolas" w:eastAsia="Times New Roman" w:hAnsi="Consolas" w:cs="Consolas"/>
                    <w:color w:val="000000"/>
                    <w:sz w:val="20"/>
                    <w:szCs w:val="20"/>
                  </w:rPr>
                </w:rPrChange>
              </w:rPr>
              <w:tab/>
            </w:r>
            <w:r w:rsidRPr="00C81178">
              <w:rPr>
                <w:rFonts w:eastAsia="Times New Roman" w:cs="Consolas"/>
                <w:color w:val="008080"/>
                <w:sz w:val="20"/>
                <w:szCs w:val="20"/>
                <w:rPrChange w:id="635" w:author="WIN764BIT" w:date="2017-08-30T16:32:00Z">
                  <w:rPr>
                    <w:rFonts w:ascii="Consolas" w:eastAsia="Times New Roman" w:hAnsi="Consolas" w:cs="Consolas"/>
                    <w:color w:val="008080"/>
                    <w:sz w:val="20"/>
                    <w:szCs w:val="20"/>
                  </w:rPr>
                </w:rPrChange>
              </w:rPr>
              <w:t>&lt;</w:t>
            </w:r>
            <w:r w:rsidRPr="00C81178">
              <w:rPr>
                <w:rFonts w:eastAsia="Times New Roman" w:cs="Consolas"/>
                <w:color w:val="3F7F7F"/>
                <w:sz w:val="20"/>
                <w:szCs w:val="20"/>
                <w:rPrChange w:id="636" w:author="WIN764BIT" w:date="2017-08-30T16:32:00Z">
                  <w:rPr>
                    <w:rFonts w:ascii="Consolas" w:eastAsia="Times New Roman" w:hAnsi="Consolas" w:cs="Consolas"/>
                    <w:color w:val="3F7F7F"/>
                    <w:sz w:val="20"/>
                    <w:szCs w:val="20"/>
                  </w:rPr>
                </w:rPrChange>
              </w:rPr>
              <w:t>isset</w:t>
            </w:r>
            <w:r w:rsidRPr="00C81178">
              <w:rPr>
                <w:rFonts w:eastAsia="Times New Roman" w:cs="Consolas"/>
                <w:sz w:val="20"/>
                <w:szCs w:val="20"/>
                <w:rPrChange w:id="637" w:author="WIN764BIT" w:date="2017-08-30T16:32:00Z">
                  <w:rPr>
                    <w:rFonts w:ascii="Consolas" w:eastAsia="Times New Roman" w:hAnsi="Consolas" w:cs="Consolas"/>
                    <w:sz w:val="20"/>
                    <w:szCs w:val="20"/>
                  </w:rPr>
                </w:rPrChange>
              </w:rPr>
              <w:t xml:space="preserve"> </w:t>
            </w:r>
            <w:r w:rsidRPr="00C81178">
              <w:rPr>
                <w:rFonts w:eastAsia="Times New Roman" w:cs="Consolas"/>
                <w:color w:val="7F007F"/>
                <w:sz w:val="20"/>
                <w:szCs w:val="20"/>
                <w:rPrChange w:id="638" w:author="WIN764BIT" w:date="2017-08-30T16:32:00Z">
                  <w:rPr>
                    <w:rFonts w:ascii="Consolas" w:eastAsia="Times New Roman" w:hAnsi="Consolas" w:cs="Consolas"/>
                    <w:color w:val="7F007F"/>
                    <w:sz w:val="20"/>
                    <w:szCs w:val="20"/>
                  </w:rPr>
                </w:rPrChange>
              </w:rPr>
              <w:t>name</w:t>
            </w:r>
            <w:r w:rsidRPr="00C81178">
              <w:rPr>
                <w:rFonts w:eastAsia="Times New Roman" w:cs="Consolas"/>
                <w:color w:val="000000"/>
                <w:sz w:val="20"/>
                <w:szCs w:val="20"/>
                <w:rPrChange w:id="639" w:author="WIN764BIT" w:date="2017-08-30T16:32:00Z">
                  <w:rPr>
                    <w:rFonts w:ascii="Consolas" w:eastAsia="Times New Roman" w:hAnsi="Consolas" w:cs="Consolas"/>
                    <w:color w:val="000000"/>
                    <w:sz w:val="20"/>
                    <w:szCs w:val="20"/>
                  </w:rPr>
                </w:rPrChange>
              </w:rPr>
              <w:t>=</w:t>
            </w:r>
            <w:r w:rsidRPr="00C81178">
              <w:rPr>
                <w:rFonts w:eastAsia="Times New Roman" w:cs="Consolas"/>
                <w:i/>
                <w:iCs/>
                <w:color w:val="2A00FF"/>
                <w:sz w:val="20"/>
                <w:szCs w:val="20"/>
                <w:rPrChange w:id="640" w:author="WIN764BIT" w:date="2017-08-30T16:32:00Z">
                  <w:rPr>
                    <w:rFonts w:ascii="Consolas" w:eastAsia="Times New Roman" w:hAnsi="Consolas" w:cs="Consolas"/>
                    <w:i/>
                    <w:iCs/>
                    <w:color w:val="2A00FF"/>
                    <w:sz w:val="20"/>
                    <w:szCs w:val="20"/>
                  </w:rPr>
                </w:rPrChange>
              </w:rPr>
              <w:t>"shipmentCount"</w:t>
            </w:r>
            <w:r w:rsidRPr="00C81178">
              <w:rPr>
                <w:rFonts w:eastAsia="Times New Roman" w:cs="Consolas"/>
                <w:sz w:val="20"/>
                <w:szCs w:val="20"/>
                <w:rPrChange w:id="641" w:author="WIN764BIT" w:date="2017-08-30T16:32:00Z">
                  <w:rPr>
                    <w:rFonts w:ascii="Consolas" w:eastAsia="Times New Roman" w:hAnsi="Consolas" w:cs="Consolas"/>
                    <w:sz w:val="20"/>
                    <w:szCs w:val="20"/>
                  </w:rPr>
                </w:rPrChange>
              </w:rPr>
              <w:t xml:space="preserve"> </w:t>
            </w:r>
            <w:r w:rsidRPr="00C81178">
              <w:rPr>
                <w:rFonts w:eastAsia="Times New Roman" w:cs="Consolas"/>
                <w:color w:val="7F007F"/>
                <w:sz w:val="20"/>
                <w:szCs w:val="20"/>
                <w:rPrChange w:id="642" w:author="WIN764BIT" w:date="2017-08-30T16:32:00Z">
                  <w:rPr>
                    <w:rFonts w:ascii="Consolas" w:eastAsia="Times New Roman" w:hAnsi="Consolas" w:cs="Consolas"/>
                    <w:color w:val="7F007F"/>
                    <w:sz w:val="20"/>
                    <w:szCs w:val="20"/>
                  </w:rPr>
                </w:rPrChange>
              </w:rPr>
              <w:t>value</w:t>
            </w:r>
            <w:r w:rsidRPr="00C81178">
              <w:rPr>
                <w:rFonts w:eastAsia="Times New Roman" w:cs="Consolas"/>
                <w:color w:val="000000"/>
                <w:sz w:val="20"/>
                <w:szCs w:val="20"/>
                <w:rPrChange w:id="643" w:author="WIN764BIT" w:date="2017-08-30T16:32:00Z">
                  <w:rPr>
                    <w:rFonts w:ascii="Consolas" w:eastAsia="Times New Roman" w:hAnsi="Consolas" w:cs="Consolas"/>
                    <w:color w:val="000000"/>
                    <w:sz w:val="20"/>
                    <w:szCs w:val="20"/>
                  </w:rPr>
                </w:rPrChange>
              </w:rPr>
              <w:t>=</w:t>
            </w:r>
            <w:r w:rsidRPr="00C81178">
              <w:rPr>
                <w:rFonts w:eastAsia="Times New Roman" w:cs="Consolas"/>
                <w:i/>
                <w:iCs/>
                <w:color w:val="2A00FF"/>
                <w:sz w:val="20"/>
                <w:szCs w:val="20"/>
                <w:rPrChange w:id="644" w:author="WIN764BIT" w:date="2017-08-30T16:32:00Z">
                  <w:rPr>
                    <w:rFonts w:ascii="Consolas" w:eastAsia="Times New Roman" w:hAnsi="Consolas" w:cs="Consolas"/>
                    <w:i/>
                    <w:iCs/>
                    <w:color w:val="2A00FF"/>
                    <w:sz w:val="20"/>
                    <w:szCs w:val="20"/>
                  </w:rPr>
                </w:rPrChange>
              </w:rPr>
              <w:t>"${0}"</w:t>
            </w:r>
            <w:r w:rsidRPr="00C81178">
              <w:rPr>
                <w:rFonts w:eastAsia="Times New Roman" w:cs="Consolas"/>
                <w:sz w:val="20"/>
                <w:szCs w:val="20"/>
                <w:rPrChange w:id="645" w:author="WIN764BIT" w:date="2017-08-30T16:32:00Z">
                  <w:rPr>
                    <w:rFonts w:ascii="Consolas" w:eastAsia="Times New Roman" w:hAnsi="Consolas" w:cs="Consolas"/>
                    <w:sz w:val="20"/>
                    <w:szCs w:val="20"/>
                  </w:rPr>
                </w:rPrChange>
              </w:rPr>
              <w:t xml:space="preserve"> </w:t>
            </w:r>
            <w:r w:rsidRPr="00C81178">
              <w:rPr>
                <w:rFonts w:eastAsia="Times New Roman" w:cs="Consolas"/>
                <w:color w:val="7F007F"/>
                <w:sz w:val="20"/>
                <w:szCs w:val="20"/>
                <w:rPrChange w:id="646" w:author="WIN764BIT" w:date="2017-08-30T16:32:00Z">
                  <w:rPr>
                    <w:rFonts w:ascii="Consolas" w:eastAsia="Times New Roman" w:hAnsi="Consolas" w:cs="Consolas"/>
                    <w:color w:val="7F007F"/>
                    <w:sz w:val="20"/>
                    <w:szCs w:val="20"/>
                  </w:rPr>
                </w:rPrChange>
              </w:rPr>
              <w:t>scope</w:t>
            </w:r>
            <w:r w:rsidRPr="00C81178">
              <w:rPr>
                <w:rFonts w:eastAsia="Times New Roman" w:cs="Consolas"/>
                <w:color w:val="000000"/>
                <w:sz w:val="20"/>
                <w:szCs w:val="20"/>
                <w:rPrChange w:id="647" w:author="WIN764BIT" w:date="2017-08-30T16:32:00Z">
                  <w:rPr>
                    <w:rFonts w:ascii="Consolas" w:eastAsia="Times New Roman" w:hAnsi="Consolas" w:cs="Consolas"/>
                    <w:color w:val="000000"/>
                    <w:sz w:val="20"/>
                    <w:szCs w:val="20"/>
                  </w:rPr>
                </w:rPrChange>
              </w:rPr>
              <w:t>=</w:t>
            </w:r>
            <w:r w:rsidRPr="00C81178">
              <w:rPr>
                <w:rFonts w:eastAsia="Times New Roman" w:cs="Consolas"/>
                <w:i/>
                <w:iCs/>
                <w:color w:val="2A00FF"/>
                <w:sz w:val="20"/>
                <w:szCs w:val="20"/>
                <w:rPrChange w:id="648" w:author="WIN764BIT" w:date="2017-08-30T16:32:00Z">
                  <w:rPr>
                    <w:rFonts w:ascii="Consolas" w:eastAsia="Times New Roman" w:hAnsi="Consolas" w:cs="Consolas"/>
                    <w:i/>
                    <w:iCs/>
                    <w:color w:val="2A00FF"/>
                    <w:sz w:val="20"/>
                    <w:szCs w:val="20"/>
                  </w:rPr>
                </w:rPrChange>
              </w:rPr>
              <w:t>"page"</w:t>
            </w:r>
            <w:r w:rsidRPr="00C81178">
              <w:rPr>
                <w:rFonts w:eastAsia="Times New Roman" w:cs="Consolas"/>
                <w:color w:val="008080"/>
                <w:sz w:val="20"/>
                <w:szCs w:val="20"/>
                <w:rPrChange w:id="649" w:author="WIN764BIT" w:date="2017-08-30T16:32:00Z">
                  <w:rPr>
                    <w:rFonts w:ascii="Consolas" w:eastAsia="Times New Roman" w:hAnsi="Consolas" w:cs="Consolas"/>
                    <w:color w:val="008080"/>
                    <w:sz w:val="20"/>
                    <w:szCs w:val="20"/>
                  </w:rPr>
                </w:rPrChange>
              </w:rPr>
              <w:t>/&gt;</w:t>
            </w:r>
          </w:p>
          <w:p w14:paraId="6548CBE7" w14:textId="77777777" w:rsidR="00D23D0A" w:rsidRPr="00C81178" w:rsidRDefault="00D23D0A" w:rsidP="0046449E">
            <w:pPr>
              <w:autoSpaceDE w:val="0"/>
              <w:autoSpaceDN w:val="0"/>
              <w:adjustRightInd w:val="0"/>
              <w:spacing w:after="0" w:line="240" w:lineRule="auto"/>
              <w:ind w:left="90"/>
              <w:rPr>
                <w:rFonts w:eastAsia="Times New Roman" w:cs="Consolas"/>
                <w:sz w:val="20"/>
                <w:szCs w:val="20"/>
                <w:rPrChange w:id="650" w:author="WIN764BIT" w:date="2017-08-30T16:32:00Z">
                  <w:rPr>
                    <w:rFonts w:ascii="Consolas" w:eastAsia="Times New Roman" w:hAnsi="Consolas" w:cs="Consolas"/>
                    <w:sz w:val="20"/>
                    <w:szCs w:val="20"/>
                  </w:rPr>
                </w:rPrChange>
              </w:rPr>
            </w:pPr>
          </w:p>
          <w:p w14:paraId="34C3424C" w14:textId="77777777" w:rsidR="00D23D0A" w:rsidRPr="00C81178" w:rsidRDefault="00D23D0A" w:rsidP="0046449E">
            <w:pPr>
              <w:autoSpaceDE w:val="0"/>
              <w:autoSpaceDN w:val="0"/>
              <w:adjustRightInd w:val="0"/>
              <w:spacing w:after="0" w:line="240" w:lineRule="auto"/>
              <w:ind w:left="90"/>
              <w:rPr>
                <w:rFonts w:eastAsia="Times New Roman" w:cs="Consolas"/>
                <w:sz w:val="20"/>
                <w:szCs w:val="20"/>
                <w:rPrChange w:id="651" w:author="WIN764BIT" w:date="2017-08-30T16:32:00Z">
                  <w:rPr>
                    <w:rFonts w:ascii="Consolas" w:eastAsia="Times New Roman" w:hAnsi="Consolas" w:cs="Consolas"/>
                    <w:sz w:val="20"/>
                    <w:szCs w:val="20"/>
                  </w:rPr>
                </w:rPrChange>
              </w:rPr>
            </w:pPr>
            <w:r w:rsidRPr="00C81178">
              <w:rPr>
                <w:rFonts w:eastAsia="Times New Roman" w:cs="Consolas"/>
                <w:color w:val="000000"/>
                <w:sz w:val="20"/>
                <w:szCs w:val="20"/>
                <w:rPrChange w:id="652"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653"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654" w:author="WIN764BIT" w:date="2017-08-30T16:32:00Z">
                  <w:rPr>
                    <w:rFonts w:ascii="Consolas" w:eastAsia="Times New Roman" w:hAnsi="Consolas" w:cs="Consolas"/>
                    <w:color w:val="000000"/>
                    <w:sz w:val="20"/>
                    <w:szCs w:val="20"/>
                  </w:rPr>
                </w:rPrChange>
              </w:rPr>
              <w:tab/>
            </w:r>
            <w:r w:rsidRPr="00C81178">
              <w:rPr>
                <w:rFonts w:eastAsia="Times New Roman" w:cs="Consolas"/>
                <w:color w:val="008080"/>
                <w:sz w:val="20"/>
                <w:szCs w:val="20"/>
                <w:rPrChange w:id="655" w:author="WIN764BIT" w:date="2017-08-30T16:32:00Z">
                  <w:rPr>
                    <w:rFonts w:ascii="Consolas" w:eastAsia="Times New Roman" w:hAnsi="Consolas" w:cs="Consolas"/>
                    <w:color w:val="008080"/>
                    <w:sz w:val="20"/>
                    <w:szCs w:val="20"/>
                  </w:rPr>
                </w:rPrChange>
              </w:rPr>
              <w:t>&lt;</w:t>
            </w:r>
            <w:r w:rsidRPr="00C81178">
              <w:rPr>
                <w:rFonts w:eastAsia="Times New Roman" w:cs="Consolas"/>
                <w:color w:val="3F7F7F"/>
                <w:sz w:val="20"/>
                <w:szCs w:val="20"/>
                <w:rPrChange w:id="656" w:author="WIN764BIT" w:date="2017-08-30T16:32:00Z">
                  <w:rPr>
                    <w:rFonts w:ascii="Consolas" w:eastAsia="Times New Roman" w:hAnsi="Consolas" w:cs="Consolas"/>
                    <w:color w:val="3F7F7F"/>
                    <w:sz w:val="20"/>
                    <w:szCs w:val="20"/>
                  </w:rPr>
                </w:rPrChange>
              </w:rPr>
              <w:t>isloop</w:t>
            </w:r>
            <w:r w:rsidRPr="00C81178">
              <w:rPr>
                <w:rFonts w:eastAsia="Times New Roman" w:cs="Consolas"/>
                <w:sz w:val="20"/>
                <w:szCs w:val="20"/>
                <w:rPrChange w:id="657" w:author="WIN764BIT" w:date="2017-08-30T16:32:00Z">
                  <w:rPr>
                    <w:rFonts w:ascii="Consolas" w:eastAsia="Times New Roman" w:hAnsi="Consolas" w:cs="Consolas"/>
                    <w:sz w:val="20"/>
                    <w:szCs w:val="20"/>
                  </w:rPr>
                </w:rPrChange>
              </w:rPr>
              <w:t xml:space="preserve"> </w:t>
            </w:r>
            <w:r w:rsidRPr="00C81178">
              <w:rPr>
                <w:rFonts w:eastAsia="Times New Roman" w:cs="Consolas"/>
                <w:color w:val="7F007F"/>
                <w:sz w:val="20"/>
                <w:szCs w:val="20"/>
                <w:rPrChange w:id="658" w:author="WIN764BIT" w:date="2017-08-30T16:32:00Z">
                  <w:rPr>
                    <w:rFonts w:ascii="Consolas" w:eastAsia="Times New Roman" w:hAnsi="Consolas" w:cs="Consolas"/>
                    <w:color w:val="7F007F"/>
                    <w:sz w:val="20"/>
                    <w:szCs w:val="20"/>
                  </w:rPr>
                </w:rPrChange>
              </w:rPr>
              <w:t>items</w:t>
            </w:r>
            <w:r w:rsidRPr="00C81178">
              <w:rPr>
                <w:rFonts w:eastAsia="Times New Roman" w:cs="Consolas"/>
                <w:color w:val="000000"/>
                <w:sz w:val="20"/>
                <w:szCs w:val="20"/>
                <w:rPrChange w:id="659" w:author="WIN764BIT" w:date="2017-08-30T16:32:00Z">
                  <w:rPr>
                    <w:rFonts w:ascii="Consolas" w:eastAsia="Times New Roman" w:hAnsi="Consolas" w:cs="Consolas"/>
                    <w:color w:val="000000"/>
                    <w:sz w:val="20"/>
                    <w:szCs w:val="20"/>
                  </w:rPr>
                </w:rPrChange>
              </w:rPr>
              <w:t>=</w:t>
            </w:r>
            <w:r w:rsidRPr="00C81178">
              <w:rPr>
                <w:rFonts w:eastAsia="Times New Roman" w:cs="Consolas"/>
                <w:i/>
                <w:iCs/>
                <w:color w:val="2A00FF"/>
                <w:sz w:val="20"/>
                <w:szCs w:val="20"/>
                <w:rPrChange w:id="660" w:author="WIN764BIT" w:date="2017-08-30T16:32:00Z">
                  <w:rPr>
                    <w:rFonts w:ascii="Consolas" w:eastAsia="Times New Roman" w:hAnsi="Consolas" w:cs="Consolas"/>
                    <w:i/>
                    <w:iCs/>
                    <w:color w:val="2A00FF"/>
                    <w:sz w:val="20"/>
                    <w:szCs w:val="20"/>
                  </w:rPr>
                </w:rPrChange>
              </w:rPr>
              <w:t>"${</w:t>
            </w:r>
            <w:r w:rsidRPr="00C81178">
              <w:rPr>
                <w:rFonts w:eastAsia="Times New Roman" w:cs="Consolas"/>
                <w:i/>
                <w:iCs/>
                <w:color w:val="2A00FF"/>
                <w:sz w:val="20"/>
                <w:szCs w:val="20"/>
                <w:highlight w:val="yellow"/>
                <w:rPrChange w:id="661" w:author="WIN764BIT" w:date="2017-08-30T16:32:00Z">
                  <w:rPr>
                    <w:rFonts w:ascii="Consolas" w:eastAsia="Times New Roman" w:hAnsi="Consolas" w:cs="Consolas"/>
                    <w:i/>
                    <w:iCs/>
                    <w:color w:val="2A00FF"/>
                    <w:sz w:val="20"/>
                    <w:szCs w:val="20"/>
                    <w:highlight w:val="yellow"/>
                  </w:rPr>
                </w:rPrChange>
              </w:rPr>
              <w:t>LineCntr</w:t>
            </w:r>
            <w:r w:rsidRPr="00C81178">
              <w:rPr>
                <w:rFonts w:eastAsia="Times New Roman" w:cs="Consolas"/>
                <w:i/>
                <w:iCs/>
                <w:color w:val="2A00FF"/>
                <w:sz w:val="20"/>
                <w:szCs w:val="20"/>
                <w:rPrChange w:id="662" w:author="WIN764BIT" w:date="2017-08-30T16:32:00Z">
                  <w:rPr>
                    <w:rFonts w:ascii="Consolas" w:eastAsia="Times New Roman" w:hAnsi="Consolas" w:cs="Consolas"/>
                    <w:i/>
                    <w:iCs/>
                    <w:color w:val="2A00FF"/>
                    <w:sz w:val="20"/>
                    <w:szCs w:val="20"/>
                  </w:rPr>
                </w:rPrChange>
              </w:rPr>
              <w:t>.shipments}"</w:t>
            </w:r>
            <w:r w:rsidRPr="00C81178">
              <w:rPr>
                <w:rFonts w:eastAsia="Times New Roman" w:cs="Consolas"/>
                <w:sz w:val="20"/>
                <w:szCs w:val="20"/>
                <w:rPrChange w:id="663" w:author="WIN764BIT" w:date="2017-08-30T16:32:00Z">
                  <w:rPr>
                    <w:rFonts w:ascii="Consolas" w:eastAsia="Times New Roman" w:hAnsi="Consolas" w:cs="Consolas"/>
                    <w:sz w:val="20"/>
                    <w:szCs w:val="20"/>
                  </w:rPr>
                </w:rPrChange>
              </w:rPr>
              <w:t xml:space="preserve"> </w:t>
            </w:r>
            <w:r w:rsidRPr="00C81178">
              <w:rPr>
                <w:rFonts w:eastAsia="Times New Roman" w:cs="Consolas"/>
                <w:color w:val="7F007F"/>
                <w:sz w:val="20"/>
                <w:szCs w:val="20"/>
                <w:rPrChange w:id="664" w:author="WIN764BIT" w:date="2017-08-30T16:32:00Z">
                  <w:rPr>
                    <w:rFonts w:ascii="Consolas" w:eastAsia="Times New Roman" w:hAnsi="Consolas" w:cs="Consolas"/>
                    <w:color w:val="7F007F"/>
                    <w:sz w:val="20"/>
                    <w:szCs w:val="20"/>
                  </w:rPr>
                </w:rPrChange>
              </w:rPr>
              <w:t>var</w:t>
            </w:r>
            <w:r w:rsidRPr="00C81178">
              <w:rPr>
                <w:rFonts w:eastAsia="Times New Roman" w:cs="Consolas"/>
                <w:color w:val="000000"/>
                <w:sz w:val="20"/>
                <w:szCs w:val="20"/>
                <w:rPrChange w:id="665" w:author="WIN764BIT" w:date="2017-08-30T16:32:00Z">
                  <w:rPr>
                    <w:rFonts w:ascii="Consolas" w:eastAsia="Times New Roman" w:hAnsi="Consolas" w:cs="Consolas"/>
                    <w:color w:val="000000"/>
                    <w:sz w:val="20"/>
                    <w:szCs w:val="20"/>
                  </w:rPr>
                </w:rPrChange>
              </w:rPr>
              <w:t>=</w:t>
            </w:r>
            <w:r w:rsidRPr="00C81178">
              <w:rPr>
                <w:rFonts w:eastAsia="Times New Roman" w:cs="Consolas"/>
                <w:i/>
                <w:iCs/>
                <w:color w:val="2A00FF"/>
                <w:sz w:val="20"/>
                <w:szCs w:val="20"/>
                <w:rPrChange w:id="666" w:author="WIN764BIT" w:date="2017-08-30T16:32:00Z">
                  <w:rPr>
                    <w:rFonts w:ascii="Consolas" w:eastAsia="Times New Roman" w:hAnsi="Consolas" w:cs="Consolas"/>
                    <w:i/>
                    <w:iCs/>
                    <w:color w:val="2A00FF"/>
                    <w:sz w:val="20"/>
                    <w:szCs w:val="20"/>
                  </w:rPr>
                </w:rPrChange>
              </w:rPr>
              <w:t>"shipment"</w:t>
            </w:r>
            <w:r w:rsidRPr="00C81178">
              <w:rPr>
                <w:rFonts w:eastAsia="Times New Roman" w:cs="Consolas"/>
                <w:sz w:val="20"/>
                <w:szCs w:val="20"/>
                <w:rPrChange w:id="667" w:author="WIN764BIT" w:date="2017-08-30T16:32:00Z">
                  <w:rPr>
                    <w:rFonts w:ascii="Consolas" w:eastAsia="Times New Roman" w:hAnsi="Consolas" w:cs="Consolas"/>
                    <w:sz w:val="20"/>
                    <w:szCs w:val="20"/>
                  </w:rPr>
                </w:rPrChange>
              </w:rPr>
              <w:t xml:space="preserve"> </w:t>
            </w:r>
            <w:r w:rsidRPr="00C81178">
              <w:rPr>
                <w:rFonts w:eastAsia="Times New Roman" w:cs="Consolas"/>
                <w:color w:val="7F007F"/>
                <w:sz w:val="20"/>
                <w:szCs w:val="20"/>
                <w:rPrChange w:id="668" w:author="WIN764BIT" w:date="2017-08-30T16:32:00Z">
                  <w:rPr>
                    <w:rFonts w:ascii="Consolas" w:eastAsia="Times New Roman" w:hAnsi="Consolas" w:cs="Consolas"/>
                    <w:color w:val="7F007F"/>
                    <w:sz w:val="20"/>
                    <w:szCs w:val="20"/>
                  </w:rPr>
                </w:rPrChange>
              </w:rPr>
              <w:t>status</w:t>
            </w:r>
            <w:r w:rsidRPr="00C81178">
              <w:rPr>
                <w:rFonts w:eastAsia="Times New Roman" w:cs="Consolas"/>
                <w:color w:val="000000"/>
                <w:sz w:val="20"/>
                <w:szCs w:val="20"/>
                <w:rPrChange w:id="669" w:author="WIN764BIT" w:date="2017-08-30T16:32:00Z">
                  <w:rPr>
                    <w:rFonts w:ascii="Consolas" w:eastAsia="Times New Roman" w:hAnsi="Consolas" w:cs="Consolas"/>
                    <w:color w:val="000000"/>
                    <w:sz w:val="20"/>
                    <w:szCs w:val="20"/>
                  </w:rPr>
                </w:rPrChange>
              </w:rPr>
              <w:t>=</w:t>
            </w:r>
            <w:r w:rsidRPr="00C81178">
              <w:rPr>
                <w:rFonts w:eastAsia="Times New Roman" w:cs="Consolas"/>
                <w:i/>
                <w:iCs/>
                <w:color w:val="2A00FF"/>
                <w:sz w:val="20"/>
                <w:szCs w:val="20"/>
                <w:rPrChange w:id="670" w:author="WIN764BIT" w:date="2017-08-30T16:32:00Z">
                  <w:rPr>
                    <w:rFonts w:ascii="Consolas" w:eastAsia="Times New Roman" w:hAnsi="Consolas" w:cs="Consolas"/>
                    <w:i/>
                    <w:iCs/>
                    <w:color w:val="2A00FF"/>
                    <w:sz w:val="20"/>
                    <w:szCs w:val="20"/>
                  </w:rPr>
                </w:rPrChange>
              </w:rPr>
              <w:t>"shipmentloopstate"</w:t>
            </w:r>
            <w:r w:rsidRPr="00C81178">
              <w:rPr>
                <w:rFonts w:eastAsia="Times New Roman" w:cs="Consolas"/>
                <w:color w:val="008080"/>
                <w:sz w:val="20"/>
                <w:szCs w:val="20"/>
                <w:rPrChange w:id="671" w:author="WIN764BIT" w:date="2017-08-30T16:32:00Z">
                  <w:rPr>
                    <w:rFonts w:ascii="Consolas" w:eastAsia="Times New Roman" w:hAnsi="Consolas" w:cs="Consolas"/>
                    <w:color w:val="008080"/>
                    <w:sz w:val="20"/>
                    <w:szCs w:val="20"/>
                  </w:rPr>
                </w:rPrChange>
              </w:rPr>
              <w:t>&gt;</w:t>
            </w:r>
          </w:p>
          <w:p w14:paraId="41D32E3C" w14:textId="77777777" w:rsidR="00D23D0A" w:rsidRPr="00C81178" w:rsidRDefault="00D23D0A" w:rsidP="0046449E">
            <w:pPr>
              <w:autoSpaceDE w:val="0"/>
              <w:autoSpaceDN w:val="0"/>
              <w:adjustRightInd w:val="0"/>
              <w:spacing w:after="0" w:line="240" w:lineRule="auto"/>
              <w:ind w:left="90"/>
              <w:rPr>
                <w:rFonts w:eastAsia="Times New Roman" w:cs="Consolas"/>
                <w:sz w:val="20"/>
                <w:szCs w:val="20"/>
                <w:rPrChange w:id="672" w:author="WIN764BIT" w:date="2017-08-30T16:32:00Z">
                  <w:rPr>
                    <w:rFonts w:ascii="Consolas" w:eastAsia="Times New Roman" w:hAnsi="Consolas" w:cs="Consolas"/>
                    <w:sz w:val="20"/>
                    <w:szCs w:val="20"/>
                  </w:rPr>
                </w:rPrChange>
              </w:rPr>
            </w:pPr>
          </w:p>
          <w:p w14:paraId="5DA1785B" w14:textId="77777777" w:rsidR="00D23D0A" w:rsidRPr="00C81178" w:rsidRDefault="00D23D0A" w:rsidP="0046449E">
            <w:pPr>
              <w:autoSpaceDE w:val="0"/>
              <w:autoSpaceDN w:val="0"/>
              <w:adjustRightInd w:val="0"/>
              <w:spacing w:after="0" w:line="240" w:lineRule="auto"/>
              <w:ind w:left="90"/>
              <w:rPr>
                <w:rFonts w:eastAsia="Times New Roman" w:cs="Consolas"/>
                <w:sz w:val="20"/>
                <w:szCs w:val="20"/>
                <w:rPrChange w:id="673" w:author="WIN764BIT" w:date="2017-08-30T16:32:00Z">
                  <w:rPr>
                    <w:rFonts w:ascii="Consolas" w:eastAsia="Times New Roman" w:hAnsi="Consolas" w:cs="Consolas"/>
                    <w:sz w:val="20"/>
                    <w:szCs w:val="20"/>
                  </w:rPr>
                </w:rPrChange>
              </w:rPr>
            </w:pPr>
            <w:r w:rsidRPr="00C81178">
              <w:rPr>
                <w:rFonts w:eastAsia="Times New Roman" w:cs="Consolas"/>
                <w:color w:val="000000"/>
                <w:sz w:val="20"/>
                <w:szCs w:val="20"/>
                <w:rPrChange w:id="674"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675"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676"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677" w:author="WIN764BIT" w:date="2017-08-30T16:32:00Z">
                  <w:rPr>
                    <w:rFonts w:ascii="Consolas" w:eastAsia="Times New Roman" w:hAnsi="Consolas" w:cs="Consolas"/>
                    <w:color w:val="000000"/>
                    <w:sz w:val="20"/>
                    <w:szCs w:val="20"/>
                  </w:rPr>
                </w:rPrChange>
              </w:rPr>
              <w:tab/>
            </w:r>
            <w:r w:rsidRPr="00C81178">
              <w:rPr>
                <w:rFonts w:eastAsia="Times New Roman" w:cs="Consolas"/>
                <w:color w:val="008080"/>
                <w:sz w:val="20"/>
                <w:szCs w:val="20"/>
                <w:rPrChange w:id="678" w:author="WIN764BIT" w:date="2017-08-30T16:32:00Z">
                  <w:rPr>
                    <w:rFonts w:ascii="Consolas" w:eastAsia="Times New Roman" w:hAnsi="Consolas" w:cs="Consolas"/>
                    <w:color w:val="008080"/>
                    <w:sz w:val="20"/>
                    <w:szCs w:val="20"/>
                  </w:rPr>
                </w:rPrChange>
              </w:rPr>
              <w:t>&lt;</w:t>
            </w:r>
            <w:r w:rsidRPr="00C81178">
              <w:rPr>
                <w:rFonts w:eastAsia="Times New Roman" w:cs="Consolas"/>
                <w:color w:val="3F7F7F"/>
                <w:sz w:val="20"/>
                <w:szCs w:val="20"/>
                <w:rPrChange w:id="679" w:author="WIN764BIT" w:date="2017-08-30T16:32:00Z">
                  <w:rPr>
                    <w:rFonts w:ascii="Consolas" w:eastAsia="Times New Roman" w:hAnsi="Consolas" w:cs="Consolas"/>
                    <w:color w:val="3F7F7F"/>
                    <w:sz w:val="20"/>
                    <w:szCs w:val="20"/>
                  </w:rPr>
                </w:rPrChange>
              </w:rPr>
              <w:t>isif</w:t>
            </w:r>
            <w:r w:rsidRPr="00C81178">
              <w:rPr>
                <w:rFonts w:eastAsia="Times New Roman" w:cs="Consolas"/>
                <w:sz w:val="20"/>
                <w:szCs w:val="20"/>
                <w:rPrChange w:id="680" w:author="WIN764BIT" w:date="2017-08-30T16:32:00Z">
                  <w:rPr>
                    <w:rFonts w:ascii="Consolas" w:eastAsia="Times New Roman" w:hAnsi="Consolas" w:cs="Consolas"/>
                    <w:sz w:val="20"/>
                    <w:szCs w:val="20"/>
                  </w:rPr>
                </w:rPrChange>
              </w:rPr>
              <w:t xml:space="preserve"> </w:t>
            </w:r>
            <w:r w:rsidRPr="00C81178">
              <w:rPr>
                <w:rFonts w:eastAsia="Times New Roman" w:cs="Consolas"/>
                <w:color w:val="7F007F"/>
                <w:sz w:val="20"/>
                <w:szCs w:val="20"/>
                <w:rPrChange w:id="681" w:author="WIN764BIT" w:date="2017-08-30T16:32:00Z">
                  <w:rPr>
                    <w:rFonts w:ascii="Consolas" w:eastAsia="Times New Roman" w:hAnsi="Consolas" w:cs="Consolas"/>
                    <w:color w:val="7F007F"/>
                    <w:sz w:val="20"/>
                    <w:szCs w:val="20"/>
                  </w:rPr>
                </w:rPrChange>
              </w:rPr>
              <w:t>condition</w:t>
            </w:r>
            <w:r w:rsidRPr="00C81178">
              <w:rPr>
                <w:rFonts w:eastAsia="Times New Roman" w:cs="Consolas"/>
                <w:color w:val="000000"/>
                <w:sz w:val="20"/>
                <w:szCs w:val="20"/>
                <w:rPrChange w:id="682" w:author="WIN764BIT" w:date="2017-08-30T16:32:00Z">
                  <w:rPr>
                    <w:rFonts w:ascii="Consolas" w:eastAsia="Times New Roman" w:hAnsi="Consolas" w:cs="Consolas"/>
                    <w:color w:val="000000"/>
                    <w:sz w:val="20"/>
                    <w:szCs w:val="20"/>
                  </w:rPr>
                </w:rPrChange>
              </w:rPr>
              <w:t>=</w:t>
            </w:r>
            <w:r w:rsidRPr="00C81178">
              <w:rPr>
                <w:rFonts w:eastAsia="Times New Roman" w:cs="Consolas"/>
                <w:i/>
                <w:iCs/>
                <w:color w:val="2A00FF"/>
                <w:sz w:val="20"/>
                <w:szCs w:val="20"/>
                <w:rPrChange w:id="683" w:author="WIN764BIT" w:date="2017-08-30T16:32:00Z">
                  <w:rPr>
                    <w:rFonts w:ascii="Consolas" w:eastAsia="Times New Roman" w:hAnsi="Consolas" w:cs="Consolas"/>
                    <w:i/>
                    <w:iCs/>
                    <w:color w:val="2A00FF"/>
                    <w:sz w:val="20"/>
                    <w:szCs w:val="20"/>
                  </w:rPr>
                </w:rPrChange>
              </w:rPr>
              <w:t>"${shipment.productLineItems.size() &gt; 0 || shipment.giftCertificateLineItems.size() &gt; 0}"</w:t>
            </w:r>
            <w:r w:rsidRPr="00C81178">
              <w:rPr>
                <w:rFonts w:eastAsia="Times New Roman" w:cs="Consolas"/>
                <w:color w:val="008080"/>
                <w:sz w:val="20"/>
                <w:szCs w:val="20"/>
                <w:rPrChange w:id="684" w:author="WIN764BIT" w:date="2017-08-30T16:32:00Z">
                  <w:rPr>
                    <w:rFonts w:ascii="Consolas" w:eastAsia="Times New Roman" w:hAnsi="Consolas" w:cs="Consolas"/>
                    <w:color w:val="008080"/>
                    <w:sz w:val="20"/>
                    <w:szCs w:val="20"/>
                  </w:rPr>
                </w:rPrChange>
              </w:rPr>
              <w:t>&gt;</w:t>
            </w:r>
          </w:p>
          <w:p w14:paraId="16931C9E" w14:textId="77777777" w:rsidR="00D23D0A" w:rsidRPr="00C81178" w:rsidRDefault="00D23D0A" w:rsidP="0046449E">
            <w:pPr>
              <w:autoSpaceDE w:val="0"/>
              <w:autoSpaceDN w:val="0"/>
              <w:adjustRightInd w:val="0"/>
              <w:spacing w:after="0" w:line="240" w:lineRule="auto"/>
              <w:ind w:left="90"/>
              <w:rPr>
                <w:rFonts w:eastAsia="Times New Roman" w:cs="Consolas"/>
                <w:sz w:val="20"/>
                <w:szCs w:val="20"/>
                <w:rPrChange w:id="685" w:author="WIN764BIT" w:date="2017-08-30T16:32:00Z">
                  <w:rPr>
                    <w:rFonts w:ascii="Consolas" w:eastAsia="Times New Roman" w:hAnsi="Consolas" w:cs="Consolas"/>
                    <w:sz w:val="20"/>
                    <w:szCs w:val="20"/>
                  </w:rPr>
                </w:rPrChange>
              </w:rPr>
            </w:pPr>
          </w:p>
          <w:p w14:paraId="24BD9FE8" w14:textId="77777777" w:rsidR="00D23D0A" w:rsidRPr="00C81178" w:rsidRDefault="00D23D0A" w:rsidP="0046449E">
            <w:pPr>
              <w:autoSpaceDE w:val="0"/>
              <w:autoSpaceDN w:val="0"/>
              <w:adjustRightInd w:val="0"/>
              <w:spacing w:after="0" w:line="240" w:lineRule="auto"/>
              <w:ind w:left="90"/>
              <w:rPr>
                <w:rFonts w:eastAsia="Times New Roman" w:cs="Consolas"/>
                <w:sz w:val="20"/>
                <w:szCs w:val="20"/>
                <w:rPrChange w:id="686" w:author="WIN764BIT" w:date="2017-08-30T16:32:00Z">
                  <w:rPr>
                    <w:rFonts w:ascii="Consolas" w:eastAsia="Times New Roman" w:hAnsi="Consolas" w:cs="Consolas"/>
                    <w:sz w:val="20"/>
                    <w:szCs w:val="20"/>
                  </w:rPr>
                </w:rPrChange>
              </w:rPr>
            </w:pPr>
            <w:r w:rsidRPr="00C81178">
              <w:rPr>
                <w:rFonts w:eastAsia="Times New Roman" w:cs="Consolas"/>
                <w:color w:val="000000"/>
                <w:sz w:val="20"/>
                <w:szCs w:val="20"/>
                <w:rPrChange w:id="687"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688"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689"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690"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691" w:author="WIN764BIT" w:date="2017-08-30T16:32:00Z">
                  <w:rPr>
                    <w:rFonts w:ascii="Consolas" w:eastAsia="Times New Roman" w:hAnsi="Consolas" w:cs="Consolas"/>
                    <w:color w:val="000000"/>
                    <w:sz w:val="20"/>
                    <w:szCs w:val="20"/>
                  </w:rPr>
                </w:rPrChange>
              </w:rPr>
              <w:tab/>
            </w:r>
            <w:r w:rsidRPr="00C81178">
              <w:rPr>
                <w:rFonts w:eastAsia="Times New Roman" w:cs="Consolas"/>
                <w:color w:val="008080"/>
                <w:sz w:val="20"/>
                <w:szCs w:val="20"/>
                <w:rPrChange w:id="692" w:author="WIN764BIT" w:date="2017-08-30T16:32:00Z">
                  <w:rPr>
                    <w:rFonts w:ascii="Consolas" w:eastAsia="Times New Roman" w:hAnsi="Consolas" w:cs="Consolas"/>
                    <w:color w:val="008080"/>
                    <w:sz w:val="20"/>
                    <w:szCs w:val="20"/>
                  </w:rPr>
                </w:rPrChange>
              </w:rPr>
              <w:t>&lt;</w:t>
            </w:r>
            <w:r w:rsidRPr="00C81178">
              <w:rPr>
                <w:rFonts w:eastAsia="Times New Roman" w:cs="Consolas"/>
                <w:color w:val="3F7F7F"/>
                <w:sz w:val="20"/>
                <w:szCs w:val="20"/>
                <w:rPrChange w:id="693" w:author="WIN764BIT" w:date="2017-08-30T16:32:00Z">
                  <w:rPr>
                    <w:rFonts w:ascii="Consolas" w:eastAsia="Times New Roman" w:hAnsi="Consolas" w:cs="Consolas"/>
                    <w:color w:val="3F7F7F"/>
                    <w:sz w:val="20"/>
                    <w:szCs w:val="20"/>
                  </w:rPr>
                </w:rPrChange>
              </w:rPr>
              <w:t>isset</w:t>
            </w:r>
            <w:r w:rsidRPr="00C81178">
              <w:rPr>
                <w:rFonts w:eastAsia="Times New Roman" w:cs="Consolas"/>
                <w:sz w:val="20"/>
                <w:szCs w:val="20"/>
                <w:rPrChange w:id="694" w:author="WIN764BIT" w:date="2017-08-30T16:32:00Z">
                  <w:rPr>
                    <w:rFonts w:ascii="Consolas" w:eastAsia="Times New Roman" w:hAnsi="Consolas" w:cs="Consolas"/>
                    <w:sz w:val="20"/>
                    <w:szCs w:val="20"/>
                  </w:rPr>
                </w:rPrChange>
              </w:rPr>
              <w:t xml:space="preserve"> </w:t>
            </w:r>
            <w:r w:rsidRPr="00C81178">
              <w:rPr>
                <w:rFonts w:eastAsia="Times New Roman" w:cs="Consolas"/>
                <w:color w:val="7F007F"/>
                <w:sz w:val="20"/>
                <w:szCs w:val="20"/>
                <w:rPrChange w:id="695" w:author="WIN764BIT" w:date="2017-08-30T16:32:00Z">
                  <w:rPr>
                    <w:rFonts w:ascii="Consolas" w:eastAsia="Times New Roman" w:hAnsi="Consolas" w:cs="Consolas"/>
                    <w:color w:val="7F007F"/>
                    <w:sz w:val="20"/>
                    <w:szCs w:val="20"/>
                  </w:rPr>
                </w:rPrChange>
              </w:rPr>
              <w:t>name</w:t>
            </w:r>
            <w:r w:rsidRPr="00C81178">
              <w:rPr>
                <w:rFonts w:eastAsia="Times New Roman" w:cs="Consolas"/>
                <w:color w:val="000000"/>
                <w:sz w:val="20"/>
                <w:szCs w:val="20"/>
                <w:rPrChange w:id="696" w:author="WIN764BIT" w:date="2017-08-30T16:32:00Z">
                  <w:rPr>
                    <w:rFonts w:ascii="Consolas" w:eastAsia="Times New Roman" w:hAnsi="Consolas" w:cs="Consolas"/>
                    <w:color w:val="000000"/>
                    <w:sz w:val="20"/>
                    <w:szCs w:val="20"/>
                  </w:rPr>
                </w:rPrChange>
              </w:rPr>
              <w:t>=</w:t>
            </w:r>
            <w:r w:rsidRPr="00C81178">
              <w:rPr>
                <w:rFonts w:eastAsia="Times New Roman" w:cs="Consolas"/>
                <w:i/>
                <w:iCs/>
                <w:color w:val="2A00FF"/>
                <w:sz w:val="20"/>
                <w:szCs w:val="20"/>
                <w:rPrChange w:id="697" w:author="WIN764BIT" w:date="2017-08-30T16:32:00Z">
                  <w:rPr>
                    <w:rFonts w:ascii="Consolas" w:eastAsia="Times New Roman" w:hAnsi="Consolas" w:cs="Consolas"/>
                    <w:i/>
                    <w:iCs/>
                    <w:color w:val="2A00FF"/>
                    <w:sz w:val="20"/>
                    <w:szCs w:val="20"/>
                  </w:rPr>
                </w:rPrChange>
              </w:rPr>
              <w:t>"shipmentCount"</w:t>
            </w:r>
            <w:r w:rsidRPr="00C81178">
              <w:rPr>
                <w:rFonts w:eastAsia="Times New Roman" w:cs="Consolas"/>
                <w:sz w:val="20"/>
                <w:szCs w:val="20"/>
                <w:rPrChange w:id="698" w:author="WIN764BIT" w:date="2017-08-30T16:32:00Z">
                  <w:rPr>
                    <w:rFonts w:ascii="Consolas" w:eastAsia="Times New Roman" w:hAnsi="Consolas" w:cs="Consolas"/>
                    <w:sz w:val="20"/>
                    <w:szCs w:val="20"/>
                  </w:rPr>
                </w:rPrChange>
              </w:rPr>
              <w:t xml:space="preserve"> </w:t>
            </w:r>
            <w:r w:rsidRPr="00C81178">
              <w:rPr>
                <w:rFonts w:eastAsia="Times New Roman" w:cs="Consolas"/>
                <w:color w:val="7F007F"/>
                <w:sz w:val="20"/>
                <w:szCs w:val="20"/>
                <w:rPrChange w:id="699" w:author="WIN764BIT" w:date="2017-08-30T16:32:00Z">
                  <w:rPr>
                    <w:rFonts w:ascii="Consolas" w:eastAsia="Times New Roman" w:hAnsi="Consolas" w:cs="Consolas"/>
                    <w:color w:val="7F007F"/>
                    <w:sz w:val="20"/>
                    <w:szCs w:val="20"/>
                  </w:rPr>
                </w:rPrChange>
              </w:rPr>
              <w:t>value</w:t>
            </w:r>
            <w:r w:rsidRPr="00C81178">
              <w:rPr>
                <w:rFonts w:eastAsia="Times New Roman" w:cs="Consolas"/>
                <w:color w:val="000000"/>
                <w:sz w:val="20"/>
                <w:szCs w:val="20"/>
                <w:rPrChange w:id="700" w:author="WIN764BIT" w:date="2017-08-30T16:32:00Z">
                  <w:rPr>
                    <w:rFonts w:ascii="Consolas" w:eastAsia="Times New Roman" w:hAnsi="Consolas" w:cs="Consolas"/>
                    <w:color w:val="000000"/>
                    <w:sz w:val="20"/>
                    <w:szCs w:val="20"/>
                  </w:rPr>
                </w:rPrChange>
              </w:rPr>
              <w:t>=</w:t>
            </w:r>
            <w:r w:rsidRPr="00C81178">
              <w:rPr>
                <w:rFonts w:eastAsia="Times New Roman" w:cs="Consolas"/>
                <w:i/>
                <w:iCs/>
                <w:color w:val="2A00FF"/>
                <w:sz w:val="20"/>
                <w:szCs w:val="20"/>
                <w:rPrChange w:id="701" w:author="WIN764BIT" w:date="2017-08-30T16:32:00Z">
                  <w:rPr>
                    <w:rFonts w:ascii="Consolas" w:eastAsia="Times New Roman" w:hAnsi="Consolas" w:cs="Consolas"/>
                    <w:i/>
                    <w:iCs/>
                    <w:color w:val="2A00FF"/>
                    <w:sz w:val="20"/>
                    <w:szCs w:val="20"/>
                  </w:rPr>
                </w:rPrChange>
              </w:rPr>
              <w:t>"${shipmentCount+1}"</w:t>
            </w:r>
            <w:r w:rsidRPr="00C81178">
              <w:rPr>
                <w:rFonts w:eastAsia="Times New Roman" w:cs="Consolas"/>
                <w:sz w:val="20"/>
                <w:szCs w:val="20"/>
                <w:rPrChange w:id="702" w:author="WIN764BIT" w:date="2017-08-30T16:32:00Z">
                  <w:rPr>
                    <w:rFonts w:ascii="Consolas" w:eastAsia="Times New Roman" w:hAnsi="Consolas" w:cs="Consolas"/>
                    <w:sz w:val="20"/>
                    <w:szCs w:val="20"/>
                  </w:rPr>
                </w:rPrChange>
              </w:rPr>
              <w:t xml:space="preserve"> </w:t>
            </w:r>
            <w:r w:rsidRPr="00C81178">
              <w:rPr>
                <w:rFonts w:eastAsia="Times New Roman" w:cs="Consolas"/>
                <w:color w:val="7F007F"/>
                <w:sz w:val="20"/>
                <w:szCs w:val="20"/>
                <w:rPrChange w:id="703" w:author="WIN764BIT" w:date="2017-08-30T16:32:00Z">
                  <w:rPr>
                    <w:rFonts w:ascii="Consolas" w:eastAsia="Times New Roman" w:hAnsi="Consolas" w:cs="Consolas"/>
                    <w:color w:val="7F007F"/>
                    <w:sz w:val="20"/>
                    <w:szCs w:val="20"/>
                  </w:rPr>
                </w:rPrChange>
              </w:rPr>
              <w:t>scope</w:t>
            </w:r>
            <w:r w:rsidRPr="00C81178">
              <w:rPr>
                <w:rFonts w:eastAsia="Times New Roman" w:cs="Consolas"/>
                <w:color w:val="000000"/>
                <w:sz w:val="20"/>
                <w:szCs w:val="20"/>
                <w:rPrChange w:id="704" w:author="WIN764BIT" w:date="2017-08-30T16:32:00Z">
                  <w:rPr>
                    <w:rFonts w:ascii="Consolas" w:eastAsia="Times New Roman" w:hAnsi="Consolas" w:cs="Consolas"/>
                    <w:color w:val="000000"/>
                    <w:sz w:val="20"/>
                    <w:szCs w:val="20"/>
                  </w:rPr>
                </w:rPrChange>
              </w:rPr>
              <w:t>=</w:t>
            </w:r>
            <w:r w:rsidRPr="00C81178">
              <w:rPr>
                <w:rFonts w:eastAsia="Times New Roman" w:cs="Consolas"/>
                <w:i/>
                <w:iCs/>
                <w:color w:val="2A00FF"/>
                <w:sz w:val="20"/>
                <w:szCs w:val="20"/>
                <w:rPrChange w:id="705" w:author="WIN764BIT" w:date="2017-08-30T16:32:00Z">
                  <w:rPr>
                    <w:rFonts w:ascii="Consolas" w:eastAsia="Times New Roman" w:hAnsi="Consolas" w:cs="Consolas"/>
                    <w:i/>
                    <w:iCs/>
                    <w:color w:val="2A00FF"/>
                    <w:sz w:val="20"/>
                    <w:szCs w:val="20"/>
                  </w:rPr>
                </w:rPrChange>
              </w:rPr>
              <w:t>"page"</w:t>
            </w:r>
            <w:r w:rsidRPr="00C81178">
              <w:rPr>
                <w:rFonts w:eastAsia="Times New Roman" w:cs="Consolas"/>
                <w:color w:val="008080"/>
                <w:sz w:val="20"/>
                <w:szCs w:val="20"/>
                <w:rPrChange w:id="706" w:author="WIN764BIT" w:date="2017-08-30T16:32:00Z">
                  <w:rPr>
                    <w:rFonts w:ascii="Consolas" w:eastAsia="Times New Roman" w:hAnsi="Consolas" w:cs="Consolas"/>
                    <w:color w:val="008080"/>
                    <w:sz w:val="20"/>
                    <w:szCs w:val="20"/>
                  </w:rPr>
                </w:rPrChange>
              </w:rPr>
              <w:t>/&gt;</w:t>
            </w:r>
          </w:p>
          <w:p w14:paraId="19AC5E33" w14:textId="77777777" w:rsidR="00D23D0A" w:rsidRPr="00C81178" w:rsidRDefault="00D23D0A" w:rsidP="003C3632">
            <w:pPr>
              <w:pStyle w:val="BodyText"/>
              <w:rPr>
                <w:color w:val="008080"/>
                <w:rPrChange w:id="707" w:author="WIN764BIT" w:date="2017-08-30T16:32:00Z">
                  <w:rPr>
                    <w:rFonts w:ascii="Consolas" w:eastAsia="Times New Roman" w:hAnsi="Consolas" w:cs="Consolas"/>
                    <w:color w:val="008080"/>
                    <w:sz w:val="20"/>
                    <w:szCs w:val="20"/>
                  </w:rPr>
                </w:rPrChange>
              </w:rPr>
            </w:pPr>
            <w:r w:rsidRPr="00C81178">
              <w:rPr>
                <w:color w:val="000000"/>
                <w:rPrChange w:id="708" w:author="WIN764BIT" w:date="2017-08-30T16:32:00Z">
                  <w:rPr>
                    <w:rFonts w:ascii="Consolas" w:eastAsia="Times New Roman" w:hAnsi="Consolas" w:cs="Consolas"/>
                    <w:color w:val="000000"/>
                    <w:sz w:val="20"/>
                    <w:szCs w:val="20"/>
                  </w:rPr>
                </w:rPrChange>
              </w:rPr>
              <w:tab/>
            </w:r>
            <w:r w:rsidRPr="00C81178">
              <w:rPr>
                <w:color w:val="000000"/>
                <w:rPrChange w:id="709" w:author="WIN764BIT" w:date="2017-08-30T16:32:00Z">
                  <w:rPr>
                    <w:rFonts w:ascii="Consolas" w:eastAsia="Times New Roman" w:hAnsi="Consolas" w:cs="Consolas"/>
                    <w:color w:val="000000"/>
                    <w:sz w:val="20"/>
                    <w:szCs w:val="20"/>
                  </w:rPr>
                </w:rPrChange>
              </w:rPr>
              <w:tab/>
            </w:r>
            <w:r w:rsidRPr="00C81178">
              <w:rPr>
                <w:color w:val="000000"/>
                <w:rPrChange w:id="710" w:author="WIN764BIT" w:date="2017-08-30T16:32:00Z">
                  <w:rPr>
                    <w:rFonts w:ascii="Consolas" w:eastAsia="Times New Roman" w:hAnsi="Consolas" w:cs="Consolas"/>
                    <w:color w:val="000000"/>
                    <w:sz w:val="20"/>
                    <w:szCs w:val="20"/>
                  </w:rPr>
                </w:rPrChange>
              </w:rPr>
              <w:tab/>
            </w:r>
            <w:r w:rsidRPr="00C81178">
              <w:rPr>
                <w:color w:val="000000"/>
                <w:rPrChange w:id="711" w:author="WIN764BIT" w:date="2017-08-30T16:32:00Z">
                  <w:rPr>
                    <w:rFonts w:ascii="Consolas" w:eastAsia="Times New Roman" w:hAnsi="Consolas" w:cs="Consolas"/>
                    <w:color w:val="000000"/>
                    <w:sz w:val="20"/>
                    <w:szCs w:val="20"/>
                  </w:rPr>
                </w:rPrChange>
              </w:rPr>
              <w:tab/>
            </w:r>
            <w:r w:rsidRPr="00C81178">
              <w:rPr>
                <w:color w:val="000000"/>
                <w:rPrChange w:id="712" w:author="WIN764BIT" w:date="2017-08-30T16:32:00Z">
                  <w:rPr>
                    <w:rFonts w:ascii="Consolas" w:eastAsia="Times New Roman" w:hAnsi="Consolas" w:cs="Consolas"/>
                    <w:color w:val="000000"/>
                    <w:sz w:val="20"/>
                    <w:szCs w:val="20"/>
                  </w:rPr>
                </w:rPrChange>
              </w:rPr>
              <w:tab/>
            </w:r>
            <w:r w:rsidRPr="00C81178">
              <w:rPr>
                <w:color w:val="008080"/>
                <w:rPrChange w:id="713" w:author="WIN764BIT" w:date="2017-08-30T16:32:00Z">
                  <w:rPr>
                    <w:rFonts w:ascii="Consolas" w:eastAsia="Times New Roman" w:hAnsi="Consolas" w:cs="Consolas"/>
                    <w:color w:val="008080"/>
                    <w:sz w:val="20"/>
                    <w:szCs w:val="20"/>
                  </w:rPr>
                </w:rPrChange>
              </w:rPr>
              <w:t>&lt;</w:t>
            </w:r>
            <w:r w:rsidRPr="00C81178">
              <w:rPr>
                <w:color w:val="3F7F7F"/>
                <w:rPrChange w:id="714" w:author="WIN764BIT" w:date="2017-08-30T16:32:00Z">
                  <w:rPr>
                    <w:rFonts w:ascii="Consolas" w:eastAsia="Times New Roman" w:hAnsi="Consolas" w:cs="Consolas"/>
                    <w:color w:val="3F7F7F"/>
                    <w:sz w:val="20"/>
                    <w:szCs w:val="20"/>
                  </w:rPr>
                </w:rPrChange>
              </w:rPr>
              <w:t>isif</w:t>
            </w:r>
            <w:r w:rsidRPr="00C81178">
              <w:rPr>
                <w:rPrChange w:id="715" w:author="WIN764BIT" w:date="2017-08-30T16:32:00Z">
                  <w:rPr>
                    <w:rFonts w:ascii="Consolas" w:eastAsia="Times New Roman" w:hAnsi="Consolas" w:cs="Consolas"/>
                    <w:sz w:val="20"/>
                    <w:szCs w:val="20"/>
                  </w:rPr>
                </w:rPrChange>
              </w:rPr>
              <w:t xml:space="preserve"> </w:t>
            </w:r>
            <w:r w:rsidRPr="00C81178">
              <w:rPr>
                <w:color w:val="7F007F"/>
                <w:rPrChange w:id="716" w:author="WIN764BIT" w:date="2017-08-30T16:32:00Z">
                  <w:rPr>
                    <w:rFonts w:ascii="Consolas" w:eastAsia="Times New Roman" w:hAnsi="Consolas" w:cs="Consolas"/>
                    <w:color w:val="7F007F"/>
                    <w:sz w:val="20"/>
                    <w:szCs w:val="20"/>
                  </w:rPr>
                </w:rPrChange>
              </w:rPr>
              <w:t>condition</w:t>
            </w:r>
            <w:r w:rsidRPr="00C81178">
              <w:rPr>
                <w:color w:val="000000"/>
                <w:rPrChange w:id="717" w:author="WIN764BIT" w:date="2017-08-30T16:32:00Z">
                  <w:rPr>
                    <w:rFonts w:ascii="Consolas" w:eastAsia="Times New Roman" w:hAnsi="Consolas" w:cs="Consolas"/>
                    <w:color w:val="000000"/>
                    <w:sz w:val="20"/>
                    <w:szCs w:val="20"/>
                  </w:rPr>
                </w:rPrChange>
              </w:rPr>
              <w:t>=</w:t>
            </w:r>
            <w:r w:rsidRPr="00C81178">
              <w:rPr>
                <w:rPrChange w:id="718" w:author="WIN764BIT" w:date="2017-08-30T16:32:00Z">
                  <w:rPr>
                    <w:rFonts w:ascii="Consolas" w:eastAsia="Times New Roman" w:hAnsi="Consolas" w:cs="Consolas"/>
                    <w:i/>
                    <w:iCs/>
                    <w:color w:val="2A00FF"/>
                    <w:sz w:val="20"/>
                    <w:szCs w:val="20"/>
                  </w:rPr>
                </w:rPrChange>
              </w:rPr>
              <w:t>"${</w:t>
            </w:r>
            <w:r w:rsidRPr="00C81178">
              <w:rPr>
                <w:highlight w:val="yellow"/>
                <w:rPrChange w:id="719" w:author="WIN764BIT" w:date="2017-08-30T16:32:00Z">
                  <w:rPr>
                    <w:rFonts w:ascii="Consolas" w:eastAsia="Times New Roman" w:hAnsi="Consolas" w:cs="Consolas"/>
                    <w:i/>
                    <w:iCs/>
                    <w:color w:val="2A00FF"/>
                    <w:sz w:val="20"/>
                    <w:szCs w:val="20"/>
                    <w:highlight w:val="yellow"/>
                  </w:rPr>
                </w:rPrChange>
              </w:rPr>
              <w:t>LineCntr</w:t>
            </w:r>
            <w:r w:rsidRPr="00C81178">
              <w:rPr>
                <w:rPrChange w:id="720" w:author="WIN764BIT" w:date="2017-08-30T16:32:00Z">
                  <w:rPr>
                    <w:rFonts w:ascii="Consolas" w:eastAsia="Times New Roman" w:hAnsi="Consolas" w:cs="Consolas"/>
                    <w:i/>
                    <w:iCs/>
                    <w:color w:val="2A00FF"/>
                    <w:sz w:val="20"/>
                    <w:szCs w:val="20"/>
                  </w:rPr>
                </w:rPrChange>
              </w:rPr>
              <w:t>.shipments.size() &gt; 1}"</w:t>
            </w:r>
            <w:r w:rsidRPr="00C81178">
              <w:rPr>
                <w:color w:val="008080"/>
                <w:rPrChange w:id="721" w:author="WIN764BIT" w:date="2017-08-30T16:32:00Z">
                  <w:rPr>
                    <w:rFonts w:ascii="Consolas" w:eastAsia="Times New Roman" w:hAnsi="Consolas" w:cs="Consolas"/>
                    <w:color w:val="008080"/>
                    <w:sz w:val="20"/>
                    <w:szCs w:val="20"/>
                  </w:rPr>
                </w:rPrChange>
              </w:rPr>
              <w:t>&gt;</w:t>
            </w:r>
          </w:p>
          <w:p w14:paraId="04A698FB" w14:textId="77777777" w:rsidR="00D23D0A" w:rsidRPr="00C81178" w:rsidRDefault="00D23D0A" w:rsidP="003C3632">
            <w:pPr>
              <w:pStyle w:val="BodyText"/>
              <w:rPr>
                <w:rPrChange w:id="722" w:author="WIN764BIT" w:date="2017-08-30T16:32:00Z">
                  <w:rPr>
                    <w:rFonts w:ascii="Consolas" w:eastAsia="Times New Roman" w:hAnsi="Consolas" w:cs="Consolas"/>
                    <w:color w:val="008080"/>
                    <w:sz w:val="20"/>
                    <w:szCs w:val="20"/>
                  </w:rPr>
                </w:rPrChange>
              </w:rPr>
            </w:pPr>
          </w:p>
          <w:p w14:paraId="06478F7B" w14:textId="77777777" w:rsidR="00D23D0A" w:rsidRPr="00C81178" w:rsidRDefault="00D23D0A" w:rsidP="003C3632">
            <w:pPr>
              <w:pStyle w:val="BodyText"/>
              <w:rPr>
                <w:rPrChange w:id="723" w:author="WIN764BIT" w:date="2017-08-30T16:32:00Z">
                  <w:rPr>
                    <w:rFonts w:ascii="Consolas" w:eastAsia="Times New Roman" w:hAnsi="Consolas" w:cs="Consolas"/>
                    <w:color w:val="008080"/>
                    <w:sz w:val="20"/>
                    <w:szCs w:val="20"/>
                  </w:rPr>
                </w:rPrChange>
              </w:rPr>
            </w:pPr>
            <w:r w:rsidRPr="00C81178">
              <w:rPr>
                <w:rPrChange w:id="724" w:author="WIN764BIT" w:date="2017-08-30T16:32:00Z">
                  <w:rPr>
                    <w:rFonts w:ascii="Consolas" w:eastAsia="Times New Roman" w:hAnsi="Consolas" w:cs="Consolas"/>
                    <w:color w:val="008080"/>
                    <w:sz w:val="20"/>
                    <w:szCs w:val="20"/>
                  </w:rPr>
                </w:rPrChange>
              </w:rPr>
              <w:t>. . . . .</w:t>
            </w:r>
          </w:p>
          <w:p w14:paraId="0258214D" w14:textId="77777777" w:rsidR="00D23D0A" w:rsidRPr="00C81178" w:rsidRDefault="00D23D0A" w:rsidP="003C3632">
            <w:pPr>
              <w:pStyle w:val="BodyText"/>
              <w:rPr>
                <w:rPrChange w:id="725" w:author="WIN764BIT" w:date="2017-08-30T16:32:00Z">
                  <w:rPr>
                    <w:rFonts w:ascii="Consolas" w:eastAsia="Times New Roman" w:hAnsi="Consolas" w:cs="Consolas"/>
                    <w:color w:val="008080"/>
                    <w:sz w:val="20"/>
                    <w:szCs w:val="20"/>
                  </w:rPr>
                </w:rPrChange>
              </w:rPr>
            </w:pPr>
            <w:r w:rsidRPr="00C81178">
              <w:rPr>
                <w:rPrChange w:id="726" w:author="WIN764BIT" w:date="2017-08-30T16:32:00Z">
                  <w:rPr>
                    <w:rFonts w:ascii="Consolas" w:eastAsia="Times New Roman" w:hAnsi="Consolas" w:cs="Consolas"/>
                    <w:color w:val="008080"/>
                    <w:sz w:val="20"/>
                    <w:szCs w:val="20"/>
                  </w:rPr>
                </w:rPrChange>
              </w:rPr>
              <w:t xml:space="preserve">. . . &lt;existing code&gt;. . . </w:t>
            </w:r>
          </w:p>
          <w:p w14:paraId="0A02429F" w14:textId="77777777" w:rsidR="00D23D0A" w:rsidRPr="00C81178" w:rsidRDefault="00D23D0A" w:rsidP="003C3632">
            <w:pPr>
              <w:pStyle w:val="BodyText"/>
              <w:rPr>
                <w:rPrChange w:id="727" w:author="WIN764BIT" w:date="2017-08-30T16:32:00Z">
                  <w:rPr>
                    <w:rFonts w:ascii="Consolas" w:eastAsia="Times New Roman" w:hAnsi="Consolas" w:cs="Consolas"/>
                    <w:color w:val="008080"/>
                    <w:sz w:val="20"/>
                    <w:szCs w:val="20"/>
                  </w:rPr>
                </w:rPrChange>
              </w:rPr>
            </w:pPr>
            <w:r w:rsidRPr="00C81178">
              <w:rPr>
                <w:rPrChange w:id="728" w:author="WIN764BIT" w:date="2017-08-30T16:32:00Z">
                  <w:rPr>
                    <w:rFonts w:ascii="Consolas" w:eastAsia="Times New Roman" w:hAnsi="Consolas" w:cs="Consolas"/>
                    <w:color w:val="008080"/>
                    <w:sz w:val="20"/>
                    <w:szCs w:val="20"/>
                  </w:rPr>
                </w:rPrChange>
              </w:rPr>
              <w:t xml:space="preserve"> . . . . </w:t>
            </w:r>
          </w:p>
          <w:p w14:paraId="13C2715C" w14:textId="77777777" w:rsidR="00D23D0A" w:rsidRPr="00C81178" w:rsidRDefault="00D23D0A" w:rsidP="0046449E">
            <w:pPr>
              <w:autoSpaceDE w:val="0"/>
              <w:autoSpaceDN w:val="0"/>
              <w:adjustRightInd w:val="0"/>
              <w:spacing w:after="0" w:line="240" w:lineRule="auto"/>
              <w:rPr>
                <w:rFonts w:eastAsia="Times New Roman" w:cs="Consolas"/>
                <w:sz w:val="20"/>
                <w:szCs w:val="20"/>
                <w:rPrChange w:id="729" w:author="WIN764BIT" w:date="2017-08-30T16:32:00Z">
                  <w:rPr>
                    <w:rFonts w:ascii="Consolas" w:eastAsia="Times New Roman" w:hAnsi="Consolas" w:cs="Consolas"/>
                    <w:sz w:val="20"/>
                    <w:szCs w:val="20"/>
                  </w:rPr>
                </w:rPrChange>
              </w:rPr>
            </w:pPr>
            <w:r w:rsidRPr="00C81178">
              <w:rPr>
                <w:rFonts w:eastAsia="Times New Roman" w:cs="Consolas"/>
                <w:color w:val="008080"/>
                <w:sz w:val="20"/>
                <w:szCs w:val="20"/>
                <w:rPrChange w:id="730" w:author="WIN764BIT" w:date="2017-08-30T16:32:00Z">
                  <w:rPr>
                    <w:rFonts w:ascii="Consolas" w:eastAsia="Times New Roman" w:hAnsi="Consolas" w:cs="Consolas"/>
                    <w:color w:val="008080"/>
                    <w:sz w:val="20"/>
                    <w:szCs w:val="20"/>
                  </w:rPr>
                </w:rPrChange>
              </w:rPr>
              <w:t>&lt;</w:t>
            </w:r>
            <w:r w:rsidRPr="00C81178">
              <w:rPr>
                <w:rFonts w:eastAsia="Times New Roman" w:cs="Consolas"/>
                <w:color w:val="3F7F7F"/>
                <w:sz w:val="20"/>
                <w:szCs w:val="20"/>
                <w:highlight w:val="lightGray"/>
                <w:rPrChange w:id="731" w:author="WIN764BIT" w:date="2017-08-30T16:32:00Z">
                  <w:rPr>
                    <w:rFonts w:ascii="Consolas" w:eastAsia="Times New Roman" w:hAnsi="Consolas" w:cs="Consolas"/>
                    <w:color w:val="3F7F7F"/>
                    <w:sz w:val="20"/>
                    <w:szCs w:val="20"/>
                    <w:highlight w:val="lightGray"/>
                  </w:rPr>
                </w:rPrChange>
              </w:rPr>
              <w:t>iscomment</w:t>
            </w:r>
            <w:r w:rsidRPr="00C81178">
              <w:rPr>
                <w:rFonts w:eastAsia="Times New Roman" w:cs="Consolas"/>
                <w:color w:val="008080"/>
                <w:sz w:val="20"/>
                <w:szCs w:val="20"/>
                <w:rPrChange w:id="732" w:author="WIN764BIT" w:date="2017-08-30T16:32:00Z">
                  <w:rPr>
                    <w:rFonts w:ascii="Consolas" w:eastAsia="Times New Roman" w:hAnsi="Consolas" w:cs="Consolas"/>
                    <w:color w:val="008080"/>
                    <w:sz w:val="20"/>
                    <w:szCs w:val="20"/>
                  </w:rPr>
                </w:rPrChange>
              </w:rPr>
              <w:t>&gt;</w:t>
            </w:r>
            <w:r w:rsidRPr="00C81178">
              <w:rPr>
                <w:rFonts w:eastAsia="Times New Roman" w:cs="Consolas"/>
                <w:color w:val="000000"/>
                <w:sz w:val="20"/>
                <w:szCs w:val="20"/>
                <w:rPrChange w:id="733" w:author="WIN764BIT" w:date="2017-08-30T16:32:00Z">
                  <w:rPr>
                    <w:rFonts w:ascii="Consolas" w:eastAsia="Times New Roman" w:hAnsi="Consolas" w:cs="Consolas"/>
                    <w:color w:val="000000"/>
                    <w:sz w:val="20"/>
                    <w:szCs w:val="20"/>
                  </w:rPr>
                </w:rPrChange>
              </w:rPr>
              <w:t>RENDER COUPON/ORDER DISCOUNTS</w:t>
            </w:r>
            <w:r w:rsidRPr="00C81178">
              <w:rPr>
                <w:rFonts w:eastAsia="Times New Roman" w:cs="Consolas"/>
                <w:color w:val="008080"/>
                <w:sz w:val="20"/>
                <w:szCs w:val="20"/>
                <w:rPrChange w:id="734" w:author="WIN764BIT" w:date="2017-08-30T16:32:00Z">
                  <w:rPr>
                    <w:rFonts w:ascii="Consolas" w:eastAsia="Times New Roman" w:hAnsi="Consolas" w:cs="Consolas"/>
                    <w:color w:val="008080"/>
                    <w:sz w:val="20"/>
                    <w:szCs w:val="20"/>
                  </w:rPr>
                </w:rPrChange>
              </w:rPr>
              <w:t>&lt;/</w:t>
            </w:r>
            <w:r w:rsidRPr="00C81178">
              <w:rPr>
                <w:rFonts w:eastAsia="Times New Roman" w:cs="Consolas"/>
                <w:color w:val="3F7F7F"/>
                <w:sz w:val="20"/>
                <w:szCs w:val="20"/>
                <w:highlight w:val="lightGray"/>
                <w:rPrChange w:id="735" w:author="WIN764BIT" w:date="2017-08-30T16:32:00Z">
                  <w:rPr>
                    <w:rFonts w:ascii="Consolas" w:eastAsia="Times New Roman" w:hAnsi="Consolas" w:cs="Consolas"/>
                    <w:color w:val="3F7F7F"/>
                    <w:sz w:val="20"/>
                    <w:szCs w:val="20"/>
                    <w:highlight w:val="lightGray"/>
                  </w:rPr>
                </w:rPrChange>
              </w:rPr>
              <w:t>iscomment</w:t>
            </w:r>
            <w:r w:rsidRPr="00C81178">
              <w:rPr>
                <w:rFonts w:eastAsia="Times New Roman" w:cs="Consolas"/>
                <w:color w:val="008080"/>
                <w:sz w:val="20"/>
                <w:szCs w:val="20"/>
                <w:rPrChange w:id="736" w:author="WIN764BIT" w:date="2017-08-30T16:32:00Z">
                  <w:rPr>
                    <w:rFonts w:ascii="Consolas" w:eastAsia="Times New Roman" w:hAnsi="Consolas" w:cs="Consolas"/>
                    <w:color w:val="008080"/>
                    <w:sz w:val="20"/>
                    <w:szCs w:val="20"/>
                  </w:rPr>
                </w:rPrChange>
              </w:rPr>
              <w:t>&gt;</w:t>
            </w:r>
          </w:p>
          <w:p w14:paraId="2583853F" w14:textId="77777777" w:rsidR="00D23D0A" w:rsidRPr="00C81178" w:rsidRDefault="00D23D0A" w:rsidP="003C3632">
            <w:pPr>
              <w:pStyle w:val="BodyText"/>
              <w:rPr>
                <w:color w:val="008080"/>
                <w:rPrChange w:id="737" w:author="WIN764BIT" w:date="2017-08-30T16:32:00Z">
                  <w:rPr>
                    <w:rFonts w:ascii="Consolas" w:eastAsia="Times New Roman" w:hAnsi="Consolas" w:cs="Consolas"/>
                    <w:color w:val="008080"/>
                    <w:sz w:val="20"/>
                    <w:szCs w:val="20"/>
                  </w:rPr>
                </w:rPrChange>
              </w:rPr>
            </w:pPr>
            <w:r w:rsidRPr="00C81178">
              <w:rPr>
                <w:color w:val="000000"/>
                <w:rPrChange w:id="738" w:author="WIN764BIT" w:date="2017-08-30T16:32:00Z">
                  <w:rPr>
                    <w:rFonts w:ascii="Consolas" w:eastAsia="Times New Roman" w:hAnsi="Consolas" w:cs="Consolas"/>
                    <w:color w:val="000000"/>
                    <w:sz w:val="20"/>
                    <w:szCs w:val="20"/>
                  </w:rPr>
                </w:rPrChange>
              </w:rPr>
              <w:tab/>
            </w:r>
            <w:r w:rsidRPr="00C81178">
              <w:rPr>
                <w:color w:val="000000"/>
                <w:rPrChange w:id="739" w:author="WIN764BIT" w:date="2017-08-30T16:32:00Z">
                  <w:rPr>
                    <w:rFonts w:ascii="Consolas" w:eastAsia="Times New Roman" w:hAnsi="Consolas" w:cs="Consolas"/>
                    <w:color w:val="000000"/>
                    <w:sz w:val="20"/>
                    <w:szCs w:val="20"/>
                  </w:rPr>
                </w:rPrChange>
              </w:rPr>
              <w:tab/>
            </w:r>
            <w:r w:rsidRPr="00C81178">
              <w:rPr>
                <w:color w:val="000000"/>
                <w:rPrChange w:id="740" w:author="WIN764BIT" w:date="2017-08-30T16:32:00Z">
                  <w:rPr>
                    <w:rFonts w:ascii="Consolas" w:eastAsia="Times New Roman" w:hAnsi="Consolas" w:cs="Consolas"/>
                    <w:color w:val="000000"/>
                    <w:sz w:val="20"/>
                    <w:szCs w:val="20"/>
                  </w:rPr>
                </w:rPrChange>
              </w:rPr>
              <w:tab/>
            </w:r>
            <w:r w:rsidRPr="00C81178">
              <w:rPr>
                <w:color w:val="008080"/>
                <w:rPrChange w:id="741" w:author="WIN764BIT" w:date="2017-08-30T16:32:00Z">
                  <w:rPr>
                    <w:rFonts w:ascii="Consolas" w:eastAsia="Times New Roman" w:hAnsi="Consolas" w:cs="Consolas"/>
                    <w:color w:val="008080"/>
                    <w:sz w:val="20"/>
                    <w:szCs w:val="20"/>
                  </w:rPr>
                </w:rPrChange>
              </w:rPr>
              <w:t>&lt;</w:t>
            </w:r>
            <w:r w:rsidRPr="00C81178">
              <w:rPr>
                <w:color w:val="3F7F7F"/>
                <w:rPrChange w:id="742" w:author="WIN764BIT" w:date="2017-08-30T16:32:00Z">
                  <w:rPr>
                    <w:rFonts w:ascii="Consolas" w:eastAsia="Times New Roman" w:hAnsi="Consolas" w:cs="Consolas"/>
                    <w:color w:val="3F7F7F"/>
                    <w:sz w:val="20"/>
                    <w:szCs w:val="20"/>
                  </w:rPr>
                </w:rPrChange>
              </w:rPr>
              <w:t>isloop</w:t>
            </w:r>
            <w:r w:rsidRPr="00C81178">
              <w:rPr>
                <w:rPrChange w:id="743" w:author="WIN764BIT" w:date="2017-08-30T16:32:00Z">
                  <w:rPr>
                    <w:rFonts w:ascii="Consolas" w:eastAsia="Times New Roman" w:hAnsi="Consolas" w:cs="Consolas"/>
                    <w:sz w:val="20"/>
                    <w:szCs w:val="20"/>
                  </w:rPr>
                </w:rPrChange>
              </w:rPr>
              <w:t xml:space="preserve"> </w:t>
            </w:r>
            <w:r w:rsidRPr="00C81178">
              <w:rPr>
                <w:color w:val="7F007F"/>
                <w:rPrChange w:id="744" w:author="WIN764BIT" w:date="2017-08-30T16:32:00Z">
                  <w:rPr>
                    <w:rFonts w:ascii="Consolas" w:eastAsia="Times New Roman" w:hAnsi="Consolas" w:cs="Consolas"/>
                    <w:color w:val="7F007F"/>
                    <w:sz w:val="20"/>
                    <w:szCs w:val="20"/>
                  </w:rPr>
                </w:rPrChange>
              </w:rPr>
              <w:t>items</w:t>
            </w:r>
            <w:r w:rsidRPr="00C81178">
              <w:rPr>
                <w:color w:val="000000"/>
                <w:rPrChange w:id="745" w:author="WIN764BIT" w:date="2017-08-30T16:32:00Z">
                  <w:rPr>
                    <w:rFonts w:ascii="Consolas" w:eastAsia="Times New Roman" w:hAnsi="Consolas" w:cs="Consolas"/>
                    <w:color w:val="000000"/>
                    <w:sz w:val="20"/>
                    <w:szCs w:val="20"/>
                  </w:rPr>
                </w:rPrChange>
              </w:rPr>
              <w:t>=</w:t>
            </w:r>
            <w:r w:rsidRPr="00C81178">
              <w:rPr>
                <w:rPrChange w:id="746" w:author="WIN764BIT" w:date="2017-08-30T16:32:00Z">
                  <w:rPr>
                    <w:rFonts w:ascii="Consolas" w:eastAsia="Times New Roman" w:hAnsi="Consolas" w:cs="Consolas"/>
                    <w:i/>
                    <w:iCs/>
                    <w:color w:val="2A00FF"/>
                    <w:sz w:val="20"/>
                    <w:szCs w:val="20"/>
                  </w:rPr>
                </w:rPrChange>
              </w:rPr>
              <w:t>"${</w:t>
            </w:r>
            <w:r w:rsidRPr="00C81178">
              <w:rPr>
                <w:highlight w:val="yellow"/>
                <w:rPrChange w:id="747" w:author="WIN764BIT" w:date="2017-08-30T16:32:00Z">
                  <w:rPr>
                    <w:rFonts w:ascii="Consolas" w:eastAsia="Times New Roman" w:hAnsi="Consolas" w:cs="Consolas"/>
                    <w:i/>
                    <w:iCs/>
                    <w:color w:val="2A00FF"/>
                    <w:sz w:val="20"/>
                    <w:szCs w:val="20"/>
                    <w:highlight w:val="yellow"/>
                  </w:rPr>
                </w:rPrChange>
              </w:rPr>
              <w:t>LineCntr</w:t>
            </w:r>
            <w:r w:rsidRPr="00C81178">
              <w:rPr>
                <w:rPrChange w:id="748" w:author="WIN764BIT" w:date="2017-08-30T16:32:00Z">
                  <w:rPr>
                    <w:rFonts w:ascii="Consolas" w:eastAsia="Times New Roman" w:hAnsi="Consolas" w:cs="Consolas"/>
                    <w:i/>
                    <w:iCs/>
                    <w:color w:val="2A00FF"/>
                    <w:sz w:val="20"/>
                    <w:szCs w:val="20"/>
                  </w:rPr>
                </w:rPrChange>
              </w:rPr>
              <w:t>.couponLineItems}"</w:t>
            </w:r>
            <w:r w:rsidRPr="00C81178">
              <w:rPr>
                <w:rPrChange w:id="749" w:author="WIN764BIT" w:date="2017-08-30T16:32:00Z">
                  <w:rPr>
                    <w:rFonts w:ascii="Consolas" w:eastAsia="Times New Roman" w:hAnsi="Consolas" w:cs="Consolas"/>
                    <w:sz w:val="20"/>
                    <w:szCs w:val="20"/>
                  </w:rPr>
                </w:rPrChange>
              </w:rPr>
              <w:t xml:space="preserve"> </w:t>
            </w:r>
            <w:r w:rsidRPr="00C81178">
              <w:rPr>
                <w:color w:val="7F007F"/>
                <w:rPrChange w:id="750" w:author="WIN764BIT" w:date="2017-08-30T16:32:00Z">
                  <w:rPr>
                    <w:rFonts w:ascii="Consolas" w:eastAsia="Times New Roman" w:hAnsi="Consolas" w:cs="Consolas"/>
                    <w:color w:val="7F007F"/>
                    <w:sz w:val="20"/>
                    <w:szCs w:val="20"/>
                  </w:rPr>
                </w:rPrChange>
              </w:rPr>
              <w:t>var</w:t>
            </w:r>
            <w:r w:rsidRPr="00C81178">
              <w:rPr>
                <w:color w:val="000000"/>
                <w:rPrChange w:id="751" w:author="WIN764BIT" w:date="2017-08-30T16:32:00Z">
                  <w:rPr>
                    <w:rFonts w:ascii="Consolas" w:eastAsia="Times New Roman" w:hAnsi="Consolas" w:cs="Consolas"/>
                    <w:color w:val="000000"/>
                    <w:sz w:val="20"/>
                    <w:szCs w:val="20"/>
                  </w:rPr>
                </w:rPrChange>
              </w:rPr>
              <w:t>=</w:t>
            </w:r>
            <w:r w:rsidRPr="00C81178">
              <w:rPr>
                <w:rPrChange w:id="752" w:author="WIN764BIT" w:date="2017-08-30T16:32:00Z">
                  <w:rPr>
                    <w:rFonts w:ascii="Consolas" w:eastAsia="Times New Roman" w:hAnsi="Consolas" w:cs="Consolas"/>
                    <w:i/>
                    <w:iCs/>
                    <w:color w:val="2A00FF"/>
                    <w:sz w:val="20"/>
                    <w:szCs w:val="20"/>
                  </w:rPr>
                </w:rPrChange>
              </w:rPr>
              <w:t>"couponLineItem"</w:t>
            </w:r>
            <w:r w:rsidRPr="00C81178">
              <w:rPr>
                <w:rPrChange w:id="753" w:author="WIN764BIT" w:date="2017-08-30T16:32:00Z">
                  <w:rPr>
                    <w:rFonts w:ascii="Consolas" w:eastAsia="Times New Roman" w:hAnsi="Consolas" w:cs="Consolas"/>
                    <w:sz w:val="20"/>
                    <w:szCs w:val="20"/>
                  </w:rPr>
                </w:rPrChange>
              </w:rPr>
              <w:t xml:space="preserve"> </w:t>
            </w:r>
            <w:r w:rsidRPr="00C81178">
              <w:rPr>
                <w:color w:val="7F007F"/>
                <w:rPrChange w:id="754" w:author="WIN764BIT" w:date="2017-08-30T16:32:00Z">
                  <w:rPr>
                    <w:rFonts w:ascii="Consolas" w:eastAsia="Times New Roman" w:hAnsi="Consolas" w:cs="Consolas"/>
                    <w:color w:val="7F007F"/>
                    <w:sz w:val="20"/>
                    <w:szCs w:val="20"/>
                  </w:rPr>
                </w:rPrChange>
              </w:rPr>
              <w:t>status</w:t>
            </w:r>
            <w:r w:rsidRPr="00C81178">
              <w:rPr>
                <w:color w:val="000000"/>
                <w:rPrChange w:id="755" w:author="WIN764BIT" w:date="2017-08-30T16:32:00Z">
                  <w:rPr>
                    <w:rFonts w:ascii="Consolas" w:eastAsia="Times New Roman" w:hAnsi="Consolas" w:cs="Consolas"/>
                    <w:color w:val="000000"/>
                    <w:sz w:val="20"/>
                    <w:szCs w:val="20"/>
                  </w:rPr>
                </w:rPrChange>
              </w:rPr>
              <w:t>=</w:t>
            </w:r>
            <w:r w:rsidRPr="00C81178">
              <w:rPr>
                <w:rPrChange w:id="756" w:author="WIN764BIT" w:date="2017-08-30T16:32:00Z">
                  <w:rPr>
                    <w:rFonts w:ascii="Consolas" w:eastAsia="Times New Roman" w:hAnsi="Consolas" w:cs="Consolas"/>
                    <w:i/>
                    <w:iCs/>
                    <w:color w:val="2A00FF"/>
                    <w:sz w:val="20"/>
                    <w:szCs w:val="20"/>
                  </w:rPr>
                </w:rPrChange>
              </w:rPr>
              <w:t>"cliloopstate"</w:t>
            </w:r>
            <w:r w:rsidRPr="00C81178">
              <w:rPr>
                <w:color w:val="008080"/>
                <w:rPrChange w:id="757" w:author="WIN764BIT" w:date="2017-08-30T16:32:00Z">
                  <w:rPr>
                    <w:rFonts w:ascii="Consolas" w:eastAsia="Times New Roman" w:hAnsi="Consolas" w:cs="Consolas"/>
                    <w:color w:val="008080"/>
                    <w:sz w:val="20"/>
                    <w:szCs w:val="20"/>
                  </w:rPr>
                </w:rPrChange>
              </w:rPr>
              <w:t>&gt;</w:t>
            </w:r>
          </w:p>
          <w:p w14:paraId="419B7A45" w14:textId="77777777" w:rsidR="00D23D0A" w:rsidRPr="00C81178" w:rsidRDefault="00D23D0A" w:rsidP="003C3632">
            <w:pPr>
              <w:pStyle w:val="BodyText"/>
              <w:rPr>
                <w:rPrChange w:id="758" w:author="WIN764BIT" w:date="2017-08-30T16:32:00Z">
                  <w:rPr>
                    <w:rFonts w:ascii="Consolas" w:eastAsia="Times New Roman" w:hAnsi="Consolas" w:cs="Consolas"/>
                    <w:color w:val="008080"/>
                    <w:sz w:val="20"/>
                    <w:szCs w:val="20"/>
                  </w:rPr>
                </w:rPrChange>
              </w:rPr>
            </w:pPr>
            <w:r w:rsidRPr="00C81178">
              <w:rPr>
                <w:rPrChange w:id="759" w:author="WIN764BIT" w:date="2017-08-30T16:32:00Z">
                  <w:rPr>
                    <w:rFonts w:ascii="Consolas" w:eastAsia="Times New Roman" w:hAnsi="Consolas" w:cs="Consolas"/>
                    <w:color w:val="008080"/>
                    <w:sz w:val="20"/>
                    <w:szCs w:val="20"/>
                  </w:rPr>
                </w:rPrChange>
              </w:rPr>
              <w:lastRenderedPageBreak/>
              <w:t xml:space="preserve"> . . . .</w:t>
            </w:r>
          </w:p>
          <w:p w14:paraId="04AE89FD" w14:textId="77777777" w:rsidR="00D23D0A" w:rsidRPr="00C81178" w:rsidRDefault="00D23D0A" w:rsidP="003C3632">
            <w:pPr>
              <w:pStyle w:val="BodyText"/>
              <w:rPr>
                <w:rPrChange w:id="760" w:author="WIN764BIT" w:date="2017-08-30T16:32:00Z">
                  <w:rPr>
                    <w:rFonts w:ascii="Consolas" w:eastAsia="Times New Roman" w:hAnsi="Consolas" w:cs="Consolas"/>
                    <w:color w:val="008080"/>
                    <w:sz w:val="20"/>
                    <w:szCs w:val="20"/>
                  </w:rPr>
                </w:rPrChange>
              </w:rPr>
            </w:pPr>
            <w:r w:rsidRPr="00C81178">
              <w:rPr>
                <w:rPrChange w:id="761" w:author="WIN764BIT" w:date="2017-08-30T16:32:00Z">
                  <w:rPr>
                    <w:rFonts w:ascii="Consolas" w:eastAsia="Times New Roman" w:hAnsi="Consolas" w:cs="Consolas"/>
                    <w:color w:val="008080"/>
                    <w:sz w:val="20"/>
                    <w:szCs w:val="20"/>
                  </w:rPr>
                </w:rPrChange>
              </w:rPr>
              <w:t xml:space="preserve"> . . &lt;existing code&gt;. .</w:t>
            </w:r>
          </w:p>
          <w:p w14:paraId="36F073B2" w14:textId="77777777" w:rsidR="00D23D0A" w:rsidRDefault="00D23D0A" w:rsidP="003C3632">
            <w:pPr>
              <w:pStyle w:val="BodyText"/>
              <w:rPr>
                <w:ins w:id="762" w:author="WIN764BIT" w:date="2017-08-30T16:50:00Z"/>
              </w:rPr>
            </w:pPr>
            <w:r w:rsidRPr="00C81178">
              <w:rPr>
                <w:rPrChange w:id="763" w:author="WIN764BIT" w:date="2017-08-30T16:32:00Z">
                  <w:rPr>
                    <w:rFonts w:ascii="Consolas" w:eastAsia="Times New Roman" w:hAnsi="Consolas" w:cs="Consolas"/>
                    <w:color w:val="008080"/>
                    <w:sz w:val="20"/>
                    <w:szCs w:val="20"/>
                  </w:rPr>
                </w:rPrChange>
              </w:rPr>
              <w:t xml:space="preserve"> . . . .</w:t>
            </w:r>
          </w:p>
          <w:p w14:paraId="419343C3" w14:textId="77777777" w:rsidR="00D23D0A" w:rsidRDefault="00D23D0A" w:rsidP="0046449E">
            <w:pPr>
              <w:autoSpaceDE w:val="0"/>
              <w:autoSpaceDN w:val="0"/>
              <w:adjustRightInd w:val="0"/>
              <w:spacing w:after="0" w:line="240" w:lineRule="auto"/>
              <w:rPr>
                <w:ins w:id="764" w:author="WIN764BIT" w:date="2017-08-30T16:50:00Z"/>
                <w:rFonts w:ascii="Consolas" w:eastAsia="Times New Roman" w:hAnsi="Consolas" w:cs="Consolas"/>
                <w:sz w:val="20"/>
                <w:szCs w:val="20"/>
              </w:rPr>
            </w:pPr>
            <w:ins w:id="765" w:author="WIN764BIT" w:date="2017-08-30T16:50:00Z">
              <w:r>
                <w:rPr>
                  <w:rFonts w:ascii="Consolas" w:eastAsia="Times New Roman" w:hAnsi="Consolas" w:cs="Consolas"/>
                  <w:color w:val="008080"/>
                  <w:sz w:val="20"/>
                  <w:szCs w:val="20"/>
                </w:rPr>
                <w:t>&lt;</w:t>
              </w:r>
              <w:r>
                <w:rPr>
                  <w:rFonts w:ascii="Consolas" w:eastAsia="Times New Roman" w:hAnsi="Consolas" w:cs="Consolas"/>
                  <w:color w:val="3F7F7F"/>
                  <w:sz w:val="20"/>
                  <w:szCs w:val="20"/>
                  <w:highlight w:val="lightGray"/>
                </w:rPr>
                <w:t>td</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"item-total"</w:t>
              </w:r>
              <w:r>
                <w:rPr>
                  <w:rFonts w:ascii="Consolas" w:eastAsia="Times New Roman" w:hAnsi="Consolas" w:cs="Consolas"/>
                  <w:color w:val="008080"/>
                  <w:sz w:val="20"/>
                  <w:szCs w:val="20"/>
                </w:rPr>
                <w:t>&gt;</w:t>
              </w:r>
            </w:ins>
          </w:p>
          <w:p w14:paraId="499B7059" w14:textId="77777777" w:rsidR="00D23D0A" w:rsidRDefault="00D23D0A" w:rsidP="0046449E">
            <w:pPr>
              <w:autoSpaceDE w:val="0"/>
              <w:autoSpaceDN w:val="0"/>
              <w:adjustRightInd w:val="0"/>
              <w:spacing w:after="0" w:line="240" w:lineRule="auto"/>
              <w:rPr>
                <w:ins w:id="766" w:author="WIN764BIT" w:date="2017-08-30T16:50:00Z"/>
                <w:rFonts w:ascii="Consolas" w:eastAsia="Times New Roman" w:hAnsi="Consolas" w:cs="Consolas"/>
                <w:sz w:val="20"/>
                <w:szCs w:val="20"/>
              </w:rPr>
            </w:pPr>
            <w:ins w:id="767" w:author="WIN764BIT" w:date="2017-08-30T16:50:00Z">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isif</w:t>
              </w:r>
              <w:r>
                <w:rPr>
                  <w:rFonts w:ascii="Consolas" w:eastAsia="Times New Roman" w:hAnsi="Consolas" w:cs="Consolas"/>
                  <w:sz w:val="20"/>
                  <w:szCs w:val="20"/>
                </w:rPr>
                <w:t xml:space="preserve"> </w:t>
              </w:r>
              <w:r>
                <w:rPr>
                  <w:rFonts w:ascii="Consolas" w:eastAsia="Times New Roman" w:hAnsi="Consolas" w:cs="Consolas"/>
                  <w:color w:val="7F007F"/>
                  <w:sz w:val="20"/>
                  <w:szCs w:val="20"/>
                </w:rPr>
                <w:t>condition</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"${couponLineItem.applied}"</w:t>
              </w:r>
              <w:r>
                <w:rPr>
                  <w:rFonts w:ascii="Consolas" w:eastAsia="Times New Roman" w:hAnsi="Consolas" w:cs="Consolas"/>
                  <w:color w:val="008080"/>
                  <w:sz w:val="20"/>
                  <w:szCs w:val="20"/>
                </w:rPr>
                <w:t>&gt;</w:t>
              </w:r>
            </w:ins>
          </w:p>
          <w:p w14:paraId="6B31DE5F" w14:textId="77777777" w:rsidR="00D23D0A" w:rsidRDefault="00D23D0A" w:rsidP="0046449E">
            <w:pPr>
              <w:autoSpaceDE w:val="0"/>
              <w:autoSpaceDN w:val="0"/>
              <w:adjustRightInd w:val="0"/>
              <w:spacing w:after="0" w:line="240" w:lineRule="auto"/>
              <w:rPr>
                <w:ins w:id="768" w:author="WIN764BIT" w:date="2017-08-30T16:50:00Z"/>
                <w:rFonts w:ascii="Consolas" w:eastAsia="Times New Roman" w:hAnsi="Consolas" w:cs="Consolas"/>
                <w:sz w:val="20"/>
                <w:szCs w:val="20"/>
              </w:rPr>
            </w:pPr>
            <w:ins w:id="769" w:author="WIN764BIT" w:date="2017-08-30T16:50:00Z">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"coupon-applied"</w:t>
              </w:r>
              <w:r>
                <w:rPr>
                  <w:rFonts w:ascii="Consolas" w:eastAsia="Times New Roman" w:hAnsi="Consolas" w:cs="Consolas"/>
                  <w:color w:val="008080"/>
                  <w:sz w:val="20"/>
                  <w:szCs w:val="20"/>
                </w:rPr>
                <w:t>&gt;</w:t>
              </w:r>
              <w:r>
                <w:rPr>
                  <w:rFonts w:ascii="Consolas" w:eastAsia="Times New Roman" w:hAnsi="Consolas" w:cs="Consolas"/>
                  <w:color w:val="000000"/>
                  <w:sz w:val="20"/>
                  <w:szCs w:val="20"/>
                </w:rPr>
                <w:t>${Resource.msg('summary.applied','checkout',null)}</w:t>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color w:val="008080"/>
                  <w:sz w:val="20"/>
                  <w:szCs w:val="20"/>
                </w:rPr>
                <w:t>&gt;</w:t>
              </w:r>
            </w:ins>
          </w:p>
          <w:p w14:paraId="732CCCC2" w14:textId="77777777" w:rsidR="00D23D0A" w:rsidRDefault="00D23D0A" w:rsidP="0046449E">
            <w:pPr>
              <w:autoSpaceDE w:val="0"/>
              <w:autoSpaceDN w:val="0"/>
              <w:adjustRightInd w:val="0"/>
              <w:spacing w:after="0" w:line="240" w:lineRule="auto"/>
              <w:rPr>
                <w:ins w:id="770" w:author="WIN764BIT" w:date="2017-08-30T16:50:00Z"/>
                <w:rFonts w:ascii="Consolas" w:eastAsia="Times New Roman" w:hAnsi="Consolas" w:cs="Consolas"/>
                <w:sz w:val="20"/>
                <w:szCs w:val="20"/>
              </w:rPr>
            </w:pPr>
            <w:ins w:id="771" w:author="WIN764BIT" w:date="2017-08-30T16:50:00Z">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iselse</w:t>
              </w:r>
              <w:r>
                <w:rPr>
                  <w:rFonts w:ascii="Consolas" w:eastAsia="Times New Roman" w:hAnsi="Consolas" w:cs="Consolas"/>
                  <w:color w:val="008080"/>
                  <w:sz w:val="20"/>
                  <w:szCs w:val="20"/>
                </w:rPr>
                <w:t>/&gt;</w:t>
              </w:r>
            </w:ins>
          </w:p>
          <w:p w14:paraId="18B81E33" w14:textId="77777777" w:rsidR="00D23D0A" w:rsidRDefault="00D23D0A" w:rsidP="0046449E">
            <w:pPr>
              <w:autoSpaceDE w:val="0"/>
              <w:autoSpaceDN w:val="0"/>
              <w:adjustRightInd w:val="0"/>
              <w:spacing w:after="0" w:line="240" w:lineRule="auto"/>
              <w:rPr>
                <w:ins w:id="772" w:author="WIN764BIT" w:date="2017-08-30T16:50:00Z"/>
                <w:rFonts w:ascii="Consolas" w:eastAsia="Times New Roman" w:hAnsi="Consolas" w:cs="Consolas"/>
                <w:sz w:val="20"/>
                <w:szCs w:val="20"/>
              </w:rPr>
            </w:pPr>
            <w:ins w:id="773" w:author="WIN764BIT" w:date="2017-08-30T16:50:00Z">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"coupon-not-applied"</w:t>
              </w:r>
              <w:r>
                <w:rPr>
                  <w:rFonts w:ascii="Consolas" w:eastAsia="Times New Roman" w:hAnsi="Consolas" w:cs="Consolas"/>
                  <w:color w:val="008080"/>
                  <w:sz w:val="20"/>
                  <w:szCs w:val="20"/>
                </w:rPr>
                <w:t>&gt;</w:t>
              </w:r>
              <w:r>
                <w:rPr>
                  <w:rFonts w:ascii="Consolas" w:eastAsia="Times New Roman" w:hAnsi="Consolas" w:cs="Consolas"/>
                  <w:color w:val="000000"/>
                  <w:sz w:val="20"/>
                  <w:szCs w:val="20"/>
                </w:rPr>
                <w:t>${Resource.msg('summary.notapplied','checkout',null)}</w:t>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color w:val="008080"/>
                  <w:sz w:val="20"/>
                  <w:szCs w:val="20"/>
                </w:rPr>
                <w:t>&gt;</w:t>
              </w:r>
            </w:ins>
          </w:p>
          <w:p w14:paraId="6A6B3768" w14:textId="77777777" w:rsidR="00D23D0A" w:rsidRDefault="00D23D0A" w:rsidP="0046449E">
            <w:pPr>
              <w:autoSpaceDE w:val="0"/>
              <w:autoSpaceDN w:val="0"/>
              <w:adjustRightInd w:val="0"/>
              <w:spacing w:after="0" w:line="240" w:lineRule="auto"/>
              <w:rPr>
                <w:ins w:id="774" w:author="WIN764BIT" w:date="2017-08-30T16:50:00Z"/>
                <w:rFonts w:ascii="Consolas" w:eastAsia="Times New Roman" w:hAnsi="Consolas" w:cs="Consolas"/>
                <w:sz w:val="20"/>
                <w:szCs w:val="20"/>
              </w:rPr>
            </w:pPr>
            <w:ins w:id="775" w:author="WIN764BIT" w:date="2017-08-30T16:50:00Z">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isif</w:t>
              </w:r>
              <w:r>
                <w:rPr>
                  <w:rFonts w:ascii="Consolas" w:eastAsia="Times New Roman" w:hAnsi="Consolas" w:cs="Consolas"/>
                  <w:color w:val="008080"/>
                  <w:sz w:val="20"/>
                  <w:szCs w:val="20"/>
                </w:rPr>
                <w:t>&gt;</w:t>
              </w:r>
            </w:ins>
          </w:p>
          <w:p w14:paraId="2E39896B" w14:textId="77777777" w:rsidR="00D23D0A" w:rsidRDefault="00D23D0A" w:rsidP="0046449E">
            <w:pPr>
              <w:autoSpaceDE w:val="0"/>
              <w:autoSpaceDN w:val="0"/>
              <w:adjustRightInd w:val="0"/>
              <w:spacing w:after="0" w:line="240" w:lineRule="auto"/>
              <w:rPr>
                <w:ins w:id="776" w:author="WIN764BIT" w:date="2017-08-30T16:50:00Z"/>
                <w:rFonts w:ascii="Consolas" w:eastAsia="Times New Roman" w:hAnsi="Consolas" w:cs="Consolas"/>
                <w:sz w:val="20"/>
                <w:szCs w:val="20"/>
              </w:rPr>
            </w:pPr>
            <w:ins w:id="777" w:author="WIN764BIT" w:date="2017-08-30T16:50:00Z">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highlight w:val="lightGray"/>
                </w:rPr>
                <w:t>td</w:t>
              </w:r>
              <w:r>
                <w:rPr>
                  <w:rFonts w:ascii="Consolas" w:eastAsia="Times New Roman" w:hAnsi="Consolas" w:cs="Consolas"/>
                  <w:color w:val="008080"/>
                  <w:sz w:val="20"/>
                  <w:szCs w:val="20"/>
                </w:rPr>
                <w:t>&gt;</w:t>
              </w:r>
            </w:ins>
          </w:p>
          <w:p w14:paraId="70599247" w14:textId="77777777" w:rsidR="00D23D0A" w:rsidRDefault="00D23D0A" w:rsidP="0046449E">
            <w:pPr>
              <w:autoSpaceDE w:val="0"/>
              <w:autoSpaceDN w:val="0"/>
              <w:adjustRightInd w:val="0"/>
              <w:spacing w:after="0" w:line="240" w:lineRule="auto"/>
              <w:rPr>
                <w:ins w:id="778" w:author="WIN764BIT" w:date="2017-08-30T16:50:00Z"/>
                <w:rFonts w:ascii="Consolas" w:eastAsia="Times New Roman" w:hAnsi="Consolas" w:cs="Consolas"/>
                <w:sz w:val="20"/>
                <w:szCs w:val="20"/>
              </w:rPr>
            </w:pPr>
          </w:p>
          <w:p w14:paraId="374DA7C7" w14:textId="77777777" w:rsidR="00D23D0A" w:rsidRPr="00C81178" w:rsidRDefault="00D23D0A" w:rsidP="003C3632">
            <w:pPr>
              <w:pStyle w:val="BodyText"/>
              <w:rPr>
                <w:color w:val="008080"/>
                <w:rPrChange w:id="779" w:author="WIN764BIT" w:date="2017-08-30T16:32:00Z">
                  <w:rPr>
                    <w:rFonts w:ascii="Consolas" w:eastAsia="Times New Roman" w:hAnsi="Consolas" w:cs="Consolas"/>
                    <w:color w:val="008080"/>
                    <w:sz w:val="20"/>
                    <w:szCs w:val="20"/>
                  </w:rPr>
                </w:rPrChange>
              </w:rPr>
            </w:pPr>
            <w:ins w:id="780" w:author="WIN764BIT" w:date="2017-08-30T16:50:00Z">
              <w:r>
                <w:tab/>
              </w:r>
              <w:r>
                <w:tab/>
              </w:r>
              <w:r>
                <w:tab/>
              </w:r>
              <w:r>
                <w:tab/>
              </w:r>
              <w:r>
                <w:tab/>
              </w:r>
              <w:r>
                <w:rPr>
                  <w:color w:val="008080"/>
                </w:rPr>
                <w:t>&lt;/</w:t>
              </w:r>
              <w:r>
                <w:rPr>
                  <w:color w:val="3F7F7F"/>
                </w:rPr>
                <w:t>tr</w:t>
              </w:r>
              <w:r>
                <w:rPr>
                  <w:color w:val="008080"/>
                </w:rPr>
                <w:t>&gt;</w:t>
              </w:r>
            </w:ins>
            <w:r w:rsidRPr="00C81178">
              <w:rPr>
                <w:color w:val="008080"/>
                <w:rPrChange w:id="781" w:author="WIN764BIT" w:date="2017-08-30T16:32:00Z">
                  <w:rPr>
                    <w:rFonts w:ascii="Consolas" w:eastAsia="Times New Roman" w:hAnsi="Consolas" w:cs="Consolas"/>
                    <w:color w:val="008080"/>
                    <w:sz w:val="20"/>
                    <w:szCs w:val="20"/>
                  </w:rPr>
                </w:rPrChange>
              </w:rPr>
              <w:tab/>
            </w:r>
          </w:p>
          <w:p w14:paraId="392A4C0B" w14:textId="77777777" w:rsidR="00D23D0A" w:rsidRPr="00C81178" w:rsidRDefault="00D23D0A" w:rsidP="0046449E">
            <w:pPr>
              <w:autoSpaceDE w:val="0"/>
              <w:autoSpaceDN w:val="0"/>
              <w:adjustRightInd w:val="0"/>
              <w:spacing w:after="0" w:line="240" w:lineRule="auto"/>
              <w:rPr>
                <w:rFonts w:eastAsia="Times New Roman" w:cs="Consolas"/>
                <w:sz w:val="20"/>
                <w:szCs w:val="20"/>
                <w:rPrChange w:id="782" w:author="WIN764BIT" w:date="2017-08-30T16:32:00Z">
                  <w:rPr>
                    <w:rFonts w:ascii="Consolas" w:eastAsia="Times New Roman" w:hAnsi="Consolas" w:cs="Consolas"/>
                    <w:sz w:val="20"/>
                    <w:szCs w:val="20"/>
                  </w:rPr>
                </w:rPrChange>
              </w:rPr>
            </w:pPr>
            <w:r w:rsidRPr="00C81178">
              <w:rPr>
                <w:rFonts w:eastAsia="Times New Roman" w:cs="Consolas"/>
                <w:color w:val="008080"/>
                <w:sz w:val="20"/>
                <w:szCs w:val="20"/>
                <w:rPrChange w:id="783" w:author="WIN764BIT" w:date="2017-08-30T16:32:00Z">
                  <w:rPr>
                    <w:rFonts w:ascii="Consolas" w:eastAsia="Times New Roman" w:hAnsi="Consolas" w:cs="Consolas"/>
                    <w:color w:val="008080"/>
                    <w:sz w:val="20"/>
                    <w:szCs w:val="20"/>
                  </w:rPr>
                </w:rPrChange>
              </w:rPr>
              <w:t>&lt;/</w:t>
            </w:r>
            <w:r w:rsidRPr="00C81178">
              <w:rPr>
                <w:rFonts w:eastAsia="Times New Roman" w:cs="Consolas"/>
                <w:color w:val="3F7F7F"/>
                <w:sz w:val="20"/>
                <w:szCs w:val="20"/>
                <w:rPrChange w:id="784" w:author="WIN764BIT" w:date="2017-08-30T16:32:00Z">
                  <w:rPr>
                    <w:rFonts w:ascii="Consolas" w:eastAsia="Times New Roman" w:hAnsi="Consolas" w:cs="Consolas"/>
                    <w:color w:val="3F7F7F"/>
                    <w:sz w:val="20"/>
                    <w:szCs w:val="20"/>
                  </w:rPr>
                </w:rPrChange>
              </w:rPr>
              <w:t>isif</w:t>
            </w:r>
            <w:r w:rsidRPr="00C81178">
              <w:rPr>
                <w:rFonts w:eastAsia="Times New Roman" w:cs="Consolas"/>
                <w:color w:val="008080"/>
                <w:sz w:val="20"/>
                <w:szCs w:val="20"/>
                <w:rPrChange w:id="785" w:author="WIN764BIT" w:date="2017-08-30T16:32:00Z">
                  <w:rPr>
                    <w:rFonts w:ascii="Consolas" w:eastAsia="Times New Roman" w:hAnsi="Consolas" w:cs="Consolas"/>
                    <w:color w:val="008080"/>
                    <w:sz w:val="20"/>
                    <w:szCs w:val="20"/>
                  </w:rPr>
                </w:rPrChange>
              </w:rPr>
              <w:t>&gt;</w:t>
            </w:r>
          </w:p>
          <w:p w14:paraId="26B4182A" w14:textId="77777777" w:rsidR="00D23D0A" w:rsidRPr="00C81178" w:rsidRDefault="00D23D0A" w:rsidP="0046449E">
            <w:pPr>
              <w:autoSpaceDE w:val="0"/>
              <w:autoSpaceDN w:val="0"/>
              <w:adjustRightInd w:val="0"/>
              <w:spacing w:after="0" w:line="240" w:lineRule="auto"/>
              <w:rPr>
                <w:rFonts w:eastAsia="Times New Roman" w:cs="Consolas"/>
                <w:sz w:val="20"/>
                <w:szCs w:val="20"/>
                <w:rPrChange w:id="786" w:author="WIN764BIT" w:date="2017-08-30T16:32:00Z">
                  <w:rPr>
                    <w:rFonts w:ascii="Consolas" w:eastAsia="Times New Roman" w:hAnsi="Consolas" w:cs="Consolas"/>
                    <w:sz w:val="20"/>
                    <w:szCs w:val="20"/>
                  </w:rPr>
                </w:rPrChange>
              </w:rPr>
            </w:pPr>
          </w:p>
          <w:p w14:paraId="660FD8C0" w14:textId="77777777" w:rsidR="00D23D0A" w:rsidRPr="00C81178" w:rsidRDefault="00D23D0A" w:rsidP="0046449E">
            <w:pPr>
              <w:autoSpaceDE w:val="0"/>
              <w:autoSpaceDN w:val="0"/>
              <w:adjustRightInd w:val="0"/>
              <w:spacing w:after="0" w:line="240" w:lineRule="auto"/>
              <w:rPr>
                <w:rFonts w:eastAsia="Times New Roman" w:cs="Consolas"/>
                <w:sz w:val="20"/>
                <w:szCs w:val="20"/>
                <w:rPrChange w:id="787" w:author="WIN764BIT" w:date="2017-08-30T16:32:00Z">
                  <w:rPr>
                    <w:rFonts w:ascii="Consolas" w:eastAsia="Times New Roman" w:hAnsi="Consolas" w:cs="Consolas"/>
                    <w:sz w:val="20"/>
                    <w:szCs w:val="20"/>
                  </w:rPr>
                </w:rPrChange>
              </w:rPr>
            </w:pPr>
            <w:r w:rsidRPr="00C81178">
              <w:rPr>
                <w:rFonts w:eastAsia="Times New Roman" w:cs="Consolas"/>
                <w:color w:val="000000"/>
                <w:sz w:val="20"/>
                <w:szCs w:val="20"/>
                <w:rPrChange w:id="788"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789"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790" w:author="WIN764BIT" w:date="2017-08-30T16:32:00Z">
                  <w:rPr>
                    <w:rFonts w:ascii="Consolas" w:eastAsia="Times New Roman" w:hAnsi="Consolas" w:cs="Consolas"/>
                    <w:color w:val="000000"/>
                    <w:sz w:val="20"/>
                    <w:szCs w:val="20"/>
                  </w:rPr>
                </w:rPrChange>
              </w:rPr>
              <w:tab/>
            </w:r>
            <w:r w:rsidRPr="00C81178">
              <w:rPr>
                <w:rFonts w:eastAsia="Times New Roman" w:cs="Consolas"/>
                <w:color w:val="008080"/>
                <w:sz w:val="20"/>
                <w:szCs w:val="20"/>
                <w:rPrChange w:id="791" w:author="WIN764BIT" w:date="2017-08-30T16:32:00Z">
                  <w:rPr>
                    <w:rFonts w:ascii="Consolas" w:eastAsia="Times New Roman" w:hAnsi="Consolas" w:cs="Consolas"/>
                    <w:color w:val="008080"/>
                    <w:sz w:val="20"/>
                    <w:szCs w:val="20"/>
                  </w:rPr>
                </w:rPrChange>
              </w:rPr>
              <w:t>&lt;/</w:t>
            </w:r>
            <w:r w:rsidRPr="00C81178">
              <w:rPr>
                <w:rFonts w:eastAsia="Times New Roman" w:cs="Consolas"/>
                <w:color w:val="3F7F7F"/>
                <w:sz w:val="20"/>
                <w:szCs w:val="20"/>
                <w:rPrChange w:id="792" w:author="WIN764BIT" w:date="2017-08-30T16:32:00Z">
                  <w:rPr>
                    <w:rFonts w:ascii="Consolas" w:eastAsia="Times New Roman" w:hAnsi="Consolas" w:cs="Consolas"/>
                    <w:color w:val="3F7F7F"/>
                    <w:sz w:val="20"/>
                    <w:szCs w:val="20"/>
                  </w:rPr>
                </w:rPrChange>
              </w:rPr>
              <w:t>isloop</w:t>
            </w:r>
            <w:r w:rsidRPr="00C81178">
              <w:rPr>
                <w:rFonts w:eastAsia="Times New Roman" w:cs="Consolas"/>
                <w:color w:val="008080"/>
                <w:sz w:val="20"/>
                <w:szCs w:val="20"/>
                <w:rPrChange w:id="793" w:author="WIN764BIT" w:date="2017-08-30T16:32:00Z">
                  <w:rPr>
                    <w:rFonts w:ascii="Consolas" w:eastAsia="Times New Roman" w:hAnsi="Consolas" w:cs="Consolas"/>
                    <w:color w:val="008080"/>
                    <w:sz w:val="20"/>
                    <w:szCs w:val="20"/>
                  </w:rPr>
                </w:rPrChange>
              </w:rPr>
              <w:t>&gt;</w:t>
            </w:r>
          </w:p>
          <w:p w14:paraId="08FB2142" w14:textId="77777777" w:rsidR="00D23D0A" w:rsidRPr="00C81178" w:rsidRDefault="00D23D0A" w:rsidP="0046449E">
            <w:pPr>
              <w:autoSpaceDE w:val="0"/>
              <w:autoSpaceDN w:val="0"/>
              <w:adjustRightInd w:val="0"/>
              <w:spacing w:after="0" w:line="240" w:lineRule="auto"/>
              <w:rPr>
                <w:rFonts w:eastAsia="Times New Roman" w:cs="Consolas"/>
                <w:sz w:val="20"/>
                <w:szCs w:val="20"/>
                <w:rPrChange w:id="794" w:author="WIN764BIT" w:date="2017-08-30T16:32:00Z">
                  <w:rPr>
                    <w:rFonts w:ascii="Consolas" w:eastAsia="Times New Roman" w:hAnsi="Consolas" w:cs="Consolas"/>
                    <w:sz w:val="20"/>
                    <w:szCs w:val="20"/>
                  </w:rPr>
                </w:rPrChange>
              </w:rPr>
            </w:pPr>
          </w:p>
          <w:p w14:paraId="25379CD9" w14:textId="77777777" w:rsidR="00D23D0A" w:rsidRDefault="00D23D0A" w:rsidP="003C3632">
            <w:pPr>
              <w:pStyle w:val="BodyText"/>
            </w:pPr>
            <w:r w:rsidRPr="00C81178">
              <w:rPr>
                <w:color w:val="000000"/>
                <w:rPrChange w:id="795" w:author="WIN764BIT" w:date="2017-08-30T16:32:00Z">
                  <w:rPr>
                    <w:rFonts w:ascii="Consolas" w:eastAsia="Times New Roman" w:hAnsi="Consolas" w:cs="Consolas"/>
                    <w:color w:val="000000"/>
                    <w:sz w:val="20"/>
                    <w:szCs w:val="20"/>
                  </w:rPr>
                </w:rPrChange>
              </w:rPr>
              <w:tab/>
            </w:r>
            <w:r w:rsidRPr="00C81178">
              <w:rPr>
                <w:color w:val="000000"/>
                <w:rPrChange w:id="796" w:author="WIN764BIT" w:date="2017-08-30T16:32:00Z">
                  <w:rPr>
                    <w:rFonts w:ascii="Consolas" w:eastAsia="Times New Roman" w:hAnsi="Consolas" w:cs="Consolas"/>
                    <w:color w:val="000000"/>
                    <w:sz w:val="20"/>
                    <w:szCs w:val="20"/>
                  </w:rPr>
                </w:rPrChange>
              </w:rPr>
              <w:tab/>
            </w:r>
            <w:r w:rsidRPr="00C81178">
              <w:rPr>
                <w:color w:val="000000"/>
                <w:rPrChange w:id="797" w:author="WIN764BIT" w:date="2017-08-30T16:32:00Z">
                  <w:rPr>
                    <w:rFonts w:ascii="Consolas" w:eastAsia="Times New Roman" w:hAnsi="Consolas" w:cs="Consolas"/>
                    <w:color w:val="000000"/>
                    <w:sz w:val="20"/>
                    <w:szCs w:val="20"/>
                  </w:rPr>
                </w:rPrChange>
              </w:rPr>
              <w:tab/>
            </w:r>
            <w:r w:rsidRPr="00C81178">
              <w:rPr>
                <w:color w:val="008080"/>
                <w:rPrChange w:id="798" w:author="WIN764BIT" w:date="2017-08-30T16:32:00Z">
                  <w:rPr>
                    <w:rFonts w:ascii="Consolas" w:eastAsia="Times New Roman" w:hAnsi="Consolas" w:cs="Consolas"/>
                    <w:color w:val="008080"/>
                    <w:sz w:val="20"/>
                    <w:szCs w:val="20"/>
                  </w:rPr>
                </w:rPrChange>
              </w:rPr>
              <w:t>&lt;</w:t>
            </w:r>
            <w:r w:rsidRPr="00C81178">
              <w:rPr>
                <w:color w:val="3F7F7F"/>
                <w:rPrChange w:id="799" w:author="WIN764BIT" w:date="2017-08-30T16:32:00Z">
                  <w:rPr>
                    <w:rFonts w:ascii="Consolas" w:eastAsia="Times New Roman" w:hAnsi="Consolas" w:cs="Consolas"/>
                    <w:color w:val="3F7F7F"/>
                    <w:sz w:val="20"/>
                    <w:szCs w:val="20"/>
                  </w:rPr>
                </w:rPrChange>
              </w:rPr>
              <w:t>isloop</w:t>
            </w:r>
            <w:r w:rsidRPr="00C81178">
              <w:rPr>
                <w:rPrChange w:id="800" w:author="WIN764BIT" w:date="2017-08-30T16:32:00Z">
                  <w:rPr>
                    <w:rFonts w:ascii="Consolas" w:eastAsia="Times New Roman" w:hAnsi="Consolas" w:cs="Consolas"/>
                    <w:sz w:val="20"/>
                    <w:szCs w:val="20"/>
                  </w:rPr>
                </w:rPrChange>
              </w:rPr>
              <w:t xml:space="preserve"> </w:t>
            </w:r>
            <w:r w:rsidRPr="00C81178">
              <w:rPr>
                <w:color w:val="7F007F"/>
                <w:rPrChange w:id="801" w:author="WIN764BIT" w:date="2017-08-30T16:32:00Z">
                  <w:rPr>
                    <w:rFonts w:ascii="Consolas" w:eastAsia="Times New Roman" w:hAnsi="Consolas" w:cs="Consolas"/>
                    <w:color w:val="7F007F"/>
                    <w:sz w:val="20"/>
                    <w:szCs w:val="20"/>
                  </w:rPr>
                </w:rPrChange>
              </w:rPr>
              <w:t>items</w:t>
            </w:r>
            <w:r w:rsidRPr="00C81178">
              <w:rPr>
                <w:color w:val="000000"/>
                <w:rPrChange w:id="802" w:author="WIN764BIT" w:date="2017-08-30T16:32:00Z">
                  <w:rPr>
                    <w:rFonts w:ascii="Consolas" w:eastAsia="Times New Roman" w:hAnsi="Consolas" w:cs="Consolas"/>
                    <w:color w:val="000000"/>
                    <w:sz w:val="20"/>
                    <w:szCs w:val="20"/>
                  </w:rPr>
                </w:rPrChange>
              </w:rPr>
              <w:t>=</w:t>
            </w:r>
            <w:r w:rsidRPr="00C81178">
              <w:rPr>
                <w:rPrChange w:id="803" w:author="WIN764BIT" w:date="2017-08-30T16:32:00Z">
                  <w:rPr>
                    <w:rFonts w:ascii="Consolas" w:eastAsia="Times New Roman" w:hAnsi="Consolas" w:cs="Consolas"/>
                    <w:i/>
                    <w:iCs/>
                    <w:color w:val="2A00FF"/>
                    <w:sz w:val="20"/>
                    <w:szCs w:val="20"/>
                  </w:rPr>
                </w:rPrChange>
              </w:rPr>
              <w:t>"${</w:t>
            </w:r>
            <w:r w:rsidRPr="00C81178">
              <w:rPr>
                <w:highlight w:val="yellow"/>
                <w:rPrChange w:id="804" w:author="WIN764BIT" w:date="2017-08-30T16:32:00Z">
                  <w:rPr>
                    <w:rFonts w:ascii="Consolas" w:eastAsia="Times New Roman" w:hAnsi="Consolas" w:cs="Consolas"/>
                    <w:i/>
                    <w:iCs/>
                    <w:color w:val="2A00FF"/>
                    <w:sz w:val="20"/>
                    <w:szCs w:val="20"/>
                    <w:highlight w:val="yellow"/>
                  </w:rPr>
                </w:rPrChange>
              </w:rPr>
              <w:t>LineCntr</w:t>
            </w:r>
            <w:r w:rsidRPr="00C81178">
              <w:rPr>
                <w:rPrChange w:id="805" w:author="WIN764BIT" w:date="2017-08-30T16:32:00Z">
                  <w:rPr>
                    <w:rFonts w:ascii="Consolas" w:eastAsia="Times New Roman" w:hAnsi="Consolas" w:cs="Consolas"/>
                    <w:i/>
                    <w:iCs/>
                    <w:color w:val="2A00FF"/>
                    <w:sz w:val="20"/>
                    <w:szCs w:val="20"/>
                  </w:rPr>
                </w:rPrChange>
              </w:rPr>
              <w:t>.priceAdjustments}"</w:t>
            </w:r>
            <w:r w:rsidRPr="00C81178">
              <w:rPr>
                <w:rPrChange w:id="806" w:author="WIN764BIT" w:date="2017-08-30T16:32:00Z">
                  <w:rPr>
                    <w:rFonts w:ascii="Consolas" w:eastAsia="Times New Roman" w:hAnsi="Consolas" w:cs="Consolas"/>
                    <w:sz w:val="20"/>
                    <w:szCs w:val="20"/>
                  </w:rPr>
                </w:rPrChange>
              </w:rPr>
              <w:t xml:space="preserve"> </w:t>
            </w:r>
            <w:r w:rsidRPr="00C81178">
              <w:rPr>
                <w:color w:val="7F007F"/>
                <w:rPrChange w:id="807" w:author="WIN764BIT" w:date="2017-08-30T16:32:00Z">
                  <w:rPr>
                    <w:rFonts w:ascii="Consolas" w:eastAsia="Times New Roman" w:hAnsi="Consolas" w:cs="Consolas"/>
                    <w:color w:val="7F007F"/>
                    <w:sz w:val="20"/>
                    <w:szCs w:val="20"/>
                  </w:rPr>
                </w:rPrChange>
              </w:rPr>
              <w:t>var</w:t>
            </w:r>
            <w:r w:rsidRPr="00C81178">
              <w:rPr>
                <w:color w:val="000000"/>
                <w:rPrChange w:id="808" w:author="WIN764BIT" w:date="2017-08-30T16:32:00Z">
                  <w:rPr>
                    <w:rFonts w:ascii="Consolas" w:eastAsia="Times New Roman" w:hAnsi="Consolas" w:cs="Consolas"/>
                    <w:color w:val="000000"/>
                    <w:sz w:val="20"/>
                    <w:szCs w:val="20"/>
                  </w:rPr>
                </w:rPrChange>
              </w:rPr>
              <w:t>=</w:t>
            </w:r>
            <w:r w:rsidRPr="00C81178">
              <w:rPr>
                <w:rPrChange w:id="809" w:author="WIN764BIT" w:date="2017-08-30T16:32:00Z">
                  <w:rPr>
                    <w:rFonts w:ascii="Consolas" w:eastAsia="Times New Roman" w:hAnsi="Consolas" w:cs="Consolas"/>
                    <w:i/>
                    <w:iCs/>
                    <w:color w:val="2A00FF"/>
                    <w:sz w:val="20"/>
                    <w:szCs w:val="20"/>
                  </w:rPr>
                </w:rPrChange>
              </w:rPr>
              <w:t>"priceAdjustment"</w:t>
            </w:r>
            <w:r w:rsidRPr="00C81178">
              <w:rPr>
                <w:rPrChange w:id="810" w:author="WIN764BIT" w:date="2017-08-30T16:32:00Z">
                  <w:rPr>
                    <w:rFonts w:ascii="Consolas" w:eastAsia="Times New Roman" w:hAnsi="Consolas" w:cs="Consolas"/>
                    <w:sz w:val="20"/>
                    <w:szCs w:val="20"/>
                  </w:rPr>
                </w:rPrChange>
              </w:rPr>
              <w:t xml:space="preserve"> </w:t>
            </w:r>
            <w:r w:rsidRPr="00C81178">
              <w:rPr>
                <w:color w:val="7F007F"/>
                <w:rPrChange w:id="811" w:author="WIN764BIT" w:date="2017-08-30T16:32:00Z">
                  <w:rPr>
                    <w:rFonts w:ascii="Consolas" w:eastAsia="Times New Roman" w:hAnsi="Consolas" w:cs="Consolas"/>
                    <w:color w:val="7F007F"/>
                    <w:sz w:val="20"/>
                    <w:szCs w:val="20"/>
                  </w:rPr>
                </w:rPrChange>
              </w:rPr>
              <w:t>status</w:t>
            </w:r>
            <w:r w:rsidRPr="00C81178">
              <w:rPr>
                <w:color w:val="000000"/>
                <w:rPrChange w:id="812" w:author="WIN764BIT" w:date="2017-08-30T16:32:00Z">
                  <w:rPr>
                    <w:rFonts w:ascii="Consolas" w:eastAsia="Times New Roman" w:hAnsi="Consolas" w:cs="Consolas"/>
                    <w:color w:val="000000"/>
                    <w:sz w:val="20"/>
                    <w:szCs w:val="20"/>
                  </w:rPr>
                </w:rPrChange>
              </w:rPr>
              <w:t>=</w:t>
            </w:r>
            <w:r w:rsidRPr="00C81178">
              <w:rPr>
                <w:rPrChange w:id="813" w:author="WIN764BIT" w:date="2017-08-30T16:32:00Z">
                  <w:rPr>
                    <w:rFonts w:ascii="Consolas" w:eastAsia="Times New Roman" w:hAnsi="Consolas" w:cs="Consolas"/>
                    <w:i/>
                    <w:iCs/>
                    <w:color w:val="2A00FF"/>
                    <w:sz w:val="20"/>
                    <w:szCs w:val="20"/>
                  </w:rPr>
                </w:rPrChange>
              </w:rPr>
              <w:t>"cliloopstate"</w:t>
            </w:r>
            <w:r w:rsidRPr="00C81178">
              <w:rPr>
                <w:color w:val="008080"/>
                <w:rPrChange w:id="814" w:author="WIN764BIT" w:date="2017-08-30T16:32:00Z">
                  <w:rPr>
                    <w:rFonts w:ascii="Consolas" w:eastAsia="Times New Roman" w:hAnsi="Consolas" w:cs="Consolas"/>
                    <w:color w:val="008080"/>
                    <w:sz w:val="20"/>
                    <w:szCs w:val="20"/>
                  </w:rPr>
                </w:rPrChange>
              </w:rPr>
              <w:t>&gt;</w:t>
            </w:r>
          </w:p>
        </w:tc>
      </w:tr>
    </w:tbl>
    <w:p w14:paraId="5C6C13B4" w14:textId="77777777" w:rsidR="00D23D0A" w:rsidRDefault="00D23D0A" w:rsidP="003C3632">
      <w:pPr>
        <w:pStyle w:val="BodyText"/>
        <w:numPr>
          <w:ilvl w:val="0"/>
          <w:numId w:val="108"/>
        </w:numPr>
      </w:pPr>
      <w:r>
        <w:lastRenderedPageBreak/>
        <w:t xml:space="preserve">Update with  below section for  Klarna/Secure acceptance Iframe and device fingerprint related changes </w:t>
      </w:r>
    </w:p>
    <w:tbl>
      <w:tblPr>
        <w:tblStyle w:val="TableGrid"/>
        <w:tblW w:w="0" w:type="auto"/>
        <w:tblLook w:val="04A0" w:firstRow="1" w:lastRow="0" w:firstColumn="1" w:lastColumn="0" w:noHBand="0" w:noVBand="1"/>
      </w:tblPr>
      <w:tblGrid>
        <w:gridCol w:w="10296"/>
      </w:tblGrid>
      <w:tr w:rsidR="00D23D0A" w14:paraId="5E38154F" w14:textId="77777777" w:rsidTr="0046449E">
        <w:tc>
          <w:tcPr>
            <w:tcW w:w="10296" w:type="dxa"/>
          </w:tcPr>
          <w:p w14:paraId="393CD894" w14:textId="77777777" w:rsidR="00D23D0A" w:rsidRPr="00C81178" w:rsidRDefault="00D23D0A" w:rsidP="0046449E">
            <w:pPr>
              <w:autoSpaceDE w:val="0"/>
              <w:autoSpaceDN w:val="0"/>
              <w:adjustRightInd w:val="0"/>
              <w:spacing w:after="0" w:line="240" w:lineRule="auto"/>
              <w:ind w:left="90"/>
              <w:rPr>
                <w:rFonts w:eastAsia="Times New Roman" w:cs="Consolas"/>
                <w:sz w:val="20"/>
                <w:szCs w:val="20"/>
                <w:rPrChange w:id="815" w:author="WIN764BIT" w:date="2017-08-30T16:32:00Z">
                  <w:rPr>
                    <w:rFonts w:ascii="Consolas" w:eastAsia="Times New Roman" w:hAnsi="Consolas" w:cs="Consolas"/>
                    <w:sz w:val="20"/>
                    <w:szCs w:val="20"/>
                  </w:rPr>
                </w:rPrChange>
              </w:rPr>
            </w:pPr>
            <w:r w:rsidRPr="00C81178">
              <w:rPr>
                <w:rFonts w:eastAsia="Times New Roman" w:cs="Consolas"/>
                <w:color w:val="008080"/>
                <w:sz w:val="20"/>
                <w:szCs w:val="20"/>
                <w:rPrChange w:id="816" w:author="WIN764BIT" w:date="2017-08-30T16:32:00Z">
                  <w:rPr>
                    <w:rFonts w:ascii="Consolas" w:eastAsia="Times New Roman" w:hAnsi="Consolas" w:cs="Consolas"/>
                    <w:color w:val="008080"/>
                    <w:sz w:val="20"/>
                    <w:szCs w:val="20"/>
                  </w:rPr>
                </w:rPrChange>
              </w:rPr>
              <w:t>&lt;</w:t>
            </w:r>
            <w:r w:rsidRPr="00C81178">
              <w:rPr>
                <w:rFonts w:eastAsia="Times New Roman" w:cs="Consolas"/>
                <w:color w:val="3F7F7F"/>
                <w:sz w:val="20"/>
                <w:szCs w:val="20"/>
                <w:highlight w:val="lightGray"/>
                <w:rPrChange w:id="817" w:author="WIN764BIT" w:date="2017-08-30T16:32:00Z">
                  <w:rPr>
                    <w:rFonts w:ascii="Consolas" w:eastAsia="Times New Roman" w:hAnsi="Consolas" w:cs="Consolas"/>
                    <w:color w:val="3F7F7F"/>
                    <w:sz w:val="20"/>
                    <w:szCs w:val="20"/>
                    <w:highlight w:val="lightGray"/>
                  </w:rPr>
                </w:rPrChange>
              </w:rPr>
              <w:t>div</w:t>
            </w:r>
            <w:r w:rsidRPr="00C81178">
              <w:rPr>
                <w:rFonts w:eastAsia="Times New Roman" w:cs="Consolas"/>
                <w:sz w:val="20"/>
                <w:szCs w:val="20"/>
                <w:rPrChange w:id="818" w:author="WIN764BIT" w:date="2017-08-30T16:32:00Z">
                  <w:rPr>
                    <w:rFonts w:ascii="Consolas" w:eastAsia="Times New Roman" w:hAnsi="Consolas" w:cs="Consolas"/>
                    <w:sz w:val="20"/>
                    <w:szCs w:val="20"/>
                  </w:rPr>
                </w:rPrChange>
              </w:rPr>
              <w:t xml:space="preserve"> </w:t>
            </w:r>
            <w:r w:rsidRPr="00C81178">
              <w:rPr>
                <w:rFonts w:eastAsia="Times New Roman" w:cs="Consolas"/>
                <w:color w:val="7F007F"/>
                <w:sz w:val="20"/>
                <w:szCs w:val="20"/>
                <w:rPrChange w:id="819" w:author="WIN764BIT" w:date="2017-08-30T16:32:00Z">
                  <w:rPr>
                    <w:rFonts w:ascii="Consolas" w:eastAsia="Times New Roman" w:hAnsi="Consolas" w:cs="Consolas"/>
                    <w:color w:val="7F007F"/>
                    <w:sz w:val="20"/>
                    <w:szCs w:val="20"/>
                  </w:rPr>
                </w:rPrChange>
              </w:rPr>
              <w:t>class</w:t>
            </w:r>
            <w:r w:rsidRPr="00C81178">
              <w:rPr>
                <w:rFonts w:eastAsia="Times New Roman" w:cs="Consolas"/>
                <w:color w:val="000000"/>
                <w:sz w:val="20"/>
                <w:szCs w:val="20"/>
                <w:rPrChange w:id="820" w:author="WIN764BIT" w:date="2017-08-30T16:32:00Z">
                  <w:rPr>
                    <w:rFonts w:ascii="Consolas" w:eastAsia="Times New Roman" w:hAnsi="Consolas" w:cs="Consolas"/>
                    <w:color w:val="000000"/>
                    <w:sz w:val="20"/>
                    <w:szCs w:val="20"/>
                  </w:rPr>
                </w:rPrChange>
              </w:rPr>
              <w:t>=</w:t>
            </w:r>
            <w:r w:rsidRPr="00C81178">
              <w:rPr>
                <w:rFonts w:eastAsia="Times New Roman" w:cs="Consolas"/>
                <w:i/>
                <w:iCs/>
                <w:color w:val="2A00FF"/>
                <w:sz w:val="20"/>
                <w:szCs w:val="20"/>
                <w:rPrChange w:id="821" w:author="WIN764BIT" w:date="2017-08-30T16:32:00Z">
                  <w:rPr>
                    <w:rFonts w:ascii="Consolas" w:eastAsia="Times New Roman" w:hAnsi="Consolas" w:cs="Consolas"/>
                    <w:i/>
                    <w:iCs/>
                    <w:color w:val="2A00FF"/>
                    <w:sz w:val="20"/>
                    <w:szCs w:val="20"/>
                  </w:rPr>
                </w:rPrChange>
              </w:rPr>
              <w:t>"order-summary-footer"</w:t>
            </w:r>
            <w:r w:rsidRPr="00C81178">
              <w:rPr>
                <w:rFonts w:eastAsia="Times New Roman" w:cs="Consolas"/>
                <w:color w:val="008080"/>
                <w:sz w:val="20"/>
                <w:szCs w:val="20"/>
                <w:rPrChange w:id="822" w:author="WIN764BIT" w:date="2017-08-30T16:32:00Z">
                  <w:rPr>
                    <w:rFonts w:ascii="Consolas" w:eastAsia="Times New Roman" w:hAnsi="Consolas" w:cs="Consolas"/>
                    <w:color w:val="008080"/>
                    <w:sz w:val="20"/>
                    <w:szCs w:val="20"/>
                  </w:rPr>
                </w:rPrChange>
              </w:rPr>
              <w:t>&gt;</w:t>
            </w:r>
          </w:p>
          <w:p w14:paraId="6E4D66BA" w14:textId="77777777" w:rsidR="00D23D0A" w:rsidRPr="00C81178" w:rsidRDefault="00D23D0A" w:rsidP="0046449E">
            <w:pPr>
              <w:autoSpaceDE w:val="0"/>
              <w:autoSpaceDN w:val="0"/>
              <w:adjustRightInd w:val="0"/>
              <w:spacing w:after="0" w:line="240" w:lineRule="auto"/>
              <w:ind w:left="90"/>
              <w:rPr>
                <w:rFonts w:eastAsia="Times New Roman" w:cs="Consolas"/>
                <w:sz w:val="20"/>
                <w:szCs w:val="20"/>
                <w:rPrChange w:id="823" w:author="WIN764BIT" w:date="2017-08-30T16:32:00Z">
                  <w:rPr>
                    <w:rFonts w:ascii="Consolas" w:eastAsia="Times New Roman" w:hAnsi="Consolas" w:cs="Consolas"/>
                    <w:sz w:val="20"/>
                    <w:szCs w:val="20"/>
                  </w:rPr>
                </w:rPrChange>
              </w:rPr>
            </w:pPr>
          </w:p>
          <w:p w14:paraId="2A6AD9EB" w14:textId="77777777" w:rsidR="00D23D0A" w:rsidRPr="00C81178" w:rsidRDefault="00D23D0A" w:rsidP="0046449E">
            <w:pPr>
              <w:autoSpaceDE w:val="0"/>
              <w:autoSpaceDN w:val="0"/>
              <w:adjustRightInd w:val="0"/>
              <w:spacing w:after="0" w:line="240" w:lineRule="auto"/>
              <w:ind w:left="90"/>
              <w:rPr>
                <w:rFonts w:eastAsia="Times New Roman" w:cs="Consolas"/>
                <w:sz w:val="20"/>
                <w:szCs w:val="20"/>
                <w:rPrChange w:id="824" w:author="WIN764BIT" w:date="2017-08-30T16:32:00Z">
                  <w:rPr>
                    <w:rFonts w:ascii="Consolas" w:eastAsia="Times New Roman" w:hAnsi="Consolas" w:cs="Consolas"/>
                    <w:sz w:val="20"/>
                    <w:szCs w:val="20"/>
                  </w:rPr>
                </w:rPrChange>
              </w:rPr>
            </w:pPr>
            <w:r w:rsidRPr="00C81178">
              <w:rPr>
                <w:rFonts w:eastAsia="Times New Roman" w:cs="Consolas"/>
                <w:color w:val="000000"/>
                <w:sz w:val="20"/>
                <w:szCs w:val="20"/>
                <w:rPrChange w:id="825"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826"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827" w:author="WIN764BIT" w:date="2017-08-30T16:32:00Z">
                  <w:rPr>
                    <w:rFonts w:ascii="Consolas" w:eastAsia="Times New Roman" w:hAnsi="Consolas" w:cs="Consolas"/>
                    <w:color w:val="000000"/>
                    <w:sz w:val="20"/>
                    <w:szCs w:val="20"/>
                  </w:rPr>
                </w:rPrChange>
              </w:rPr>
              <w:tab/>
            </w:r>
            <w:r w:rsidRPr="00C81178">
              <w:rPr>
                <w:rFonts w:eastAsia="Times New Roman" w:cs="Consolas"/>
                <w:color w:val="008080"/>
                <w:sz w:val="20"/>
                <w:szCs w:val="20"/>
                <w:rPrChange w:id="828" w:author="WIN764BIT" w:date="2017-08-30T16:32:00Z">
                  <w:rPr>
                    <w:rFonts w:ascii="Consolas" w:eastAsia="Times New Roman" w:hAnsi="Consolas" w:cs="Consolas"/>
                    <w:color w:val="008080"/>
                    <w:sz w:val="20"/>
                    <w:szCs w:val="20"/>
                  </w:rPr>
                </w:rPrChange>
              </w:rPr>
              <w:t>&lt;</w:t>
            </w:r>
            <w:r w:rsidRPr="00C81178">
              <w:rPr>
                <w:rFonts w:eastAsia="Times New Roman" w:cs="Consolas"/>
                <w:color w:val="3F7F7F"/>
                <w:sz w:val="20"/>
                <w:szCs w:val="20"/>
                <w:rPrChange w:id="829" w:author="WIN764BIT" w:date="2017-08-30T16:32:00Z">
                  <w:rPr>
                    <w:rFonts w:ascii="Consolas" w:eastAsia="Times New Roman" w:hAnsi="Consolas" w:cs="Consolas"/>
                    <w:color w:val="3F7F7F"/>
                    <w:sz w:val="20"/>
                    <w:szCs w:val="20"/>
                  </w:rPr>
                </w:rPrChange>
              </w:rPr>
              <w:t>div</w:t>
            </w:r>
            <w:r w:rsidRPr="00C81178">
              <w:rPr>
                <w:rFonts w:eastAsia="Times New Roman" w:cs="Consolas"/>
                <w:sz w:val="20"/>
                <w:szCs w:val="20"/>
                <w:rPrChange w:id="830" w:author="WIN764BIT" w:date="2017-08-30T16:32:00Z">
                  <w:rPr>
                    <w:rFonts w:ascii="Consolas" w:eastAsia="Times New Roman" w:hAnsi="Consolas" w:cs="Consolas"/>
                    <w:sz w:val="20"/>
                    <w:szCs w:val="20"/>
                  </w:rPr>
                </w:rPrChange>
              </w:rPr>
              <w:t xml:space="preserve"> </w:t>
            </w:r>
            <w:r w:rsidRPr="00C81178">
              <w:rPr>
                <w:rFonts w:eastAsia="Times New Roman" w:cs="Consolas"/>
                <w:color w:val="7F007F"/>
                <w:sz w:val="20"/>
                <w:szCs w:val="20"/>
                <w:rPrChange w:id="831" w:author="WIN764BIT" w:date="2017-08-30T16:32:00Z">
                  <w:rPr>
                    <w:rFonts w:ascii="Consolas" w:eastAsia="Times New Roman" w:hAnsi="Consolas" w:cs="Consolas"/>
                    <w:color w:val="7F007F"/>
                    <w:sz w:val="20"/>
                    <w:szCs w:val="20"/>
                  </w:rPr>
                </w:rPrChange>
              </w:rPr>
              <w:t>class</w:t>
            </w:r>
            <w:r w:rsidRPr="00C81178">
              <w:rPr>
                <w:rFonts w:eastAsia="Times New Roman" w:cs="Consolas"/>
                <w:color w:val="000000"/>
                <w:sz w:val="20"/>
                <w:szCs w:val="20"/>
                <w:rPrChange w:id="832" w:author="WIN764BIT" w:date="2017-08-30T16:32:00Z">
                  <w:rPr>
                    <w:rFonts w:ascii="Consolas" w:eastAsia="Times New Roman" w:hAnsi="Consolas" w:cs="Consolas"/>
                    <w:color w:val="000000"/>
                    <w:sz w:val="20"/>
                    <w:szCs w:val="20"/>
                  </w:rPr>
                </w:rPrChange>
              </w:rPr>
              <w:t>=</w:t>
            </w:r>
            <w:r w:rsidRPr="00C81178">
              <w:rPr>
                <w:rFonts w:eastAsia="Times New Roman" w:cs="Consolas"/>
                <w:i/>
                <w:iCs/>
                <w:color w:val="2A00FF"/>
                <w:sz w:val="20"/>
                <w:szCs w:val="20"/>
                <w:rPrChange w:id="833" w:author="WIN764BIT" w:date="2017-08-30T16:32:00Z">
                  <w:rPr>
                    <w:rFonts w:ascii="Consolas" w:eastAsia="Times New Roman" w:hAnsi="Consolas" w:cs="Consolas"/>
                    <w:i/>
                    <w:iCs/>
                    <w:color w:val="2A00FF"/>
                    <w:sz w:val="20"/>
                    <w:szCs w:val="20"/>
                  </w:rPr>
                </w:rPrChange>
              </w:rPr>
              <w:t>"place-order-totals"</w:t>
            </w:r>
            <w:r w:rsidRPr="00C81178">
              <w:rPr>
                <w:rFonts w:eastAsia="Times New Roman" w:cs="Consolas"/>
                <w:color w:val="008080"/>
                <w:sz w:val="20"/>
                <w:szCs w:val="20"/>
                <w:rPrChange w:id="834" w:author="WIN764BIT" w:date="2017-08-30T16:32:00Z">
                  <w:rPr>
                    <w:rFonts w:ascii="Consolas" w:eastAsia="Times New Roman" w:hAnsi="Consolas" w:cs="Consolas"/>
                    <w:color w:val="008080"/>
                    <w:sz w:val="20"/>
                    <w:szCs w:val="20"/>
                  </w:rPr>
                </w:rPrChange>
              </w:rPr>
              <w:t>&gt;</w:t>
            </w:r>
          </w:p>
          <w:p w14:paraId="6036D905" w14:textId="77777777" w:rsidR="00D23D0A" w:rsidRPr="00C81178" w:rsidRDefault="00D23D0A" w:rsidP="0046449E">
            <w:pPr>
              <w:autoSpaceDE w:val="0"/>
              <w:autoSpaceDN w:val="0"/>
              <w:adjustRightInd w:val="0"/>
              <w:spacing w:after="0" w:line="240" w:lineRule="auto"/>
              <w:ind w:left="90"/>
              <w:rPr>
                <w:rFonts w:eastAsia="Times New Roman" w:cs="Consolas"/>
                <w:sz w:val="20"/>
                <w:szCs w:val="20"/>
                <w:rPrChange w:id="835" w:author="WIN764BIT" w:date="2017-08-30T16:32:00Z">
                  <w:rPr>
                    <w:rFonts w:ascii="Consolas" w:eastAsia="Times New Roman" w:hAnsi="Consolas" w:cs="Consolas"/>
                    <w:sz w:val="20"/>
                    <w:szCs w:val="20"/>
                  </w:rPr>
                </w:rPrChange>
              </w:rPr>
            </w:pPr>
            <w:r w:rsidRPr="00C81178">
              <w:rPr>
                <w:rFonts w:eastAsia="Times New Roman" w:cs="Consolas"/>
                <w:color w:val="000000"/>
                <w:sz w:val="20"/>
                <w:szCs w:val="20"/>
                <w:rPrChange w:id="836"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837"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838"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839" w:author="WIN764BIT" w:date="2017-08-30T16:32:00Z">
                  <w:rPr>
                    <w:rFonts w:ascii="Consolas" w:eastAsia="Times New Roman" w:hAnsi="Consolas" w:cs="Consolas"/>
                    <w:color w:val="000000"/>
                    <w:sz w:val="20"/>
                    <w:szCs w:val="20"/>
                  </w:rPr>
                </w:rPrChange>
              </w:rPr>
              <w:tab/>
            </w:r>
            <w:r w:rsidRPr="00C81178">
              <w:rPr>
                <w:rFonts w:eastAsia="Times New Roman" w:cs="Consolas"/>
                <w:color w:val="008080"/>
                <w:sz w:val="20"/>
                <w:szCs w:val="20"/>
                <w:rPrChange w:id="840" w:author="WIN764BIT" w:date="2017-08-30T16:32:00Z">
                  <w:rPr>
                    <w:rFonts w:ascii="Consolas" w:eastAsia="Times New Roman" w:hAnsi="Consolas" w:cs="Consolas"/>
                    <w:color w:val="008080"/>
                    <w:sz w:val="20"/>
                    <w:szCs w:val="20"/>
                  </w:rPr>
                </w:rPrChange>
              </w:rPr>
              <w:t>&lt;</w:t>
            </w:r>
            <w:r w:rsidRPr="00C81178">
              <w:rPr>
                <w:rFonts w:eastAsia="Times New Roman" w:cs="Consolas"/>
                <w:color w:val="3F7F7F"/>
                <w:sz w:val="20"/>
                <w:szCs w:val="20"/>
                <w:rPrChange w:id="841" w:author="WIN764BIT" w:date="2017-08-30T16:32:00Z">
                  <w:rPr>
                    <w:rFonts w:ascii="Consolas" w:eastAsia="Times New Roman" w:hAnsi="Consolas" w:cs="Consolas"/>
                    <w:color w:val="3F7F7F"/>
                    <w:sz w:val="20"/>
                    <w:szCs w:val="20"/>
                  </w:rPr>
                </w:rPrChange>
              </w:rPr>
              <w:t>isordertotals</w:t>
            </w:r>
            <w:r w:rsidRPr="00C81178">
              <w:rPr>
                <w:rFonts w:eastAsia="Times New Roman" w:cs="Consolas"/>
                <w:sz w:val="20"/>
                <w:szCs w:val="20"/>
                <w:rPrChange w:id="842" w:author="WIN764BIT" w:date="2017-08-30T16:32:00Z">
                  <w:rPr>
                    <w:rFonts w:ascii="Consolas" w:eastAsia="Times New Roman" w:hAnsi="Consolas" w:cs="Consolas"/>
                    <w:sz w:val="20"/>
                    <w:szCs w:val="20"/>
                  </w:rPr>
                </w:rPrChange>
              </w:rPr>
              <w:t xml:space="preserve"> </w:t>
            </w:r>
            <w:r w:rsidRPr="00C81178">
              <w:rPr>
                <w:rFonts w:eastAsia="Times New Roman" w:cs="Consolas"/>
                <w:color w:val="7F007F"/>
                <w:sz w:val="20"/>
                <w:szCs w:val="20"/>
                <w:rPrChange w:id="843" w:author="WIN764BIT" w:date="2017-08-30T16:32:00Z">
                  <w:rPr>
                    <w:rFonts w:ascii="Consolas" w:eastAsia="Times New Roman" w:hAnsi="Consolas" w:cs="Consolas"/>
                    <w:color w:val="7F007F"/>
                    <w:sz w:val="20"/>
                    <w:szCs w:val="20"/>
                  </w:rPr>
                </w:rPrChange>
              </w:rPr>
              <w:t>p_lineitemctnr</w:t>
            </w:r>
            <w:r w:rsidRPr="00C81178">
              <w:rPr>
                <w:rFonts w:eastAsia="Times New Roman" w:cs="Consolas"/>
                <w:color w:val="000000"/>
                <w:sz w:val="20"/>
                <w:szCs w:val="20"/>
                <w:rPrChange w:id="844" w:author="WIN764BIT" w:date="2017-08-30T16:32:00Z">
                  <w:rPr>
                    <w:rFonts w:ascii="Consolas" w:eastAsia="Times New Roman" w:hAnsi="Consolas" w:cs="Consolas"/>
                    <w:color w:val="000000"/>
                    <w:sz w:val="20"/>
                    <w:szCs w:val="20"/>
                  </w:rPr>
                </w:rPrChange>
              </w:rPr>
              <w:t>=</w:t>
            </w:r>
            <w:r w:rsidRPr="00C81178">
              <w:rPr>
                <w:rFonts w:eastAsia="Times New Roman" w:cs="Consolas"/>
                <w:i/>
                <w:iCs/>
                <w:color w:val="2A00FF"/>
                <w:sz w:val="20"/>
                <w:szCs w:val="20"/>
                <w:rPrChange w:id="845" w:author="WIN764BIT" w:date="2017-08-30T16:32:00Z">
                  <w:rPr>
                    <w:rFonts w:ascii="Consolas" w:eastAsia="Times New Roman" w:hAnsi="Consolas" w:cs="Consolas"/>
                    <w:i/>
                    <w:iCs/>
                    <w:color w:val="2A00FF"/>
                    <w:sz w:val="20"/>
                    <w:szCs w:val="20"/>
                  </w:rPr>
                </w:rPrChange>
              </w:rPr>
              <w:t>"${</w:t>
            </w:r>
            <w:r w:rsidRPr="00C81178">
              <w:rPr>
                <w:rFonts w:eastAsia="Times New Roman" w:cs="Consolas"/>
                <w:i/>
                <w:iCs/>
                <w:color w:val="2A00FF"/>
                <w:sz w:val="20"/>
                <w:szCs w:val="20"/>
                <w:highlight w:val="yellow"/>
                <w:rPrChange w:id="846" w:author="WIN764BIT" w:date="2017-08-30T16:32:00Z">
                  <w:rPr>
                    <w:rFonts w:ascii="Consolas" w:eastAsia="Times New Roman" w:hAnsi="Consolas" w:cs="Consolas"/>
                    <w:i/>
                    <w:iCs/>
                    <w:color w:val="2A00FF"/>
                    <w:sz w:val="20"/>
                    <w:szCs w:val="20"/>
                    <w:highlight w:val="yellow"/>
                  </w:rPr>
                </w:rPrChange>
              </w:rPr>
              <w:t>LineCntr</w:t>
            </w:r>
            <w:r w:rsidRPr="00C81178">
              <w:rPr>
                <w:rFonts w:eastAsia="Times New Roman" w:cs="Consolas"/>
                <w:i/>
                <w:iCs/>
                <w:color w:val="2A00FF"/>
                <w:sz w:val="20"/>
                <w:szCs w:val="20"/>
                <w:rPrChange w:id="847" w:author="WIN764BIT" w:date="2017-08-30T16:32:00Z">
                  <w:rPr>
                    <w:rFonts w:ascii="Consolas" w:eastAsia="Times New Roman" w:hAnsi="Consolas" w:cs="Consolas"/>
                    <w:i/>
                    <w:iCs/>
                    <w:color w:val="2A00FF"/>
                    <w:sz w:val="20"/>
                    <w:szCs w:val="20"/>
                  </w:rPr>
                </w:rPrChange>
              </w:rPr>
              <w:t>}"</w:t>
            </w:r>
            <w:r w:rsidRPr="00C81178">
              <w:rPr>
                <w:rFonts w:eastAsia="Times New Roman" w:cs="Consolas"/>
                <w:sz w:val="20"/>
                <w:szCs w:val="20"/>
                <w:rPrChange w:id="848" w:author="WIN764BIT" w:date="2017-08-30T16:32:00Z">
                  <w:rPr>
                    <w:rFonts w:ascii="Consolas" w:eastAsia="Times New Roman" w:hAnsi="Consolas" w:cs="Consolas"/>
                    <w:sz w:val="20"/>
                    <w:szCs w:val="20"/>
                  </w:rPr>
                </w:rPrChange>
              </w:rPr>
              <w:t xml:space="preserve"> </w:t>
            </w:r>
            <w:r w:rsidRPr="00C81178">
              <w:rPr>
                <w:rFonts w:eastAsia="Times New Roman" w:cs="Consolas"/>
                <w:color w:val="7F007F"/>
                <w:sz w:val="20"/>
                <w:szCs w:val="20"/>
                <w:rPrChange w:id="849" w:author="WIN764BIT" w:date="2017-08-30T16:32:00Z">
                  <w:rPr>
                    <w:rFonts w:ascii="Consolas" w:eastAsia="Times New Roman" w:hAnsi="Consolas" w:cs="Consolas"/>
                    <w:color w:val="7F007F"/>
                    <w:sz w:val="20"/>
                    <w:szCs w:val="20"/>
                  </w:rPr>
                </w:rPrChange>
              </w:rPr>
              <w:t>p_showshipmentinfo</w:t>
            </w:r>
            <w:r w:rsidRPr="00C81178">
              <w:rPr>
                <w:rFonts w:eastAsia="Times New Roman" w:cs="Consolas"/>
                <w:color w:val="000000"/>
                <w:sz w:val="20"/>
                <w:szCs w:val="20"/>
                <w:rPrChange w:id="850" w:author="WIN764BIT" w:date="2017-08-30T16:32:00Z">
                  <w:rPr>
                    <w:rFonts w:ascii="Consolas" w:eastAsia="Times New Roman" w:hAnsi="Consolas" w:cs="Consolas"/>
                    <w:color w:val="000000"/>
                    <w:sz w:val="20"/>
                    <w:szCs w:val="20"/>
                  </w:rPr>
                </w:rPrChange>
              </w:rPr>
              <w:t>=</w:t>
            </w:r>
            <w:r w:rsidRPr="00C81178">
              <w:rPr>
                <w:rFonts w:eastAsia="Times New Roman" w:cs="Consolas"/>
                <w:i/>
                <w:iCs/>
                <w:color w:val="2A00FF"/>
                <w:sz w:val="20"/>
                <w:szCs w:val="20"/>
                <w:rPrChange w:id="851" w:author="WIN764BIT" w:date="2017-08-30T16:32:00Z">
                  <w:rPr>
                    <w:rFonts w:ascii="Consolas" w:eastAsia="Times New Roman" w:hAnsi="Consolas" w:cs="Consolas"/>
                    <w:i/>
                    <w:iCs/>
                    <w:color w:val="2A00FF"/>
                    <w:sz w:val="20"/>
                    <w:szCs w:val="20"/>
                  </w:rPr>
                </w:rPrChange>
              </w:rPr>
              <w:t>"${false}"</w:t>
            </w:r>
            <w:r w:rsidRPr="00C81178">
              <w:rPr>
                <w:rFonts w:eastAsia="Times New Roman" w:cs="Consolas"/>
                <w:sz w:val="20"/>
                <w:szCs w:val="20"/>
                <w:rPrChange w:id="852" w:author="WIN764BIT" w:date="2017-08-30T16:32:00Z">
                  <w:rPr>
                    <w:rFonts w:ascii="Consolas" w:eastAsia="Times New Roman" w:hAnsi="Consolas" w:cs="Consolas"/>
                    <w:sz w:val="20"/>
                    <w:szCs w:val="20"/>
                  </w:rPr>
                </w:rPrChange>
              </w:rPr>
              <w:t xml:space="preserve"> </w:t>
            </w:r>
            <w:r w:rsidRPr="00C81178">
              <w:rPr>
                <w:rFonts w:eastAsia="Times New Roman" w:cs="Consolas"/>
                <w:color w:val="7F007F"/>
                <w:sz w:val="20"/>
                <w:szCs w:val="20"/>
                <w:rPrChange w:id="853" w:author="WIN764BIT" w:date="2017-08-30T16:32:00Z">
                  <w:rPr>
                    <w:rFonts w:ascii="Consolas" w:eastAsia="Times New Roman" w:hAnsi="Consolas" w:cs="Consolas"/>
                    <w:color w:val="7F007F"/>
                    <w:sz w:val="20"/>
                    <w:szCs w:val="20"/>
                  </w:rPr>
                </w:rPrChange>
              </w:rPr>
              <w:t>p_shipmenteditable</w:t>
            </w:r>
            <w:r w:rsidRPr="00C81178">
              <w:rPr>
                <w:rFonts w:eastAsia="Times New Roman" w:cs="Consolas"/>
                <w:color w:val="000000"/>
                <w:sz w:val="20"/>
                <w:szCs w:val="20"/>
                <w:rPrChange w:id="854" w:author="WIN764BIT" w:date="2017-08-30T16:32:00Z">
                  <w:rPr>
                    <w:rFonts w:ascii="Consolas" w:eastAsia="Times New Roman" w:hAnsi="Consolas" w:cs="Consolas"/>
                    <w:color w:val="000000"/>
                    <w:sz w:val="20"/>
                    <w:szCs w:val="20"/>
                  </w:rPr>
                </w:rPrChange>
              </w:rPr>
              <w:t>=</w:t>
            </w:r>
            <w:r w:rsidRPr="00C81178">
              <w:rPr>
                <w:rFonts w:eastAsia="Times New Roman" w:cs="Consolas"/>
                <w:i/>
                <w:iCs/>
                <w:color w:val="2A00FF"/>
                <w:sz w:val="20"/>
                <w:szCs w:val="20"/>
                <w:rPrChange w:id="855" w:author="WIN764BIT" w:date="2017-08-30T16:32:00Z">
                  <w:rPr>
                    <w:rFonts w:ascii="Consolas" w:eastAsia="Times New Roman" w:hAnsi="Consolas" w:cs="Consolas"/>
                    <w:i/>
                    <w:iCs/>
                    <w:color w:val="2A00FF"/>
                    <w:sz w:val="20"/>
                    <w:szCs w:val="20"/>
                  </w:rPr>
                </w:rPrChange>
              </w:rPr>
              <w:t>"${false}"</w:t>
            </w:r>
            <w:r w:rsidRPr="00C81178">
              <w:rPr>
                <w:rFonts w:eastAsia="Times New Roman" w:cs="Consolas"/>
                <w:sz w:val="20"/>
                <w:szCs w:val="20"/>
                <w:rPrChange w:id="856" w:author="WIN764BIT" w:date="2017-08-30T16:32:00Z">
                  <w:rPr>
                    <w:rFonts w:ascii="Consolas" w:eastAsia="Times New Roman" w:hAnsi="Consolas" w:cs="Consolas"/>
                    <w:sz w:val="20"/>
                    <w:szCs w:val="20"/>
                  </w:rPr>
                </w:rPrChange>
              </w:rPr>
              <w:t xml:space="preserve"> </w:t>
            </w:r>
            <w:r w:rsidRPr="00C81178">
              <w:rPr>
                <w:rFonts w:eastAsia="Times New Roman" w:cs="Consolas"/>
                <w:color w:val="7F007F"/>
                <w:sz w:val="20"/>
                <w:szCs w:val="20"/>
                <w:rPrChange w:id="857" w:author="WIN764BIT" w:date="2017-08-30T16:32:00Z">
                  <w:rPr>
                    <w:rFonts w:ascii="Consolas" w:eastAsia="Times New Roman" w:hAnsi="Consolas" w:cs="Consolas"/>
                    <w:color w:val="7F007F"/>
                    <w:sz w:val="20"/>
                    <w:szCs w:val="20"/>
                  </w:rPr>
                </w:rPrChange>
              </w:rPr>
              <w:t>p_totallabel</w:t>
            </w:r>
            <w:r w:rsidRPr="00C81178">
              <w:rPr>
                <w:rFonts w:eastAsia="Times New Roman" w:cs="Consolas"/>
                <w:color w:val="000000"/>
                <w:sz w:val="20"/>
                <w:szCs w:val="20"/>
                <w:rPrChange w:id="858" w:author="WIN764BIT" w:date="2017-08-30T16:32:00Z">
                  <w:rPr>
                    <w:rFonts w:ascii="Consolas" w:eastAsia="Times New Roman" w:hAnsi="Consolas" w:cs="Consolas"/>
                    <w:color w:val="000000"/>
                    <w:sz w:val="20"/>
                    <w:szCs w:val="20"/>
                  </w:rPr>
                </w:rPrChange>
              </w:rPr>
              <w:t>=</w:t>
            </w:r>
            <w:r w:rsidRPr="00C81178">
              <w:rPr>
                <w:rFonts w:eastAsia="Times New Roman" w:cs="Consolas"/>
                <w:i/>
                <w:iCs/>
                <w:color w:val="2A00FF"/>
                <w:sz w:val="20"/>
                <w:szCs w:val="20"/>
                <w:rPrChange w:id="859" w:author="WIN764BIT" w:date="2017-08-30T16:32:00Z">
                  <w:rPr>
                    <w:rFonts w:ascii="Consolas" w:eastAsia="Times New Roman" w:hAnsi="Consolas" w:cs="Consolas"/>
                    <w:i/>
                    <w:iCs/>
                    <w:color w:val="2A00FF"/>
                    <w:sz w:val="20"/>
                    <w:szCs w:val="20"/>
                  </w:rPr>
                </w:rPrChange>
              </w:rPr>
              <w:t>"${Resource.msg('summary.ordertotal','checkout',null)}"</w:t>
            </w:r>
            <w:r w:rsidRPr="00C81178">
              <w:rPr>
                <w:rFonts w:eastAsia="Times New Roman" w:cs="Consolas"/>
                <w:color w:val="008080"/>
                <w:sz w:val="20"/>
                <w:szCs w:val="20"/>
                <w:rPrChange w:id="860" w:author="WIN764BIT" w:date="2017-08-30T16:32:00Z">
                  <w:rPr>
                    <w:rFonts w:ascii="Consolas" w:eastAsia="Times New Roman" w:hAnsi="Consolas" w:cs="Consolas"/>
                    <w:color w:val="008080"/>
                    <w:sz w:val="20"/>
                    <w:szCs w:val="20"/>
                  </w:rPr>
                </w:rPrChange>
              </w:rPr>
              <w:t>/&gt;</w:t>
            </w:r>
          </w:p>
          <w:p w14:paraId="33308E0D" w14:textId="77777777" w:rsidR="00D23D0A" w:rsidRPr="00C81178" w:rsidRDefault="00D23D0A" w:rsidP="0046449E">
            <w:pPr>
              <w:autoSpaceDE w:val="0"/>
              <w:autoSpaceDN w:val="0"/>
              <w:adjustRightInd w:val="0"/>
              <w:spacing w:after="0" w:line="240" w:lineRule="auto"/>
              <w:ind w:left="90"/>
              <w:rPr>
                <w:rFonts w:eastAsia="Times New Roman" w:cs="Consolas"/>
                <w:sz w:val="20"/>
                <w:szCs w:val="20"/>
                <w:rPrChange w:id="861" w:author="WIN764BIT" w:date="2017-08-30T16:32:00Z">
                  <w:rPr>
                    <w:rFonts w:ascii="Consolas" w:eastAsia="Times New Roman" w:hAnsi="Consolas" w:cs="Consolas"/>
                    <w:sz w:val="20"/>
                    <w:szCs w:val="20"/>
                  </w:rPr>
                </w:rPrChange>
              </w:rPr>
            </w:pPr>
            <w:r w:rsidRPr="00C81178">
              <w:rPr>
                <w:rFonts w:eastAsia="Times New Roman" w:cs="Consolas"/>
                <w:color w:val="000000"/>
                <w:sz w:val="20"/>
                <w:szCs w:val="20"/>
                <w:rPrChange w:id="862"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863"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864" w:author="WIN764BIT" w:date="2017-08-30T16:32:00Z">
                  <w:rPr>
                    <w:rFonts w:ascii="Consolas" w:eastAsia="Times New Roman" w:hAnsi="Consolas" w:cs="Consolas"/>
                    <w:color w:val="000000"/>
                    <w:sz w:val="20"/>
                    <w:szCs w:val="20"/>
                  </w:rPr>
                </w:rPrChange>
              </w:rPr>
              <w:tab/>
            </w:r>
            <w:r w:rsidRPr="00C81178">
              <w:rPr>
                <w:rFonts w:eastAsia="Times New Roman" w:cs="Consolas"/>
                <w:color w:val="008080"/>
                <w:sz w:val="20"/>
                <w:szCs w:val="20"/>
                <w:rPrChange w:id="865" w:author="WIN764BIT" w:date="2017-08-30T16:32:00Z">
                  <w:rPr>
                    <w:rFonts w:ascii="Consolas" w:eastAsia="Times New Roman" w:hAnsi="Consolas" w:cs="Consolas"/>
                    <w:color w:val="008080"/>
                    <w:sz w:val="20"/>
                    <w:szCs w:val="20"/>
                  </w:rPr>
                </w:rPrChange>
              </w:rPr>
              <w:t>&lt;/</w:t>
            </w:r>
            <w:r w:rsidRPr="00C81178">
              <w:rPr>
                <w:rFonts w:eastAsia="Times New Roman" w:cs="Consolas"/>
                <w:color w:val="3F7F7F"/>
                <w:sz w:val="20"/>
                <w:szCs w:val="20"/>
                <w:rPrChange w:id="866" w:author="WIN764BIT" w:date="2017-08-30T16:32:00Z">
                  <w:rPr>
                    <w:rFonts w:ascii="Consolas" w:eastAsia="Times New Roman" w:hAnsi="Consolas" w:cs="Consolas"/>
                    <w:color w:val="3F7F7F"/>
                    <w:sz w:val="20"/>
                    <w:szCs w:val="20"/>
                  </w:rPr>
                </w:rPrChange>
              </w:rPr>
              <w:t>div</w:t>
            </w:r>
            <w:r w:rsidRPr="00C81178">
              <w:rPr>
                <w:rFonts w:eastAsia="Times New Roman" w:cs="Consolas"/>
                <w:color w:val="008080"/>
                <w:sz w:val="20"/>
                <w:szCs w:val="20"/>
                <w:rPrChange w:id="867" w:author="WIN764BIT" w:date="2017-08-30T16:32:00Z">
                  <w:rPr>
                    <w:rFonts w:ascii="Consolas" w:eastAsia="Times New Roman" w:hAnsi="Consolas" w:cs="Consolas"/>
                    <w:color w:val="008080"/>
                    <w:sz w:val="20"/>
                    <w:szCs w:val="20"/>
                  </w:rPr>
                </w:rPrChange>
              </w:rPr>
              <w:t>&gt;</w:t>
            </w:r>
          </w:p>
          <w:p w14:paraId="68C65E83" w14:textId="77777777" w:rsidR="00D23D0A" w:rsidRPr="00C81178" w:rsidRDefault="00D23D0A" w:rsidP="0046449E">
            <w:pPr>
              <w:autoSpaceDE w:val="0"/>
              <w:autoSpaceDN w:val="0"/>
              <w:adjustRightInd w:val="0"/>
              <w:spacing w:after="0" w:line="240" w:lineRule="auto"/>
              <w:ind w:left="90"/>
              <w:rPr>
                <w:rFonts w:eastAsia="Times New Roman" w:cs="Consolas"/>
                <w:sz w:val="20"/>
                <w:szCs w:val="20"/>
                <w:highlight w:val="yellow"/>
                <w:rPrChange w:id="868" w:author="WIN764BIT" w:date="2017-08-30T16:32:00Z">
                  <w:rPr>
                    <w:rFonts w:ascii="Consolas" w:eastAsia="Times New Roman" w:hAnsi="Consolas" w:cs="Consolas"/>
                    <w:sz w:val="20"/>
                    <w:szCs w:val="20"/>
                    <w:highlight w:val="yellow"/>
                  </w:rPr>
                </w:rPrChange>
              </w:rPr>
            </w:pPr>
            <w:r w:rsidRPr="00C81178">
              <w:rPr>
                <w:rFonts w:eastAsia="Times New Roman" w:cs="Consolas"/>
                <w:color w:val="000000"/>
                <w:sz w:val="20"/>
                <w:szCs w:val="20"/>
                <w:rPrChange w:id="869"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870" w:author="WIN764BIT" w:date="2017-08-30T16:32:00Z">
                  <w:rPr>
                    <w:rFonts w:ascii="Consolas" w:eastAsia="Times New Roman" w:hAnsi="Consolas" w:cs="Consolas"/>
                    <w:color w:val="000000"/>
                    <w:sz w:val="20"/>
                    <w:szCs w:val="20"/>
                  </w:rPr>
                </w:rPrChange>
              </w:rPr>
              <w:tab/>
            </w:r>
            <w:r w:rsidRPr="00C81178">
              <w:rPr>
                <w:rFonts w:eastAsia="Times New Roman" w:cs="Consolas"/>
                <w:color w:val="008080"/>
                <w:sz w:val="20"/>
                <w:szCs w:val="20"/>
                <w:highlight w:val="yellow"/>
                <w:rPrChange w:id="871" w:author="WIN764BIT" w:date="2017-08-30T16:32:00Z">
                  <w:rPr>
                    <w:rFonts w:ascii="Consolas" w:eastAsia="Times New Roman" w:hAnsi="Consolas" w:cs="Consolas"/>
                    <w:color w:val="008080"/>
                    <w:sz w:val="20"/>
                    <w:szCs w:val="20"/>
                    <w:highlight w:val="yellow"/>
                  </w:rPr>
                </w:rPrChange>
              </w:rPr>
              <w:t>&lt;</w:t>
            </w:r>
            <w:r w:rsidRPr="00C81178">
              <w:rPr>
                <w:rFonts w:eastAsia="Times New Roman" w:cs="Consolas"/>
                <w:color w:val="3F7F7F"/>
                <w:sz w:val="20"/>
                <w:szCs w:val="20"/>
                <w:highlight w:val="yellow"/>
                <w:rPrChange w:id="872" w:author="WIN764BIT" w:date="2017-08-30T16:32:00Z">
                  <w:rPr>
                    <w:rFonts w:ascii="Consolas" w:eastAsia="Times New Roman" w:hAnsi="Consolas" w:cs="Consolas"/>
                    <w:color w:val="3F7F7F"/>
                    <w:sz w:val="20"/>
                    <w:szCs w:val="20"/>
                    <w:highlight w:val="yellow"/>
                  </w:rPr>
                </w:rPrChange>
              </w:rPr>
              <w:t>isif</w:t>
            </w:r>
            <w:r w:rsidRPr="00C81178">
              <w:rPr>
                <w:rFonts w:eastAsia="Times New Roman" w:cs="Consolas"/>
                <w:sz w:val="20"/>
                <w:szCs w:val="20"/>
                <w:highlight w:val="yellow"/>
                <w:rPrChange w:id="873" w:author="WIN764BIT" w:date="2017-08-30T16:32: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874" w:author="WIN764BIT" w:date="2017-08-30T16:32:00Z">
                  <w:rPr>
                    <w:rFonts w:ascii="Consolas" w:eastAsia="Times New Roman" w:hAnsi="Consolas" w:cs="Consolas"/>
                    <w:color w:val="7F007F"/>
                    <w:sz w:val="20"/>
                    <w:szCs w:val="20"/>
                    <w:highlight w:val="yellow"/>
                  </w:rPr>
                </w:rPrChange>
              </w:rPr>
              <w:t>condition</w:t>
            </w:r>
            <w:r w:rsidRPr="00C81178">
              <w:rPr>
                <w:rFonts w:eastAsia="Times New Roman" w:cs="Consolas"/>
                <w:color w:val="000000"/>
                <w:sz w:val="20"/>
                <w:szCs w:val="20"/>
                <w:highlight w:val="yellow"/>
                <w:rPrChange w:id="875" w:author="WIN764BIT" w:date="2017-08-30T16:32: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876" w:author="WIN764BIT" w:date="2017-08-30T16:32:00Z">
                  <w:rPr>
                    <w:rFonts w:ascii="Consolas" w:eastAsia="Times New Roman" w:hAnsi="Consolas" w:cs="Consolas"/>
                    <w:i/>
                    <w:iCs/>
                    <w:color w:val="2A00FF"/>
                    <w:sz w:val="20"/>
                    <w:szCs w:val="20"/>
                    <w:highlight w:val="yellow"/>
                  </w:rPr>
                </w:rPrChange>
              </w:rPr>
              <w:t>"${!empty(klarnarequired) &amp;&amp; klarnarequired}"</w:t>
            </w:r>
            <w:r w:rsidRPr="00C81178">
              <w:rPr>
                <w:rFonts w:eastAsia="Times New Roman" w:cs="Consolas"/>
                <w:sz w:val="20"/>
                <w:szCs w:val="20"/>
                <w:highlight w:val="yellow"/>
                <w:rPrChange w:id="877" w:author="WIN764BIT" w:date="2017-08-30T16:32:00Z">
                  <w:rPr>
                    <w:rFonts w:ascii="Consolas" w:eastAsia="Times New Roman" w:hAnsi="Consolas" w:cs="Consolas"/>
                    <w:sz w:val="20"/>
                    <w:szCs w:val="20"/>
                    <w:highlight w:val="yellow"/>
                  </w:rPr>
                </w:rPrChange>
              </w:rPr>
              <w:t xml:space="preserve"> </w:t>
            </w:r>
            <w:r w:rsidRPr="00C81178">
              <w:rPr>
                <w:rFonts w:eastAsia="Times New Roman" w:cs="Consolas"/>
                <w:color w:val="008080"/>
                <w:sz w:val="20"/>
                <w:szCs w:val="20"/>
                <w:highlight w:val="yellow"/>
                <w:rPrChange w:id="878" w:author="WIN764BIT" w:date="2017-08-30T16:32:00Z">
                  <w:rPr>
                    <w:rFonts w:ascii="Consolas" w:eastAsia="Times New Roman" w:hAnsi="Consolas" w:cs="Consolas"/>
                    <w:color w:val="008080"/>
                    <w:sz w:val="20"/>
                    <w:szCs w:val="20"/>
                    <w:highlight w:val="yellow"/>
                  </w:rPr>
                </w:rPrChange>
              </w:rPr>
              <w:t>&gt;</w:t>
            </w:r>
            <w:r w:rsidRPr="00C81178">
              <w:rPr>
                <w:rFonts w:eastAsia="Times New Roman" w:cs="Consolas"/>
                <w:color w:val="000000"/>
                <w:sz w:val="20"/>
                <w:szCs w:val="20"/>
                <w:highlight w:val="yellow"/>
                <w:rPrChange w:id="879" w:author="WIN764BIT" w:date="2017-08-30T16:32:00Z">
                  <w:rPr>
                    <w:rFonts w:ascii="Consolas" w:eastAsia="Times New Roman" w:hAnsi="Consolas" w:cs="Consolas"/>
                    <w:color w:val="000000"/>
                    <w:sz w:val="20"/>
                    <w:szCs w:val="20"/>
                    <w:highlight w:val="yellow"/>
                  </w:rPr>
                </w:rPrChange>
              </w:rPr>
              <w:t xml:space="preserve"> </w:t>
            </w:r>
          </w:p>
          <w:p w14:paraId="1D24C6F8" w14:textId="77777777" w:rsidR="00D23D0A" w:rsidRPr="00C81178" w:rsidRDefault="00D23D0A" w:rsidP="0046449E">
            <w:pPr>
              <w:autoSpaceDE w:val="0"/>
              <w:autoSpaceDN w:val="0"/>
              <w:adjustRightInd w:val="0"/>
              <w:spacing w:after="0" w:line="240" w:lineRule="auto"/>
              <w:ind w:left="90"/>
              <w:rPr>
                <w:rFonts w:eastAsia="Times New Roman" w:cs="Consolas"/>
                <w:sz w:val="20"/>
                <w:szCs w:val="20"/>
                <w:highlight w:val="yellow"/>
                <w:rPrChange w:id="880" w:author="WIN764BIT" w:date="2017-08-30T16:32:00Z">
                  <w:rPr>
                    <w:rFonts w:ascii="Consolas" w:eastAsia="Times New Roman" w:hAnsi="Consolas" w:cs="Consolas"/>
                    <w:sz w:val="20"/>
                    <w:szCs w:val="20"/>
                    <w:highlight w:val="yellow"/>
                  </w:rPr>
                </w:rPrChange>
              </w:rPr>
            </w:pPr>
            <w:r w:rsidRPr="00C81178">
              <w:rPr>
                <w:rFonts w:eastAsia="Times New Roman" w:cs="Consolas"/>
                <w:color w:val="000000"/>
                <w:sz w:val="20"/>
                <w:szCs w:val="20"/>
                <w:highlight w:val="yellow"/>
                <w:rPrChange w:id="881" w:author="WIN764BIT" w:date="2017-08-30T16:32:00Z">
                  <w:rPr>
                    <w:rFonts w:ascii="Consolas" w:eastAsia="Times New Roman" w:hAnsi="Consolas" w:cs="Consolas"/>
                    <w:color w:val="000000"/>
                    <w:sz w:val="20"/>
                    <w:szCs w:val="20"/>
                    <w:highlight w:val="yellow"/>
                  </w:rPr>
                </w:rPrChange>
              </w:rPr>
              <w:tab/>
            </w:r>
            <w:r w:rsidRPr="00C81178">
              <w:rPr>
                <w:rFonts w:eastAsia="Times New Roman" w:cs="Consolas"/>
                <w:color w:val="000000"/>
                <w:sz w:val="20"/>
                <w:szCs w:val="20"/>
                <w:highlight w:val="yellow"/>
                <w:rPrChange w:id="882" w:author="WIN764BIT" w:date="2017-08-30T16:32:00Z">
                  <w:rPr>
                    <w:rFonts w:ascii="Consolas" w:eastAsia="Times New Roman" w:hAnsi="Consolas" w:cs="Consolas"/>
                    <w:color w:val="000000"/>
                    <w:sz w:val="20"/>
                    <w:szCs w:val="20"/>
                    <w:highlight w:val="yellow"/>
                  </w:rPr>
                </w:rPrChange>
              </w:rPr>
              <w:tab/>
            </w:r>
            <w:r w:rsidRPr="00C81178">
              <w:rPr>
                <w:rFonts w:eastAsia="Times New Roman" w:cs="Consolas"/>
                <w:color w:val="000000"/>
                <w:sz w:val="20"/>
                <w:szCs w:val="20"/>
                <w:highlight w:val="yellow"/>
                <w:rPrChange w:id="883" w:author="WIN764BIT" w:date="2017-08-30T16:32:00Z">
                  <w:rPr>
                    <w:rFonts w:ascii="Consolas" w:eastAsia="Times New Roman" w:hAnsi="Consolas" w:cs="Consolas"/>
                    <w:color w:val="000000"/>
                    <w:sz w:val="20"/>
                    <w:szCs w:val="20"/>
                    <w:highlight w:val="yellow"/>
                  </w:rPr>
                </w:rPrChange>
              </w:rPr>
              <w:tab/>
            </w:r>
            <w:r w:rsidRPr="00C81178">
              <w:rPr>
                <w:rFonts w:eastAsia="Times New Roman" w:cs="Consolas"/>
                <w:color w:val="008080"/>
                <w:sz w:val="20"/>
                <w:szCs w:val="20"/>
                <w:highlight w:val="yellow"/>
                <w:rPrChange w:id="884" w:author="WIN764BIT" w:date="2017-08-30T16:32:00Z">
                  <w:rPr>
                    <w:rFonts w:ascii="Consolas" w:eastAsia="Times New Roman" w:hAnsi="Consolas" w:cs="Consolas"/>
                    <w:color w:val="008080"/>
                    <w:sz w:val="20"/>
                    <w:szCs w:val="20"/>
                    <w:highlight w:val="yellow"/>
                  </w:rPr>
                </w:rPrChange>
              </w:rPr>
              <w:t>&lt;</w:t>
            </w:r>
            <w:r w:rsidRPr="00C81178">
              <w:rPr>
                <w:rFonts w:eastAsia="Times New Roman" w:cs="Consolas"/>
                <w:color w:val="3F7F7F"/>
                <w:sz w:val="20"/>
                <w:szCs w:val="20"/>
                <w:highlight w:val="yellow"/>
                <w:rPrChange w:id="885" w:author="WIN764BIT" w:date="2017-08-30T16:32:00Z">
                  <w:rPr>
                    <w:rFonts w:ascii="Consolas" w:eastAsia="Times New Roman" w:hAnsi="Consolas" w:cs="Consolas"/>
                    <w:color w:val="3F7F7F"/>
                    <w:sz w:val="20"/>
                    <w:szCs w:val="20"/>
                    <w:highlight w:val="yellow"/>
                  </w:rPr>
                </w:rPrChange>
              </w:rPr>
              <w:t>div</w:t>
            </w:r>
            <w:r w:rsidRPr="00C81178">
              <w:rPr>
                <w:rFonts w:eastAsia="Times New Roman" w:cs="Consolas"/>
                <w:sz w:val="20"/>
                <w:szCs w:val="20"/>
                <w:highlight w:val="yellow"/>
                <w:rPrChange w:id="886" w:author="WIN764BIT" w:date="2017-08-30T16:32: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887" w:author="WIN764BIT" w:date="2017-08-30T16:32:00Z">
                  <w:rPr>
                    <w:rFonts w:ascii="Consolas" w:eastAsia="Times New Roman" w:hAnsi="Consolas" w:cs="Consolas"/>
                    <w:color w:val="7F007F"/>
                    <w:sz w:val="20"/>
                    <w:szCs w:val="20"/>
                    <w:highlight w:val="yellow"/>
                  </w:rPr>
                </w:rPrChange>
              </w:rPr>
              <w:t>id</w:t>
            </w:r>
            <w:r w:rsidRPr="00C81178">
              <w:rPr>
                <w:rFonts w:eastAsia="Times New Roman" w:cs="Consolas"/>
                <w:color w:val="000000"/>
                <w:sz w:val="20"/>
                <w:szCs w:val="20"/>
                <w:highlight w:val="yellow"/>
                <w:rPrChange w:id="888" w:author="WIN764BIT" w:date="2017-08-30T16:32: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889" w:author="WIN764BIT" w:date="2017-08-30T16:32:00Z">
                  <w:rPr>
                    <w:rFonts w:ascii="Consolas" w:eastAsia="Times New Roman" w:hAnsi="Consolas" w:cs="Consolas"/>
                    <w:i/>
                    <w:iCs/>
                    <w:color w:val="2A00FF"/>
                    <w:sz w:val="20"/>
                    <w:szCs w:val="20"/>
                    <w:highlight w:val="yellow"/>
                  </w:rPr>
                </w:rPrChange>
              </w:rPr>
              <w:t>"klarna_container"</w:t>
            </w:r>
            <w:r w:rsidRPr="00C81178">
              <w:rPr>
                <w:rFonts w:eastAsia="Times New Roman" w:cs="Consolas"/>
                <w:color w:val="008080"/>
                <w:sz w:val="20"/>
                <w:szCs w:val="20"/>
                <w:highlight w:val="yellow"/>
                <w:rPrChange w:id="890" w:author="WIN764BIT" w:date="2017-08-30T16:32:00Z">
                  <w:rPr>
                    <w:rFonts w:ascii="Consolas" w:eastAsia="Times New Roman" w:hAnsi="Consolas" w:cs="Consolas"/>
                    <w:color w:val="008080"/>
                    <w:sz w:val="20"/>
                    <w:szCs w:val="20"/>
                    <w:highlight w:val="yellow"/>
                  </w:rPr>
                </w:rPrChange>
              </w:rPr>
              <w:t>&gt;&lt;/</w:t>
            </w:r>
            <w:r w:rsidRPr="00C81178">
              <w:rPr>
                <w:rFonts w:eastAsia="Times New Roman" w:cs="Consolas"/>
                <w:color w:val="3F7F7F"/>
                <w:sz w:val="20"/>
                <w:szCs w:val="20"/>
                <w:highlight w:val="yellow"/>
                <w:rPrChange w:id="891" w:author="WIN764BIT" w:date="2017-08-30T16:32:00Z">
                  <w:rPr>
                    <w:rFonts w:ascii="Consolas" w:eastAsia="Times New Roman" w:hAnsi="Consolas" w:cs="Consolas"/>
                    <w:color w:val="3F7F7F"/>
                    <w:sz w:val="20"/>
                    <w:szCs w:val="20"/>
                    <w:highlight w:val="yellow"/>
                  </w:rPr>
                </w:rPrChange>
              </w:rPr>
              <w:t>div</w:t>
            </w:r>
            <w:r w:rsidRPr="00C81178">
              <w:rPr>
                <w:rFonts w:eastAsia="Times New Roman" w:cs="Consolas"/>
                <w:color w:val="008080"/>
                <w:sz w:val="20"/>
                <w:szCs w:val="20"/>
                <w:highlight w:val="yellow"/>
                <w:rPrChange w:id="892" w:author="WIN764BIT" w:date="2017-08-30T16:32:00Z">
                  <w:rPr>
                    <w:rFonts w:ascii="Consolas" w:eastAsia="Times New Roman" w:hAnsi="Consolas" w:cs="Consolas"/>
                    <w:color w:val="008080"/>
                    <w:sz w:val="20"/>
                    <w:szCs w:val="20"/>
                    <w:highlight w:val="yellow"/>
                  </w:rPr>
                </w:rPrChange>
              </w:rPr>
              <w:t>&gt;</w:t>
            </w:r>
          </w:p>
          <w:p w14:paraId="26F1E9D8" w14:textId="77777777" w:rsidR="00D23D0A" w:rsidRPr="00C81178" w:rsidRDefault="00D23D0A" w:rsidP="0046449E">
            <w:pPr>
              <w:autoSpaceDE w:val="0"/>
              <w:autoSpaceDN w:val="0"/>
              <w:adjustRightInd w:val="0"/>
              <w:spacing w:after="0" w:line="240" w:lineRule="auto"/>
              <w:ind w:left="90"/>
              <w:rPr>
                <w:rFonts w:eastAsia="Times New Roman" w:cs="Consolas"/>
                <w:sz w:val="20"/>
                <w:szCs w:val="20"/>
                <w:highlight w:val="yellow"/>
                <w:rPrChange w:id="893" w:author="WIN764BIT" w:date="2017-08-30T16:32:00Z">
                  <w:rPr>
                    <w:rFonts w:ascii="Consolas" w:eastAsia="Times New Roman" w:hAnsi="Consolas" w:cs="Consolas"/>
                    <w:sz w:val="20"/>
                    <w:szCs w:val="20"/>
                    <w:highlight w:val="yellow"/>
                  </w:rPr>
                </w:rPrChange>
              </w:rPr>
            </w:pPr>
            <w:r w:rsidRPr="00C81178">
              <w:rPr>
                <w:rFonts w:eastAsia="Times New Roman" w:cs="Consolas"/>
                <w:color w:val="000000"/>
                <w:sz w:val="20"/>
                <w:szCs w:val="20"/>
                <w:highlight w:val="yellow"/>
                <w:rPrChange w:id="894" w:author="WIN764BIT" w:date="2017-08-30T16:32:00Z">
                  <w:rPr>
                    <w:rFonts w:ascii="Consolas" w:eastAsia="Times New Roman" w:hAnsi="Consolas" w:cs="Consolas"/>
                    <w:color w:val="000000"/>
                    <w:sz w:val="20"/>
                    <w:szCs w:val="20"/>
                    <w:highlight w:val="yellow"/>
                  </w:rPr>
                </w:rPrChange>
              </w:rPr>
              <w:tab/>
            </w:r>
            <w:r w:rsidRPr="00C81178">
              <w:rPr>
                <w:rFonts w:eastAsia="Times New Roman" w:cs="Consolas"/>
                <w:color w:val="000000"/>
                <w:sz w:val="20"/>
                <w:szCs w:val="20"/>
                <w:highlight w:val="yellow"/>
                <w:rPrChange w:id="895" w:author="WIN764BIT" w:date="2017-08-30T16:32:00Z">
                  <w:rPr>
                    <w:rFonts w:ascii="Consolas" w:eastAsia="Times New Roman" w:hAnsi="Consolas" w:cs="Consolas"/>
                    <w:color w:val="000000"/>
                    <w:sz w:val="20"/>
                    <w:szCs w:val="20"/>
                    <w:highlight w:val="yellow"/>
                  </w:rPr>
                </w:rPrChange>
              </w:rPr>
              <w:tab/>
            </w:r>
            <w:r w:rsidRPr="00C81178">
              <w:rPr>
                <w:rFonts w:eastAsia="Times New Roman" w:cs="Consolas"/>
                <w:color w:val="000000"/>
                <w:sz w:val="20"/>
                <w:szCs w:val="20"/>
                <w:highlight w:val="yellow"/>
                <w:rPrChange w:id="896" w:author="WIN764BIT" w:date="2017-08-30T16:32:00Z">
                  <w:rPr>
                    <w:rFonts w:ascii="Consolas" w:eastAsia="Times New Roman" w:hAnsi="Consolas" w:cs="Consolas"/>
                    <w:color w:val="000000"/>
                    <w:sz w:val="20"/>
                    <w:szCs w:val="20"/>
                    <w:highlight w:val="yellow"/>
                  </w:rPr>
                </w:rPrChange>
              </w:rPr>
              <w:tab/>
            </w:r>
            <w:r w:rsidRPr="00C81178">
              <w:rPr>
                <w:rFonts w:eastAsia="Times New Roman" w:cs="Consolas"/>
                <w:color w:val="008080"/>
                <w:sz w:val="20"/>
                <w:szCs w:val="20"/>
                <w:highlight w:val="yellow"/>
                <w:rPrChange w:id="897" w:author="WIN764BIT" w:date="2017-08-30T16:32:00Z">
                  <w:rPr>
                    <w:rFonts w:ascii="Consolas" w:eastAsia="Times New Roman" w:hAnsi="Consolas" w:cs="Consolas"/>
                    <w:color w:val="008080"/>
                    <w:sz w:val="20"/>
                    <w:szCs w:val="20"/>
                    <w:highlight w:val="yellow"/>
                  </w:rPr>
                </w:rPrChange>
              </w:rPr>
              <w:t>&lt;</w:t>
            </w:r>
            <w:r w:rsidRPr="00C81178">
              <w:rPr>
                <w:rFonts w:eastAsia="Times New Roman" w:cs="Consolas"/>
                <w:color w:val="3F7F7F"/>
                <w:sz w:val="20"/>
                <w:szCs w:val="20"/>
                <w:highlight w:val="yellow"/>
                <w:rPrChange w:id="898" w:author="WIN764BIT" w:date="2017-08-30T16:32:00Z">
                  <w:rPr>
                    <w:rFonts w:ascii="Consolas" w:eastAsia="Times New Roman" w:hAnsi="Consolas" w:cs="Consolas"/>
                    <w:color w:val="3F7F7F"/>
                    <w:sz w:val="20"/>
                    <w:szCs w:val="20"/>
                    <w:highlight w:val="yellow"/>
                  </w:rPr>
                </w:rPrChange>
              </w:rPr>
              <w:t>div</w:t>
            </w:r>
            <w:r w:rsidRPr="00C81178">
              <w:rPr>
                <w:rFonts w:eastAsia="Times New Roman" w:cs="Consolas"/>
                <w:sz w:val="20"/>
                <w:szCs w:val="20"/>
                <w:highlight w:val="yellow"/>
                <w:rPrChange w:id="899" w:author="WIN764BIT" w:date="2017-08-30T16:32: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900" w:author="WIN764BIT" w:date="2017-08-30T16:32:00Z">
                  <w:rPr>
                    <w:rFonts w:ascii="Consolas" w:eastAsia="Times New Roman" w:hAnsi="Consolas" w:cs="Consolas"/>
                    <w:color w:val="7F007F"/>
                    <w:sz w:val="20"/>
                    <w:szCs w:val="20"/>
                    <w:highlight w:val="yellow"/>
                  </w:rPr>
                </w:rPrChange>
              </w:rPr>
              <w:t>id</w:t>
            </w:r>
            <w:r w:rsidRPr="00C81178">
              <w:rPr>
                <w:rFonts w:eastAsia="Times New Roman" w:cs="Consolas"/>
                <w:color w:val="000000"/>
                <w:sz w:val="20"/>
                <w:szCs w:val="20"/>
                <w:highlight w:val="yellow"/>
                <w:rPrChange w:id="901" w:author="WIN764BIT" w:date="2017-08-30T16:32: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902" w:author="WIN764BIT" w:date="2017-08-30T16:32:00Z">
                  <w:rPr>
                    <w:rFonts w:ascii="Consolas" w:eastAsia="Times New Roman" w:hAnsi="Consolas" w:cs="Consolas"/>
                    <w:i/>
                    <w:iCs/>
                    <w:color w:val="2A00FF"/>
                    <w:sz w:val="20"/>
                    <w:szCs w:val="20"/>
                    <w:highlight w:val="yellow"/>
                  </w:rPr>
                </w:rPrChange>
              </w:rPr>
              <w:t>"auth_button"</w:t>
            </w:r>
            <w:r w:rsidRPr="00C81178">
              <w:rPr>
                <w:rFonts w:eastAsia="Times New Roman" w:cs="Consolas"/>
                <w:color w:val="008080"/>
                <w:sz w:val="20"/>
                <w:szCs w:val="20"/>
                <w:highlight w:val="yellow"/>
                <w:rPrChange w:id="903" w:author="WIN764BIT" w:date="2017-08-30T16:32:00Z">
                  <w:rPr>
                    <w:rFonts w:ascii="Consolas" w:eastAsia="Times New Roman" w:hAnsi="Consolas" w:cs="Consolas"/>
                    <w:color w:val="008080"/>
                    <w:sz w:val="20"/>
                    <w:szCs w:val="20"/>
                    <w:highlight w:val="yellow"/>
                  </w:rPr>
                </w:rPrChange>
              </w:rPr>
              <w:t>&gt;&lt;/</w:t>
            </w:r>
            <w:r w:rsidRPr="00C81178">
              <w:rPr>
                <w:rFonts w:eastAsia="Times New Roman" w:cs="Consolas"/>
                <w:color w:val="3F7F7F"/>
                <w:sz w:val="20"/>
                <w:szCs w:val="20"/>
                <w:highlight w:val="yellow"/>
                <w:rPrChange w:id="904" w:author="WIN764BIT" w:date="2017-08-30T16:32:00Z">
                  <w:rPr>
                    <w:rFonts w:ascii="Consolas" w:eastAsia="Times New Roman" w:hAnsi="Consolas" w:cs="Consolas"/>
                    <w:color w:val="3F7F7F"/>
                    <w:sz w:val="20"/>
                    <w:szCs w:val="20"/>
                    <w:highlight w:val="yellow"/>
                  </w:rPr>
                </w:rPrChange>
              </w:rPr>
              <w:t>div</w:t>
            </w:r>
            <w:r w:rsidRPr="00C81178">
              <w:rPr>
                <w:rFonts w:eastAsia="Times New Roman" w:cs="Consolas"/>
                <w:color w:val="008080"/>
                <w:sz w:val="20"/>
                <w:szCs w:val="20"/>
                <w:highlight w:val="yellow"/>
                <w:rPrChange w:id="905" w:author="WIN764BIT" w:date="2017-08-30T16:32:00Z">
                  <w:rPr>
                    <w:rFonts w:ascii="Consolas" w:eastAsia="Times New Roman" w:hAnsi="Consolas" w:cs="Consolas"/>
                    <w:color w:val="008080"/>
                    <w:sz w:val="20"/>
                    <w:szCs w:val="20"/>
                    <w:highlight w:val="yellow"/>
                  </w:rPr>
                </w:rPrChange>
              </w:rPr>
              <w:t>&gt;</w:t>
            </w:r>
          </w:p>
          <w:p w14:paraId="29A4BD77" w14:textId="77777777" w:rsidR="00D23D0A" w:rsidRPr="00C81178" w:rsidRDefault="00D23D0A" w:rsidP="0046449E">
            <w:pPr>
              <w:autoSpaceDE w:val="0"/>
              <w:autoSpaceDN w:val="0"/>
              <w:adjustRightInd w:val="0"/>
              <w:spacing w:after="0" w:line="240" w:lineRule="auto"/>
              <w:ind w:left="90"/>
              <w:rPr>
                <w:rFonts w:eastAsia="Times New Roman" w:cs="Consolas"/>
                <w:sz w:val="20"/>
                <w:szCs w:val="20"/>
                <w:highlight w:val="yellow"/>
                <w:rPrChange w:id="906" w:author="WIN764BIT" w:date="2017-08-30T16:32:00Z">
                  <w:rPr>
                    <w:rFonts w:ascii="Consolas" w:eastAsia="Times New Roman" w:hAnsi="Consolas" w:cs="Consolas"/>
                    <w:sz w:val="20"/>
                    <w:szCs w:val="20"/>
                    <w:highlight w:val="yellow"/>
                  </w:rPr>
                </w:rPrChange>
              </w:rPr>
            </w:pPr>
            <w:r w:rsidRPr="00C81178">
              <w:rPr>
                <w:rFonts w:eastAsia="Times New Roman" w:cs="Consolas"/>
                <w:color w:val="000000"/>
                <w:sz w:val="20"/>
                <w:szCs w:val="20"/>
                <w:highlight w:val="yellow"/>
                <w:rPrChange w:id="907" w:author="WIN764BIT" w:date="2017-08-30T16:32:00Z">
                  <w:rPr>
                    <w:rFonts w:ascii="Consolas" w:eastAsia="Times New Roman" w:hAnsi="Consolas" w:cs="Consolas"/>
                    <w:color w:val="000000"/>
                    <w:sz w:val="20"/>
                    <w:szCs w:val="20"/>
                    <w:highlight w:val="yellow"/>
                  </w:rPr>
                </w:rPrChange>
              </w:rPr>
              <w:tab/>
            </w:r>
            <w:r w:rsidRPr="00C81178">
              <w:rPr>
                <w:rFonts w:eastAsia="Times New Roman" w:cs="Consolas"/>
                <w:color w:val="000000"/>
                <w:sz w:val="20"/>
                <w:szCs w:val="20"/>
                <w:highlight w:val="yellow"/>
                <w:rPrChange w:id="908" w:author="WIN764BIT" w:date="2017-08-30T16:32:00Z">
                  <w:rPr>
                    <w:rFonts w:ascii="Consolas" w:eastAsia="Times New Roman" w:hAnsi="Consolas" w:cs="Consolas"/>
                    <w:color w:val="000000"/>
                    <w:sz w:val="20"/>
                    <w:szCs w:val="20"/>
                    <w:highlight w:val="yellow"/>
                  </w:rPr>
                </w:rPrChange>
              </w:rPr>
              <w:tab/>
            </w:r>
            <w:r w:rsidRPr="00C81178">
              <w:rPr>
                <w:rFonts w:eastAsia="Times New Roman" w:cs="Consolas"/>
                <w:color w:val="000000"/>
                <w:sz w:val="20"/>
                <w:szCs w:val="20"/>
                <w:highlight w:val="yellow"/>
                <w:rPrChange w:id="909" w:author="WIN764BIT" w:date="2017-08-30T16:32:00Z">
                  <w:rPr>
                    <w:rFonts w:ascii="Consolas" w:eastAsia="Times New Roman" w:hAnsi="Consolas" w:cs="Consolas"/>
                    <w:color w:val="000000"/>
                    <w:sz w:val="20"/>
                    <w:szCs w:val="20"/>
                    <w:highlight w:val="yellow"/>
                  </w:rPr>
                </w:rPrChange>
              </w:rPr>
              <w:tab/>
            </w:r>
            <w:r w:rsidRPr="00C81178">
              <w:rPr>
                <w:rFonts w:eastAsia="Times New Roman" w:cs="Consolas"/>
                <w:color w:val="008080"/>
                <w:sz w:val="20"/>
                <w:szCs w:val="20"/>
                <w:highlight w:val="yellow"/>
                <w:rPrChange w:id="910" w:author="WIN764BIT" w:date="2017-08-30T16:32:00Z">
                  <w:rPr>
                    <w:rFonts w:ascii="Consolas" w:eastAsia="Times New Roman" w:hAnsi="Consolas" w:cs="Consolas"/>
                    <w:color w:val="008080"/>
                    <w:sz w:val="20"/>
                    <w:szCs w:val="20"/>
                    <w:highlight w:val="yellow"/>
                  </w:rPr>
                </w:rPrChange>
              </w:rPr>
              <w:t>&lt;</w:t>
            </w:r>
            <w:r w:rsidRPr="00C81178">
              <w:rPr>
                <w:rFonts w:eastAsia="Times New Roman" w:cs="Consolas"/>
                <w:color w:val="3F7F7F"/>
                <w:sz w:val="20"/>
                <w:szCs w:val="20"/>
                <w:highlight w:val="yellow"/>
                <w:rPrChange w:id="911" w:author="WIN764BIT" w:date="2017-08-30T16:32:00Z">
                  <w:rPr>
                    <w:rFonts w:ascii="Consolas" w:eastAsia="Times New Roman" w:hAnsi="Consolas" w:cs="Consolas"/>
                    <w:color w:val="3F7F7F"/>
                    <w:sz w:val="20"/>
                    <w:szCs w:val="20"/>
                    <w:highlight w:val="yellow"/>
                  </w:rPr>
                </w:rPrChange>
              </w:rPr>
              <w:t>input</w:t>
            </w:r>
            <w:r w:rsidRPr="00C81178">
              <w:rPr>
                <w:rFonts w:eastAsia="Times New Roman" w:cs="Consolas"/>
                <w:sz w:val="20"/>
                <w:szCs w:val="20"/>
                <w:highlight w:val="yellow"/>
                <w:rPrChange w:id="912" w:author="WIN764BIT" w:date="2017-08-30T16:32: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913" w:author="WIN764BIT" w:date="2017-08-30T16:32:00Z">
                  <w:rPr>
                    <w:rFonts w:ascii="Consolas" w:eastAsia="Times New Roman" w:hAnsi="Consolas" w:cs="Consolas"/>
                    <w:color w:val="7F007F"/>
                    <w:sz w:val="20"/>
                    <w:szCs w:val="20"/>
                    <w:highlight w:val="yellow"/>
                  </w:rPr>
                </w:rPrChange>
              </w:rPr>
              <w:t>type</w:t>
            </w:r>
            <w:r w:rsidRPr="00C81178">
              <w:rPr>
                <w:rFonts w:eastAsia="Times New Roman" w:cs="Consolas"/>
                <w:color w:val="000000"/>
                <w:sz w:val="20"/>
                <w:szCs w:val="20"/>
                <w:highlight w:val="yellow"/>
                <w:rPrChange w:id="914" w:author="WIN764BIT" w:date="2017-08-30T16:32: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915" w:author="WIN764BIT" w:date="2017-08-30T16:32:00Z">
                  <w:rPr>
                    <w:rFonts w:ascii="Consolas" w:eastAsia="Times New Roman" w:hAnsi="Consolas" w:cs="Consolas"/>
                    <w:i/>
                    <w:iCs/>
                    <w:color w:val="2A00FF"/>
                    <w:sz w:val="20"/>
                    <w:szCs w:val="20"/>
                    <w:highlight w:val="yellow"/>
                  </w:rPr>
                </w:rPrChange>
              </w:rPr>
              <w:t>"hidden"</w:t>
            </w:r>
            <w:r w:rsidRPr="00C81178">
              <w:rPr>
                <w:rFonts w:eastAsia="Times New Roman" w:cs="Consolas"/>
                <w:sz w:val="20"/>
                <w:szCs w:val="20"/>
                <w:highlight w:val="yellow"/>
                <w:rPrChange w:id="916" w:author="WIN764BIT" w:date="2017-08-30T16:32: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917" w:author="WIN764BIT" w:date="2017-08-30T16:32:00Z">
                  <w:rPr>
                    <w:rFonts w:ascii="Consolas" w:eastAsia="Times New Roman" w:hAnsi="Consolas" w:cs="Consolas"/>
                    <w:color w:val="7F007F"/>
                    <w:sz w:val="20"/>
                    <w:szCs w:val="20"/>
                    <w:highlight w:val="yellow"/>
                  </w:rPr>
                </w:rPrChange>
              </w:rPr>
              <w:t>id</w:t>
            </w:r>
            <w:r w:rsidRPr="00C81178">
              <w:rPr>
                <w:rFonts w:eastAsia="Times New Roman" w:cs="Consolas"/>
                <w:color w:val="000000"/>
                <w:sz w:val="20"/>
                <w:szCs w:val="20"/>
                <w:highlight w:val="yellow"/>
                <w:rPrChange w:id="918" w:author="WIN764BIT" w:date="2017-08-30T16:32: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919" w:author="WIN764BIT" w:date="2017-08-30T16:32:00Z">
                  <w:rPr>
                    <w:rFonts w:ascii="Consolas" w:eastAsia="Times New Roman" w:hAnsi="Consolas" w:cs="Consolas"/>
                    <w:i/>
                    <w:iCs/>
                    <w:color w:val="2A00FF"/>
                    <w:sz w:val="20"/>
                    <w:szCs w:val="20"/>
                    <w:highlight w:val="yellow"/>
                  </w:rPr>
                </w:rPrChange>
              </w:rPr>
              <w:t>"processorToken"</w:t>
            </w:r>
            <w:r w:rsidRPr="00C81178">
              <w:rPr>
                <w:rFonts w:eastAsia="Times New Roman" w:cs="Consolas"/>
                <w:sz w:val="20"/>
                <w:szCs w:val="20"/>
                <w:highlight w:val="yellow"/>
                <w:rPrChange w:id="920" w:author="WIN764BIT" w:date="2017-08-30T16:32: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921" w:author="WIN764BIT" w:date="2017-08-30T16:32:00Z">
                  <w:rPr>
                    <w:rFonts w:ascii="Consolas" w:eastAsia="Times New Roman" w:hAnsi="Consolas" w:cs="Consolas"/>
                    <w:color w:val="7F007F"/>
                    <w:sz w:val="20"/>
                    <w:szCs w:val="20"/>
                    <w:highlight w:val="yellow"/>
                  </w:rPr>
                </w:rPrChange>
              </w:rPr>
              <w:t>name</w:t>
            </w:r>
            <w:r w:rsidRPr="00C81178">
              <w:rPr>
                <w:rFonts w:eastAsia="Times New Roman" w:cs="Consolas"/>
                <w:color w:val="000000"/>
                <w:sz w:val="20"/>
                <w:szCs w:val="20"/>
                <w:highlight w:val="yellow"/>
                <w:rPrChange w:id="922" w:author="WIN764BIT" w:date="2017-08-30T16:32: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923" w:author="WIN764BIT" w:date="2017-08-30T16:32:00Z">
                  <w:rPr>
                    <w:rFonts w:ascii="Consolas" w:eastAsia="Times New Roman" w:hAnsi="Consolas" w:cs="Consolas"/>
                    <w:i/>
                    <w:iCs/>
                    <w:color w:val="2A00FF"/>
                    <w:sz w:val="20"/>
                    <w:szCs w:val="20"/>
                    <w:highlight w:val="yellow"/>
                  </w:rPr>
                </w:rPrChange>
              </w:rPr>
              <w:t>"processorToken"</w:t>
            </w:r>
            <w:r w:rsidRPr="00C81178">
              <w:rPr>
                <w:rFonts w:eastAsia="Times New Roman" w:cs="Consolas"/>
                <w:sz w:val="20"/>
                <w:szCs w:val="20"/>
                <w:highlight w:val="yellow"/>
                <w:rPrChange w:id="924" w:author="WIN764BIT" w:date="2017-08-30T16:32: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925" w:author="WIN764BIT" w:date="2017-08-30T16:32:00Z">
                  <w:rPr>
                    <w:rFonts w:ascii="Consolas" w:eastAsia="Times New Roman" w:hAnsi="Consolas" w:cs="Consolas"/>
                    <w:color w:val="7F007F"/>
                    <w:sz w:val="20"/>
                    <w:szCs w:val="20"/>
                    <w:highlight w:val="yellow"/>
                  </w:rPr>
                </w:rPrChange>
              </w:rPr>
              <w:t>value</w:t>
            </w:r>
            <w:r w:rsidRPr="00C81178">
              <w:rPr>
                <w:rFonts w:eastAsia="Times New Roman" w:cs="Consolas"/>
                <w:color w:val="000000"/>
                <w:sz w:val="20"/>
                <w:szCs w:val="20"/>
                <w:highlight w:val="yellow"/>
                <w:rPrChange w:id="926" w:author="WIN764BIT" w:date="2017-08-30T16:32: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927" w:author="WIN764BIT" w:date="2017-08-30T16:32:00Z">
                  <w:rPr>
                    <w:rFonts w:ascii="Consolas" w:eastAsia="Times New Roman" w:hAnsi="Consolas" w:cs="Consolas"/>
                    <w:i/>
                    <w:iCs/>
                    <w:color w:val="2A00FF"/>
                    <w:sz w:val="20"/>
                    <w:szCs w:val="20"/>
                    <w:highlight w:val="yellow"/>
                  </w:rPr>
                </w:rPrChange>
              </w:rPr>
              <w:t>${session.privacy.processorToken}</w:t>
            </w:r>
            <w:r w:rsidRPr="00C81178">
              <w:rPr>
                <w:rFonts w:eastAsia="Times New Roman" w:cs="Consolas"/>
                <w:color w:val="008080"/>
                <w:sz w:val="20"/>
                <w:szCs w:val="20"/>
                <w:highlight w:val="yellow"/>
                <w:rPrChange w:id="928" w:author="WIN764BIT" w:date="2017-08-30T16:32:00Z">
                  <w:rPr>
                    <w:rFonts w:ascii="Consolas" w:eastAsia="Times New Roman" w:hAnsi="Consolas" w:cs="Consolas"/>
                    <w:color w:val="008080"/>
                    <w:sz w:val="20"/>
                    <w:szCs w:val="20"/>
                    <w:highlight w:val="yellow"/>
                  </w:rPr>
                </w:rPrChange>
              </w:rPr>
              <w:t>/&gt;</w:t>
            </w:r>
          </w:p>
          <w:p w14:paraId="30054856" w14:textId="77777777" w:rsidR="00D23D0A" w:rsidRPr="00C81178" w:rsidRDefault="00D23D0A" w:rsidP="0046449E">
            <w:pPr>
              <w:autoSpaceDE w:val="0"/>
              <w:autoSpaceDN w:val="0"/>
              <w:adjustRightInd w:val="0"/>
              <w:spacing w:after="0" w:line="240" w:lineRule="auto"/>
              <w:ind w:left="90"/>
              <w:rPr>
                <w:rFonts w:eastAsia="Times New Roman" w:cs="Consolas"/>
                <w:sz w:val="20"/>
                <w:szCs w:val="20"/>
                <w:highlight w:val="yellow"/>
                <w:rPrChange w:id="929" w:author="WIN764BIT" w:date="2017-08-30T16:32:00Z">
                  <w:rPr>
                    <w:rFonts w:ascii="Consolas" w:eastAsia="Times New Roman" w:hAnsi="Consolas" w:cs="Consolas"/>
                    <w:sz w:val="20"/>
                    <w:szCs w:val="20"/>
                    <w:highlight w:val="yellow"/>
                  </w:rPr>
                </w:rPrChange>
              </w:rPr>
            </w:pPr>
            <w:r w:rsidRPr="00C81178">
              <w:rPr>
                <w:rFonts w:eastAsia="Times New Roman" w:cs="Consolas"/>
                <w:color w:val="000000"/>
                <w:sz w:val="20"/>
                <w:szCs w:val="20"/>
                <w:highlight w:val="yellow"/>
                <w:rPrChange w:id="930" w:author="WIN764BIT" w:date="2017-08-30T16:32:00Z">
                  <w:rPr>
                    <w:rFonts w:ascii="Consolas" w:eastAsia="Times New Roman" w:hAnsi="Consolas" w:cs="Consolas"/>
                    <w:color w:val="000000"/>
                    <w:sz w:val="20"/>
                    <w:szCs w:val="20"/>
                    <w:highlight w:val="yellow"/>
                  </w:rPr>
                </w:rPrChange>
              </w:rPr>
              <w:tab/>
            </w:r>
            <w:r w:rsidRPr="00C81178">
              <w:rPr>
                <w:rFonts w:eastAsia="Times New Roman" w:cs="Consolas"/>
                <w:color w:val="000000"/>
                <w:sz w:val="20"/>
                <w:szCs w:val="20"/>
                <w:highlight w:val="yellow"/>
                <w:rPrChange w:id="931" w:author="WIN764BIT" w:date="2017-08-30T16:32:00Z">
                  <w:rPr>
                    <w:rFonts w:ascii="Consolas" w:eastAsia="Times New Roman" w:hAnsi="Consolas" w:cs="Consolas"/>
                    <w:color w:val="000000"/>
                    <w:sz w:val="20"/>
                    <w:szCs w:val="20"/>
                    <w:highlight w:val="yellow"/>
                  </w:rPr>
                </w:rPrChange>
              </w:rPr>
              <w:tab/>
            </w:r>
            <w:r w:rsidRPr="00C81178">
              <w:rPr>
                <w:rFonts w:eastAsia="Times New Roman" w:cs="Consolas"/>
                <w:color w:val="008080"/>
                <w:sz w:val="20"/>
                <w:szCs w:val="20"/>
                <w:highlight w:val="yellow"/>
                <w:rPrChange w:id="932" w:author="WIN764BIT" w:date="2017-08-30T16:32:00Z">
                  <w:rPr>
                    <w:rFonts w:ascii="Consolas" w:eastAsia="Times New Roman" w:hAnsi="Consolas" w:cs="Consolas"/>
                    <w:color w:val="008080"/>
                    <w:sz w:val="20"/>
                    <w:szCs w:val="20"/>
                    <w:highlight w:val="yellow"/>
                  </w:rPr>
                </w:rPrChange>
              </w:rPr>
              <w:t>&lt;/</w:t>
            </w:r>
            <w:r w:rsidRPr="00C81178">
              <w:rPr>
                <w:rFonts w:eastAsia="Times New Roman" w:cs="Consolas"/>
                <w:color w:val="3F7F7F"/>
                <w:sz w:val="20"/>
                <w:szCs w:val="20"/>
                <w:highlight w:val="yellow"/>
                <w:rPrChange w:id="933" w:author="WIN764BIT" w:date="2017-08-30T16:32:00Z">
                  <w:rPr>
                    <w:rFonts w:ascii="Consolas" w:eastAsia="Times New Roman" w:hAnsi="Consolas" w:cs="Consolas"/>
                    <w:color w:val="3F7F7F"/>
                    <w:sz w:val="20"/>
                    <w:szCs w:val="20"/>
                    <w:highlight w:val="yellow"/>
                  </w:rPr>
                </w:rPrChange>
              </w:rPr>
              <w:t>isif</w:t>
            </w:r>
            <w:r w:rsidRPr="00C81178">
              <w:rPr>
                <w:rFonts w:eastAsia="Times New Roman" w:cs="Consolas"/>
                <w:color w:val="008080"/>
                <w:sz w:val="20"/>
                <w:szCs w:val="20"/>
                <w:highlight w:val="yellow"/>
                <w:rPrChange w:id="934" w:author="WIN764BIT" w:date="2017-08-30T16:32:00Z">
                  <w:rPr>
                    <w:rFonts w:ascii="Consolas" w:eastAsia="Times New Roman" w:hAnsi="Consolas" w:cs="Consolas"/>
                    <w:color w:val="008080"/>
                    <w:sz w:val="20"/>
                    <w:szCs w:val="20"/>
                    <w:highlight w:val="yellow"/>
                  </w:rPr>
                </w:rPrChange>
              </w:rPr>
              <w:t>&gt;</w:t>
            </w:r>
          </w:p>
          <w:p w14:paraId="55B4D75E" w14:textId="77777777" w:rsidR="00D23D0A" w:rsidRPr="00C81178" w:rsidRDefault="00D23D0A" w:rsidP="0046449E">
            <w:pPr>
              <w:autoSpaceDE w:val="0"/>
              <w:autoSpaceDN w:val="0"/>
              <w:adjustRightInd w:val="0"/>
              <w:spacing w:after="0" w:line="240" w:lineRule="auto"/>
              <w:ind w:left="90"/>
              <w:rPr>
                <w:rFonts w:eastAsia="Times New Roman" w:cs="Consolas"/>
                <w:sz w:val="20"/>
                <w:szCs w:val="20"/>
                <w:highlight w:val="yellow"/>
                <w:rPrChange w:id="935" w:author="WIN764BIT" w:date="2017-08-30T16:32:00Z">
                  <w:rPr>
                    <w:rFonts w:ascii="Consolas" w:eastAsia="Times New Roman" w:hAnsi="Consolas" w:cs="Consolas"/>
                    <w:sz w:val="20"/>
                    <w:szCs w:val="20"/>
                    <w:highlight w:val="yellow"/>
                  </w:rPr>
                </w:rPrChange>
              </w:rPr>
            </w:pPr>
            <w:r w:rsidRPr="00C81178">
              <w:rPr>
                <w:rFonts w:eastAsia="Times New Roman" w:cs="Consolas"/>
                <w:color w:val="000000"/>
                <w:sz w:val="20"/>
                <w:szCs w:val="20"/>
                <w:highlight w:val="yellow"/>
                <w:rPrChange w:id="936" w:author="WIN764BIT" w:date="2017-08-30T16:32:00Z">
                  <w:rPr>
                    <w:rFonts w:ascii="Consolas" w:eastAsia="Times New Roman" w:hAnsi="Consolas" w:cs="Consolas"/>
                    <w:color w:val="000000"/>
                    <w:sz w:val="20"/>
                    <w:szCs w:val="20"/>
                    <w:highlight w:val="yellow"/>
                  </w:rPr>
                </w:rPrChange>
              </w:rPr>
              <w:tab/>
            </w:r>
            <w:r w:rsidRPr="00C81178">
              <w:rPr>
                <w:rFonts w:eastAsia="Times New Roman" w:cs="Consolas"/>
                <w:color w:val="000000"/>
                <w:sz w:val="20"/>
                <w:szCs w:val="20"/>
                <w:highlight w:val="yellow"/>
                <w:rPrChange w:id="937" w:author="WIN764BIT" w:date="2017-08-30T16:32:00Z">
                  <w:rPr>
                    <w:rFonts w:ascii="Consolas" w:eastAsia="Times New Roman" w:hAnsi="Consolas" w:cs="Consolas"/>
                    <w:color w:val="000000"/>
                    <w:sz w:val="20"/>
                    <w:szCs w:val="20"/>
                    <w:highlight w:val="yellow"/>
                  </w:rPr>
                </w:rPrChange>
              </w:rPr>
              <w:tab/>
            </w:r>
            <w:r w:rsidRPr="00C81178">
              <w:rPr>
                <w:rFonts w:eastAsia="Times New Roman" w:cs="Consolas"/>
                <w:color w:val="008080"/>
                <w:sz w:val="20"/>
                <w:szCs w:val="20"/>
                <w:highlight w:val="yellow"/>
                <w:rPrChange w:id="938" w:author="WIN764BIT" w:date="2017-08-30T16:32:00Z">
                  <w:rPr>
                    <w:rFonts w:ascii="Consolas" w:eastAsia="Times New Roman" w:hAnsi="Consolas" w:cs="Consolas"/>
                    <w:color w:val="008080"/>
                    <w:sz w:val="20"/>
                    <w:szCs w:val="20"/>
                    <w:highlight w:val="yellow"/>
                  </w:rPr>
                </w:rPrChange>
              </w:rPr>
              <w:t>&lt;</w:t>
            </w:r>
            <w:r w:rsidRPr="00C81178">
              <w:rPr>
                <w:rFonts w:eastAsia="Times New Roman" w:cs="Consolas"/>
                <w:color w:val="3F7F7F"/>
                <w:sz w:val="20"/>
                <w:szCs w:val="20"/>
                <w:highlight w:val="yellow"/>
                <w:rPrChange w:id="939" w:author="WIN764BIT" w:date="2017-08-30T16:32:00Z">
                  <w:rPr>
                    <w:rFonts w:ascii="Consolas" w:eastAsia="Times New Roman" w:hAnsi="Consolas" w:cs="Consolas"/>
                    <w:color w:val="3F7F7F"/>
                    <w:sz w:val="20"/>
                    <w:szCs w:val="20"/>
                    <w:highlight w:val="yellow"/>
                  </w:rPr>
                </w:rPrChange>
              </w:rPr>
              <w:t>isif</w:t>
            </w:r>
            <w:r w:rsidRPr="00C81178">
              <w:rPr>
                <w:rFonts w:eastAsia="Times New Roman" w:cs="Consolas"/>
                <w:sz w:val="20"/>
                <w:szCs w:val="20"/>
                <w:highlight w:val="yellow"/>
                <w:rPrChange w:id="940" w:author="WIN764BIT" w:date="2017-08-30T16:32: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941" w:author="WIN764BIT" w:date="2017-08-30T16:32:00Z">
                  <w:rPr>
                    <w:rFonts w:ascii="Consolas" w:eastAsia="Times New Roman" w:hAnsi="Consolas" w:cs="Consolas"/>
                    <w:color w:val="7F007F"/>
                    <w:sz w:val="20"/>
                    <w:szCs w:val="20"/>
                    <w:highlight w:val="yellow"/>
                  </w:rPr>
                </w:rPrChange>
              </w:rPr>
              <w:t>condition</w:t>
            </w:r>
            <w:r w:rsidRPr="00C81178">
              <w:rPr>
                <w:rFonts w:eastAsia="Times New Roman" w:cs="Consolas"/>
                <w:color w:val="000000"/>
                <w:sz w:val="20"/>
                <w:szCs w:val="20"/>
                <w:highlight w:val="yellow"/>
                <w:rPrChange w:id="942" w:author="WIN764BIT" w:date="2017-08-30T16:32: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943" w:author="WIN764BIT" w:date="2017-08-30T16:32:00Z">
                  <w:rPr>
                    <w:rFonts w:ascii="Consolas" w:eastAsia="Times New Roman" w:hAnsi="Consolas" w:cs="Consolas"/>
                    <w:i/>
                    <w:iCs/>
                    <w:color w:val="2A00FF"/>
                    <w:sz w:val="20"/>
                    <w:szCs w:val="20"/>
                    <w:highlight w:val="yellow"/>
                  </w:rPr>
                </w:rPrChange>
              </w:rPr>
              <w:t>"${!empty(pdict.Basket)}"</w:t>
            </w:r>
            <w:r w:rsidRPr="00C81178">
              <w:rPr>
                <w:rFonts w:eastAsia="Times New Roman" w:cs="Consolas"/>
                <w:color w:val="008080"/>
                <w:sz w:val="20"/>
                <w:szCs w:val="20"/>
                <w:highlight w:val="yellow"/>
                <w:rPrChange w:id="944" w:author="WIN764BIT" w:date="2017-08-30T16:32:00Z">
                  <w:rPr>
                    <w:rFonts w:ascii="Consolas" w:eastAsia="Times New Roman" w:hAnsi="Consolas" w:cs="Consolas"/>
                    <w:color w:val="008080"/>
                    <w:sz w:val="20"/>
                    <w:szCs w:val="20"/>
                    <w:highlight w:val="yellow"/>
                  </w:rPr>
                </w:rPrChange>
              </w:rPr>
              <w:t>&gt;</w:t>
            </w:r>
          </w:p>
          <w:p w14:paraId="15B71FF8" w14:textId="77777777" w:rsidR="00D23D0A" w:rsidRPr="00C81178" w:rsidRDefault="00D23D0A" w:rsidP="0046449E">
            <w:pPr>
              <w:autoSpaceDE w:val="0"/>
              <w:autoSpaceDN w:val="0"/>
              <w:adjustRightInd w:val="0"/>
              <w:spacing w:after="0" w:line="240" w:lineRule="auto"/>
              <w:ind w:left="90"/>
              <w:rPr>
                <w:rFonts w:eastAsia="Times New Roman" w:cs="Consolas"/>
                <w:sz w:val="20"/>
                <w:szCs w:val="20"/>
                <w:rPrChange w:id="945" w:author="WIN764BIT" w:date="2017-08-30T16:32:00Z">
                  <w:rPr>
                    <w:rFonts w:ascii="Consolas" w:eastAsia="Times New Roman" w:hAnsi="Consolas" w:cs="Consolas"/>
                    <w:sz w:val="20"/>
                    <w:szCs w:val="20"/>
                  </w:rPr>
                </w:rPrChange>
              </w:rPr>
            </w:pPr>
            <w:r w:rsidRPr="00C81178">
              <w:rPr>
                <w:rFonts w:eastAsia="Times New Roman" w:cs="Consolas"/>
                <w:color w:val="000000"/>
                <w:sz w:val="20"/>
                <w:szCs w:val="20"/>
                <w:highlight w:val="yellow"/>
                <w:rPrChange w:id="946" w:author="WIN764BIT" w:date="2017-08-30T16:32:00Z">
                  <w:rPr>
                    <w:rFonts w:ascii="Consolas" w:eastAsia="Times New Roman" w:hAnsi="Consolas" w:cs="Consolas"/>
                    <w:color w:val="000000"/>
                    <w:sz w:val="20"/>
                    <w:szCs w:val="20"/>
                    <w:highlight w:val="yellow"/>
                  </w:rPr>
                </w:rPrChange>
              </w:rPr>
              <w:tab/>
            </w:r>
            <w:r w:rsidRPr="00C81178">
              <w:rPr>
                <w:rFonts w:eastAsia="Times New Roman" w:cs="Consolas"/>
                <w:color w:val="000000"/>
                <w:sz w:val="20"/>
                <w:szCs w:val="20"/>
                <w:highlight w:val="yellow"/>
                <w:rPrChange w:id="947" w:author="WIN764BIT" w:date="2017-08-30T16:32:00Z">
                  <w:rPr>
                    <w:rFonts w:ascii="Consolas" w:eastAsia="Times New Roman" w:hAnsi="Consolas" w:cs="Consolas"/>
                    <w:color w:val="000000"/>
                    <w:sz w:val="20"/>
                    <w:szCs w:val="20"/>
                    <w:highlight w:val="yellow"/>
                  </w:rPr>
                </w:rPrChange>
              </w:rPr>
              <w:tab/>
            </w:r>
            <w:r w:rsidRPr="00C81178">
              <w:rPr>
                <w:rFonts w:eastAsia="Times New Roman" w:cs="Consolas"/>
                <w:color w:val="000000"/>
                <w:sz w:val="20"/>
                <w:szCs w:val="20"/>
                <w:highlight w:val="yellow"/>
                <w:rPrChange w:id="948" w:author="WIN764BIT" w:date="2017-08-30T16:32:00Z">
                  <w:rPr>
                    <w:rFonts w:ascii="Consolas" w:eastAsia="Times New Roman" w:hAnsi="Consolas" w:cs="Consolas"/>
                    <w:color w:val="000000"/>
                    <w:sz w:val="20"/>
                    <w:szCs w:val="20"/>
                    <w:highlight w:val="yellow"/>
                  </w:rPr>
                </w:rPrChange>
              </w:rPr>
              <w:tab/>
            </w:r>
            <w:r w:rsidRPr="00C81178">
              <w:rPr>
                <w:rFonts w:eastAsia="Times New Roman" w:cs="Consolas"/>
                <w:color w:val="008080"/>
                <w:sz w:val="20"/>
                <w:szCs w:val="20"/>
                <w:highlight w:val="yellow"/>
                <w:rPrChange w:id="949" w:author="WIN764BIT" w:date="2017-08-30T16:32:00Z">
                  <w:rPr>
                    <w:rFonts w:ascii="Consolas" w:eastAsia="Times New Roman" w:hAnsi="Consolas" w:cs="Consolas"/>
                    <w:color w:val="008080"/>
                    <w:sz w:val="20"/>
                    <w:szCs w:val="20"/>
                    <w:highlight w:val="yellow"/>
                  </w:rPr>
                </w:rPrChange>
              </w:rPr>
              <w:t>&lt;</w:t>
            </w:r>
            <w:r w:rsidRPr="00C81178">
              <w:rPr>
                <w:rFonts w:eastAsia="Times New Roman" w:cs="Consolas"/>
                <w:color w:val="3F7F7F"/>
                <w:sz w:val="20"/>
                <w:szCs w:val="20"/>
                <w:highlight w:val="yellow"/>
                <w:rPrChange w:id="950" w:author="WIN764BIT" w:date="2017-08-30T16:32:00Z">
                  <w:rPr>
                    <w:rFonts w:ascii="Consolas" w:eastAsia="Times New Roman" w:hAnsi="Consolas" w:cs="Consolas"/>
                    <w:color w:val="3F7F7F"/>
                    <w:sz w:val="20"/>
                    <w:szCs w:val="20"/>
                    <w:highlight w:val="yellow"/>
                  </w:rPr>
                </w:rPrChange>
              </w:rPr>
              <w:t>form</w:t>
            </w:r>
            <w:r w:rsidRPr="00C81178">
              <w:rPr>
                <w:rFonts w:eastAsia="Times New Roman" w:cs="Consolas"/>
                <w:sz w:val="20"/>
                <w:szCs w:val="20"/>
                <w:highlight w:val="yellow"/>
                <w:rPrChange w:id="951" w:author="WIN764BIT" w:date="2017-08-30T16:32: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952" w:author="WIN764BIT" w:date="2017-08-30T16:32:00Z">
                  <w:rPr>
                    <w:rFonts w:ascii="Consolas" w:eastAsia="Times New Roman" w:hAnsi="Consolas" w:cs="Consolas"/>
                    <w:color w:val="7F007F"/>
                    <w:sz w:val="20"/>
                    <w:szCs w:val="20"/>
                    <w:highlight w:val="yellow"/>
                  </w:rPr>
                </w:rPrChange>
              </w:rPr>
              <w:t>action</w:t>
            </w:r>
            <w:r w:rsidRPr="00C81178">
              <w:rPr>
                <w:rFonts w:eastAsia="Times New Roman" w:cs="Consolas"/>
                <w:color w:val="000000"/>
                <w:sz w:val="20"/>
                <w:szCs w:val="20"/>
                <w:highlight w:val="yellow"/>
                <w:rPrChange w:id="953" w:author="WIN764BIT" w:date="2017-08-30T16:32: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954" w:author="WIN764BIT" w:date="2017-08-30T16:32:00Z">
                  <w:rPr>
                    <w:rFonts w:ascii="Consolas" w:eastAsia="Times New Roman" w:hAnsi="Consolas" w:cs="Consolas"/>
                    <w:i/>
                    <w:iCs/>
                    <w:color w:val="2A00FF"/>
                    <w:sz w:val="20"/>
                    <w:szCs w:val="20"/>
                    <w:highlight w:val="yellow"/>
                  </w:rPr>
                </w:rPrChange>
              </w:rPr>
              <w:t>"${summaryaction}"</w:t>
            </w:r>
            <w:r w:rsidRPr="00C81178">
              <w:rPr>
                <w:rFonts w:eastAsia="Times New Roman" w:cs="Consolas"/>
                <w:sz w:val="20"/>
                <w:szCs w:val="20"/>
                <w:highlight w:val="yellow"/>
                <w:rPrChange w:id="955" w:author="WIN764BIT" w:date="2017-08-30T16:32: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956" w:author="WIN764BIT" w:date="2017-08-30T16:32:00Z">
                  <w:rPr>
                    <w:rFonts w:ascii="Consolas" w:eastAsia="Times New Roman" w:hAnsi="Consolas" w:cs="Consolas"/>
                    <w:color w:val="7F007F"/>
                    <w:sz w:val="20"/>
                    <w:szCs w:val="20"/>
                    <w:highlight w:val="yellow"/>
                  </w:rPr>
                </w:rPrChange>
              </w:rPr>
              <w:t>method</w:t>
            </w:r>
            <w:r w:rsidRPr="00C81178">
              <w:rPr>
                <w:rFonts w:eastAsia="Times New Roman" w:cs="Consolas"/>
                <w:color w:val="000000"/>
                <w:sz w:val="20"/>
                <w:szCs w:val="20"/>
                <w:highlight w:val="yellow"/>
                <w:rPrChange w:id="957" w:author="WIN764BIT" w:date="2017-08-30T16:32: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958" w:author="WIN764BIT" w:date="2017-08-30T16:32:00Z">
                  <w:rPr>
                    <w:rFonts w:ascii="Consolas" w:eastAsia="Times New Roman" w:hAnsi="Consolas" w:cs="Consolas"/>
                    <w:i/>
                    <w:iCs/>
                    <w:color w:val="2A00FF"/>
                    <w:sz w:val="20"/>
                    <w:szCs w:val="20"/>
                    <w:highlight w:val="yellow"/>
                  </w:rPr>
                </w:rPrChange>
              </w:rPr>
              <w:t>"post"</w:t>
            </w:r>
            <w:r w:rsidRPr="00C81178">
              <w:rPr>
                <w:rFonts w:eastAsia="Times New Roman" w:cs="Consolas"/>
                <w:sz w:val="20"/>
                <w:szCs w:val="20"/>
                <w:highlight w:val="yellow"/>
                <w:rPrChange w:id="959" w:author="WIN764BIT" w:date="2017-08-30T16:32: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960" w:author="WIN764BIT" w:date="2017-08-30T16:32:00Z">
                  <w:rPr>
                    <w:rFonts w:ascii="Consolas" w:eastAsia="Times New Roman" w:hAnsi="Consolas" w:cs="Consolas"/>
                    <w:color w:val="7F007F"/>
                    <w:sz w:val="20"/>
                    <w:szCs w:val="20"/>
                    <w:highlight w:val="yellow"/>
                  </w:rPr>
                </w:rPrChange>
              </w:rPr>
              <w:t>class</w:t>
            </w:r>
            <w:r w:rsidRPr="00C81178">
              <w:rPr>
                <w:rFonts w:eastAsia="Times New Roman" w:cs="Consolas"/>
                <w:color w:val="000000"/>
                <w:sz w:val="20"/>
                <w:szCs w:val="20"/>
                <w:highlight w:val="yellow"/>
                <w:rPrChange w:id="961" w:author="WIN764BIT" w:date="2017-08-30T16:32: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962" w:author="WIN764BIT" w:date="2017-08-30T16:32:00Z">
                  <w:rPr>
                    <w:rFonts w:ascii="Consolas" w:eastAsia="Times New Roman" w:hAnsi="Consolas" w:cs="Consolas"/>
                    <w:i/>
                    <w:iCs/>
                    <w:color w:val="2A00FF"/>
                    <w:sz w:val="20"/>
                    <w:szCs w:val="20"/>
                    <w:highlight w:val="yellow"/>
                  </w:rPr>
                </w:rPrChange>
              </w:rPr>
              <w:t>"submit-order"</w:t>
            </w:r>
            <w:r w:rsidRPr="00C81178">
              <w:rPr>
                <w:rFonts w:eastAsia="Times New Roman" w:cs="Consolas"/>
                <w:sz w:val="20"/>
                <w:szCs w:val="20"/>
                <w:highlight w:val="yellow"/>
                <w:rPrChange w:id="963" w:author="WIN764BIT" w:date="2017-08-30T16:32: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964" w:author="WIN764BIT" w:date="2017-08-30T16:32:00Z">
                  <w:rPr>
                    <w:rFonts w:ascii="Consolas" w:eastAsia="Times New Roman" w:hAnsi="Consolas" w:cs="Consolas"/>
                    <w:color w:val="7F007F"/>
                    <w:sz w:val="20"/>
                    <w:szCs w:val="20"/>
                    <w:highlight w:val="yellow"/>
                  </w:rPr>
                </w:rPrChange>
              </w:rPr>
              <w:t>name</w:t>
            </w:r>
            <w:r w:rsidRPr="00C81178">
              <w:rPr>
                <w:rFonts w:eastAsia="Times New Roman" w:cs="Consolas"/>
                <w:color w:val="000000"/>
                <w:sz w:val="20"/>
                <w:szCs w:val="20"/>
                <w:highlight w:val="yellow"/>
                <w:rPrChange w:id="965" w:author="WIN764BIT" w:date="2017-08-30T16:32: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966" w:author="WIN764BIT" w:date="2017-08-30T16:32:00Z">
                  <w:rPr>
                    <w:rFonts w:ascii="Consolas" w:eastAsia="Times New Roman" w:hAnsi="Consolas" w:cs="Consolas"/>
                    <w:i/>
                    <w:iCs/>
                    <w:color w:val="2A00FF"/>
                    <w:sz w:val="20"/>
                    <w:szCs w:val="20"/>
                    <w:highlight w:val="yellow"/>
                  </w:rPr>
                </w:rPrChange>
              </w:rPr>
              <w:t>"submitOrder"</w:t>
            </w:r>
            <w:r w:rsidRPr="00C81178">
              <w:rPr>
                <w:rFonts w:eastAsia="Times New Roman" w:cs="Consolas"/>
                <w:color w:val="008080"/>
                <w:sz w:val="20"/>
                <w:szCs w:val="20"/>
                <w:highlight w:val="yellow"/>
                <w:rPrChange w:id="967" w:author="WIN764BIT" w:date="2017-08-30T16:32:00Z">
                  <w:rPr>
                    <w:rFonts w:ascii="Consolas" w:eastAsia="Times New Roman" w:hAnsi="Consolas" w:cs="Consolas"/>
                    <w:color w:val="008080"/>
                    <w:sz w:val="20"/>
                    <w:szCs w:val="20"/>
                    <w:highlight w:val="yellow"/>
                  </w:rPr>
                </w:rPrChange>
              </w:rPr>
              <w:t>&gt;</w:t>
            </w:r>
          </w:p>
          <w:p w14:paraId="2D52395F" w14:textId="77777777" w:rsidR="00D23D0A" w:rsidRPr="00C81178" w:rsidRDefault="00D23D0A" w:rsidP="0046449E">
            <w:pPr>
              <w:autoSpaceDE w:val="0"/>
              <w:autoSpaceDN w:val="0"/>
              <w:adjustRightInd w:val="0"/>
              <w:spacing w:after="0" w:line="240" w:lineRule="auto"/>
              <w:ind w:left="90"/>
              <w:rPr>
                <w:rFonts w:eastAsia="Times New Roman" w:cs="Consolas"/>
                <w:sz w:val="20"/>
                <w:szCs w:val="20"/>
                <w:rPrChange w:id="968" w:author="WIN764BIT" w:date="2017-08-30T16:32:00Z">
                  <w:rPr>
                    <w:rFonts w:ascii="Consolas" w:eastAsia="Times New Roman" w:hAnsi="Consolas" w:cs="Consolas"/>
                    <w:sz w:val="20"/>
                    <w:szCs w:val="20"/>
                  </w:rPr>
                </w:rPrChange>
              </w:rPr>
            </w:pPr>
            <w:r w:rsidRPr="00C81178">
              <w:rPr>
                <w:rFonts w:eastAsia="Times New Roman" w:cs="Consolas"/>
                <w:color w:val="000000"/>
                <w:sz w:val="20"/>
                <w:szCs w:val="20"/>
                <w:rPrChange w:id="969"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970"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971"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972" w:author="WIN764BIT" w:date="2017-08-30T16:32:00Z">
                  <w:rPr>
                    <w:rFonts w:ascii="Consolas" w:eastAsia="Times New Roman" w:hAnsi="Consolas" w:cs="Consolas"/>
                    <w:color w:val="000000"/>
                    <w:sz w:val="20"/>
                    <w:szCs w:val="20"/>
                  </w:rPr>
                </w:rPrChange>
              </w:rPr>
              <w:tab/>
            </w:r>
            <w:r w:rsidRPr="00C81178">
              <w:rPr>
                <w:rFonts w:eastAsia="Times New Roman" w:cs="Consolas"/>
                <w:color w:val="008080"/>
                <w:sz w:val="20"/>
                <w:szCs w:val="20"/>
                <w:rPrChange w:id="973" w:author="WIN764BIT" w:date="2017-08-30T16:32:00Z">
                  <w:rPr>
                    <w:rFonts w:ascii="Consolas" w:eastAsia="Times New Roman" w:hAnsi="Consolas" w:cs="Consolas"/>
                    <w:color w:val="008080"/>
                    <w:sz w:val="20"/>
                    <w:szCs w:val="20"/>
                  </w:rPr>
                </w:rPrChange>
              </w:rPr>
              <w:t>&lt;</w:t>
            </w:r>
            <w:r w:rsidRPr="00C81178">
              <w:rPr>
                <w:rFonts w:eastAsia="Times New Roman" w:cs="Consolas"/>
                <w:color w:val="3F7F7F"/>
                <w:sz w:val="20"/>
                <w:szCs w:val="20"/>
                <w:rPrChange w:id="974" w:author="WIN764BIT" w:date="2017-08-30T16:32:00Z">
                  <w:rPr>
                    <w:rFonts w:ascii="Consolas" w:eastAsia="Times New Roman" w:hAnsi="Consolas" w:cs="Consolas"/>
                    <w:color w:val="3F7F7F"/>
                    <w:sz w:val="20"/>
                    <w:szCs w:val="20"/>
                  </w:rPr>
                </w:rPrChange>
              </w:rPr>
              <w:t>fieldset</w:t>
            </w:r>
            <w:r w:rsidRPr="00C81178">
              <w:rPr>
                <w:rFonts w:eastAsia="Times New Roman" w:cs="Consolas"/>
                <w:color w:val="008080"/>
                <w:sz w:val="20"/>
                <w:szCs w:val="20"/>
                <w:rPrChange w:id="975" w:author="WIN764BIT" w:date="2017-08-30T16:32:00Z">
                  <w:rPr>
                    <w:rFonts w:ascii="Consolas" w:eastAsia="Times New Roman" w:hAnsi="Consolas" w:cs="Consolas"/>
                    <w:color w:val="008080"/>
                    <w:sz w:val="20"/>
                    <w:szCs w:val="20"/>
                  </w:rPr>
                </w:rPrChange>
              </w:rPr>
              <w:t>&gt;</w:t>
            </w:r>
          </w:p>
          <w:p w14:paraId="466FC7E7" w14:textId="77777777" w:rsidR="00D23D0A" w:rsidRPr="00C81178" w:rsidRDefault="00D23D0A" w:rsidP="0046449E">
            <w:pPr>
              <w:autoSpaceDE w:val="0"/>
              <w:autoSpaceDN w:val="0"/>
              <w:adjustRightInd w:val="0"/>
              <w:spacing w:after="0" w:line="240" w:lineRule="auto"/>
              <w:ind w:left="90"/>
              <w:rPr>
                <w:rFonts w:eastAsia="Times New Roman" w:cs="Consolas"/>
                <w:sz w:val="20"/>
                <w:szCs w:val="20"/>
                <w:rPrChange w:id="976" w:author="WIN764BIT" w:date="2017-08-30T16:32:00Z">
                  <w:rPr>
                    <w:rFonts w:ascii="Consolas" w:eastAsia="Times New Roman" w:hAnsi="Consolas" w:cs="Consolas"/>
                    <w:sz w:val="20"/>
                    <w:szCs w:val="20"/>
                  </w:rPr>
                </w:rPrChange>
              </w:rPr>
            </w:pPr>
            <w:r w:rsidRPr="00C81178">
              <w:rPr>
                <w:rFonts w:eastAsia="Times New Roman" w:cs="Consolas"/>
                <w:color w:val="000000"/>
                <w:sz w:val="20"/>
                <w:szCs w:val="20"/>
                <w:rPrChange w:id="977"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978"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979"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980"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981" w:author="WIN764BIT" w:date="2017-08-30T16:32:00Z">
                  <w:rPr>
                    <w:rFonts w:ascii="Consolas" w:eastAsia="Times New Roman" w:hAnsi="Consolas" w:cs="Consolas"/>
                    <w:color w:val="000000"/>
                    <w:sz w:val="20"/>
                    <w:szCs w:val="20"/>
                  </w:rPr>
                </w:rPrChange>
              </w:rPr>
              <w:tab/>
            </w:r>
            <w:r w:rsidRPr="00C81178">
              <w:rPr>
                <w:rFonts w:eastAsia="Times New Roman" w:cs="Consolas"/>
                <w:color w:val="008080"/>
                <w:sz w:val="20"/>
                <w:szCs w:val="20"/>
                <w:rPrChange w:id="982" w:author="WIN764BIT" w:date="2017-08-30T16:32:00Z">
                  <w:rPr>
                    <w:rFonts w:ascii="Consolas" w:eastAsia="Times New Roman" w:hAnsi="Consolas" w:cs="Consolas"/>
                    <w:color w:val="008080"/>
                    <w:sz w:val="20"/>
                    <w:szCs w:val="20"/>
                  </w:rPr>
                </w:rPrChange>
              </w:rPr>
              <w:t>&lt;</w:t>
            </w:r>
            <w:r w:rsidRPr="00C81178">
              <w:rPr>
                <w:rFonts w:eastAsia="Times New Roman" w:cs="Consolas"/>
                <w:color w:val="3F7F7F"/>
                <w:sz w:val="20"/>
                <w:szCs w:val="20"/>
                <w:rPrChange w:id="983" w:author="WIN764BIT" w:date="2017-08-30T16:32:00Z">
                  <w:rPr>
                    <w:rFonts w:ascii="Consolas" w:eastAsia="Times New Roman" w:hAnsi="Consolas" w:cs="Consolas"/>
                    <w:color w:val="3F7F7F"/>
                    <w:sz w:val="20"/>
                    <w:szCs w:val="20"/>
                  </w:rPr>
                </w:rPrChange>
              </w:rPr>
              <w:t>div</w:t>
            </w:r>
            <w:r w:rsidRPr="00C81178">
              <w:rPr>
                <w:rFonts w:eastAsia="Times New Roman" w:cs="Consolas"/>
                <w:sz w:val="20"/>
                <w:szCs w:val="20"/>
                <w:rPrChange w:id="984" w:author="WIN764BIT" w:date="2017-08-30T16:32:00Z">
                  <w:rPr>
                    <w:rFonts w:ascii="Consolas" w:eastAsia="Times New Roman" w:hAnsi="Consolas" w:cs="Consolas"/>
                    <w:sz w:val="20"/>
                    <w:szCs w:val="20"/>
                  </w:rPr>
                </w:rPrChange>
              </w:rPr>
              <w:t xml:space="preserve"> </w:t>
            </w:r>
            <w:r w:rsidRPr="00C81178">
              <w:rPr>
                <w:rFonts w:eastAsia="Times New Roman" w:cs="Consolas"/>
                <w:color w:val="7F007F"/>
                <w:sz w:val="20"/>
                <w:szCs w:val="20"/>
                <w:rPrChange w:id="985" w:author="WIN764BIT" w:date="2017-08-30T16:32:00Z">
                  <w:rPr>
                    <w:rFonts w:ascii="Consolas" w:eastAsia="Times New Roman" w:hAnsi="Consolas" w:cs="Consolas"/>
                    <w:color w:val="7F007F"/>
                    <w:sz w:val="20"/>
                    <w:szCs w:val="20"/>
                  </w:rPr>
                </w:rPrChange>
              </w:rPr>
              <w:t>class</w:t>
            </w:r>
            <w:r w:rsidRPr="00C81178">
              <w:rPr>
                <w:rFonts w:eastAsia="Times New Roman" w:cs="Consolas"/>
                <w:color w:val="000000"/>
                <w:sz w:val="20"/>
                <w:szCs w:val="20"/>
                <w:rPrChange w:id="986" w:author="WIN764BIT" w:date="2017-08-30T16:32:00Z">
                  <w:rPr>
                    <w:rFonts w:ascii="Consolas" w:eastAsia="Times New Roman" w:hAnsi="Consolas" w:cs="Consolas"/>
                    <w:color w:val="000000"/>
                    <w:sz w:val="20"/>
                    <w:szCs w:val="20"/>
                  </w:rPr>
                </w:rPrChange>
              </w:rPr>
              <w:t>=</w:t>
            </w:r>
            <w:r w:rsidRPr="00C81178">
              <w:rPr>
                <w:rFonts w:eastAsia="Times New Roman" w:cs="Consolas"/>
                <w:i/>
                <w:iCs/>
                <w:color w:val="2A00FF"/>
                <w:sz w:val="20"/>
                <w:szCs w:val="20"/>
                <w:rPrChange w:id="987" w:author="WIN764BIT" w:date="2017-08-30T16:32:00Z">
                  <w:rPr>
                    <w:rFonts w:ascii="Consolas" w:eastAsia="Times New Roman" w:hAnsi="Consolas" w:cs="Consolas"/>
                    <w:i/>
                    <w:iCs/>
                    <w:color w:val="2A00FF"/>
                    <w:sz w:val="20"/>
                    <w:szCs w:val="20"/>
                  </w:rPr>
                </w:rPrChange>
              </w:rPr>
              <w:t>"form-row"</w:t>
            </w:r>
            <w:r w:rsidRPr="00C81178">
              <w:rPr>
                <w:rFonts w:eastAsia="Times New Roman" w:cs="Consolas"/>
                <w:color w:val="008080"/>
                <w:sz w:val="20"/>
                <w:szCs w:val="20"/>
                <w:rPrChange w:id="988" w:author="WIN764BIT" w:date="2017-08-30T16:32:00Z">
                  <w:rPr>
                    <w:rFonts w:ascii="Consolas" w:eastAsia="Times New Roman" w:hAnsi="Consolas" w:cs="Consolas"/>
                    <w:color w:val="008080"/>
                    <w:sz w:val="20"/>
                    <w:szCs w:val="20"/>
                  </w:rPr>
                </w:rPrChange>
              </w:rPr>
              <w:t>&gt;</w:t>
            </w:r>
          </w:p>
          <w:p w14:paraId="4954D351" w14:textId="77777777" w:rsidR="00D23D0A" w:rsidRPr="00C81178" w:rsidRDefault="00D23D0A" w:rsidP="0046449E">
            <w:pPr>
              <w:autoSpaceDE w:val="0"/>
              <w:autoSpaceDN w:val="0"/>
              <w:adjustRightInd w:val="0"/>
              <w:spacing w:after="0" w:line="240" w:lineRule="auto"/>
              <w:ind w:left="90"/>
              <w:rPr>
                <w:rFonts w:eastAsia="Times New Roman" w:cs="Consolas"/>
                <w:sz w:val="20"/>
                <w:szCs w:val="20"/>
                <w:rPrChange w:id="989" w:author="WIN764BIT" w:date="2017-08-30T16:32:00Z">
                  <w:rPr>
                    <w:rFonts w:ascii="Consolas" w:eastAsia="Times New Roman" w:hAnsi="Consolas" w:cs="Consolas"/>
                    <w:sz w:val="20"/>
                    <w:szCs w:val="20"/>
                  </w:rPr>
                </w:rPrChange>
              </w:rPr>
            </w:pPr>
            <w:r w:rsidRPr="00C81178">
              <w:rPr>
                <w:rFonts w:eastAsia="Times New Roman" w:cs="Consolas"/>
                <w:color w:val="000000"/>
                <w:sz w:val="20"/>
                <w:szCs w:val="20"/>
                <w:rPrChange w:id="990"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991"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992"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993"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994"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995" w:author="WIN764BIT" w:date="2017-08-30T16:32:00Z">
                  <w:rPr>
                    <w:rFonts w:ascii="Consolas" w:eastAsia="Times New Roman" w:hAnsi="Consolas" w:cs="Consolas"/>
                    <w:color w:val="000000"/>
                    <w:sz w:val="20"/>
                    <w:szCs w:val="20"/>
                  </w:rPr>
                </w:rPrChange>
              </w:rPr>
              <w:tab/>
            </w:r>
            <w:r w:rsidRPr="00C81178">
              <w:rPr>
                <w:rFonts w:eastAsia="Times New Roman" w:cs="Consolas"/>
                <w:color w:val="008080"/>
                <w:sz w:val="20"/>
                <w:szCs w:val="20"/>
                <w:highlight w:val="yellow"/>
                <w:rPrChange w:id="996" w:author="WIN764BIT" w:date="2017-08-30T16:32:00Z">
                  <w:rPr>
                    <w:rFonts w:ascii="Consolas" w:eastAsia="Times New Roman" w:hAnsi="Consolas" w:cs="Consolas"/>
                    <w:color w:val="008080"/>
                    <w:sz w:val="20"/>
                    <w:szCs w:val="20"/>
                    <w:highlight w:val="yellow"/>
                  </w:rPr>
                </w:rPrChange>
              </w:rPr>
              <w:t>&lt;</w:t>
            </w:r>
            <w:r w:rsidRPr="00C81178">
              <w:rPr>
                <w:rFonts w:eastAsia="Times New Roman" w:cs="Consolas"/>
                <w:color w:val="3F7F7F"/>
                <w:sz w:val="20"/>
                <w:szCs w:val="20"/>
                <w:highlight w:val="yellow"/>
                <w:rPrChange w:id="997" w:author="WIN764BIT" w:date="2017-08-30T16:32:00Z">
                  <w:rPr>
                    <w:rFonts w:ascii="Consolas" w:eastAsia="Times New Roman" w:hAnsi="Consolas" w:cs="Consolas"/>
                    <w:color w:val="3F7F7F"/>
                    <w:sz w:val="20"/>
                    <w:szCs w:val="20"/>
                    <w:highlight w:val="yellow"/>
                  </w:rPr>
                </w:rPrChange>
              </w:rPr>
              <w:t>a</w:t>
            </w:r>
            <w:r w:rsidRPr="00C81178">
              <w:rPr>
                <w:rFonts w:eastAsia="Times New Roman" w:cs="Consolas"/>
                <w:sz w:val="20"/>
                <w:szCs w:val="20"/>
                <w:highlight w:val="yellow"/>
                <w:rPrChange w:id="998" w:author="WIN764BIT" w:date="2017-08-30T16:32: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999" w:author="WIN764BIT" w:date="2017-08-30T16:32:00Z">
                  <w:rPr>
                    <w:rFonts w:ascii="Consolas" w:eastAsia="Times New Roman" w:hAnsi="Consolas" w:cs="Consolas"/>
                    <w:color w:val="7F007F"/>
                    <w:sz w:val="20"/>
                    <w:szCs w:val="20"/>
                    <w:highlight w:val="yellow"/>
                  </w:rPr>
                </w:rPrChange>
              </w:rPr>
              <w:t>class</w:t>
            </w:r>
            <w:r w:rsidRPr="00C81178">
              <w:rPr>
                <w:rFonts w:eastAsia="Times New Roman" w:cs="Consolas"/>
                <w:color w:val="000000"/>
                <w:sz w:val="20"/>
                <w:szCs w:val="20"/>
                <w:highlight w:val="yellow"/>
                <w:rPrChange w:id="1000" w:author="WIN764BIT" w:date="2017-08-30T16:32: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1001" w:author="WIN764BIT" w:date="2017-08-30T16:32:00Z">
                  <w:rPr>
                    <w:rFonts w:ascii="Consolas" w:eastAsia="Times New Roman" w:hAnsi="Consolas" w:cs="Consolas"/>
                    <w:i/>
                    <w:iCs/>
                    <w:color w:val="2A00FF"/>
                    <w:sz w:val="20"/>
                    <w:szCs w:val="20"/>
                    <w:highlight w:val="yellow"/>
                  </w:rPr>
                </w:rPrChange>
              </w:rPr>
              <w:t>"back-to-cart &lt;isif condition="</w:t>
            </w:r>
            <w:r w:rsidRPr="00C81178">
              <w:rPr>
                <w:rFonts w:eastAsia="Times New Roman" w:cs="Consolas"/>
                <w:color w:val="000000"/>
                <w:sz w:val="20"/>
                <w:szCs w:val="20"/>
                <w:highlight w:val="yellow"/>
                <w:rPrChange w:id="1002" w:author="WIN764BIT" w:date="2017-08-30T16:32:00Z">
                  <w:rPr>
                    <w:rFonts w:ascii="Consolas" w:eastAsia="Times New Roman" w:hAnsi="Consolas" w:cs="Consolas"/>
                    <w:color w:val="000000"/>
                    <w:sz w:val="20"/>
                    <w:szCs w:val="20"/>
                    <w:highlight w:val="yellow"/>
                  </w:rPr>
                </w:rPrChange>
              </w:rPr>
              <w:t>$</w:t>
            </w:r>
            <w:r w:rsidRPr="00C81178">
              <w:rPr>
                <w:rFonts w:eastAsia="Times New Roman" w:cs="Consolas"/>
                <w:sz w:val="20"/>
                <w:szCs w:val="20"/>
                <w:highlight w:val="yellow"/>
                <w:rPrChange w:id="1003" w:author="WIN764BIT" w:date="2017-08-30T16:32:00Z">
                  <w:rPr>
                    <w:rFonts w:ascii="Consolas" w:eastAsia="Times New Roman" w:hAnsi="Consolas" w:cs="Consolas"/>
                    <w:sz w:val="20"/>
                    <w:szCs w:val="20"/>
                    <w:highlight w:val="yellow"/>
                  </w:rPr>
                </w:rPrChange>
              </w:rPr>
              <w:t>{!</w:t>
            </w:r>
            <w:r w:rsidRPr="00C81178">
              <w:rPr>
                <w:rFonts w:eastAsia="Times New Roman" w:cs="Consolas"/>
                <w:color w:val="7F007F"/>
                <w:sz w:val="20"/>
                <w:szCs w:val="20"/>
                <w:highlight w:val="yellow"/>
                <w:rPrChange w:id="1004" w:author="WIN764BIT" w:date="2017-08-30T16:32:00Z">
                  <w:rPr>
                    <w:rFonts w:ascii="Consolas" w:eastAsia="Times New Roman" w:hAnsi="Consolas" w:cs="Consolas"/>
                    <w:color w:val="7F007F"/>
                    <w:sz w:val="20"/>
                    <w:szCs w:val="20"/>
                    <w:highlight w:val="yellow"/>
                  </w:rPr>
                </w:rPrChange>
              </w:rPr>
              <w:t>empty</w:t>
            </w:r>
            <w:r w:rsidRPr="00C81178">
              <w:rPr>
                <w:rFonts w:eastAsia="Times New Roman" w:cs="Consolas"/>
                <w:color w:val="000000"/>
                <w:sz w:val="20"/>
                <w:szCs w:val="20"/>
                <w:highlight w:val="yellow"/>
                <w:rPrChange w:id="1005" w:author="WIN764BIT" w:date="2017-08-30T16:32:00Z">
                  <w:rPr>
                    <w:rFonts w:ascii="Consolas" w:eastAsia="Times New Roman" w:hAnsi="Consolas" w:cs="Consolas"/>
                    <w:color w:val="000000"/>
                    <w:sz w:val="20"/>
                    <w:szCs w:val="20"/>
                    <w:highlight w:val="yellow"/>
                  </w:rPr>
                </w:rPrChange>
              </w:rPr>
              <w:t>(</w:t>
            </w:r>
            <w:r w:rsidRPr="00C81178">
              <w:rPr>
                <w:rFonts w:eastAsia="Times New Roman" w:cs="Consolas"/>
                <w:color w:val="7F007F"/>
                <w:sz w:val="20"/>
                <w:szCs w:val="20"/>
                <w:highlight w:val="yellow"/>
                <w:rPrChange w:id="1006" w:author="WIN764BIT" w:date="2017-08-30T16:32:00Z">
                  <w:rPr>
                    <w:rFonts w:ascii="Consolas" w:eastAsia="Times New Roman" w:hAnsi="Consolas" w:cs="Consolas"/>
                    <w:color w:val="7F007F"/>
                    <w:sz w:val="20"/>
                    <w:szCs w:val="20"/>
                    <w:highlight w:val="yellow"/>
                  </w:rPr>
                </w:rPrChange>
              </w:rPr>
              <w:t>klarnarequired</w:t>
            </w:r>
            <w:r w:rsidRPr="00C81178">
              <w:rPr>
                <w:rFonts w:eastAsia="Times New Roman" w:cs="Consolas"/>
                <w:color w:val="000000"/>
                <w:sz w:val="20"/>
                <w:szCs w:val="20"/>
                <w:highlight w:val="yellow"/>
                <w:rPrChange w:id="1007" w:author="WIN764BIT" w:date="2017-08-30T16:32:00Z">
                  <w:rPr>
                    <w:rFonts w:ascii="Consolas" w:eastAsia="Times New Roman" w:hAnsi="Consolas" w:cs="Consolas"/>
                    <w:color w:val="000000"/>
                    <w:sz w:val="20"/>
                    <w:szCs w:val="20"/>
                    <w:highlight w:val="yellow"/>
                  </w:rPr>
                </w:rPrChange>
              </w:rPr>
              <w:t>)</w:t>
            </w:r>
            <w:r w:rsidRPr="00C81178">
              <w:rPr>
                <w:rFonts w:eastAsia="Times New Roman" w:cs="Consolas"/>
                <w:sz w:val="20"/>
                <w:szCs w:val="20"/>
                <w:highlight w:val="yellow"/>
                <w:rPrChange w:id="1008" w:author="WIN764BIT" w:date="2017-08-30T16:32:00Z">
                  <w:rPr>
                    <w:rFonts w:ascii="Consolas" w:eastAsia="Times New Roman" w:hAnsi="Consolas" w:cs="Consolas"/>
                    <w:sz w:val="20"/>
                    <w:szCs w:val="20"/>
                    <w:highlight w:val="yellow"/>
                  </w:rPr>
                </w:rPrChange>
              </w:rPr>
              <w:t xml:space="preserve"> &amp;&amp; </w:t>
            </w:r>
            <w:r w:rsidRPr="00C81178">
              <w:rPr>
                <w:rFonts w:eastAsia="Times New Roman" w:cs="Consolas"/>
                <w:color w:val="7F007F"/>
                <w:sz w:val="20"/>
                <w:szCs w:val="20"/>
                <w:highlight w:val="yellow"/>
                <w:rPrChange w:id="1009" w:author="WIN764BIT" w:date="2017-08-30T16:32:00Z">
                  <w:rPr>
                    <w:rFonts w:ascii="Consolas" w:eastAsia="Times New Roman" w:hAnsi="Consolas" w:cs="Consolas"/>
                    <w:color w:val="7F007F"/>
                    <w:sz w:val="20"/>
                    <w:szCs w:val="20"/>
                    <w:highlight w:val="yellow"/>
                  </w:rPr>
                </w:rPrChange>
              </w:rPr>
              <w:t>klarnarequired</w:t>
            </w:r>
            <w:r w:rsidRPr="00C81178">
              <w:rPr>
                <w:rFonts w:eastAsia="Times New Roman" w:cs="Consolas"/>
                <w:color w:val="000000"/>
                <w:sz w:val="20"/>
                <w:szCs w:val="20"/>
                <w:highlight w:val="yellow"/>
                <w:rPrChange w:id="1010" w:author="WIN764BIT" w:date="2017-08-30T16:32:00Z">
                  <w:rPr>
                    <w:rFonts w:ascii="Consolas" w:eastAsia="Times New Roman" w:hAnsi="Consolas" w:cs="Consolas"/>
                    <w:color w:val="000000"/>
                    <w:sz w:val="20"/>
                    <w:szCs w:val="20"/>
                    <w:highlight w:val="yellow"/>
                  </w:rPr>
                </w:rPrChange>
              </w:rPr>
              <w:t>}</w:t>
            </w:r>
            <w:r w:rsidRPr="00C81178">
              <w:rPr>
                <w:rFonts w:eastAsia="Times New Roman" w:cs="Consolas"/>
                <w:sz w:val="20"/>
                <w:szCs w:val="20"/>
                <w:highlight w:val="yellow"/>
                <w:rPrChange w:id="1011" w:author="WIN764BIT" w:date="2017-08-30T16:32:00Z">
                  <w:rPr>
                    <w:rFonts w:ascii="Consolas" w:eastAsia="Times New Roman" w:hAnsi="Consolas" w:cs="Consolas"/>
                    <w:sz w:val="20"/>
                    <w:szCs w:val="20"/>
                    <w:highlight w:val="yellow"/>
                  </w:rPr>
                </w:rPrChange>
              </w:rPr>
              <w:t>"</w:t>
            </w:r>
            <w:r w:rsidRPr="00C81178">
              <w:rPr>
                <w:rFonts w:eastAsia="Times New Roman" w:cs="Consolas"/>
                <w:color w:val="008080"/>
                <w:sz w:val="20"/>
                <w:szCs w:val="20"/>
                <w:highlight w:val="yellow"/>
                <w:rPrChange w:id="1012" w:author="WIN764BIT" w:date="2017-08-30T16:32:00Z">
                  <w:rPr>
                    <w:rFonts w:ascii="Consolas" w:eastAsia="Times New Roman" w:hAnsi="Consolas" w:cs="Consolas"/>
                    <w:color w:val="008080"/>
                    <w:sz w:val="20"/>
                    <w:szCs w:val="20"/>
                    <w:highlight w:val="yellow"/>
                  </w:rPr>
                </w:rPrChange>
              </w:rPr>
              <w:t>&gt;</w:t>
            </w:r>
            <w:r w:rsidRPr="00C81178">
              <w:rPr>
                <w:rFonts w:eastAsia="Times New Roman" w:cs="Consolas"/>
                <w:color w:val="000000"/>
                <w:sz w:val="20"/>
                <w:szCs w:val="20"/>
                <w:highlight w:val="yellow"/>
                <w:rPrChange w:id="1013" w:author="WIN764BIT" w:date="2017-08-30T16:32:00Z">
                  <w:rPr>
                    <w:rFonts w:ascii="Consolas" w:eastAsia="Times New Roman" w:hAnsi="Consolas" w:cs="Consolas"/>
                    <w:color w:val="000000"/>
                    <w:sz w:val="20"/>
                    <w:szCs w:val="20"/>
                    <w:highlight w:val="yellow"/>
                  </w:rPr>
                </w:rPrChange>
              </w:rPr>
              <w:t xml:space="preserve"> hide</w:t>
            </w:r>
            <w:r w:rsidRPr="00C81178">
              <w:rPr>
                <w:rFonts w:eastAsia="Times New Roman" w:cs="Consolas"/>
                <w:color w:val="008080"/>
                <w:sz w:val="20"/>
                <w:szCs w:val="20"/>
                <w:highlight w:val="yellow"/>
                <w:rPrChange w:id="1014" w:author="WIN764BIT" w:date="2017-08-30T16:32:00Z">
                  <w:rPr>
                    <w:rFonts w:ascii="Consolas" w:eastAsia="Times New Roman" w:hAnsi="Consolas" w:cs="Consolas"/>
                    <w:color w:val="008080"/>
                    <w:sz w:val="20"/>
                    <w:szCs w:val="20"/>
                    <w:highlight w:val="yellow"/>
                  </w:rPr>
                </w:rPrChange>
              </w:rPr>
              <w:t>&lt;/</w:t>
            </w:r>
            <w:r w:rsidRPr="00C81178">
              <w:rPr>
                <w:rFonts w:eastAsia="Times New Roman" w:cs="Consolas"/>
                <w:color w:val="3F7F7F"/>
                <w:sz w:val="20"/>
                <w:szCs w:val="20"/>
                <w:highlight w:val="yellow"/>
                <w:rPrChange w:id="1015" w:author="WIN764BIT" w:date="2017-08-30T16:32:00Z">
                  <w:rPr>
                    <w:rFonts w:ascii="Consolas" w:eastAsia="Times New Roman" w:hAnsi="Consolas" w:cs="Consolas"/>
                    <w:color w:val="3F7F7F"/>
                    <w:sz w:val="20"/>
                    <w:szCs w:val="20"/>
                    <w:highlight w:val="yellow"/>
                  </w:rPr>
                </w:rPrChange>
              </w:rPr>
              <w:t>isif</w:t>
            </w:r>
            <w:r w:rsidRPr="00C81178">
              <w:rPr>
                <w:rFonts w:eastAsia="Times New Roman" w:cs="Consolas"/>
                <w:color w:val="008080"/>
                <w:sz w:val="20"/>
                <w:szCs w:val="20"/>
                <w:highlight w:val="yellow"/>
                <w:rPrChange w:id="1016" w:author="WIN764BIT" w:date="2017-08-30T16:32:00Z">
                  <w:rPr>
                    <w:rFonts w:ascii="Consolas" w:eastAsia="Times New Roman" w:hAnsi="Consolas" w:cs="Consolas"/>
                    <w:color w:val="008080"/>
                    <w:sz w:val="20"/>
                    <w:szCs w:val="20"/>
                    <w:highlight w:val="yellow"/>
                  </w:rPr>
                </w:rPrChange>
              </w:rPr>
              <w:t>&gt;</w:t>
            </w:r>
            <w:r w:rsidRPr="00C81178">
              <w:rPr>
                <w:rFonts w:eastAsia="Times New Roman" w:cs="Consolas"/>
                <w:color w:val="000000"/>
                <w:sz w:val="20"/>
                <w:szCs w:val="20"/>
                <w:highlight w:val="yellow"/>
                <w:rPrChange w:id="1017" w:author="WIN764BIT" w:date="2017-08-30T16:32:00Z">
                  <w:rPr>
                    <w:rFonts w:ascii="Consolas" w:eastAsia="Times New Roman" w:hAnsi="Consolas" w:cs="Consolas"/>
                    <w:color w:val="000000"/>
                    <w:sz w:val="20"/>
                    <w:szCs w:val="20"/>
                    <w:highlight w:val="yellow"/>
                  </w:rPr>
                </w:rPrChange>
              </w:rPr>
              <w:t>" href="${URLUtils.url('Cart-Show')}"&gt;</w:t>
            </w:r>
          </w:p>
          <w:p w14:paraId="563BA191" w14:textId="77777777" w:rsidR="00D23D0A" w:rsidRPr="00C81178" w:rsidRDefault="00D23D0A" w:rsidP="0046449E">
            <w:pPr>
              <w:autoSpaceDE w:val="0"/>
              <w:autoSpaceDN w:val="0"/>
              <w:adjustRightInd w:val="0"/>
              <w:spacing w:after="0" w:line="240" w:lineRule="auto"/>
              <w:ind w:left="90"/>
              <w:rPr>
                <w:rFonts w:eastAsia="Times New Roman" w:cs="Consolas"/>
                <w:sz w:val="20"/>
                <w:szCs w:val="20"/>
                <w:rPrChange w:id="1018" w:author="WIN764BIT" w:date="2017-08-30T16:32:00Z">
                  <w:rPr>
                    <w:rFonts w:ascii="Consolas" w:eastAsia="Times New Roman" w:hAnsi="Consolas" w:cs="Consolas"/>
                    <w:sz w:val="20"/>
                    <w:szCs w:val="20"/>
                  </w:rPr>
                </w:rPrChange>
              </w:rPr>
            </w:pPr>
            <w:r w:rsidRPr="00C81178">
              <w:rPr>
                <w:rFonts w:eastAsia="Times New Roman" w:cs="Consolas"/>
                <w:color w:val="000000"/>
                <w:sz w:val="20"/>
                <w:szCs w:val="20"/>
                <w:rPrChange w:id="1019"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1020"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1021"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1022"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1023"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1024"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1025" w:author="WIN764BIT" w:date="2017-08-30T16:32:00Z">
                  <w:rPr>
                    <w:rFonts w:ascii="Consolas" w:eastAsia="Times New Roman" w:hAnsi="Consolas" w:cs="Consolas"/>
                    <w:color w:val="000000"/>
                    <w:sz w:val="20"/>
                    <w:szCs w:val="20"/>
                  </w:rPr>
                </w:rPrChange>
              </w:rPr>
              <w:tab/>
            </w:r>
            <w:r w:rsidRPr="00C81178">
              <w:rPr>
                <w:rFonts w:eastAsia="Times New Roman" w:cs="Consolas"/>
                <w:color w:val="008080"/>
                <w:sz w:val="20"/>
                <w:szCs w:val="20"/>
                <w:rPrChange w:id="1026" w:author="WIN764BIT" w:date="2017-08-30T16:32:00Z">
                  <w:rPr>
                    <w:rFonts w:ascii="Consolas" w:eastAsia="Times New Roman" w:hAnsi="Consolas" w:cs="Consolas"/>
                    <w:color w:val="008080"/>
                    <w:sz w:val="20"/>
                    <w:szCs w:val="20"/>
                  </w:rPr>
                </w:rPrChange>
              </w:rPr>
              <w:t>&lt;</w:t>
            </w:r>
            <w:r w:rsidRPr="00C81178">
              <w:rPr>
                <w:rFonts w:eastAsia="Times New Roman" w:cs="Consolas"/>
                <w:color w:val="3F7F7F"/>
                <w:sz w:val="20"/>
                <w:szCs w:val="20"/>
                <w:rPrChange w:id="1027" w:author="WIN764BIT" w:date="2017-08-30T16:32:00Z">
                  <w:rPr>
                    <w:rFonts w:ascii="Consolas" w:eastAsia="Times New Roman" w:hAnsi="Consolas" w:cs="Consolas"/>
                    <w:color w:val="3F7F7F"/>
                    <w:sz w:val="20"/>
                    <w:szCs w:val="20"/>
                  </w:rPr>
                </w:rPrChange>
              </w:rPr>
              <w:t>isprint</w:t>
            </w:r>
            <w:r w:rsidRPr="00C81178">
              <w:rPr>
                <w:rFonts w:eastAsia="Times New Roman" w:cs="Consolas"/>
                <w:sz w:val="20"/>
                <w:szCs w:val="20"/>
                <w:rPrChange w:id="1028" w:author="WIN764BIT" w:date="2017-08-30T16:32:00Z">
                  <w:rPr>
                    <w:rFonts w:ascii="Consolas" w:eastAsia="Times New Roman" w:hAnsi="Consolas" w:cs="Consolas"/>
                    <w:sz w:val="20"/>
                    <w:szCs w:val="20"/>
                  </w:rPr>
                </w:rPrChange>
              </w:rPr>
              <w:t xml:space="preserve"> </w:t>
            </w:r>
            <w:r w:rsidRPr="00C81178">
              <w:rPr>
                <w:rFonts w:eastAsia="Times New Roman" w:cs="Consolas"/>
                <w:color w:val="7F007F"/>
                <w:sz w:val="20"/>
                <w:szCs w:val="20"/>
                <w:rPrChange w:id="1029" w:author="WIN764BIT" w:date="2017-08-30T16:32:00Z">
                  <w:rPr>
                    <w:rFonts w:ascii="Consolas" w:eastAsia="Times New Roman" w:hAnsi="Consolas" w:cs="Consolas"/>
                    <w:color w:val="7F007F"/>
                    <w:sz w:val="20"/>
                    <w:szCs w:val="20"/>
                  </w:rPr>
                </w:rPrChange>
              </w:rPr>
              <w:t>value</w:t>
            </w:r>
            <w:r w:rsidRPr="00C81178">
              <w:rPr>
                <w:rFonts w:eastAsia="Times New Roman" w:cs="Consolas"/>
                <w:color w:val="000000"/>
                <w:sz w:val="20"/>
                <w:szCs w:val="20"/>
                <w:rPrChange w:id="1030" w:author="WIN764BIT" w:date="2017-08-30T16:32:00Z">
                  <w:rPr>
                    <w:rFonts w:ascii="Consolas" w:eastAsia="Times New Roman" w:hAnsi="Consolas" w:cs="Consolas"/>
                    <w:color w:val="000000"/>
                    <w:sz w:val="20"/>
                    <w:szCs w:val="20"/>
                  </w:rPr>
                </w:rPrChange>
              </w:rPr>
              <w:t>=</w:t>
            </w:r>
            <w:r w:rsidRPr="00C81178">
              <w:rPr>
                <w:rFonts w:eastAsia="Times New Roman" w:cs="Consolas"/>
                <w:i/>
                <w:iCs/>
                <w:color w:val="2A00FF"/>
                <w:sz w:val="20"/>
                <w:szCs w:val="20"/>
                <w:rPrChange w:id="1031" w:author="WIN764BIT" w:date="2017-08-30T16:32:00Z">
                  <w:rPr>
                    <w:rFonts w:ascii="Consolas" w:eastAsia="Times New Roman" w:hAnsi="Consolas" w:cs="Consolas"/>
                    <w:i/>
                    <w:iCs/>
                    <w:color w:val="2A00FF"/>
                    <w:sz w:val="20"/>
                    <w:szCs w:val="20"/>
                  </w:rPr>
                </w:rPrChange>
              </w:rPr>
              <w:t>"${Resource.msg('summary.editcart','checkout',null)}"</w:t>
            </w:r>
            <w:r w:rsidRPr="00C81178">
              <w:rPr>
                <w:rFonts w:eastAsia="Times New Roman" w:cs="Consolas"/>
                <w:sz w:val="20"/>
                <w:szCs w:val="20"/>
                <w:rPrChange w:id="1032" w:author="WIN764BIT" w:date="2017-08-30T16:32:00Z">
                  <w:rPr>
                    <w:rFonts w:ascii="Consolas" w:eastAsia="Times New Roman" w:hAnsi="Consolas" w:cs="Consolas"/>
                    <w:sz w:val="20"/>
                    <w:szCs w:val="20"/>
                  </w:rPr>
                </w:rPrChange>
              </w:rPr>
              <w:t xml:space="preserve"> </w:t>
            </w:r>
            <w:r w:rsidRPr="00C81178">
              <w:rPr>
                <w:rFonts w:eastAsia="Times New Roman" w:cs="Consolas"/>
                <w:color w:val="7F007F"/>
                <w:sz w:val="20"/>
                <w:szCs w:val="20"/>
                <w:rPrChange w:id="1033" w:author="WIN764BIT" w:date="2017-08-30T16:32:00Z">
                  <w:rPr>
                    <w:rFonts w:ascii="Consolas" w:eastAsia="Times New Roman" w:hAnsi="Consolas" w:cs="Consolas"/>
                    <w:color w:val="7F007F"/>
                    <w:sz w:val="20"/>
                    <w:szCs w:val="20"/>
                  </w:rPr>
                </w:rPrChange>
              </w:rPr>
              <w:t>encoding</w:t>
            </w:r>
            <w:r w:rsidRPr="00C81178">
              <w:rPr>
                <w:rFonts w:eastAsia="Times New Roman" w:cs="Consolas"/>
                <w:color w:val="000000"/>
                <w:sz w:val="20"/>
                <w:szCs w:val="20"/>
                <w:rPrChange w:id="1034" w:author="WIN764BIT" w:date="2017-08-30T16:32:00Z">
                  <w:rPr>
                    <w:rFonts w:ascii="Consolas" w:eastAsia="Times New Roman" w:hAnsi="Consolas" w:cs="Consolas"/>
                    <w:color w:val="000000"/>
                    <w:sz w:val="20"/>
                    <w:szCs w:val="20"/>
                  </w:rPr>
                </w:rPrChange>
              </w:rPr>
              <w:t>=</w:t>
            </w:r>
            <w:r w:rsidRPr="00C81178">
              <w:rPr>
                <w:rFonts w:eastAsia="Times New Roman" w:cs="Consolas"/>
                <w:i/>
                <w:iCs/>
                <w:color w:val="2A00FF"/>
                <w:sz w:val="20"/>
                <w:szCs w:val="20"/>
                <w:rPrChange w:id="1035" w:author="WIN764BIT" w:date="2017-08-30T16:32:00Z">
                  <w:rPr>
                    <w:rFonts w:ascii="Consolas" w:eastAsia="Times New Roman" w:hAnsi="Consolas" w:cs="Consolas"/>
                    <w:i/>
                    <w:iCs/>
                    <w:color w:val="2A00FF"/>
                    <w:sz w:val="20"/>
                    <w:szCs w:val="20"/>
                  </w:rPr>
                </w:rPrChange>
              </w:rPr>
              <w:t>"off"</w:t>
            </w:r>
            <w:r w:rsidRPr="00C81178">
              <w:rPr>
                <w:rFonts w:eastAsia="Times New Roman" w:cs="Consolas"/>
                <w:sz w:val="20"/>
                <w:szCs w:val="20"/>
                <w:rPrChange w:id="1036" w:author="WIN764BIT" w:date="2017-08-30T16:32:00Z">
                  <w:rPr>
                    <w:rFonts w:ascii="Consolas" w:eastAsia="Times New Roman" w:hAnsi="Consolas" w:cs="Consolas"/>
                    <w:sz w:val="20"/>
                    <w:szCs w:val="20"/>
                  </w:rPr>
                </w:rPrChange>
              </w:rPr>
              <w:t xml:space="preserve"> </w:t>
            </w:r>
            <w:r w:rsidRPr="00C81178">
              <w:rPr>
                <w:rFonts w:eastAsia="Times New Roman" w:cs="Consolas"/>
                <w:color w:val="008080"/>
                <w:sz w:val="20"/>
                <w:szCs w:val="20"/>
                <w:rPrChange w:id="1037" w:author="WIN764BIT" w:date="2017-08-30T16:32:00Z">
                  <w:rPr>
                    <w:rFonts w:ascii="Consolas" w:eastAsia="Times New Roman" w:hAnsi="Consolas" w:cs="Consolas"/>
                    <w:color w:val="008080"/>
                    <w:sz w:val="20"/>
                    <w:szCs w:val="20"/>
                  </w:rPr>
                </w:rPrChange>
              </w:rPr>
              <w:t>/&gt;</w:t>
            </w:r>
          </w:p>
          <w:p w14:paraId="48B21B08" w14:textId="77777777" w:rsidR="00D23D0A" w:rsidRPr="00C81178" w:rsidRDefault="00D23D0A" w:rsidP="0046449E">
            <w:pPr>
              <w:autoSpaceDE w:val="0"/>
              <w:autoSpaceDN w:val="0"/>
              <w:adjustRightInd w:val="0"/>
              <w:spacing w:after="0" w:line="240" w:lineRule="auto"/>
              <w:ind w:left="90"/>
              <w:rPr>
                <w:rFonts w:eastAsia="Times New Roman" w:cs="Consolas"/>
                <w:sz w:val="20"/>
                <w:szCs w:val="20"/>
                <w:rPrChange w:id="1038" w:author="WIN764BIT" w:date="2017-08-30T16:32:00Z">
                  <w:rPr>
                    <w:rFonts w:ascii="Consolas" w:eastAsia="Times New Roman" w:hAnsi="Consolas" w:cs="Consolas"/>
                    <w:sz w:val="20"/>
                    <w:szCs w:val="20"/>
                  </w:rPr>
                </w:rPrChange>
              </w:rPr>
            </w:pPr>
            <w:r w:rsidRPr="00C81178">
              <w:rPr>
                <w:rFonts w:eastAsia="Times New Roman" w:cs="Consolas"/>
                <w:color w:val="000000"/>
                <w:sz w:val="20"/>
                <w:szCs w:val="20"/>
                <w:rPrChange w:id="1039"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1040"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1041"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1042"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1043"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1044" w:author="WIN764BIT" w:date="2017-08-30T16:32:00Z">
                  <w:rPr>
                    <w:rFonts w:ascii="Consolas" w:eastAsia="Times New Roman" w:hAnsi="Consolas" w:cs="Consolas"/>
                    <w:color w:val="000000"/>
                    <w:sz w:val="20"/>
                    <w:szCs w:val="20"/>
                  </w:rPr>
                </w:rPrChange>
              </w:rPr>
              <w:tab/>
            </w:r>
            <w:r w:rsidRPr="00C81178">
              <w:rPr>
                <w:rFonts w:eastAsia="Times New Roman" w:cs="Consolas"/>
                <w:color w:val="008080"/>
                <w:sz w:val="20"/>
                <w:szCs w:val="20"/>
                <w:rPrChange w:id="1045" w:author="WIN764BIT" w:date="2017-08-30T16:32:00Z">
                  <w:rPr>
                    <w:rFonts w:ascii="Consolas" w:eastAsia="Times New Roman" w:hAnsi="Consolas" w:cs="Consolas"/>
                    <w:color w:val="008080"/>
                    <w:sz w:val="20"/>
                    <w:szCs w:val="20"/>
                  </w:rPr>
                </w:rPrChange>
              </w:rPr>
              <w:t>&lt;/</w:t>
            </w:r>
            <w:r w:rsidRPr="00C81178">
              <w:rPr>
                <w:rFonts w:eastAsia="Times New Roman" w:cs="Consolas"/>
                <w:color w:val="3F7F7F"/>
                <w:sz w:val="20"/>
                <w:szCs w:val="20"/>
                <w:rPrChange w:id="1046" w:author="WIN764BIT" w:date="2017-08-30T16:32:00Z">
                  <w:rPr>
                    <w:rFonts w:ascii="Consolas" w:eastAsia="Times New Roman" w:hAnsi="Consolas" w:cs="Consolas"/>
                    <w:color w:val="3F7F7F"/>
                    <w:sz w:val="20"/>
                    <w:szCs w:val="20"/>
                  </w:rPr>
                </w:rPrChange>
              </w:rPr>
              <w:t>a</w:t>
            </w:r>
            <w:r w:rsidRPr="00C81178">
              <w:rPr>
                <w:rFonts w:eastAsia="Times New Roman" w:cs="Consolas"/>
                <w:color w:val="008080"/>
                <w:sz w:val="20"/>
                <w:szCs w:val="20"/>
                <w:rPrChange w:id="1047" w:author="WIN764BIT" w:date="2017-08-30T16:32:00Z">
                  <w:rPr>
                    <w:rFonts w:ascii="Consolas" w:eastAsia="Times New Roman" w:hAnsi="Consolas" w:cs="Consolas"/>
                    <w:color w:val="008080"/>
                    <w:sz w:val="20"/>
                    <w:szCs w:val="20"/>
                  </w:rPr>
                </w:rPrChange>
              </w:rPr>
              <w:t>&gt;</w:t>
            </w:r>
          </w:p>
          <w:p w14:paraId="73C3D633" w14:textId="77777777" w:rsidR="00D23D0A" w:rsidRPr="00C81178" w:rsidRDefault="00D23D0A" w:rsidP="0046449E">
            <w:pPr>
              <w:autoSpaceDE w:val="0"/>
              <w:autoSpaceDN w:val="0"/>
              <w:adjustRightInd w:val="0"/>
              <w:spacing w:after="0" w:line="240" w:lineRule="auto"/>
              <w:ind w:left="90"/>
              <w:rPr>
                <w:rFonts w:eastAsia="Times New Roman" w:cs="Consolas"/>
                <w:sz w:val="20"/>
                <w:szCs w:val="20"/>
                <w:highlight w:val="yellow"/>
                <w:rPrChange w:id="1048" w:author="WIN764BIT" w:date="2017-08-30T16:32:00Z">
                  <w:rPr>
                    <w:rFonts w:ascii="Consolas" w:eastAsia="Times New Roman" w:hAnsi="Consolas" w:cs="Consolas"/>
                    <w:sz w:val="20"/>
                    <w:szCs w:val="20"/>
                    <w:highlight w:val="yellow"/>
                  </w:rPr>
                </w:rPrChange>
              </w:rPr>
            </w:pPr>
            <w:r w:rsidRPr="00C81178">
              <w:rPr>
                <w:rFonts w:eastAsia="Times New Roman" w:cs="Consolas"/>
                <w:color w:val="000000"/>
                <w:sz w:val="20"/>
                <w:szCs w:val="20"/>
                <w:rPrChange w:id="1049"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1050"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1051"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1052"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1053"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1054" w:author="WIN764BIT" w:date="2017-08-30T16:32:00Z">
                  <w:rPr>
                    <w:rFonts w:ascii="Consolas" w:eastAsia="Times New Roman" w:hAnsi="Consolas" w:cs="Consolas"/>
                    <w:color w:val="000000"/>
                    <w:sz w:val="20"/>
                    <w:szCs w:val="20"/>
                  </w:rPr>
                </w:rPrChange>
              </w:rPr>
              <w:tab/>
            </w:r>
            <w:r w:rsidRPr="00C81178">
              <w:rPr>
                <w:rFonts w:eastAsia="Times New Roman" w:cs="Consolas"/>
                <w:color w:val="008080"/>
                <w:sz w:val="20"/>
                <w:szCs w:val="20"/>
                <w:highlight w:val="yellow"/>
                <w:rPrChange w:id="1055" w:author="WIN764BIT" w:date="2017-08-30T16:32:00Z">
                  <w:rPr>
                    <w:rFonts w:ascii="Consolas" w:eastAsia="Times New Roman" w:hAnsi="Consolas" w:cs="Consolas"/>
                    <w:color w:val="008080"/>
                    <w:sz w:val="20"/>
                    <w:szCs w:val="20"/>
                    <w:highlight w:val="yellow"/>
                  </w:rPr>
                </w:rPrChange>
              </w:rPr>
              <w:t>&lt;</w:t>
            </w:r>
            <w:r w:rsidRPr="00C81178">
              <w:rPr>
                <w:rFonts w:eastAsia="Times New Roman" w:cs="Consolas"/>
                <w:color w:val="3F7F7F"/>
                <w:sz w:val="20"/>
                <w:szCs w:val="20"/>
                <w:highlight w:val="yellow"/>
                <w:rPrChange w:id="1056" w:author="WIN764BIT" w:date="2017-08-30T16:32:00Z">
                  <w:rPr>
                    <w:rFonts w:ascii="Consolas" w:eastAsia="Times New Roman" w:hAnsi="Consolas" w:cs="Consolas"/>
                    <w:color w:val="3F7F7F"/>
                    <w:sz w:val="20"/>
                    <w:szCs w:val="20"/>
                    <w:highlight w:val="yellow"/>
                  </w:rPr>
                </w:rPrChange>
              </w:rPr>
              <w:t>isif</w:t>
            </w:r>
            <w:r w:rsidRPr="00C81178">
              <w:rPr>
                <w:rFonts w:eastAsia="Times New Roman" w:cs="Consolas"/>
                <w:sz w:val="20"/>
                <w:szCs w:val="20"/>
                <w:highlight w:val="yellow"/>
                <w:rPrChange w:id="1057" w:author="WIN764BIT" w:date="2017-08-30T16:32: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1058" w:author="WIN764BIT" w:date="2017-08-30T16:32:00Z">
                  <w:rPr>
                    <w:rFonts w:ascii="Consolas" w:eastAsia="Times New Roman" w:hAnsi="Consolas" w:cs="Consolas"/>
                    <w:color w:val="7F007F"/>
                    <w:sz w:val="20"/>
                    <w:szCs w:val="20"/>
                    <w:highlight w:val="yellow"/>
                  </w:rPr>
                </w:rPrChange>
              </w:rPr>
              <w:t>condition</w:t>
            </w:r>
            <w:r w:rsidRPr="00C81178">
              <w:rPr>
                <w:rFonts w:eastAsia="Times New Roman" w:cs="Consolas"/>
                <w:color w:val="000000"/>
                <w:sz w:val="20"/>
                <w:szCs w:val="20"/>
                <w:highlight w:val="yellow"/>
                <w:rPrChange w:id="1059" w:author="WIN764BIT" w:date="2017-08-30T16:32: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1060" w:author="WIN764BIT" w:date="2017-08-30T16:32:00Z">
                  <w:rPr>
                    <w:rFonts w:ascii="Consolas" w:eastAsia="Times New Roman" w:hAnsi="Consolas" w:cs="Consolas"/>
                    <w:i/>
                    <w:iCs/>
                    <w:color w:val="2A00FF"/>
                    <w:sz w:val="20"/>
                    <w:szCs w:val="20"/>
                    <w:highlight w:val="yellow"/>
                  </w:rPr>
                </w:rPrChange>
              </w:rPr>
              <w:t>"${!empty(klarnarequired) &amp;&amp; klarnarequired}"</w:t>
            </w:r>
            <w:r w:rsidRPr="00C81178">
              <w:rPr>
                <w:rFonts w:eastAsia="Times New Roman" w:cs="Consolas"/>
                <w:sz w:val="20"/>
                <w:szCs w:val="20"/>
                <w:highlight w:val="yellow"/>
                <w:rPrChange w:id="1061" w:author="WIN764BIT" w:date="2017-08-30T16:32:00Z">
                  <w:rPr>
                    <w:rFonts w:ascii="Consolas" w:eastAsia="Times New Roman" w:hAnsi="Consolas" w:cs="Consolas"/>
                    <w:sz w:val="20"/>
                    <w:szCs w:val="20"/>
                    <w:highlight w:val="yellow"/>
                  </w:rPr>
                </w:rPrChange>
              </w:rPr>
              <w:t xml:space="preserve"> </w:t>
            </w:r>
            <w:r w:rsidRPr="00C81178">
              <w:rPr>
                <w:rFonts w:eastAsia="Times New Roman" w:cs="Consolas"/>
                <w:color w:val="008080"/>
                <w:sz w:val="20"/>
                <w:szCs w:val="20"/>
                <w:highlight w:val="yellow"/>
                <w:rPrChange w:id="1062" w:author="WIN764BIT" w:date="2017-08-30T16:32:00Z">
                  <w:rPr>
                    <w:rFonts w:ascii="Consolas" w:eastAsia="Times New Roman" w:hAnsi="Consolas" w:cs="Consolas"/>
                    <w:color w:val="008080"/>
                    <w:sz w:val="20"/>
                    <w:szCs w:val="20"/>
                    <w:highlight w:val="yellow"/>
                  </w:rPr>
                </w:rPrChange>
              </w:rPr>
              <w:t>&gt;</w:t>
            </w:r>
          </w:p>
          <w:p w14:paraId="3AFD49A1" w14:textId="77777777" w:rsidR="00D23D0A" w:rsidRPr="00C81178" w:rsidRDefault="00D23D0A" w:rsidP="0046449E">
            <w:pPr>
              <w:autoSpaceDE w:val="0"/>
              <w:autoSpaceDN w:val="0"/>
              <w:adjustRightInd w:val="0"/>
              <w:spacing w:after="0" w:line="240" w:lineRule="auto"/>
              <w:ind w:left="90"/>
              <w:rPr>
                <w:rFonts w:eastAsia="Times New Roman" w:cs="Consolas"/>
                <w:sz w:val="20"/>
                <w:szCs w:val="20"/>
                <w:highlight w:val="yellow"/>
                <w:rPrChange w:id="1063" w:author="WIN764BIT" w:date="2017-08-30T16:32:00Z">
                  <w:rPr>
                    <w:rFonts w:ascii="Consolas" w:eastAsia="Times New Roman" w:hAnsi="Consolas" w:cs="Consolas"/>
                    <w:sz w:val="20"/>
                    <w:szCs w:val="20"/>
                    <w:highlight w:val="yellow"/>
                  </w:rPr>
                </w:rPrChange>
              </w:rPr>
            </w:pPr>
            <w:r w:rsidRPr="00C81178">
              <w:rPr>
                <w:rFonts w:eastAsia="Times New Roman" w:cs="Consolas"/>
                <w:color w:val="000000"/>
                <w:sz w:val="20"/>
                <w:szCs w:val="20"/>
                <w:highlight w:val="yellow"/>
                <w:rPrChange w:id="1064" w:author="WIN764BIT" w:date="2017-08-30T16:32:00Z">
                  <w:rPr>
                    <w:rFonts w:ascii="Consolas" w:eastAsia="Times New Roman" w:hAnsi="Consolas" w:cs="Consolas"/>
                    <w:color w:val="000000"/>
                    <w:sz w:val="20"/>
                    <w:szCs w:val="20"/>
                    <w:highlight w:val="yellow"/>
                  </w:rPr>
                </w:rPrChange>
              </w:rPr>
              <w:tab/>
            </w:r>
            <w:r w:rsidRPr="00C81178">
              <w:rPr>
                <w:rFonts w:eastAsia="Times New Roman" w:cs="Consolas"/>
                <w:color w:val="000000"/>
                <w:sz w:val="20"/>
                <w:szCs w:val="20"/>
                <w:highlight w:val="yellow"/>
                <w:rPrChange w:id="1065" w:author="WIN764BIT" w:date="2017-08-30T16:32:00Z">
                  <w:rPr>
                    <w:rFonts w:ascii="Consolas" w:eastAsia="Times New Roman" w:hAnsi="Consolas" w:cs="Consolas"/>
                    <w:color w:val="000000"/>
                    <w:sz w:val="20"/>
                    <w:szCs w:val="20"/>
                    <w:highlight w:val="yellow"/>
                  </w:rPr>
                </w:rPrChange>
              </w:rPr>
              <w:tab/>
            </w:r>
            <w:r w:rsidRPr="00C81178">
              <w:rPr>
                <w:rFonts w:eastAsia="Times New Roman" w:cs="Consolas"/>
                <w:color w:val="000000"/>
                <w:sz w:val="20"/>
                <w:szCs w:val="20"/>
                <w:highlight w:val="yellow"/>
                <w:rPrChange w:id="1066" w:author="WIN764BIT" w:date="2017-08-30T16:32:00Z">
                  <w:rPr>
                    <w:rFonts w:ascii="Consolas" w:eastAsia="Times New Roman" w:hAnsi="Consolas" w:cs="Consolas"/>
                    <w:color w:val="000000"/>
                    <w:sz w:val="20"/>
                    <w:szCs w:val="20"/>
                    <w:highlight w:val="yellow"/>
                  </w:rPr>
                </w:rPrChange>
              </w:rPr>
              <w:tab/>
            </w:r>
            <w:r w:rsidRPr="00C81178">
              <w:rPr>
                <w:rFonts w:eastAsia="Times New Roman" w:cs="Consolas"/>
                <w:color w:val="000000"/>
                <w:sz w:val="20"/>
                <w:szCs w:val="20"/>
                <w:highlight w:val="yellow"/>
                <w:rPrChange w:id="1067" w:author="WIN764BIT" w:date="2017-08-30T16:32:00Z">
                  <w:rPr>
                    <w:rFonts w:ascii="Consolas" w:eastAsia="Times New Roman" w:hAnsi="Consolas" w:cs="Consolas"/>
                    <w:color w:val="000000"/>
                    <w:sz w:val="20"/>
                    <w:szCs w:val="20"/>
                    <w:highlight w:val="yellow"/>
                  </w:rPr>
                </w:rPrChange>
              </w:rPr>
              <w:tab/>
            </w:r>
            <w:r w:rsidRPr="00C81178">
              <w:rPr>
                <w:rFonts w:eastAsia="Times New Roman" w:cs="Consolas"/>
                <w:color w:val="000000"/>
                <w:sz w:val="20"/>
                <w:szCs w:val="20"/>
                <w:highlight w:val="yellow"/>
                <w:rPrChange w:id="1068" w:author="WIN764BIT" w:date="2017-08-30T16:32:00Z">
                  <w:rPr>
                    <w:rFonts w:ascii="Consolas" w:eastAsia="Times New Roman" w:hAnsi="Consolas" w:cs="Consolas"/>
                    <w:color w:val="000000"/>
                    <w:sz w:val="20"/>
                    <w:szCs w:val="20"/>
                    <w:highlight w:val="yellow"/>
                  </w:rPr>
                </w:rPrChange>
              </w:rPr>
              <w:tab/>
            </w:r>
            <w:r w:rsidRPr="00C81178">
              <w:rPr>
                <w:rFonts w:eastAsia="Times New Roman" w:cs="Consolas"/>
                <w:color w:val="000000"/>
                <w:sz w:val="20"/>
                <w:szCs w:val="20"/>
                <w:highlight w:val="yellow"/>
                <w:rPrChange w:id="1069" w:author="WIN764BIT" w:date="2017-08-30T16:32:00Z">
                  <w:rPr>
                    <w:rFonts w:ascii="Consolas" w:eastAsia="Times New Roman" w:hAnsi="Consolas" w:cs="Consolas"/>
                    <w:color w:val="000000"/>
                    <w:sz w:val="20"/>
                    <w:szCs w:val="20"/>
                    <w:highlight w:val="yellow"/>
                  </w:rPr>
                </w:rPrChange>
              </w:rPr>
              <w:tab/>
            </w:r>
            <w:r w:rsidRPr="00C81178">
              <w:rPr>
                <w:rFonts w:eastAsia="Times New Roman" w:cs="Consolas"/>
                <w:color w:val="000000"/>
                <w:sz w:val="20"/>
                <w:szCs w:val="20"/>
                <w:highlight w:val="yellow"/>
                <w:rPrChange w:id="1070" w:author="WIN764BIT" w:date="2017-08-30T16:32:00Z">
                  <w:rPr>
                    <w:rFonts w:ascii="Consolas" w:eastAsia="Times New Roman" w:hAnsi="Consolas" w:cs="Consolas"/>
                    <w:color w:val="000000"/>
                    <w:sz w:val="20"/>
                    <w:szCs w:val="20"/>
                    <w:highlight w:val="yellow"/>
                  </w:rPr>
                </w:rPrChange>
              </w:rPr>
              <w:tab/>
            </w:r>
            <w:r w:rsidRPr="00C81178">
              <w:rPr>
                <w:rFonts w:eastAsia="Times New Roman" w:cs="Consolas"/>
                <w:color w:val="008080"/>
                <w:sz w:val="20"/>
                <w:szCs w:val="20"/>
                <w:highlight w:val="yellow"/>
                <w:rPrChange w:id="1071" w:author="WIN764BIT" w:date="2017-08-30T16:32:00Z">
                  <w:rPr>
                    <w:rFonts w:ascii="Consolas" w:eastAsia="Times New Roman" w:hAnsi="Consolas" w:cs="Consolas"/>
                    <w:color w:val="008080"/>
                    <w:sz w:val="20"/>
                    <w:szCs w:val="20"/>
                    <w:highlight w:val="yellow"/>
                  </w:rPr>
                </w:rPrChange>
              </w:rPr>
              <w:t>&lt;</w:t>
            </w:r>
            <w:r w:rsidRPr="00C81178">
              <w:rPr>
                <w:rFonts w:eastAsia="Times New Roman" w:cs="Consolas"/>
                <w:color w:val="3F7F7F"/>
                <w:sz w:val="20"/>
                <w:szCs w:val="20"/>
                <w:highlight w:val="yellow"/>
                <w:rPrChange w:id="1072" w:author="WIN764BIT" w:date="2017-08-30T16:32:00Z">
                  <w:rPr>
                    <w:rFonts w:ascii="Consolas" w:eastAsia="Times New Roman" w:hAnsi="Consolas" w:cs="Consolas"/>
                    <w:color w:val="3F7F7F"/>
                    <w:sz w:val="20"/>
                    <w:szCs w:val="20"/>
                    <w:highlight w:val="yellow"/>
                  </w:rPr>
                </w:rPrChange>
              </w:rPr>
              <w:t>input</w:t>
            </w:r>
            <w:r w:rsidRPr="00C81178">
              <w:rPr>
                <w:rFonts w:eastAsia="Times New Roman" w:cs="Consolas"/>
                <w:sz w:val="20"/>
                <w:szCs w:val="20"/>
                <w:highlight w:val="yellow"/>
                <w:rPrChange w:id="1073" w:author="WIN764BIT" w:date="2017-08-30T16:32: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1074" w:author="WIN764BIT" w:date="2017-08-30T16:32:00Z">
                  <w:rPr>
                    <w:rFonts w:ascii="Consolas" w:eastAsia="Times New Roman" w:hAnsi="Consolas" w:cs="Consolas"/>
                    <w:color w:val="7F007F"/>
                    <w:sz w:val="20"/>
                    <w:szCs w:val="20"/>
                    <w:highlight w:val="yellow"/>
                  </w:rPr>
                </w:rPrChange>
              </w:rPr>
              <w:t>type</w:t>
            </w:r>
            <w:r w:rsidRPr="00C81178">
              <w:rPr>
                <w:rFonts w:eastAsia="Times New Roman" w:cs="Consolas"/>
                <w:color w:val="000000"/>
                <w:sz w:val="20"/>
                <w:szCs w:val="20"/>
                <w:highlight w:val="yellow"/>
                <w:rPrChange w:id="1075" w:author="WIN764BIT" w:date="2017-08-30T16:32: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1076" w:author="WIN764BIT" w:date="2017-08-30T16:32:00Z">
                  <w:rPr>
                    <w:rFonts w:ascii="Consolas" w:eastAsia="Times New Roman" w:hAnsi="Consolas" w:cs="Consolas"/>
                    <w:i/>
                    <w:iCs/>
                    <w:color w:val="2A00FF"/>
                    <w:sz w:val="20"/>
                    <w:szCs w:val="20"/>
                    <w:highlight w:val="yellow"/>
                  </w:rPr>
                </w:rPrChange>
              </w:rPr>
              <w:t>"hidden"</w:t>
            </w:r>
            <w:r w:rsidRPr="00C81178">
              <w:rPr>
                <w:rFonts w:eastAsia="Times New Roman" w:cs="Consolas"/>
                <w:sz w:val="20"/>
                <w:szCs w:val="20"/>
                <w:highlight w:val="yellow"/>
                <w:rPrChange w:id="1077" w:author="WIN764BIT" w:date="2017-08-30T16:32: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1078" w:author="WIN764BIT" w:date="2017-08-30T16:32:00Z">
                  <w:rPr>
                    <w:rFonts w:ascii="Consolas" w:eastAsia="Times New Roman" w:hAnsi="Consolas" w:cs="Consolas"/>
                    <w:color w:val="7F007F"/>
                    <w:sz w:val="20"/>
                    <w:szCs w:val="20"/>
                    <w:highlight w:val="yellow"/>
                  </w:rPr>
                </w:rPrChange>
              </w:rPr>
              <w:t>id</w:t>
            </w:r>
            <w:r w:rsidRPr="00C81178">
              <w:rPr>
                <w:rFonts w:eastAsia="Times New Roman" w:cs="Consolas"/>
                <w:color w:val="000000"/>
                <w:sz w:val="20"/>
                <w:szCs w:val="20"/>
                <w:highlight w:val="yellow"/>
                <w:rPrChange w:id="1079" w:author="WIN764BIT" w:date="2017-08-30T16:32: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1080" w:author="WIN764BIT" w:date="2017-08-30T16:32:00Z">
                  <w:rPr>
                    <w:rFonts w:ascii="Consolas" w:eastAsia="Times New Roman" w:hAnsi="Consolas" w:cs="Consolas"/>
                    <w:i/>
                    <w:iCs/>
                    <w:color w:val="2A00FF"/>
                    <w:sz w:val="20"/>
                    <w:szCs w:val="20"/>
                    <w:highlight w:val="yellow"/>
                  </w:rPr>
                </w:rPrChange>
              </w:rPr>
              <w:t>"klarnaAuthToken"</w:t>
            </w:r>
            <w:r w:rsidRPr="00C81178">
              <w:rPr>
                <w:rFonts w:eastAsia="Times New Roman" w:cs="Consolas"/>
                <w:sz w:val="20"/>
                <w:szCs w:val="20"/>
                <w:highlight w:val="yellow"/>
                <w:rPrChange w:id="1081" w:author="WIN764BIT" w:date="2017-08-30T16:32: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1082" w:author="WIN764BIT" w:date="2017-08-30T16:32:00Z">
                  <w:rPr>
                    <w:rFonts w:ascii="Consolas" w:eastAsia="Times New Roman" w:hAnsi="Consolas" w:cs="Consolas"/>
                    <w:color w:val="7F007F"/>
                    <w:sz w:val="20"/>
                    <w:szCs w:val="20"/>
                    <w:highlight w:val="yellow"/>
                  </w:rPr>
                </w:rPrChange>
              </w:rPr>
              <w:t>name</w:t>
            </w:r>
            <w:r w:rsidRPr="00C81178">
              <w:rPr>
                <w:rFonts w:eastAsia="Times New Roman" w:cs="Consolas"/>
                <w:color w:val="000000"/>
                <w:sz w:val="20"/>
                <w:szCs w:val="20"/>
                <w:highlight w:val="yellow"/>
                <w:rPrChange w:id="1083" w:author="WIN764BIT" w:date="2017-08-30T16:32: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1084" w:author="WIN764BIT" w:date="2017-08-30T16:32:00Z">
                  <w:rPr>
                    <w:rFonts w:ascii="Consolas" w:eastAsia="Times New Roman" w:hAnsi="Consolas" w:cs="Consolas"/>
                    <w:i/>
                    <w:iCs/>
                    <w:color w:val="2A00FF"/>
                    <w:sz w:val="20"/>
                    <w:szCs w:val="20"/>
                    <w:highlight w:val="yellow"/>
                  </w:rPr>
                </w:rPrChange>
              </w:rPr>
              <w:t>"klarnaAuthToken"</w:t>
            </w:r>
            <w:r w:rsidRPr="00C81178">
              <w:rPr>
                <w:rFonts w:eastAsia="Times New Roman" w:cs="Consolas"/>
                <w:color w:val="008080"/>
                <w:sz w:val="20"/>
                <w:szCs w:val="20"/>
                <w:highlight w:val="yellow"/>
                <w:rPrChange w:id="1085" w:author="WIN764BIT" w:date="2017-08-30T16:32:00Z">
                  <w:rPr>
                    <w:rFonts w:ascii="Consolas" w:eastAsia="Times New Roman" w:hAnsi="Consolas" w:cs="Consolas"/>
                    <w:color w:val="008080"/>
                    <w:sz w:val="20"/>
                    <w:szCs w:val="20"/>
                    <w:highlight w:val="yellow"/>
                  </w:rPr>
                </w:rPrChange>
              </w:rPr>
              <w:t>/&gt;</w:t>
            </w:r>
          </w:p>
          <w:p w14:paraId="21FE7CEF" w14:textId="77777777" w:rsidR="00D23D0A" w:rsidRPr="00C81178" w:rsidRDefault="00D23D0A" w:rsidP="0046449E">
            <w:pPr>
              <w:autoSpaceDE w:val="0"/>
              <w:autoSpaceDN w:val="0"/>
              <w:adjustRightInd w:val="0"/>
              <w:spacing w:after="0" w:line="240" w:lineRule="auto"/>
              <w:ind w:left="90"/>
              <w:rPr>
                <w:rFonts w:eastAsia="Times New Roman" w:cs="Consolas"/>
                <w:sz w:val="20"/>
                <w:szCs w:val="20"/>
                <w:highlight w:val="yellow"/>
                <w:rPrChange w:id="1086" w:author="WIN764BIT" w:date="2017-08-30T16:32:00Z">
                  <w:rPr>
                    <w:rFonts w:ascii="Consolas" w:eastAsia="Times New Roman" w:hAnsi="Consolas" w:cs="Consolas"/>
                    <w:sz w:val="20"/>
                    <w:szCs w:val="20"/>
                    <w:highlight w:val="yellow"/>
                  </w:rPr>
                </w:rPrChange>
              </w:rPr>
            </w:pPr>
            <w:r w:rsidRPr="00C81178">
              <w:rPr>
                <w:rFonts w:eastAsia="Times New Roman" w:cs="Consolas"/>
                <w:color w:val="000000"/>
                <w:sz w:val="20"/>
                <w:szCs w:val="20"/>
                <w:highlight w:val="yellow"/>
                <w:rPrChange w:id="1087" w:author="WIN764BIT" w:date="2017-08-30T16:32:00Z">
                  <w:rPr>
                    <w:rFonts w:ascii="Consolas" w:eastAsia="Times New Roman" w:hAnsi="Consolas" w:cs="Consolas"/>
                    <w:color w:val="000000"/>
                    <w:sz w:val="20"/>
                    <w:szCs w:val="20"/>
                    <w:highlight w:val="yellow"/>
                  </w:rPr>
                </w:rPrChange>
              </w:rPr>
              <w:tab/>
            </w:r>
            <w:r w:rsidRPr="00C81178">
              <w:rPr>
                <w:rFonts w:eastAsia="Times New Roman" w:cs="Consolas"/>
                <w:color w:val="000000"/>
                <w:sz w:val="20"/>
                <w:szCs w:val="20"/>
                <w:highlight w:val="yellow"/>
                <w:rPrChange w:id="1088" w:author="WIN764BIT" w:date="2017-08-30T16:32:00Z">
                  <w:rPr>
                    <w:rFonts w:ascii="Consolas" w:eastAsia="Times New Roman" w:hAnsi="Consolas" w:cs="Consolas"/>
                    <w:color w:val="000000"/>
                    <w:sz w:val="20"/>
                    <w:szCs w:val="20"/>
                    <w:highlight w:val="yellow"/>
                  </w:rPr>
                </w:rPrChange>
              </w:rPr>
              <w:tab/>
            </w:r>
            <w:r w:rsidRPr="00C81178">
              <w:rPr>
                <w:rFonts w:eastAsia="Times New Roman" w:cs="Consolas"/>
                <w:color w:val="000000"/>
                <w:sz w:val="20"/>
                <w:szCs w:val="20"/>
                <w:highlight w:val="yellow"/>
                <w:rPrChange w:id="1089" w:author="WIN764BIT" w:date="2017-08-30T16:32:00Z">
                  <w:rPr>
                    <w:rFonts w:ascii="Consolas" w:eastAsia="Times New Roman" w:hAnsi="Consolas" w:cs="Consolas"/>
                    <w:color w:val="000000"/>
                    <w:sz w:val="20"/>
                    <w:szCs w:val="20"/>
                    <w:highlight w:val="yellow"/>
                  </w:rPr>
                </w:rPrChange>
              </w:rPr>
              <w:tab/>
            </w:r>
            <w:r w:rsidRPr="00C81178">
              <w:rPr>
                <w:rFonts w:eastAsia="Times New Roman" w:cs="Consolas"/>
                <w:color w:val="000000"/>
                <w:sz w:val="20"/>
                <w:szCs w:val="20"/>
                <w:highlight w:val="yellow"/>
                <w:rPrChange w:id="1090" w:author="WIN764BIT" w:date="2017-08-30T16:32:00Z">
                  <w:rPr>
                    <w:rFonts w:ascii="Consolas" w:eastAsia="Times New Roman" w:hAnsi="Consolas" w:cs="Consolas"/>
                    <w:color w:val="000000"/>
                    <w:sz w:val="20"/>
                    <w:szCs w:val="20"/>
                    <w:highlight w:val="yellow"/>
                  </w:rPr>
                </w:rPrChange>
              </w:rPr>
              <w:tab/>
            </w:r>
            <w:r w:rsidRPr="00C81178">
              <w:rPr>
                <w:rFonts w:eastAsia="Times New Roman" w:cs="Consolas"/>
                <w:color w:val="000000"/>
                <w:sz w:val="20"/>
                <w:szCs w:val="20"/>
                <w:highlight w:val="yellow"/>
                <w:rPrChange w:id="1091" w:author="WIN764BIT" w:date="2017-08-30T16:32:00Z">
                  <w:rPr>
                    <w:rFonts w:ascii="Consolas" w:eastAsia="Times New Roman" w:hAnsi="Consolas" w:cs="Consolas"/>
                    <w:color w:val="000000"/>
                    <w:sz w:val="20"/>
                    <w:szCs w:val="20"/>
                    <w:highlight w:val="yellow"/>
                  </w:rPr>
                </w:rPrChange>
              </w:rPr>
              <w:tab/>
            </w:r>
            <w:r w:rsidRPr="00C81178">
              <w:rPr>
                <w:rFonts w:eastAsia="Times New Roman" w:cs="Consolas"/>
                <w:color w:val="000000"/>
                <w:sz w:val="20"/>
                <w:szCs w:val="20"/>
                <w:highlight w:val="yellow"/>
                <w:rPrChange w:id="1092" w:author="WIN764BIT" w:date="2017-08-30T16:32:00Z">
                  <w:rPr>
                    <w:rFonts w:ascii="Consolas" w:eastAsia="Times New Roman" w:hAnsi="Consolas" w:cs="Consolas"/>
                    <w:color w:val="000000"/>
                    <w:sz w:val="20"/>
                    <w:szCs w:val="20"/>
                    <w:highlight w:val="yellow"/>
                  </w:rPr>
                </w:rPrChange>
              </w:rPr>
              <w:tab/>
            </w:r>
            <w:r w:rsidRPr="00C81178">
              <w:rPr>
                <w:rFonts w:eastAsia="Times New Roman" w:cs="Consolas"/>
                <w:color w:val="008080"/>
                <w:sz w:val="20"/>
                <w:szCs w:val="20"/>
                <w:highlight w:val="yellow"/>
                <w:rPrChange w:id="1093" w:author="WIN764BIT" w:date="2017-08-30T16:32:00Z">
                  <w:rPr>
                    <w:rFonts w:ascii="Consolas" w:eastAsia="Times New Roman" w:hAnsi="Consolas" w:cs="Consolas"/>
                    <w:color w:val="008080"/>
                    <w:sz w:val="20"/>
                    <w:szCs w:val="20"/>
                    <w:highlight w:val="yellow"/>
                  </w:rPr>
                </w:rPrChange>
              </w:rPr>
              <w:t>&lt;/</w:t>
            </w:r>
            <w:r w:rsidRPr="00C81178">
              <w:rPr>
                <w:rFonts w:eastAsia="Times New Roman" w:cs="Consolas"/>
                <w:color w:val="3F7F7F"/>
                <w:sz w:val="20"/>
                <w:szCs w:val="20"/>
                <w:highlight w:val="yellow"/>
                <w:rPrChange w:id="1094" w:author="WIN764BIT" w:date="2017-08-30T16:32:00Z">
                  <w:rPr>
                    <w:rFonts w:ascii="Consolas" w:eastAsia="Times New Roman" w:hAnsi="Consolas" w:cs="Consolas"/>
                    <w:color w:val="3F7F7F"/>
                    <w:sz w:val="20"/>
                    <w:szCs w:val="20"/>
                    <w:highlight w:val="yellow"/>
                  </w:rPr>
                </w:rPrChange>
              </w:rPr>
              <w:t>isif</w:t>
            </w:r>
            <w:r w:rsidRPr="00C81178">
              <w:rPr>
                <w:rFonts w:eastAsia="Times New Roman" w:cs="Consolas"/>
                <w:color w:val="008080"/>
                <w:sz w:val="20"/>
                <w:szCs w:val="20"/>
                <w:highlight w:val="yellow"/>
                <w:rPrChange w:id="1095" w:author="WIN764BIT" w:date="2017-08-30T16:32:00Z">
                  <w:rPr>
                    <w:rFonts w:ascii="Consolas" w:eastAsia="Times New Roman" w:hAnsi="Consolas" w:cs="Consolas"/>
                    <w:color w:val="008080"/>
                    <w:sz w:val="20"/>
                    <w:szCs w:val="20"/>
                    <w:highlight w:val="yellow"/>
                  </w:rPr>
                </w:rPrChange>
              </w:rPr>
              <w:t>&gt;</w:t>
            </w:r>
          </w:p>
          <w:p w14:paraId="3B0B8F54" w14:textId="77777777" w:rsidR="00D23D0A" w:rsidRPr="00C81178" w:rsidRDefault="00D23D0A" w:rsidP="0046449E">
            <w:pPr>
              <w:autoSpaceDE w:val="0"/>
              <w:autoSpaceDN w:val="0"/>
              <w:adjustRightInd w:val="0"/>
              <w:spacing w:after="0" w:line="240" w:lineRule="auto"/>
              <w:ind w:left="90"/>
              <w:rPr>
                <w:rFonts w:eastAsia="Times New Roman" w:cs="Consolas"/>
                <w:sz w:val="20"/>
                <w:szCs w:val="20"/>
                <w:rPrChange w:id="1096" w:author="WIN764BIT" w:date="2017-08-30T16:32:00Z">
                  <w:rPr>
                    <w:rFonts w:ascii="Consolas" w:eastAsia="Times New Roman" w:hAnsi="Consolas" w:cs="Consolas"/>
                    <w:sz w:val="20"/>
                    <w:szCs w:val="20"/>
                  </w:rPr>
                </w:rPrChange>
              </w:rPr>
            </w:pPr>
            <w:r w:rsidRPr="00C81178">
              <w:rPr>
                <w:rFonts w:eastAsia="Times New Roman" w:cs="Consolas"/>
                <w:color w:val="000000"/>
                <w:sz w:val="20"/>
                <w:szCs w:val="20"/>
                <w:highlight w:val="yellow"/>
                <w:rPrChange w:id="1097" w:author="WIN764BIT" w:date="2017-08-30T16:32:00Z">
                  <w:rPr>
                    <w:rFonts w:ascii="Consolas" w:eastAsia="Times New Roman" w:hAnsi="Consolas" w:cs="Consolas"/>
                    <w:color w:val="000000"/>
                    <w:sz w:val="20"/>
                    <w:szCs w:val="20"/>
                    <w:highlight w:val="yellow"/>
                  </w:rPr>
                </w:rPrChange>
              </w:rPr>
              <w:tab/>
            </w:r>
            <w:r w:rsidRPr="00C81178">
              <w:rPr>
                <w:rFonts w:eastAsia="Times New Roman" w:cs="Consolas"/>
                <w:color w:val="000000"/>
                <w:sz w:val="20"/>
                <w:szCs w:val="20"/>
                <w:highlight w:val="yellow"/>
                <w:rPrChange w:id="1098" w:author="WIN764BIT" w:date="2017-08-30T16:32:00Z">
                  <w:rPr>
                    <w:rFonts w:ascii="Consolas" w:eastAsia="Times New Roman" w:hAnsi="Consolas" w:cs="Consolas"/>
                    <w:color w:val="000000"/>
                    <w:sz w:val="20"/>
                    <w:szCs w:val="20"/>
                    <w:highlight w:val="yellow"/>
                  </w:rPr>
                </w:rPrChange>
              </w:rPr>
              <w:tab/>
            </w:r>
            <w:r w:rsidRPr="00C81178">
              <w:rPr>
                <w:rFonts w:eastAsia="Times New Roman" w:cs="Consolas"/>
                <w:color w:val="000000"/>
                <w:sz w:val="20"/>
                <w:szCs w:val="20"/>
                <w:highlight w:val="yellow"/>
                <w:rPrChange w:id="1099" w:author="WIN764BIT" w:date="2017-08-30T16:32:00Z">
                  <w:rPr>
                    <w:rFonts w:ascii="Consolas" w:eastAsia="Times New Roman" w:hAnsi="Consolas" w:cs="Consolas"/>
                    <w:color w:val="000000"/>
                    <w:sz w:val="20"/>
                    <w:szCs w:val="20"/>
                    <w:highlight w:val="yellow"/>
                  </w:rPr>
                </w:rPrChange>
              </w:rPr>
              <w:tab/>
            </w:r>
            <w:r w:rsidRPr="00C81178">
              <w:rPr>
                <w:rFonts w:eastAsia="Times New Roman" w:cs="Consolas"/>
                <w:color w:val="000000"/>
                <w:sz w:val="20"/>
                <w:szCs w:val="20"/>
                <w:highlight w:val="yellow"/>
                <w:rPrChange w:id="1100" w:author="WIN764BIT" w:date="2017-08-30T16:32:00Z">
                  <w:rPr>
                    <w:rFonts w:ascii="Consolas" w:eastAsia="Times New Roman" w:hAnsi="Consolas" w:cs="Consolas"/>
                    <w:color w:val="000000"/>
                    <w:sz w:val="20"/>
                    <w:szCs w:val="20"/>
                    <w:highlight w:val="yellow"/>
                  </w:rPr>
                </w:rPrChange>
              </w:rPr>
              <w:tab/>
            </w:r>
            <w:r w:rsidRPr="00C81178">
              <w:rPr>
                <w:rFonts w:eastAsia="Times New Roman" w:cs="Consolas"/>
                <w:color w:val="000000"/>
                <w:sz w:val="20"/>
                <w:szCs w:val="20"/>
                <w:highlight w:val="yellow"/>
                <w:rPrChange w:id="1101" w:author="WIN764BIT" w:date="2017-08-30T16:32:00Z">
                  <w:rPr>
                    <w:rFonts w:ascii="Consolas" w:eastAsia="Times New Roman" w:hAnsi="Consolas" w:cs="Consolas"/>
                    <w:color w:val="000000"/>
                    <w:sz w:val="20"/>
                    <w:szCs w:val="20"/>
                    <w:highlight w:val="yellow"/>
                  </w:rPr>
                </w:rPrChange>
              </w:rPr>
              <w:tab/>
            </w:r>
            <w:r w:rsidRPr="00C81178">
              <w:rPr>
                <w:rFonts w:eastAsia="Times New Roman" w:cs="Consolas"/>
                <w:color w:val="000000"/>
                <w:sz w:val="20"/>
                <w:szCs w:val="20"/>
                <w:highlight w:val="yellow"/>
                <w:rPrChange w:id="1102" w:author="WIN764BIT" w:date="2017-08-30T16:32:00Z">
                  <w:rPr>
                    <w:rFonts w:ascii="Consolas" w:eastAsia="Times New Roman" w:hAnsi="Consolas" w:cs="Consolas"/>
                    <w:color w:val="000000"/>
                    <w:sz w:val="20"/>
                    <w:szCs w:val="20"/>
                    <w:highlight w:val="yellow"/>
                  </w:rPr>
                </w:rPrChange>
              </w:rPr>
              <w:tab/>
            </w:r>
            <w:r w:rsidRPr="00C81178">
              <w:rPr>
                <w:rFonts w:eastAsia="Times New Roman" w:cs="Consolas"/>
                <w:color w:val="008080"/>
                <w:sz w:val="20"/>
                <w:szCs w:val="20"/>
                <w:highlight w:val="yellow"/>
                <w:rPrChange w:id="1103" w:author="WIN764BIT" w:date="2017-08-30T16:32:00Z">
                  <w:rPr>
                    <w:rFonts w:ascii="Consolas" w:eastAsia="Times New Roman" w:hAnsi="Consolas" w:cs="Consolas"/>
                    <w:color w:val="008080"/>
                    <w:sz w:val="20"/>
                    <w:szCs w:val="20"/>
                    <w:highlight w:val="yellow"/>
                  </w:rPr>
                </w:rPrChange>
              </w:rPr>
              <w:t>&lt;</w:t>
            </w:r>
            <w:r w:rsidRPr="00C81178">
              <w:rPr>
                <w:rFonts w:eastAsia="Times New Roman" w:cs="Consolas"/>
                <w:color w:val="3F7F7F"/>
                <w:sz w:val="20"/>
                <w:szCs w:val="20"/>
                <w:highlight w:val="yellow"/>
                <w:rPrChange w:id="1104" w:author="WIN764BIT" w:date="2017-08-30T16:32:00Z">
                  <w:rPr>
                    <w:rFonts w:ascii="Consolas" w:eastAsia="Times New Roman" w:hAnsi="Consolas" w:cs="Consolas"/>
                    <w:color w:val="3F7F7F"/>
                    <w:sz w:val="20"/>
                    <w:szCs w:val="20"/>
                    <w:highlight w:val="yellow"/>
                  </w:rPr>
                </w:rPrChange>
              </w:rPr>
              <w:t>button</w:t>
            </w:r>
            <w:r w:rsidRPr="00C81178">
              <w:rPr>
                <w:rFonts w:eastAsia="Times New Roman" w:cs="Consolas"/>
                <w:sz w:val="20"/>
                <w:szCs w:val="20"/>
                <w:highlight w:val="yellow"/>
                <w:rPrChange w:id="1105" w:author="WIN764BIT" w:date="2017-08-30T16:32: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1106" w:author="WIN764BIT" w:date="2017-08-30T16:32:00Z">
                  <w:rPr>
                    <w:rFonts w:ascii="Consolas" w:eastAsia="Times New Roman" w:hAnsi="Consolas" w:cs="Consolas"/>
                    <w:color w:val="7F007F"/>
                    <w:sz w:val="20"/>
                    <w:szCs w:val="20"/>
                    <w:highlight w:val="yellow"/>
                  </w:rPr>
                </w:rPrChange>
              </w:rPr>
              <w:t>class</w:t>
            </w:r>
            <w:r w:rsidRPr="00C81178">
              <w:rPr>
                <w:rFonts w:eastAsia="Times New Roman" w:cs="Consolas"/>
                <w:color w:val="000000"/>
                <w:sz w:val="20"/>
                <w:szCs w:val="20"/>
                <w:highlight w:val="yellow"/>
                <w:rPrChange w:id="1107" w:author="WIN764BIT" w:date="2017-08-30T16:32: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1108" w:author="WIN764BIT" w:date="2017-08-30T16:32:00Z">
                  <w:rPr>
                    <w:rFonts w:ascii="Consolas" w:eastAsia="Times New Roman" w:hAnsi="Consolas" w:cs="Consolas"/>
                    <w:i/>
                    <w:iCs/>
                    <w:color w:val="2A00FF"/>
                    <w:sz w:val="20"/>
                    <w:szCs w:val="20"/>
                    <w:highlight w:val="yellow"/>
                  </w:rPr>
                </w:rPrChange>
              </w:rPr>
              <w:t>"button-fancy-large &lt;isif condition="</w:t>
            </w:r>
            <w:r w:rsidRPr="00C81178">
              <w:rPr>
                <w:rFonts w:eastAsia="Times New Roman" w:cs="Consolas"/>
                <w:color w:val="000000"/>
                <w:sz w:val="20"/>
                <w:szCs w:val="20"/>
                <w:highlight w:val="yellow"/>
                <w:rPrChange w:id="1109" w:author="WIN764BIT" w:date="2017-08-30T16:32:00Z">
                  <w:rPr>
                    <w:rFonts w:ascii="Consolas" w:eastAsia="Times New Roman" w:hAnsi="Consolas" w:cs="Consolas"/>
                    <w:color w:val="000000"/>
                    <w:sz w:val="20"/>
                    <w:szCs w:val="20"/>
                    <w:highlight w:val="yellow"/>
                  </w:rPr>
                </w:rPrChange>
              </w:rPr>
              <w:t>$</w:t>
            </w:r>
            <w:r w:rsidRPr="00C81178">
              <w:rPr>
                <w:rFonts w:eastAsia="Times New Roman" w:cs="Consolas"/>
                <w:sz w:val="20"/>
                <w:szCs w:val="20"/>
                <w:highlight w:val="yellow"/>
                <w:rPrChange w:id="1110" w:author="WIN764BIT" w:date="2017-08-30T16:32:00Z">
                  <w:rPr>
                    <w:rFonts w:ascii="Consolas" w:eastAsia="Times New Roman" w:hAnsi="Consolas" w:cs="Consolas"/>
                    <w:sz w:val="20"/>
                    <w:szCs w:val="20"/>
                    <w:highlight w:val="yellow"/>
                  </w:rPr>
                </w:rPrChange>
              </w:rPr>
              <w:t>{!</w:t>
            </w:r>
            <w:r w:rsidRPr="00C81178">
              <w:rPr>
                <w:rFonts w:eastAsia="Times New Roman" w:cs="Consolas"/>
                <w:color w:val="7F007F"/>
                <w:sz w:val="20"/>
                <w:szCs w:val="20"/>
                <w:highlight w:val="yellow"/>
                <w:rPrChange w:id="1111" w:author="WIN764BIT" w:date="2017-08-30T16:32:00Z">
                  <w:rPr>
                    <w:rFonts w:ascii="Consolas" w:eastAsia="Times New Roman" w:hAnsi="Consolas" w:cs="Consolas"/>
                    <w:color w:val="7F007F"/>
                    <w:sz w:val="20"/>
                    <w:szCs w:val="20"/>
                    <w:highlight w:val="yellow"/>
                  </w:rPr>
                </w:rPrChange>
              </w:rPr>
              <w:t>empty</w:t>
            </w:r>
            <w:r w:rsidRPr="00C81178">
              <w:rPr>
                <w:rFonts w:eastAsia="Times New Roman" w:cs="Consolas"/>
                <w:color w:val="000000"/>
                <w:sz w:val="20"/>
                <w:szCs w:val="20"/>
                <w:highlight w:val="yellow"/>
                <w:rPrChange w:id="1112" w:author="WIN764BIT" w:date="2017-08-30T16:32:00Z">
                  <w:rPr>
                    <w:rFonts w:ascii="Consolas" w:eastAsia="Times New Roman" w:hAnsi="Consolas" w:cs="Consolas"/>
                    <w:color w:val="000000"/>
                    <w:sz w:val="20"/>
                    <w:szCs w:val="20"/>
                    <w:highlight w:val="yellow"/>
                  </w:rPr>
                </w:rPrChange>
              </w:rPr>
              <w:t>(</w:t>
            </w:r>
            <w:r w:rsidRPr="00C81178">
              <w:rPr>
                <w:rFonts w:eastAsia="Times New Roman" w:cs="Consolas"/>
                <w:color w:val="7F007F"/>
                <w:sz w:val="20"/>
                <w:szCs w:val="20"/>
                <w:highlight w:val="yellow"/>
                <w:rPrChange w:id="1113" w:author="WIN764BIT" w:date="2017-08-30T16:32:00Z">
                  <w:rPr>
                    <w:rFonts w:ascii="Consolas" w:eastAsia="Times New Roman" w:hAnsi="Consolas" w:cs="Consolas"/>
                    <w:color w:val="7F007F"/>
                    <w:sz w:val="20"/>
                    <w:szCs w:val="20"/>
                    <w:highlight w:val="yellow"/>
                  </w:rPr>
                </w:rPrChange>
              </w:rPr>
              <w:t>klarnarequired</w:t>
            </w:r>
            <w:r w:rsidRPr="00C81178">
              <w:rPr>
                <w:rFonts w:eastAsia="Times New Roman" w:cs="Consolas"/>
                <w:color w:val="000000"/>
                <w:sz w:val="20"/>
                <w:szCs w:val="20"/>
                <w:highlight w:val="yellow"/>
                <w:rPrChange w:id="1114" w:author="WIN764BIT" w:date="2017-08-30T16:32:00Z">
                  <w:rPr>
                    <w:rFonts w:ascii="Consolas" w:eastAsia="Times New Roman" w:hAnsi="Consolas" w:cs="Consolas"/>
                    <w:color w:val="000000"/>
                    <w:sz w:val="20"/>
                    <w:szCs w:val="20"/>
                    <w:highlight w:val="yellow"/>
                  </w:rPr>
                </w:rPrChange>
              </w:rPr>
              <w:t>)</w:t>
            </w:r>
            <w:r w:rsidRPr="00C81178">
              <w:rPr>
                <w:rFonts w:eastAsia="Times New Roman" w:cs="Consolas"/>
                <w:sz w:val="20"/>
                <w:szCs w:val="20"/>
                <w:highlight w:val="yellow"/>
                <w:rPrChange w:id="1115" w:author="WIN764BIT" w:date="2017-08-30T16:32:00Z">
                  <w:rPr>
                    <w:rFonts w:ascii="Consolas" w:eastAsia="Times New Roman" w:hAnsi="Consolas" w:cs="Consolas"/>
                    <w:sz w:val="20"/>
                    <w:szCs w:val="20"/>
                    <w:highlight w:val="yellow"/>
                  </w:rPr>
                </w:rPrChange>
              </w:rPr>
              <w:t xml:space="preserve"> &amp;&amp; </w:t>
            </w:r>
            <w:r w:rsidRPr="00C81178">
              <w:rPr>
                <w:rFonts w:eastAsia="Times New Roman" w:cs="Consolas"/>
                <w:color w:val="7F007F"/>
                <w:sz w:val="20"/>
                <w:szCs w:val="20"/>
                <w:highlight w:val="yellow"/>
                <w:rPrChange w:id="1116" w:author="WIN764BIT" w:date="2017-08-30T16:32:00Z">
                  <w:rPr>
                    <w:rFonts w:ascii="Consolas" w:eastAsia="Times New Roman" w:hAnsi="Consolas" w:cs="Consolas"/>
                    <w:color w:val="7F007F"/>
                    <w:sz w:val="20"/>
                    <w:szCs w:val="20"/>
                    <w:highlight w:val="yellow"/>
                  </w:rPr>
                </w:rPrChange>
              </w:rPr>
              <w:t>klarnarequired</w:t>
            </w:r>
            <w:r w:rsidRPr="00C81178">
              <w:rPr>
                <w:rFonts w:eastAsia="Times New Roman" w:cs="Consolas"/>
                <w:color w:val="000000"/>
                <w:sz w:val="20"/>
                <w:szCs w:val="20"/>
                <w:highlight w:val="yellow"/>
                <w:rPrChange w:id="1117" w:author="WIN764BIT" w:date="2017-08-30T16:32:00Z">
                  <w:rPr>
                    <w:rFonts w:ascii="Consolas" w:eastAsia="Times New Roman" w:hAnsi="Consolas" w:cs="Consolas"/>
                    <w:color w:val="000000"/>
                    <w:sz w:val="20"/>
                    <w:szCs w:val="20"/>
                    <w:highlight w:val="yellow"/>
                  </w:rPr>
                </w:rPrChange>
              </w:rPr>
              <w:t>}</w:t>
            </w:r>
            <w:r w:rsidRPr="00C81178">
              <w:rPr>
                <w:rFonts w:eastAsia="Times New Roman" w:cs="Consolas"/>
                <w:sz w:val="20"/>
                <w:szCs w:val="20"/>
                <w:highlight w:val="yellow"/>
                <w:rPrChange w:id="1118" w:author="WIN764BIT" w:date="2017-08-30T16:32:00Z">
                  <w:rPr>
                    <w:rFonts w:ascii="Consolas" w:eastAsia="Times New Roman" w:hAnsi="Consolas" w:cs="Consolas"/>
                    <w:sz w:val="20"/>
                    <w:szCs w:val="20"/>
                    <w:highlight w:val="yellow"/>
                  </w:rPr>
                </w:rPrChange>
              </w:rPr>
              <w:t>"</w:t>
            </w:r>
            <w:r w:rsidRPr="00C81178">
              <w:rPr>
                <w:rFonts w:eastAsia="Times New Roman" w:cs="Consolas"/>
                <w:color w:val="008080"/>
                <w:sz w:val="20"/>
                <w:szCs w:val="20"/>
                <w:highlight w:val="yellow"/>
                <w:rPrChange w:id="1119" w:author="WIN764BIT" w:date="2017-08-30T16:32:00Z">
                  <w:rPr>
                    <w:rFonts w:ascii="Consolas" w:eastAsia="Times New Roman" w:hAnsi="Consolas" w:cs="Consolas"/>
                    <w:color w:val="008080"/>
                    <w:sz w:val="20"/>
                    <w:szCs w:val="20"/>
                    <w:highlight w:val="yellow"/>
                  </w:rPr>
                </w:rPrChange>
              </w:rPr>
              <w:t>&gt;</w:t>
            </w:r>
            <w:r w:rsidRPr="00C81178">
              <w:rPr>
                <w:rFonts w:eastAsia="Times New Roman" w:cs="Consolas"/>
                <w:color w:val="000000"/>
                <w:sz w:val="20"/>
                <w:szCs w:val="20"/>
                <w:highlight w:val="yellow"/>
                <w:rPrChange w:id="1120" w:author="WIN764BIT" w:date="2017-08-30T16:32:00Z">
                  <w:rPr>
                    <w:rFonts w:ascii="Consolas" w:eastAsia="Times New Roman" w:hAnsi="Consolas" w:cs="Consolas"/>
                    <w:color w:val="000000"/>
                    <w:sz w:val="20"/>
                    <w:szCs w:val="20"/>
                    <w:highlight w:val="yellow"/>
                  </w:rPr>
                </w:rPrChange>
              </w:rPr>
              <w:t xml:space="preserve"> hide</w:t>
            </w:r>
            <w:r w:rsidRPr="00C81178">
              <w:rPr>
                <w:rFonts w:eastAsia="Times New Roman" w:cs="Consolas"/>
                <w:color w:val="008080"/>
                <w:sz w:val="20"/>
                <w:szCs w:val="20"/>
                <w:highlight w:val="yellow"/>
                <w:rPrChange w:id="1121" w:author="WIN764BIT" w:date="2017-08-30T16:32:00Z">
                  <w:rPr>
                    <w:rFonts w:ascii="Consolas" w:eastAsia="Times New Roman" w:hAnsi="Consolas" w:cs="Consolas"/>
                    <w:color w:val="008080"/>
                    <w:sz w:val="20"/>
                    <w:szCs w:val="20"/>
                    <w:highlight w:val="yellow"/>
                  </w:rPr>
                </w:rPrChange>
              </w:rPr>
              <w:t>&lt;/</w:t>
            </w:r>
            <w:r w:rsidRPr="00C81178">
              <w:rPr>
                <w:rFonts w:eastAsia="Times New Roman" w:cs="Consolas"/>
                <w:color w:val="3F7F7F"/>
                <w:sz w:val="20"/>
                <w:szCs w:val="20"/>
                <w:highlight w:val="yellow"/>
                <w:rPrChange w:id="1122" w:author="WIN764BIT" w:date="2017-08-30T16:32:00Z">
                  <w:rPr>
                    <w:rFonts w:ascii="Consolas" w:eastAsia="Times New Roman" w:hAnsi="Consolas" w:cs="Consolas"/>
                    <w:color w:val="3F7F7F"/>
                    <w:sz w:val="20"/>
                    <w:szCs w:val="20"/>
                    <w:highlight w:val="yellow"/>
                  </w:rPr>
                </w:rPrChange>
              </w:rPr>
              <w:t>isif</w:t>
            </w:r>
            <w:r w:rsidRPr="00C81178">
              <w:rPr>
                <w:rFonts w:eastAsia="Times New Roman" w:cs="Consolas"/>
                <w:color w:val="008080"/>
                <w:sz w:val="20"/>
                <w:szCs w:val="20"/>
                <w:highlight w:val="yellow"/>
                <w:rPrChange w:id="1123" w:author="WIN764BIT" w:date="2017-08-30T16:32:00Z">
                  <w:rPr>
                    <w:rFonts w:ascii="Consolas" w:eastAsia="Times New Roman" w:hAnsi="Consolas" w:cs="Consolas"/>
                    <w:color w:val="008080"/>
                    <w:sz w:val="20"/>
                    <w:szCs w:val="20"/>
                    <w:highlight w:val="yellow"/>
                  </w:rPr>
                </w:rPrChange>
              </w:rPr>
              <w:t>&gt;</w:t>
            </w:r>
            <w:r w:rsidRPr="00C81178">
              <w:rPr>
                <w:rFonts w:eastAsia="Times New Roman" w:cs="Consolas"/>
                <w:color w:val="000000"/>
                <w:sz w:val="20"/>
                <w:szCs w:val="20"/>
                <w:highlight w:val="yellow"/>
                <w:rPrChange w:id="1124" w:author="WIN764BIT" w:date="2017-08-30T16:32:00Z">
                  <w:rPr>
                    <w:rFonts w:ascii="Consolas" w:eastAsia="Times New Roman" w:hAnsi="Consolas" w:cs="Consolas"/>
                    <w:color w:val="000000"/>
                    <w:sz w:val="20"/>
                    <w:szCs w:val="20"/>
                    <w:highlight w:val="yellow"/>
                  </w:rPr>
                </w:rPrChange>
              </w:rPr>
              <w:t xml:space="preserve">" type="submit" name="submit" </w:t>
            </w:r>
            <w:r w:rsidRPr="00C81178">
              <w:rPr>
                <w:rFonts w:eastAsia="Times New Roman" w:cs="Consolas"/>
                <w:color w:val="000000"/>
                <w:sz w:val="20"/>
                <w:szCs w:val="20"/>
                <w:highlight w:val="yellow"/>
                <w:rPrChange w:id="1125" w:author="WIN764BIT" w:date="2017-08-30T16:32:00Z">
                  <w:rPr>
                    <w:rFonts w:ascii="Consolas" w:eastAsia="Times New Roman" w:hAnsi="Consolas" w:cs="Consolas"/>
                    <w:color w:val="000000"/>
                    <w:sz w:val="20"/>
                    <w:szCs w:val="20"/>
                    <w:highlight w:val="yellow"/>
                  </w:rPr>
                </w:rPrChange>
              </w:rPr>
              <w:lastRenderedPageBreak/>
              <w:t>value="${Resource.msg('global.submitorder','locale',null)}"&gt;</w:t>
            </w:r>
          </w:p>
          <w:p w14:paraId="45864D53" w14:textId="77777777" w:rsidR="00D23D0A" w:rsidRPr="00C81178" w:rsidRDefault="00D23D0A" w:rsidP="0046449E">
            <w:pPr>
              <w:autoSpaceDE w:val="0"/>
              <w:autoSpaceDN w:val="0"/>
              <w:adjustRightInd w:val="0"/>
              <w:spacing w:after="0" w:line="240" w:lineRule="auto"/>
              <w:ind w:left="90"/>
              <w:rPr>
                <w:rFonts w:eastAsia="Times New Roman" w:cs="Consolas"/>
                <w:sz w:val="20"/>
                <w:szCs w:val="20"/>
                <w:rPrChange w:id="1126" w:author="WIN764BIT" w:date="2017-08-30T16:32:00Z">
                  <w:rPr>
                    <w:rFonts w:ascii="Consolas" w:eastAsia="Times New Roman" w:hAnsi="Consolas" w:cs="Consolas"/>
                    <w:sz w:val="20"/>
                    <w:szCs w:val="20"/>
                  </w:rPr>
                </w:rPrChange>
              </w:rPr>
            </w:pPr>
            <w:r w:rsidRPr="00C81178">
              <w:rPr>
                <w:rFonts w:eastAsia="Times New Roman" w:cs="Consolas"/>
                <w:color w:val="000000"/>
                <w:sz w:val="20"/>
                <w:szCs w:val="20"/>
                <w:rPrChange w:id="1127"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1128"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1129"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1130"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1131"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1132"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1133" w:author="WIN764BIT" w:date="2017-08-30T16:32:00Z">
                  <w:rPr>
                    <w:rFonts w:ascii="Consolas" w:eastAsia="Times New Roman" w:hAnsi="Consolas" w:cs="Consolas"/>
                    <w:color w:val="000000"/>
                    <w:sz w:val="20"/>
                    <w:szCs w:val="20"/>
                  </w:rPr>
                </w:rPrChange>
              </w:rPr>
              <w:tab/>
              <w:t>${Resource.msg('global.submitorder','locale',null)}</w:t>
            </w:r>
          </w:p>
          <w:p w14:paraId="4C5151C0" w14:textId="77777777" w:rsidR="00D23D0A" w:rsidRPr="00C81178" w:rsidRDefault="00D23D0A" w:rsidP="0046449E">
            <w:pPr>
              <w:autoSpaceDE w:val="0"/>
              <w:autoSpaceDN w:val="0"/>
              <w:adjustRightInd w:val="0"/>
              <w:spacing w:after="0" w:line="240" w:lineRule="auto"/>
              <w:ind w:left="90"/>
              <w:rPr>
                <w:rFonts w:eastAsia="Times New Roman" w:cs="Consolas"/>
                <w:sz w:val="20"/>
                <w:szCs w:val="20"/>
                <w:rPrChange w:id="1134" w:author="WIN764BIT" w:date="2017-08-30T16:32:00Z">
                  <w:rPr>
                    <w:rFonts w:ascii="Consolas" w:eastAsia="Times New Roman" w:hAnsi="Consolas" w:cs="Consolas"/>
                    <w:sz w:val="20"/>
                    <w:szCs w:val="20"/>
                  </w:rPr>
                </w:rPrChange>
              </w:rPr>
            </w:pPr>
            <w:r w:rsidRPr="00C81178">
              <w:rPr>
                <w:rFonts w:eastAsia="Times New Roman" w:cs="Consolas"/>
                <w:color w:val="000000"/>
                <w:sz w:val="20"/>
                <w:szCs w:val="20"/>
                <w:rPrChange w:id="1135"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1136"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1137"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1138"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1139"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1140" w:author="WIN764BIT" w:date="2017-08-30T16:32:00Z">
                  <w:rPr>
                    <w:rFonts w:ascii="Consolas" w:eastAsia="Times New Roman" w:hAnsi="Consolas" w:cs="Consolas"/>
                    <w:color w:val="000000"/>
                    <w:sz w:val="20"/>
                    <w:szCs w:val="20"/>
                  </w:rPr>
                </w:rPrChange>
              </w:rPr>
              <w:tab/>
            </w:r>
            <w:r w:rsidRPr="00C81178">
              <w:rPr>
                <w:rFonts w:eastAsia="Times New Roman" w:cs="Consolas"/>
                <w:color w:val="008080"/>
                <w:sz w:val="20"/>
                <w:szCs w:val="20"/>
                <w:rPrChange w:id="1141" w:author="WIN764BIT" w:date="2017-08-30T16:32:00Z">
                  <w:rPr>
                    <w:rFonts w:ascii="Consolas" w:eastAsia="Times New Roman" w:hAnsi="Consolas" w:cs="Consolas"/>
                    <w:color w:val="008080"/>
                    <w:sz w:val="20"/>
                    <w:szCs w:val="20"/>
                  </w:rPr>
                </w:rPrChange>
              </w:rPr>
              <w:t>&lt;/</w:t>
            </w:r>
            <w:r w:rsidRPr="00C81178">
              <w:rPr>
                <w:rFonts w:eastAsia="Times New Roman" w:cs="Consolas"/>
                <w:color w:val="3F7F7F"/>
                <w:sz w:val="20"/>
                <w:szCs w:val="20"/>
                <w:rPrChange w:id="1142" w:author="WIN764BIT" w:date="2017-08-30T16:32:00Z">
                  <w:rPr>
                    <w:rFonts w:ascii="Consolas" w:eastAsia="Times New Roman" w:hAnsi="Consolas" w:cs="Consolas"/>
                    <w:color w:val="3F7F7F"/>
                    <w:sz w:val="20"/>
                    <w:szCs w:val="20"/>
                  </w:rPr>
                </w:rPrChange>
              </w:rPr>
              <w:t>button</w:t>
            </w:r>
            <w:r w:rsidRPr="00C81178">
              <w:rPr>
                <w:rFonts w:eastAsia="Times New Roman" w:cs="Consolas"/>
                <w:color w:val="008080"/>
                <w:sz w:val="20"/>
                <w:szCs w:val="20"/>
                <w:rPrChange w:id="1143" w:author="WIN764BIT" w:date="2017-08-30T16:32:00Z">
                  <w:rPr>
                    <w:rFonts w:ascii="Consolas" w:eastAsia="Times New Roman" w:hAnsi="Consolas" w:cs="Consolas"/>
                    <w:color w:val="008080"/>
                    <w:sz w:val="20"/>
                    <w:szCs w:val="20"/>
                  </w:rPr>
                </w:rPrChange>
              </w:rPr>
              <w:t>&gt;</w:t>
            </w:r>
          </w:p>
          <w:p w14:paraId="66BA2277" w14:textId="77777777" w:rsidR="00D23D0A" w:rsidRPr="00C81178" w:rsidRDefault="00D23D0A" w:rsidP="0046449E">
            <w:pPr>
              <w:autoSpaceDE w:val="0"/>
              <w:autoSpaceDN w:val="0"/>
              <w:adjustRightInd w:val="0"/>
              <w:spacing w:after="0" w:line="240" w:lineRule="auto"/>
              <w:ind w:left="90"/>
              <w:rPr>
                <w:rFonts w:eastAsia="Times New Roman" w:cs="Consolas"/>
                <w:sz w:val="20"/>
                <w:szCs w:val="20"/>
                <w:rPrChange w:id="1144" w:author="WIN764BIT" w:date="2017-08-30T16:32:00Z">
                  <w:rPr>
                    <w:rFonts w:ascii="Consolas" w:eastAsia="Times New Roman" w:hAnsi="Consolas" w:cs="Consolas"/>
                    <w:sz w:val="20"/>
                    <w:szCs w:val="20"/>
                  </w:rPr>
                </w:rPrChange>
              </w:rPr>
            </w:pPr>
            <w:r w:rsidRPr="00C81178">
              <w:rPr>
                <w:rFonts w:eastAsia="Times New Roman" w:cs="Consolas"/>
                <w:color w:val="000000"/>
                <w:sz w:val="20"/>
                <w:szCs w:val="20"/>
                <w:rPrChange w:id="1145"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1146"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1147"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1148"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1149" w:author="WIN764BIT" w:date="2017-08-30T16:32:00Z">
                  <w:rPr>
                    <w:rFonts w:ascii="Consolas" w:eastAsia="Times New Roman" w:hAnsi="Consolas" w:cs="Consolas"/>
                    <w:color w:val="000000"/>
                    <w:sz w:val="20"/>
                    <w:szCs w:val="20"/>
                  </w:rPr>
                </w:rPrChange>
              </w:rPr>
              <w:tab/>
            </w:r>
            <w:r w:rsidRPr="00C81178">
              <w:rPr>
                <w:rFonts w:eastAsia="Times New Roman" w:cs="Consolas"/>
                <w:color w:val="008080"/>
                <w:sz w:val="20"/>
                <w:szCs w:val="20"/>
                <w:rPrChange w:id="1150" w:author="WIN764BIT" w:date="2017-08-30T16:32:00Z">
                  <w:rPr>
                    <w:rFonts w:ascii="Consolas" w:eastAsia="Times New Roman" w:hAnsi="Consolas" w:cs="Consolas"/>
                    <w:color w:val="008080"/>
                    <w:sz w:val="20"/>
                    <w:szCs w:val="20"/>
                  </w:rPr>
                </w:rPrChange>
              </w:rPr>
              <w:t>&lt;/</w:t>
            </w:r>
            <w:r w:rsidRPr="00C81178">
              <w:rPr>
                <w:rFonts w:eastAsia="Times New Roman" w:cs="Consolas"/>
                <w:color w:val="3F7F7F"/>
                <w:sz w:val="20"/>
                <w:szCs w:val="20"/>
                <w:highlight w:val="lightGray"/>
                <w:rPrChange w:id="1151" w:author="WIN764BIT" w:date="2017-08-30T16:32:00Z">
                  <w:rPr>
                    <w:rFonts w:ascii="Consolas" w:eastAsia="Times New Roman" w:hAnsi="Consolas" w:cs="Consolas"/>
                    <w:color w:val="3F7F7F"/>
                    <w:sz w:val="20"/>
                    <w:szCs w:val="20"/>
                    <w:highlight w:val="lightGray"/>
                  </w:rPr>
                </w:rPrChange>
              </w:rPr>
              <w:t>div</w:t>
            </w:r>
            <w:r w:rsidRPr="00C81178">
              <w:rPr>
                <w:rFonts w:eastAsia="Times New Roman" w:cs="Consolas"/>
                <w:color w:val="008080"/>
                <w:sz w:val="20"/>
                <w:szCs w:val="20"/>
                <w:rPrChange w:id="1152" w:author="WIN764BIT" w:date="2017-08-30T16:32:00Z">
                  <w:rPr>
                    <w:rFonts w:ascii="Consolas" w:eastAsia="Times New Roman" w:hAnsi="Consolas" w:cs="Consolas"/>
                    <w:color w:val="008080"/>
                    <w:sz w:val="20"/>
                    <w:szCs w:val="20"/>
                  </w:rPr>
                </w:rPrChange>
              </w:rPr>
              <w:t>&gt;</w:t>
            </w:r>
          </w:p>
          <w:p w14:paraId="0DC928C4" w14:textId="77777777" w:rsidR="00D23D0A" w:rsidRPr="00C81178" w:rsidRDefault="00D23D0A" w:rsidP="0046449E">
            <w:pPr>
              <w:autoSpaceDE w:val="0"/>
              <w:autoSpaceDN w:val="0"/>
              <w:adjustRightInd w:val="0"/>
              <w:spacing w:after="0" w:line="240" w:lineRule="auto"/>
              <w:ind w:left="90"/>
              <w:rPr>
                <w:rFonts w:eastAsia="Times New Roman" w:cs="Consolas"/>
                <w:sz w:val="20"/>
                <w:szCs w:val="20"/>
                <w:rPrChange w:id="1153" w:author="WIN764BIT" w:date="2017-08-30T16:32:00Z">
                  <w:rPr>
                    <w:rFonts w:ascii="Consolas" w:eastAsia="Times New Roman" w:hAnsi="Consolas" w:cs="Consolas"/>
                    <w:sz w:val="20"/>
                    <w:szCs w:val="20"/>
                  </w:rPr>
                </w:rPrChange>
              </w:rPr>
            </w:pPr>
            <w:r w:rsidRPr="00C81178">
              <w:rPr>
                <w:rFonts w:eastAsia="Times New Roman" w:cs="Consolas"/>
                <w:color w:val="000000"/>
                <w:sz w:val="20"/>
                <w:szCs w:val="20"/>
                <w:rPrChange w:id="1154"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1155"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1156"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1157"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1158" w:author="WIN764BIT" w:date="2017-08-30T16:32:00Z">
                  <w:rPr>
                    <w:rFonts w:ascii="Consolas" w:eastAsia="Times New Roman" w:hAnsi="Consolas" w:cs="Consolas"/>
                    <w:color w:val="000000"/>
                    <w:sz w:val="20"/>
                    <w:szCs w:val="20"/>
                  </w:rPr>
                </w:rPrChange>
              </w:rPr>
              <w:tab/>
            </w:r>
            <w:r w:rsidRPr="00C81178">
              <w:rPr>
                <w:rFonts w:eastAsia="Times New Roman" w:cs="Consolas"/>
                <w:color w:val="008080"/>
                <w:sz w:val="20"/>
                <w:szCs w:val="20"/>
                <w:rPrChange w:id="1159" w:author="WIN764BIT" w:date="2017-08-30T16:32:00Z">
                  <w:rPr>
                    <w:rFonts w:ascii="Consolas" w:eastAsia="Times New Roman" w:hAnsi="Consolas" w:cs="Consolas"/>
                    <w:color w:val="008080"/>
                    <w:sz w:val="20"/>
                    <w:szCs w:val="20"/>
                  </w:rPr>
                </w:rPrChange>
              </w:rPr>
              <w:t>&lt;</w:t>
            </w:r>
            <w:r w:rsidRPr="00C81178">
              <w:rPr>
                <w:rFonts w:eastAsia="Times New Roman" w:cs="Consolas"/>
                <w:color w:val="3F7F7F"/>
                <w:sz w:val="20"/>
                <w:szCs w:val="20"/>
                <w:rPrChange w:id="1160" w:author="WIN764BIT" w:date="2017-08-30T16:32:00Z">
                  <w:rPr>
                    <w:rFonts w:ascii="Consolas" w:eastAsia="Times New Roman" w:hAnsi="Consolas" w:cs="Consolas"/>
                    <w:color w:val="3F7F7F"/>
                    <w:sz w:val="20"/>
                    <w:szCs w:val="20"/>
                  </w:rPr>
                </w:rPrChange>
              </w:rPr>
              <w:t>input</w:t>
            </w:r>
            <w:r w:rsidRPr="00C81178">
              <w:rPr>
                <w:rFonts w:eastAsia="Times New Roman" w:cs="Consolas"/>
                <w:sz w:val="20"/>
                <w:szCs w:val="20"/>
                <w:rPrChange w:id="1161" w:author="WIN764BIT" w:date="2017-08-30T16:32:00Z">
                  <w:rPr>
                    <w:rFonts w:ascii="Consolas" w:eastAsia="Times New Roman" w:hAnsi="Consolas" w:cs="Consolas"/>
                    <w:sz w:val="20"/>
                    <w:szCs w:val="20"/>
                  </w:rPr>
                </w:rPrChange>
              </w:rPr>
              <w:t xml:space="preserve"> </w:t>
            </w:r>
            <w:r w:rsidRPr="00C81178">
              <w:rPr>
                <w:rFonts w:eastAsia="Times New Roman" w:cs="Consolas"/>
                <w:color w:val="7F007F"/>
                <w:sz w:val="20"/>
                <w:szCs w:val="20"/>
                <w:rPrChange w:id="1162" w:author="WIN764BIT" w:date="2017-08-30T16:32:00Z">
                  <w:rPr>
                    <w:rFonts w:ascii="Consolas" w:eastAsia="Times New Roman" w:hAnsi="Consolas" w:cs="Consolas"/>
                    <w:color w:val="7F007F"/>
                    <w:sz w:val="20"/>
                    <w:szCs w:val="20"/>
                  </w:rPr>
                </w:rPrChange>
              </w:rPr>
              <w:t>type</w:t>
            </w:r>
            <w:r w:rsidRPr="00C81178">
              <w:rPr>
                <w:rFonts w:eastAsia="Times New Roman" w:cs="Consolas"/>
                <w:color w:val="000000"/>
                <w:sz w:val="20"/>
                <w:szCs w:val="20"/>
                <w:rPrChange w:id="1163" w:author="WIN764BIT" w:date="2017-08-30T16:32:00Z">
                  <w:rPr>
                    <w:rFonts w:ascii="Consolas" w:eastAsia="Times New Roman" w:hAnsi="Consolas" w:cs="Consolas"/>
                    <w:color w:val="000000"/>
                    <w:sz w:val="20"/>
                    <w:szCs w:val="20"/>
                  </w:rPr>
                </w:rPrChange>
              </w:rPr>
              <w:t>=</w:t>
            </w:r>
            <w:r w:rsidRPr="00C81178">
              <w:rPr>
                <w:rFonts w:eastAsia="Times New Roman" w:cs="Consolas"/>
                <w:i/>
                <w:iCs/>
                <w:color w:val="2A00FF"/>
                <w:sz w:val="20"/>
                <w:szCs w:val="20"/>
                <w:rPrChange w:id="1164" w:author="WIN764BIT" w:date="2017-08-30T16:32:00Z">
                  <w:rPr>
                    <w:rFonts w:ascii="Consolas" w:eastAsia="Times New Roman" w:hAnsi="Consolas" w:cs="Consolas"/>
                    <w:i/>
                    <w:iCs/>
                    <w:color w:val="2A00FF"/>
                    <w:sz w:val="20"/>
                    <w:szCs w:val="20"/>
                  </w:rPr>
                </w:rPrChange>
              </w:rPr>
              <w:t>"hidden"</w:t>
            </w:r>
            <w:r w:rsidRPr="00C81178">
              <w:rPr>
                <w:rFonts w:eastAsia="Times New Roman" w:cs="Consolas"/>
                <w:sz w:val="20"/>
                <w:szCs w:val="20"/>
                <w:rPrChange w:id="1165" w:author="WIN764BIT" w:date="2017-08-30T16:32:00Z">
                  <w:rPr>
                    <w:rFonts w:ascii="Consolas" w:eastAsia="Times New Roman" w:hAnsi="Consolas" w:cs="Consolas"/>
                    <w:sz w:val="20"/>
                    <w:szCs w:val="20"/>
                  </w:rPr>
                </w:rPrChange>
              </w:rPr>
              <w:t xml:space="preserve"> </w:t>
            </w:r>
            <w:r w:rsidRPr="00C81178">
              <w:rPr>
                <w:rFonts w:eastAsia="Times New Roman" w:cs="Consolas"/>
                <w:color w:val="7F007F"/>
                <w:sz w:val="20"/>
                <w:szCs w:val="20"/>
                <w:rPrChange w:id="1166" w:author="WIN764BIT" w:date="2017-08-30T16:32:00Z">
                  <w:rPr>
                    <w:rFonts w:ascii="Consolas" w:eastAsia="Times New Roman" w:hAnsi="Consolas" w:cs="Consolas"/>
                    <w:color w:val="7F007F"/>
                    <w:sz w:val="20"/>
                    <w:szCs w:val="20"/>
                  </w:rPr>
                </w:rPrChange>
              </w:rPr>
              <w:t>name</w:t>
            </w:r>
            <w:r w:rsidRPr="00C81178">
              <w:rPr>
                <w:rFonts w:eastAsia="Times New Roman" w:cs="Consolas"/>
                <w:color w:val="000000"/>
                <w:sz w:val="20"/>
                <w:szCs w:val="20"/>
                <w:rPrChange w:id="1167" w:author="WIN764BIT" w:date="2017-08-30T16:32:00Z">
                  <w:rPr>
                    <w:rFonts w:ascii="Consolas" w:eastAsia="Times New Roman" w:hAnsi="Consolas" w:cs="Consolas"/>
                    <w:color w:val="000000"/>
                    <w:sz w:val="20"/>
                    <w:szCs w:val="20"/>
                  </w:rPr>
                </w:rPrChange>
              </w:rPr>
              <w:t>=</w:t>
            </w:r>
            <w:r w:rsidRPr="00C81178">
              <w:rPr>
                <w:rFonts w:eastAsia="Times New Roman" w:cs="Consolas"/>
                <w:i/>
                <w:iCs/>
                <w:color w:val="2A00FF"/>
                <w:sz w:val="20"/>
                <w:szCs w:val="20"/>
                <w:rPrChange w:id="1168" w:author="WIN764BIT" w:date="2017-08-30T16:32:00Z">
                  <w:rPr>
                    <w:rFonts w:ascii="Consolas" w:eastAsia="Times New Roman" w:hAnsi="Consolas" w:cs="Consolas"/>
                    <w:i/>
                    <w:iCs/>
                    <w:color w:val="2A00FF"/>
                    <w:sz w:val="20"/>
                    <w:szCs w:val="20"/>
                  </w:rPr>
                </w:rPrChange>
              </w:rPr>
              <w:t>"${dw.web.CSRFProtection.getTokenName()}"</w:t>
            </w:r>
            <w:r w:rsidRPr="00C81178">
              <w:rPr>
                <w:rFonts w:eastAsia="Times New Roman" w:cs="Consolas"/>
                <w:sz w:val="20"/>
                <w:szCs w:val="20"/>
                <w:rPrChange w:id="1169" w:author="WIN764BIT" w:date="2017-08-30T16:32:00Z">
                  <w:rPr>
                    <w:rFonts w:ascii="Consolas" w:eastAsia="Times New Roman" w:hAnsi="Consolas" w:cs="Consolas"/>
                    <w:sz w:val="20"/>
                    <w:szCs w:val="20"/>
                  </w:rPr>
                </w:rPrChange>
              </w:rPr>
              <w:t xml:space="preserve"> </w:t>
            </w:r>
            <w:r w:rsidRPr="00C81178">
              <w:rPr>
                <w:rFonts w:eastAsia="Times New Roman" w:cs="Consolas"/>
                <w:color w:val="7F007F"/>
                <w:sz w:val="20"/>
                <w:szCs w:val="20"/>
                <w:rPrChange w:id="1170" w:author="WIN764BIT" w:date="2017-08-30T16:32:00Z">
                  <w:rPr>
                    <w:rFonts w:ascii="Consolas" w:eastAsia="Times New Roman" w:hAnsi="Consolas" w:cs="Consolas"/>
                    <w:color w:val="7F007F"/>
                    <w:sz w:val="20"/>
                    <w:szCs w:val="20"/>
                  </w:rPr>
                </w:rPrChange>
              </w:rPr>
              <w:t>value</w:t>
            </w:r>
            <w:r w:rsidRPr="00C81178">
              <w:rPr>
                <w:rFonts w:eastAsia="Times New Roman" w:cs="Consolas"/>
                <w:color w:val="000000"/>
                <w:sz w:val="20"/>
                <w:szCs w:val="20"/>
                <w:rPrChange w:id="1171" w:author="WIN764BIT" w:date="2017-08-30T16:32:00Z">
                  <w:rPr>
                    <w:rFonts w:ascii="Consolas" w:eastAsia="Times New Roman" w:hAnsi="Consolas" w:cs="Consolas"/>
                    <w:color w:val="000000"/>
                    <w:sz w:val="20"/>
                    <w:szCs w:val="20"/>
                  </w:rPr>
                </w:rPrChange>
              </w:rPr>
              <w:t>=</w:t>
            </w:r>
            <w:r w:rsidRPr="00C81178">
              <w:rPr>
                <w:rFonts w:eastAsia="Times New Roman" w:cs="Consolas"/>
                <w:i/>
                <w:iCs/>
                <w:color w:val="2A00FF"/>
                <w:sz w:val="20"/>
                <w:szCs w:val="20"/>
                <w:rPrChange w:id="1172" w:author="WIN764BIT" w:date="2017-08-30T16:32:00Z">
                  <w:rPr>
                    <w:rFonts w:ascii="Consolas" w:eastAsia="Times New Roman" w:hAnsi="Consolas" w:cs="Consolas"/>
                    <w:i/>
                    <w:iCs/>
                    <w:color w:val="2A00FF"/>
                    <w:sz w:val="20"/>
                    <w:szCs w:val="20"/>
                  </w:rPr>
                </w:rPrChange>
              </w:rPr>
              <w:t>"${dw.web.CSRFProtection.generateToken()}"</w:t>
            </w:r>
            <w:r w:rsidRPr="00C81178">
              <w:rPr>
                <w:rFonts w:eastAsia="Times New Roman" w:cs="Consolas"/>
                <w:color w:val="008080"/>
                <w:sz w:val="20"/>
                <w:szCs w:val="20"/>
                <w:rPrChange w:id="1173" w:author="WIN764BIT" w:date="2017-08-30T16:32:00Z">
                  <w:rPr>
                    <w:rFonts w:ascii="Consolas" w:eastAsia="Times New Roman" w:hAnsi="Consolas" w:cs="Consolas"/>
                    <w:color w:val="008080"/>
                    <w:sz w:val="20"/>
                    <w:szCs w:val="20"/>
                  </w:rPr>
                </w:rPrChange>
              </w:rPr>
              <w:t>/&gt;</w:t>
            </w:r>
            <w:r w:rsidRPr="00C81178">
              <w:rPr>
                <w:rFonts w:eastAsia="Times New Roman" w:cs="Consolas"/>
                <w:color w:val="000000"/>
                <w:sz w:val="20"/>
                <w:szCs w:val="20"/>
                <w:rPrChange w:id="1174" w:author="WIN764BIT" w:date="2017-08-30T16:32:00Z">
                  <w:rPr>
                    <w:rFonts w:ascii="Consolas" w:eastAsia="Times New Roman" w:hAnsi="Consolas" w:cs="Consolas"/>
                    <w:color w:val="000000"/>
                    <w:sz w:val="20"/>
                    <w:szCs w:val="20"/>
                  </w:rPr>
                </w:rPrChange>
              </w:rPr>
              <w:t xml:space="preserve"> </w:t>
            </w:r>
          </w:p>
          <w:p w14:paraId="792DB281" w14:textId="77777777" w:rsidR="00D23D0A" w:rsidRPr="00C81178" w:rsidRDefault="00D23D0A" w:rsidP="0046449E">
            <w:pPr>
              <w:autoSpaceDE w:val="0"/>
              <w:autoSpaceDN w:val="0"/>
              <w:adjustRightInd w:val="0"/>
              <w:spacing w:after="0" w:line="240" w:lineRule="auto"/>
              <w:ind w:left="90"/>
              <w:rPr>
                <w:rFonts w:eastAsia="Times New Roman" w:cs="Consolas"/>
                <w:sz w:val="20"/>
                <w:szCs w:val="20"/>
                <w:rPrChange w:id="1175" w:author="WIN764BIT" w:date="2017-08-30T16:32:00Z">
                  <w:rPr>
                    <w:rFonts w:ascii="Consolas" w:eastAsia="Times New Roman" w:hAnsi="Consolas" w:cs="Consolas"/>
                    <w:sz w:val="20"/>
                    <w:szCs w:val="20"/>
                  </w:rPr>
                </w:rPrChange>
              </w:rPr>
            </w:pPr>
            <w:r w:rsidRPr="00C81178">
              <w:rPr>
                <w:rFonts w:eastAsia="Times New Roman" w:cs="Consolas"/>
                <w:color w:val="000000"/>
                <w:sz w:val="20"/>
                <w:szCs w:val="20"/>
                <w:rPrChange w:id="1176"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1177"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1178"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1179" w:author="WIN764BIT" w:date="2017-08-30T16:32:00Z">
                  <w:rPr>
                    <w:rFonts w:ascii="Consolas" w:eastAsia="Times New Roman" w:hAnsi="Consolas" w:cs="Consolas"/>
                    <w:color w:val="000000"/>
                    <w:sz w:val="20"/>
                    <w:szCs w:val="20"/>
                  </w:rPr>
                </w:rPrChange>
              </w:rPr>
              <w:tab/>
            </w:r>
            <w:r w:rsidRPr="00C81178">
              <w:rPr>
                <w:rFonts w:eastAsia="Times New Roman" w:cs="Consolas"/>
                <w:color w:val="008080"/>
                <w:sz w:val="20"/>
                <w:szCs w:val="20"/>
                <w:rPrChange w:id="1180" w:author="WIN764BIT" w:date="2017-08-30T16:32:00Z">
                  <w:rPr>
                    <w:rFonts w:ascii="Consolas" w:eastAsia="Times New Roman" w:hAnsi="Consolas" w:cs="Consolas"/>
                    <w:color w:val="008080"/>
                    <w:sz w:val="20"/>
                    <w:szCs w:val="20"/>
                  </w:rPr>
                </w:rPrChange>
              </w:rPr>
              <w:t>&lt;/</w:t>
            </w:r>
            <w:r w:rsidRPr="00C81178">
              <w:rPr>
                <w:rFonts w:eastAsia="Times New Roman" w:cs="Consolas"/>
                <w:color w:val="3F7F7F"/>
                <w:sz w:val="20"/>
                <w:szCs w:val="20"/>
                <w:rPrChange w:id="1181" w:author="WIN764BIT" w:date="2017-08-30T16:32:00Z">
                  <w:rPr>
                    <w:rFonts w:ascii="Consolas" w:eastAsia="Times New Roman" w:hAnsi="Consolas" w:cs="Consolas"/>
                    <w:color w:val="3F7F7F"/>
                    <w:sz w:val="20"/>
                    <w:szCs w:val="20"/>
                  </w:rPr>
                </w:rPrChange>
              </w:rPr>
              <w:t>fieldset</w:t>
            </w:r>
            <w:r w:rsidRPr="00C81178">
              <w:rPr>
                <w:rFonts w:eastAsia="Times New Roman" w:cs="Consolas"/>
                <w:color w:val="008080"/>
                <w:sz w:val="20"/>
                <w:szCs w:val="20"/>
                <w:rPrChange w:id="1182" w:author="WIN764BIT" w:date="2017-08-30T16:32:00Z">
                  <w:rPr>
                    <w:rFonts w:ascii="Consolas" w:eastAsia="Times New Roman" w:hAnsi="Consolas" w:cs="Consolas"/>
                    <w:color w:val="008080"/>
                    <w:sz w:val="20"/>
                    <w:szCs w:val="20"/>
                  </w:rPr>
                </w:rPrChange>
              </w:rPr>
              <w:t>&gt;</w:t>
            </w:r>
          </w:p>
          <w:p w14:paraId="6925EDC1" w14:textId="77777777" w:rsidR="00D23D0A" w:rsidRPr="00C81178" w:rsidRDefault="00D23D0A" w:rsidP="0046449E">
            <w:pPr>
              <w:autoSpaceDE w:val="0"/>
              <w:autoSpaceDN w:val="0"/>
              <w:adjustRightInd w:val="0"/>
              <w:spacing w:after="0" w:line="240" w:lineRule="auto"/>
              <w:ind w:left="90"/>
              <w:rPr>
                <w:rFonts w:eastAsia="Times New Roman" w:cs="Consolas"/>
                <w:sz w:val="20"/>
                <w:szCs w:val="20"/>
                <w:rPrChange w:id="1183" w:author="WIN764BIT" w:date="2017-08-30T16:32:00Z">
                  <w:rPr>
                    <w:rFonts w:ascii="Consolas" w:eastAsia="Times New Roman" w:hAnsi="Consolas" w:cs="Consolas"/>
                    <w:sz w:val="20"/>
                    <w:szCs w:val="20"/>
                  </w:rPr>
                </w:rPrChange>
              </w:rPr>
            </w:pPr>
            <w:r w:rsidRPr="00C81178">
              <w:rPr>
                <w:rFonts w:eastAsia="Times New Roman" w:cs="Consolas"/>
                <w:color w:val="000000"/>
                <w:sz w:val="20"/>
                <w:szCs w:val="20"/>
                <w:rPrChange w:id="1184"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1185"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1186" w:author="WIN764BIT" w:date="2017-08-30T16:32:00Z">
                  <w:rPr>
                    <w:rFonts w:ascii="Consolas" w:eastAsia="Times New Roman" w:hAnsi="Consolas" w:cs="Consolas"/>
                    <w:color w:val="000000"/>
                    <w:sz w:val="20"/>
                    <w:szCs w:val="20"/>
                  </w:rPr>
                </w:rPrChange>
              </w:rPr>
              <w:tab/>
            </w:r>
            <w:r w:rsidRPr="00C81178">
              <w:rPr>
                <w:rFonts w:eastAsia="Times New Roman" w:cs="Consolas"/>
                <w:color w:val="008080"/>
                <w:sz w:val="20"/>
                <w:szCs w:val="20"/>
                <w:rPrChange w:id="1187" w:author="WIN764BIT" w:date="2017-08-30T16:32:00Z">
                  <w:rPr>
                    <w:rFonts w:ascii="Consolas" w:eastAsia="Times New Roman" w:hAnsi="Consolas" w:cs="Consolas"/>
                    <w:color w:val="008080"/>
                    <w:sz w:val="20"/>
                    <w:szCs w:val="20"/>
                  </w:rPr>
                </w:rPrChange>
              </w:rPr>
              <w:t>&lt;/</w:t>
            </w:r>
            <w:r w:rsidRPr="00C81178">
              <w:rPr>
                <w:rFonts w:eastAsia="Times New Roman" w:cs="Consolas"/>
                <w:color w:val="3F7F7F"/>
                <w:sz w:val="20"/>
                <w:szCs w:val="20"/>
                <w:rPrChange w:id="1188" w:author="WIN764BIT" w:date="2017-08-30T16:32:00Z">
                  <w:rPr>
                    <w:rFonts w:ascii="Consolas" w:eastAsia="Times New Roman" w:hAnsi="Consolas" w:cs="Consolas"/>
                    <w:color w:val="3F7F7F"/>
                    <w:sz w:val="20"/>
                    <w:szCs w:val="20"/>
                  </w:rPr>
                </w:rPrChange>
              </w:rPr>
              <w:t>form</w:t>
            </w:r>
            <w:r w:rsidRPr="00C81178">
              <w:rPr>
                <w:rFonts w:eastAsia="Times New Roman" w:cs="Consolas"/>
                <w:color w:val="008080"/>
                <w:sz w:val="20"/>
                <w:szCs w:val="20"/>
                <w:rPrChange w:id="1189" w:author="WIN764BIT" w:date="2017-08-30T16:32:00Z">
                  <w:rPr>
                    <w:rFonts w:ascii="Consolas" w:eastAsia="Times New Roman" w:hAnsi="Consolas" w:cs="Consolas"/>
                    <w:color w:val="008080"/>
                    <w:sz w:val="20"/>
                    <w:szCs w:val="20"/>
                  </w:rPr>
                </w:rPrChange>
              </w:rPr>
              <w:t>&gt;</w:t>
            </w:r>
          </w:p>
          <w:p w14:paraId="6F1EFEB8" w14:textId="77777777" w:rsidR="00D23D0A" w:rsidRPr="00C81178" w:rsidRDefault="00D23D0A" w:rsidP="0046449E">
            <w:pPr>
              <w:autoSpaceDE w:val="0"/>
              <w:autoSpaceDN w:val="0"/>
              <w:adjustRightInd w:val="0"/>
              <w:spacing w:after="0" w:line="240" w:lineRule="auto"/>
              <w:ind w:left="90"/>
              <w:rPr>
                <w:rFonts w:eastAsia="Times New Roman" w:cs="Consolas"/>
                <w:sz w:val="20"/>
                <w:szCs w:val="20"/>
                <w:rPrChange w:id="1190" w:author="WIN764BIT" w:date="2017-08-30T16:32:00Z">
                  <w:rPr>
                    <w:rFonts w:ascii="Consolas" w:eastAsia="Times New Roman" w:hAnsi="Consolas" w:cs="Consolas"/>
                    <w:sz w:val="20"/>
                    <w:szCs w:val="20"/>
                  </w:rPr>
                </w:rPrChange>
              </w:rPr>
            </w:pPr>
            <w:r w:rsidRPr="00C81178">
              <w:rPr>
                <w:rFonts w:eastAsia="Times New Roman" w:cs="Consolas"/>
                <w:color w:val="000000"/>
                <w:sz w:val="20"/>
                <w:szCs w:val="20"/>
                <w:rPrChange w:id="1191"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1192" w:author="WIN764BIT" w:date="2017-08-30T16:32:00Z">
                  <w:rPr>
                    <w:rFonts w:ascii="Consolas" w:eastAsia="Times New Roman" w:hAnsi="Consolas" w:cs="Consolas"/>
                    <w:color w:val="000000"/>
                    <w:sz w:val="20"/>
                    <w:szCs w:val="20"/>
                  </w:rPr>
                </w:rPrChange>
              </w:rPr>
              <w:tab/>
            </w:r>
            <w:r w:rsidRPr="00C81178">
              <w:rPr>
                <w:rFonts w:eastAsia="Times New Roman" w:cs="Consolas"/>
                <w:color w:val="008080"/>
                <w:sz w:val="20"/>
                <w:szCs w:val="20"/>
                <w:highlight w:val="yellow"/>
                <w:rPrChange w:id="1193" w:author="WIN764BIT" w:date="2017-08-30T16:32:00Z">
                  <w:rPr>
                    <w:rFonts w:ascii="Consolas" w:eastAsia="Times New Roman" w:hAnsi="Consolas" w:cs="Consolas"/>
                    <w:color w:val="008080"/>
                    <w:sz w:val="20"/>
                    <w:szCs w:val="20"/>
                    <w:highlight w:val="yellow"/>
                  </w:rPr>
                </w:rPrChange>
              </w:rPr>
              <w:t>&lt;/</w:t>
            </w:r>
            <w:r w:rsidRPr="00C81178">
              <w:rPr>
                <w:rFonts w:eastAsia="Times New Roman" w:cs="Consolas"/>
                <w:color w:val="3F7F7F"/>
                <w:sz w:val="20"/>
                <w:szCs w:val="20"/>
                <w:highlight w:val="yellow"/>
                <w:rPrChange w:id="1194" w:author="WIN764BIT" w:date="2017-08-30T16:32:00Z">
                  <w:rPr>
                    <w:rFonts w:ascii="Consolas" w:eastAsia="Times New Roman" w:hAnsi="Consolas" w:cs="Consolas"/>
                    <w:color w:val="3F7F7F"/>
                    <w:sz w:val="20"/>
                    <w:szCs w:val="20"/>
                    <w:highlight w:val="yellow"/>
                  </w:rPr>
                </w:rPrChange>
              </w:rPr>
              <w:t>isif</w:t>
            </w:r>
            <w:r w:rsidRPr="00C81178">
              <w:rPr>
                <w:rFonts w:eastAsia="Times New Roman" w:cs="Consolas"/>
                <w:color w:val="008080"/>
                <w:sz w:val="20"/>
                <w:szCs w:val="20"/>
                <w:highlight w:val="yellow"/>
                <w:rPrChange w:id="1195" w:author="WIN764BIT" w:date="2017-08-30T16:32:00Z">
                  <w:rPr>
                    <w:rFonts w:ascii="Consolas" w:eastAsia="Times New Roman" w:hAnsi="Consolas" w:cs="Consolas"/>
                    <w:color w:val="008080"/>
                    <w:sz w:val="20"/>
                    <w:szCs w:val="20"/>
                    <w:highlight w:val="yellow"/>
                  </w:rPr>
                </w:rPrChange>
              </w:rPr>
              <w:t>&gt;</w:t>
            </w:r>
          </w:p>
          <w:p w14:paraId="131ED17B" w14:textId="77777777" w:rsidR="00D23D0A" w:rsidRPr="00C81178" w:rsidRDefault="00D23D0A" w:rsidP="0046449E">
            <w:pPr>
              <w:autoSpaceDE w:val="0"/>
              <w:autoSpaceDN w:val="0"/>
              <w:adjustRightInd w:val="0"/>
              <w:spacing w:after="0" w:line="240" w:lineRule="auto"/>
              <w:ind w:left="90"/>
              <w:rPr>
                <w:rFonts w:eastAsia="Times New Roman" w:cs="Consolas"/>
                <w:sz w:val="20"/>
                <w:szCs w:val="20"/>
                <w:rPrChange w:id="1196" w:author="WIN764BIT" w:date="2017-08-30T16:32:00Z">
                  <w:rPr>
                    <w:rFonts w:ascii="Consolas" w:eastAsia="Times New Roman" w:hAnsi="Consolas" w:cs="Consolas"/>
                    <w:sz w:val="20"/>
                    <w:szCs w:val="20"/>
                  </w:rPr>
                </w:rPrChange>
              </w:rPr>
            </w:pPr>
            <w:r w:rsidRPr="00C81178">
              <w:rPr>
                <w:rFonts w:eastAsia="Times New Roman" w:cs="Consolas"/>
                <w:color w:val="000000"/>
                <w:sz w:val="20"/>
                <w:szCs w:val="20"/>
                <w:rPrChange w:id="1197" w:author="WIN764BIT" w:date="2017-08-30T16:32:00Z">
                  <w:rPr>
                    <w:rFonts w:ascii="Consolas" w:eastAsia="Times New Roman" w:hAnsi="Consolas" w:cs="Consolas"/>
                    <w:color w:val="000000"/>
                    <w:sz w:val="20"/>
                    <w:szCs w:val="20"/>
                  </w:rPr>
                </w:rPrChange>
              </w:rPr>
              <w:tab/>
            </w:r>
            <w:r w:rsidRPr="00C81178">
              <w:rPr>
                <w:rFonts w:eastAsia="Times New Roman" w:cs="Consolas"/>
                <w:color w:val="000000"/>
                <w:sz w:val="20"/>
                <w:szCs w:val="20"/>
                <w:rPrChange w:id="1198" w:author="WIN764BIT" w:date="2017-08-30T16:32:00Z">
                  <w:rPr>
                    <w:rFonts w:ascii="Consolas" w:eastAsia="Times New Roman" w:hAnsi="Consolas" w:cs="Consolas"/>
                    <w:color w:val="000000"/>
                    <w:sz w:val="20"/>
                    <w:szCs w:val="20"/>
                  </w:rPr>
                </w:rPrChange>
              </w:rPr>
              <w:tab/>
            </w:r>
            <w:r w:rsidRPr="00C81178">
              <w:rPr>
                <w:rFonts w:eastAsia="Times New Roman" w:cs="Consolas"/>
                <w:color w:val="008080"/>
                <w:sz w:val="20"/>
                <w:szCs w:val="20"/>
                <w:rPrChange w:id="1199" w:author="WIN764BIT" w:date="2017-08-30T16:32:00Z">
                  <w:rPr>
                    <w:rFonts w:ascii="Consolas" w:eastAsia="Times New Roman" w:hAnsi="Consolas" w:cs="Consolas"/>
                    <w:color w:val="008080"/>
                    <w:sz w:val="20"/>
                    <w:szCs w:val="20"/>
                  </w:rPr>
                </w:rPrChange>
              </w:rPr>
              <w:t>&lt;/</w:t>
            </w:r>
            <w:r w:rsidRPr="00C81178">
              <w:rPr>
                <w:rFonts w:eastAsia="Times New Roman" w:cs="Consolas"/>
                <w:color w:val="3F7F7F"/>
                <w:sz w:val="20"/>
                <w:szCs w:val="20"/>
                <w:rPrChange w:id="1200" w:author="WIN764BIT" w:date="2017-08-30T16:32:00Z">
                  <w:rPr>
                    <w:rFonts w:ascii="Consolas" w:eastAsia="Times New Roman" w:hAnsi="Consolas" w:cs="Consolas"/>
                    <w:color w:val="3F7F7F"/>
                    <w:sz w:val="20"/>
                    <w:szCs w:val="20"/>
                  </w:rPr>
                </w:rPrChange>
              </w:rPr>
              <w:t>div</w:t>
            </w:r>
            <w:r w:rsidRPr="00C81178">
              <w:rPr>
                <w:rFonts w:eastAsia="Times New Roman" w:cs="Consolas"/>
                <w:color w:val="008080"/>
                <w:sz w:val="20"/>
                <w:szCs w:val="20"/>
                <w:rPrChange w:id="1201" w:author="WIN764BIT" w:date="2017-08-30T16:32:00Z">
                  <w:rPr>
                    <w:rFonts w:ascii="Consolas" w:eastAsia="Times New Roman" w:hAnsi="Consolas" w:cs="Consolas"/>
                    <w:color w:val="008080"/>
                    <w:sz w:val="20"/>
                    <w:szCs w:val="20"/>
                  </w:rPr>
                </w:rPrChange>
              </w:rPr>
              <w:t>&gt;</w:t>
            </w:r>
          </w:p>
          <w:p w14:paraId="2057203F" w14:textId="77777777" w:rsidR="00D23D0A" w:rsidRPr="00C81178" w:rsidRDefault="00D23D0A" w:rsidP="0046449E">
            <w:pPr>
              <w:autoSpaceDE w:val="0"/>
              <w:autoSpaceDN w:val="0"/>
              <w:adjustRightInd w:val="0"/>
              <w:spacing w:after="0" w:line="240" w:lineRule="auto"/>
              <w:ind w:left="90"/>
              <w:rPr>
                <w:rFonts w:eastAsia="Times New Roman" w:cs="Consolas"/>
                <w:sz w:val="20"/>
                <w:szCs w:val="20"/>
                <w:highlight w:val="yellow"/>
                <w:rPrChange w:id="1202" w:author="WIN764BIT" w:date="2017-08-30T16:32:00Z">
                  <w:rPr>
                    <w:rFonts w:ascii="Consolas" w:eastAsia="Times New Roman" w:hAnsi="Consolas" w:cs="Consolas"/>
                    <w:sz w:val="20"/>
                    <w:szCs w:val="20"/>
                    <w:highlight w:val="yellow"/>
                  </w:rPr>
                </w:rPrChange>
              </w:rPr>
            </w:pPr>
            <w:r w:rsidRPr="00C81178">
              <w:rPr>
                <w:rFonts w:eastAsia="Times New Roman" w:cs="Consolas"/>
                <w:color w:val="008080"/>
                <w:sz w:val="20"/>
                <w:szCs w:val="20"/>
                <w:highlight w:val="yellow"/>
                <w:rPrChange w:id="1203" w:author="WIN764BIT" w:date="2017-08-30T16:32:00Z">
                  <w:rPr>
                    <w:rFonts w:ascii="Consolas" w:eastAsia="Times New Roman" w:hAnsi="Consolas" w:cs="Consolas"/>
                    <w:color w:val="008080"/>
                    <w:sz w:val="20"/>
                    <w:szCs w:val="20"/>
                    <w:highlight w:val="yellow"/>
                  </w:rPr>
                </w:rPrChange>
              </w:rPr>
              <w:t>&lt;</w:t>
            </w:r>
            <w:r w:rsidRPr="00C81178">
              <w:rPr>
                <w:rFonts w:eastAsia="Times New Roman" w:cs="Consolas"/>
                <w:color w:val="3F7F7F"/>
                <w:sz w:val="20"/>
                <w:szCs w:val="20"/>
                <w:highlight w:val="yellow"/>
                <w:rPrChange w:id="1204" w:author="WIN764BIT" w:date="2017-08-30T16:32:00Z">
                  <w:rPr>
                    <w:rFonts w:ascii="Consolas" w:eastAsia="Times New Roman" w:hAnsi="Consolas" w:cs="Consolas"/>
                    <w:color w:val="3F7F7F"/>
                    <w:sz w:val="20"/>
                    <w:szCs w:val="20"/>
                    <w:highlight w:val="yellow"/>
                  </w:rPr>
                </w:rPrChange>
              </w:rPr>
              <w:t>isif</w:t>
            </w:r>
            <w:r w:rsidRPr="00C81178">
              <w:rPr>
                <w:rFonts w:eastAsia="Times New Roman" w:cs="Consolas"/>
                <w:sz w:val="20"/>
                <w:szCs w:val="20"/>
                <w:highlight w:val="yellow"/>
                <w:rPrChange w:id="1205" w:author="WIN764BIT" w:date="2017-08-30T16:32: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1206" w:author="WIN764BIT" w:date="2017-08-30T16:32:00Z">
                  <w:rPr>
                    <w:rFonts w:ascii="Consolas" w:eastAsia="Times New Roman" w:hAnsi="Consolas" w:cs="Consolas"/>
                    <w:color w:val="7F007F"/>
                    <w:sz w:val="20"/>
                    <w:szCs w:val="20"/>
                    <w:highlight w:val="yellow"/>
                  </w:rPr>
                </w:rPrChange>
              </w:rPr>
              <w:t>condition</w:t>
            </w:r>
            <w:r w:rsidRPr="00C81178">
              <w:rPr>
                <w:rFonts w:eastAsia="Times New Roman" w:cs="Consolas"/>
                <w:color w:val="000000"/>
                <w:sz w:val="20"/>
                <w:szCs w:val="20"/>
                <w:highlight w:val="yellow"/>
                <w:rPrChange w:id="1207" w:author="WIN764BIT" w:date="2017-08-30T16:32: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1208" w:author="WIN764BIT" w:date="2017-08-30T16:32:00Z">
                  <w:rPr>
                    <w:rFonts w:ascii="Consolas" w:eastAsia="Times New Roman" w:hAnsi="Consolas" w:cs="Consolas"/>
                    <w:i/>
                    <w:iCs/>
                    <w:color w:val="2A00FF"/>
                    <w:sz w:val="20"/>
                    <w:szCs w:val="20"/>
                    <w:highlight w:val="yellow"/>
                  </w:rPr>
                </w:rPrChange>
              </w:rPr>
              <w:t>"${dw.system.Site.getCurrent().getCustomPreferenceValue('CsDeviceFingerprintEnabled')}"</w:t>
            </w:r>
            <w:r w:rsidRPr="00C81178">
              <w:rPr>
                <w:rFonts w:eastAsia="Times New Roman" w:cs="Consolas"/>
                <w:color w:val="008080"/>
                <w:sz w:val="20"/>
                <w:szCs w:val="20"/>
                <w:highlight w:val="yellow"/>
                <w:rPrChange w:id="1209" w:author="WIN764BIT" w:date="2017-08-30T16:32:00Z">
                  <w:rPr>
                    <w:rFonts w:ascii="Consolas" w:eastAsia="Times New Roman" w:hAnsi="Consolas" w:cs="Consolas"/>
                    <w:color w:val="008080"/>
                    <w:sz w:val="20"/>
                    <w:szCs w:val="20"/>
                    <w:highlight w:val="yellow"/>
                  </w:rPr>
                </w:rPrChange>
              </w:rPr>
              <w:t>&gt;</w:t>
            </w:r>
          </w:p>
          <w:p w14:paraId="497CCC14" w14:textId="77777777" w:rsidR="00D23D0A" w:rsidRPr="00C81178" w:rsidRDefault="00D23D0A" w:rsidP="0046449E">
            <w:pPr>
              <w:autoSpaceDE w:val="0"/>
              <w:autoSpaceDN w:val="0"/>
              <w:adjustRightInd w:val="0"/>
              <w:spacing w:after="0" w:line="240" w:lineRule="auto"/>
              <w:ind w:left="90"/>
              <w:rPr>
                <w:rFonts w:eastAsia="Times New Roman" w:cs="Consolas"/>
                <w:sz w:val="20"/>
                <w:szCs w:val="20"/>
                <w:highlight w:val="yellow"/>
                <w:rPrChange w:id="1210" w:author="WIN764BIT" w:date="2017-08-30T16:32:00Z">
                  <w:rPr>
                    <w:rFonts w:ascii="Consolas" w:eastAsia="Times New Roman" w:hAnsi="Consolas" w:cs="Consolas"/>
                    <w:sz w:val="20"/>
                    <w:szCs w:val="20"/>
                    <w:highlight w:val="yellow"/>
                  </w:rPr>
                </w:rPrChange>
              </w:rPr>
            </w:pPr>
            <w:r w:rsidRPr="00C81178">
              <w:rPr>
                <w:rFonts w:eastAsia="Times New Roman" w:cs="Consolas"/>
                <w:color w:val="000000"/>
                <w:sz w:val="20"/>
                <w:szCs w:val="20"/>
                <w:highlight w:val="yellow"/>
                <w:rPrChange w:id="1211" w:author="WIN764BIT" w:date="2017-08-30T16:32:00Z">
                  <w:rPr>
                    <w:rFonts w:ascii="Consolas" w:eastAsia="Times New Roman" w:hAnsi="Consolas" w:cs="Consolas"/>
                    <w:color w:val="000000"/>
                    <w:sz w:val="20"/>
                    <w:szCs w:val="20"/>
                    <w:highlight w:val="yellow"/>
                  </w:rPr>
                </w:rPrChange>
              </w:rPr>
              <w:tab/>
            </w:r>
            <w:r w:rsidRPr="00C81178">
              <w:rPr>
                <w:rFonts w:eastAsia="Times New Roman" w:cs="Consolas"/>
                <w:color w:val="008080"/>
                <w:sz w:val="20"/>
                <w:szCs w:val="20"/>
                <w:highlight w:val="yellow"/>
                <w:rPrChange w:id="1212" w:author="WIN764BIT" w:date="2017-08-30T16:32:00Z">
                  <w:rPr>
                    <w:rFonts w:ascii="Consolas" w:eastAsia="Times New Roman" w:hAnsi="Consolas" w:cs="Consolas"/>
                    <w:color w:val="008080"/>
                    <w:sz w:val="20"/>
                    <w:szCs w:val="20"/>
                    <w:highlight w:val="yellow"/>
                  </w:rPr>
                </w:rPrChange>
              </w:rPr>
              <w:t>&lt;</w:t>
            </w:r>
            <w:r w:rsidRPr="00C81178">
              <w:rPr>
                <w:rFonts w:eastAsia="Times New Roman" w:cs="Consolas"/>
                <w:color w:val="3F7F7F"/>
                <w:sz w:val="20"/>
                <w:szCs w:val="20"/>
                <w:highlight w:val="yellow"/>
                <w:rPrChange w:id="1213" w:author="WIN764BIT" w:date="2017-08-30T16:32:00Z">
                  <w:rPr>
                    <w:rFonts w:ascii="Consolas" w:eastAsia="Times New Roman" w:hAnsi="Consolas" w:cs="Consolas"/>
                    <w:color w:val="3F7F7F"/>
                    <w:sz w:val="20"/>
                    <w:szCs w:val="20"/>
                    <w:highlight w:val="yellow"/>
                  </w:rPr>
                </w:rPrChange>
              </w:rPr>
              <w:t>isinclude</w:t>
            </w:r>
            <w:r w:rsidRPr="00C81178">
              <w:rPr>
                <w:rFonts w:eastAsia="Times New Roman" w:cs="Consolas"/>
                <w:sz w:val="20"/>
                <w:szCs w:val="20"/>
                <w:highlight w:val="yellow"/>
                <w:rPrChange w:id="1214" w:author="WIN764BIT" w:date="2017-08-30T16:32: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1215" w:author="WIN764BIT" w:date="2017-08-30T16:32:00Z">
                  <w:rPr>
                    <w:rFonts w:ascii="Consolas" w:eastAsia="Times New Roman" w:hAnsi="Consolas" w:cs="Consolas"/>
                    <w:color w:val="7F007F"/>
                    <w:sz w:val="20"/>
                    <w:szCs w:val="20"/>
                    <w:highlight w:val="yellow"/>
                  </w:rPr>
                </w:rPrChange>
              </w:rPr>
              <w:t>url</w:t>
            </w:r>
            <w:r w:rsidRPr="00C81178">
              <w:rPr>
                <w:rFonts w:eastAsia="Times New Roman" w:cs="Consolas"/>
                <w:color w:val="000000"/>
                <w:sz w:val="20"/>
                <w:szCs w:val="20"/>
                <w:highlight w:val="yellow"/>
                <w:rPrChange w:id="1216" w:author="WIN764BIT" w:date="2017-08-30T16:32: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1217" w:author="WIN764BIT" w:date="2017-08-30T16:32:00Z">
                  <w:rPr>
                    <w:rFonts w:ascii="Consolas" w:eastAsia="Times New Roman" w:hAnsi="Consolas" w:cs="Consolas"/>
                    <w:i/>
                    <w:iCs/>
                    <w:color w:val="2A00FF"/>
                    <w:sz w:val="20"/>
                    <w:szCs w:val="20"/>
                    <w:highlight w:val="yellow"/>
                  </w:rPr>
                </w:rPrChange>
              </w:rPr>
              <w:t>"${URLUtils.url('CYBCredit-IncludeDigitalFingerprint')}"</w:t>
            </w:r>
            <w:r w:rsidRPr="00C81178">
              <w:rPr>
                <w:rFonts w:eastAsia="Times New Roman" w:cs="Consolas"/>
                <w:color w:val="008080"/>
                <w:sz w:val="20"/>
                <w:szCs w:val="20"/>
                <w:highlight w:val="yellow"/>
                <w:rPrChange w:id="1218" w:author="WIN764BIT" w:date="2017-08-30T16:32:00Z">
                  <w:rPr>
                    <w:rFonts w:ascii="Consolas" w:eastAsia="Times New Roman" w:hAnsi="Consolas" w:cs="Consolas"/>
                    <w:color w:val="008080"/>
                    <w:sz w:val="20"/>
                    <w:szCs w:val="20"/>
                    <w:highlight w:val="yellow"/>
                  </w:rPr>
                </w:rPrChange>
              </w:rPr>
              <w:t>/&gt;</w:t>
            </w:r>
          </w:p>
          <w:p w14:paraId="53AE0823" w14:textId="77777777" w:rsidR="00D23D0A" w:rsidRPr="00C81178" w:rsidRDefault="00D23D0A" w:rsidP="0046449E">
            <w:pPr>
              <w:autoSpaceDE w:val="0"/>
              <w:autoSpaceDN w:val="0"/>
              <w:adjustRightInd w:val="0"/>
              <w:spacing w:after="0" w:line="240" w:lineRule="auto"/>
              <w:ind w:left="90"/>
              <w:rPr>
                <w:rFonts w:eastAsia="Times New Roman" w:cs="Consolas"/>
                <w:sz w:val="20"/>
                <w:szCs w:val="20"/>
                <w:highlight w:val="yellow"/>
                <w:rPrChange w:id="1219" w:author="WIN764BIT" w:date="2017-08-30T16:32:00Z">
                  <w:rPr>
                    <w:rFonts w:ascii="Consolas" w:eastAsia="Times New Roman" w:hAnsi="Consolas" w:cs="Consolas"/>
                    <w:sz w:val="20"/>
                    <w:szCs w:val="20"/>
                    <w:highlight w:val="yellow"/>
                  </w:rPr>
                </w:rPrChange>
              </w:rPr>
            </w:pPr>
            <w:r w:rsidRPr="00C81178">
              <w:rPr>
                <w:rFonts w:eastAsia="Times New Roman" w:cs="Consolas"/>
                <w:color w:val="008080"/>
                <w:sz w:val="20"/>
                <w:szCs w:val="20"/>
                <w:highlight w:val="yellow"/>
                <w:rPrChange w:id="1220" w:author="WIN764BIT" w:date="2017-08-30T16:32:00Z">
                  <w:rPr>
                    <w:rFonts w:ascii="Consolas" w:eastAsia="Times New Roman" w:hAnsi="Consolas" w:cs="Consolas"/>
                    <w:color w:val="008080"/>
                    <w:sz w:val="20"/>
                    <w:szCs w:val="20"/>
                    <w:highlight w:val="yellow"/>
                  </w:rPr>
                </w:rPrChange>
              </w:rPr>
              <w:t>&lt;/</w:t>
            </w:r>
            <w:r w:rsidRPr="00C81178">
              <w:rPr>
                <w:rFonts w:eastAsia="Times New Roman" w:cs="Consolas"/>
                <w:color w:val="3F7F7F"/>
                <w:sz w:val="20"/>
                <w:szCs w:val="20"/>
                <w:highlight w:val="yellow"/>
                <w:rPrChange w:id="1221" w:author="WIN764BIT" w:date="2017-08-30T16:32:00Z">
                  <w:rPr>
                    <w:rFonts w:ascii="Consolas" w:eastAsia="Times New Roman" w:hAnsi="Consolas" w:cs="Consolas"/>
                    <w:color w:val="3F7F7F"/>
                    <w:sz w:val="20"/>
                    <w:szCs w:val="20"/>
                    <w:highlight w:val="yellow"/>
                  </w:rPr>
                </w:rPrChange>
              </w:rPr>
              <w:t>isif</w:t>
            </w:r>
            <w:r w:rsidRPr="00C81178">
              <w:rPr>
                <w:rFonts w:eastAsia="Times New Roman" w:cs="Consolas"/>
                <w:color w:val="008080"/>
                <w:sz w:val="20"/>
                <w:szCs w:val="20"/>
                <w:highlight w:val="yellow"/>
                <w:rPrChange w:id="1222" w:author="WIN764BIT" w:date="2017-08-30T16:32:00Z">
                  <w:rPr>
                    <w:rFonts w:ascii="Consolas" w:eastAsia="Times New Roman" w:hAnsi="Consolas" w:cs="Consolas"/>
                    <w:color w:val="008080"/>
                    <w:sz w:val="20"/>
                    <w:szCs w:val="20"/>
                    <w:highlight w:val="yellow"/>
                  </w:rPr>
                </w:rPrChange>
              </w:rPr>
              <w:t>&gt;</w:t>
            </w:r>
            <w:r w:rsidRPr="00C81178">
              <w:rPr>
                <w:rFonts w:eastAsia="Times New Roman" w:cs="Consolas"/>
                <w:color w:val="000000"/>
                <w:sz w:val="20"/>
                <w:szCs w:val="20"/>
                <w:highlight w:val="yellow"/>
                <w:rPrChange w:id="1223" w:author="WIN764BIT" w:date="2017-08-30T16:32:00Z">
                  <w:rPr>
                    <w:rFonts w:ascii="Consolas" w:eastAsia="Times New Roman" w:hAnsi="Consolas" w:cs="Consolas"/>
                    <w:color w:val="000000"/>
                    <w:sz w:val="20"/>
                    <w:szCs w:val="20"/>
                    <w:highlight w:val="yellow"/>
                  </w:rPr>
                </w:rPrChange>
              </w:rPr>
              <w:tab/>
            </w:r>
            <w:r w:rsidRPr="00C81178">
              <w:rPr>
                <w:rFonts w:eastAsia="Times New Roman" w:cs="Consolas"/>
                <w:color w:val="000000"/>
                <w:sz w:val="20"/>
                <w:szCs w:val="20"/>
                <w:highlight w:val="yellow"/>
                <w:rPrChange w:id="1224" w:author="WIN764BIT" w:date="2017-08-30T16:32:00Z">
                  <w:rPr>
                    <w:rFonts w:ascii="Consolas" w:eastAsia="Times New Roman" w:hAnsi="Consolas" w:cs="Consolas"/>
                    <w:color w:val="000000"/>
                    <w:sz w:val="20"/>
                    <w:szCs w:val="20"/>
                    <w:highlight w:val="yellow"/>
                  </w:rPr>
                </w:rPrChange>
              </w:rPr>
              <w:tab/>
            </w:r>
          </w:p>
          <w:p w14:paraId="567AFDA1" w14:textId="77777777" w:rsidR="00D23D0A" w:rsidRPr="00C81178" w:rsidRDefault="00D23D0A" w:rsidP="0046449E">
            <w:pPr>
              <w:autoSpaceDE w:val="0"/>
              <w:autoSpaceDN w:val="0"/>
              <w:adjustRightInd w:val="0"/>
              <w:spacing w:after="0" w:line="240" w:lineRule="auto"/>
              <w:ind w:left="90"/>
              <w:rPr>
                <w:rFonts w:eastAsia="Times New Roman" w:cs="Consolas"/>
                <w:sz w:val="20"/>
                <w:szCs w:val="20"/>
                <w:highlight w:val="yellow"/>
                <w:rPrChange w:id="1225" w:author="WIN764BIT" w:date="2017-08-30T16:32:00Z">
                  <w:rPr>
                    <w:rFonts w:ascii="Consolas" w:eastAsia="Times New Roman" w:hAnsi="Consolas" w:cs="Consolas"/>
                    <w:sz w:val="20"/>
                    <w:szCs w:val="20"/>
                    <w:highlight w:val="yellow"/>
                  </w:rPr>
                </w:rPrChange>
              </w:rPr>
            </w:pPr>
            <w:r w:rsidRPr="00C81178">
              <w:rPr>
                <w:rFonts w:eastAsia="Times New Roman" w:cs="Consolas"/>
                <w:color w:val="008080"/>
                <w:sz w:val="20"/>
                <w:szCs w:val="20"/>
                <w:highlight w:val="yellow"/>
                <w:rPrChange w:id="1226" w:author="WIN764BIT" w:date="2017-08-30T16:32:00Z">
                  <w:rPr>
                    <w:rFonts w:ascii="Consolas" w:eastAsia="Times New Roman" w:hAnsi="Consolas" w:cs="Consolas"/>
                    <w:color w:val="008080"/>
                    <w:sz w:val="20"/>
                    <w:szCs w:val="20"/>
                    <w:highlight w:val="yellow"/>
                  </w:rPr>
                </w:rPrChange>
              </w:rPr>
              <w:t>&lt;</w:t>
            </w:r>
            <w:r w:rsidRPr="00C81178">
              <w:rPr>
                <w:rFonts w:eastAsia="Times New Roman" w:cs="Consolas"/>
                <w:color w:val="3F7F7F"/>
                <w:sz w:val="20"/>
                <w:szCs w:val="20"/>
                <w:highlight w:val="yellow"/>
                <w:rPrChange w:id="1227" w:author="WIN764BIT" w:date="2017-08-30T16:32:00Z">
                  <w:rPr>
                    <w:rFonts w:ascii="Consolas" w:eastAsia="Times New Roman" w:hAnsi="Consolas" w:cs="Consolas"/>
                    <w:color w:val="3F7F7F"/>
                    <w:sz w:val="20"/>
                    <w:szCs w:val="20"/>
                    <w:highlight w:val="yellow"/>
                  </w:rPr>
                </w:rPrChange>
              </w:rPr>
              <w:t>isif</w:t>
            </w:r>
            <w:r w:rsidRPr="00C81178">
              <w:rPr>
                <w:rFonts w:eastAsia="Times New Roman" w:cs="Consolas"/>
                <w:sz w:val="20"/>
                <w:szCs w:val="20"/>
                <w:highlight w:val="yellow"/>
                <w:rPrChange w:id="1228" w:author="WIN764BIT" w:date="2017-08-30T16:32: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1229" w:author="WIN764BIT" w:date="2017-08-30T16:32:00Z">
                  <w:rPr>
                    <w:rFonts w:ascii="Consolas" w:eastAsia="Times New Roman" w:hAnsi="Consolas" w:cs="Consolas"/>
                    <w:color w:val="7F007F"/>
                    <w:sz w:val="20"/>
                    <w:szCs w:val="20"/>
                    <w:highlight w:val="yellow"/>
                  </w:rPr>
                </w:rPrChange>
              </w:rPr>
              <w:t>condition</w:t>
            </w:r>
            <w:r w:rsidRPr="00C81178">
              <w:rPr>
                <w:rFonts w:eastAsia="Times New Roman" w:cs="Consolas"/>
                <w:color w:val="000000"/>
                <w:sz w:val="20"/>
                <w:szCs w:val="20"/>
                <w:highlight w:val="yellow"/>
                <w:rPrChange w:id="1230" w:author="WIN764BIT" w:date="2017-08-30T16:32: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1231" w:author="WIN764BIT" w:date="2017-08-30T16:32:00Z">
                  <w:rPr>
                    <w:rFonts w:ascii="Consolas" w:eastAsia="Times New Roman" w:hAnsi="Consolas" w:cs="Consolas"/>
                    <w:i/>
                    <w:iCs/>
                    <w:color w:val="2A00FF"/>
                    <w:sz w:val="20"/>
                    <w:szCs w:val="20"/>
                    <w:highlight w:val="yellow"/>
                  </w:rPr>
                </w:rPrChange>
              </w:rPr>
              <w:t>"${isIFrame}"</w:t>
            </w:r>
            <w:r w:rsidRPr="00C81178">
              <w:rPr>
                <w:rFonts w:eastAsia="Times New Roman" w:cs="Consolas"/>
                <w:color w:val="008080"/>
                <w:sz w:val="20"/>
                <w:szCs w:val="20"/>
                <w:highlight w:val="yellow"/>
                <w:rPrChange w:id="1232" w:author="WIN764BIT" w:date="2017-08-30T16:32:00Z">
                  <w:rPr>
                    <w:rFonts w:ascii="Consolas" w:eastAsia="Times New Roman" w:hAnsi="Consolas" w:cs="Consolas"/>
                    <w:color w:val="008080"/>
                    <w:sz w:val="20"/>
                    <w:szCs w:val="20"/>
                    <w:highlight w:val="yellow"/>
                  </w:rPr>
                </w:rPrChange>
              </w:rPr>
              <w:t>&gt;</w:t>
            </w:r>
          </w:p>
          <w:p w14:paraId="4760FE4D" w14:textId="77777777" w:rsidR="00D23D0A" w:rsidRPr="00C81178" w:rsidRDefault="00D23D0A" w:rsidP="0046449E">
            <w:pPr>
              <w:autoSpaceDE w:val="0"/>
              <w:autoSpaceDN w:val="0"/>
              <w:adjustRightInd w:val="0"/>
              <w:spacing w:after="0" w:line="240" w:lineRule="auto"/>
              <w:ind w:left="90"/>
              <w:rPr>
                <w:rFonts w:eastAsia="Times New Roman" w:cs="Consolas"/>
                <w:sz w:val="20"/>
                <w:szCs w:val="20"/>
                <w:highlight w:val="yellow"/>
                <w:rPrChange w:id="1233" w:author="WIN764BIT" w:date="2017-08-30T16:32:00Z">
                  <w:rPr>
                    <w:rFonts w:ascii="Consolas" w:eastAsia="Times New Roman" w:hAnsi="Consolas" w:cs="Consolas"/>
                    <w:sz w:val="20"/>
                    <w:szCs w:val="20"/>
                    <w:highlight w:val="yellow"/>
                  </w:rPr>
                </w:rPrChange>
              </w:rPr>
            </w:pPr>
            <w:r w:rsidRPr="00C81178">
              <w:rPr>
                <w:rFonts w:eastAsia="Times New Roman" w:cs="Consolas"/>
                <w:color w:val="008080"/>
                <w:sz w:val="20"/>
                <w:szCs w:val="20"/>
                <w:highlight w:val="yellow"/>
                <w:rPrChange w:id="1234" w:author="WIN764BIT" w:date="2017-08-30T16:32:00Z">
                  <w:rPr>
                    <w:rFonts w:ascii="Consolas" w:eastAsia="Times New Roman" w:hAnsi="Consolas" w:cs="Consolas"/>
                    <w:color w:val="008080"/>
                    <w:sz w:val="20"/>
                    <w:szCs w:val="20"/>
                    <w:highlight w:val="yellow"/>
                  </w:rPr>
                </w:rPrChange>
              </w:rPr>
              <w:t>&lt;</w:t>
            </w:r>
            <w:r w:rsidRPr="00C81178">
              <w:rPr>
                <w:rFonts w:eastAsia="Times New Roman" w:cs="Consolas"/>
                <w:color w:val="3F7F7F"/>
                <w:sz w:val="20"/>
                <w:szCs w:val="20"/>
                <w:highlight w:val="yellow"/>
                <w:rPrChange w:id="1235" w:author="WIN764BIT" w:date="2017-08-30T16:32:00Z">
                  <w:rPr>
                    <w:rFonts w:ascii="Consolas" w:eastAsia="Times New Roman" w:hAnsi="Consolas" w:cs="Consolas"/>
                    <w:color w:val="3F7F7F"/>
                    <w:sz w:val="20"/>
                    <w:szCs w:val="20"/>
                    <w:highlight w:val="yellow"/>
                  </w:rPr>
                </w:rPrChange>
              </w:rPr>
              <w:t>isinclude</w:t>
            </w:r>
            <w:r w:rsidRPr="00C81178">
              <w:rPr>
                <w:rFonts w:eastAsia="Times New Roman" w:cs="Consolas"/>
                <w:sz w:val="20"/>
                <w:szCs w:val="20"/>
                <w:highlight w:val="yellow"/>
                <w:rPrChange w:id="1236" w:author="WIN764BIT" w:date="2017-08-30T16:32: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1237" w:author="WIN764BIT" w:date="2017-08-30T16:32:00Z">
                  <w:rPr>
                    <w:rFonts w:ascii="Consolas" w:eastAsia="Times New Roman" w:hAnsi="Consolas" w:cs="Consolas"/>
                    <w:color w:val="7F007F"/>
                    <w:sz w:val="20"/>
                    <w:szCs w:val="20"/>
                    <w:highlight w:val="yellow"/>
                  </w:rPr>
                </w:rPrChange>
              </w:rPr>
              <w:t>template</w:t>
            </w:r>
            <w:r w:rsidRPr="00C81178">
              <w:rPr>
                <w:rFonts w:eastAsia="Times New Roman" w:cs="Consolas"/>
                <w:color w:val="000000"/>
                <w:sz w:val="20"/>
                <w:szCs w:val="20"/>
                <w:highlight w:val="yellow"/>
                <w:rPrChange w:id="1238" w:author="WIN764BIT" w:date="2017-08-30T16:32: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1239" w:author="WIN764BIT" w:date="2017-08-30T16:32:00Z">
                  <w:rPr>
                    <w:rFonts w:ascii="Consolas" w:eastAsia="Times New Roman" w:hAnsi="Consolas" w:cs="Consolas"/>
                    <w:i/>
                    <w:iCs/>
                    <w:color w:val="2A00FF"/>
                    <w:sz w:val="20"/>
                    <w:szCs w:val="20"/>
                    <w:highlight w:val="yellow"/>
                  </w:rPr>
                </w:rPrChange>
              </w:rPr>
              <w:t>"secureacceptance/secureAcceptanceIframeSummmary"</w:t>
            </w:r>
            <w:r w:rsidRPr="00C81178">
              <w:rPr>
                <w:rFonts w:eastAsia="Times New Roman" w:cs="Consolas"/>
                <w:color w:val="008080"/>
                <w:sz w:val="20"/>
                <w:szCs w:val="20"/>
                <w:highlight w:val="yellow"/>
                <w:rPrChange w:id="1240" w:author="WIN764BIT" w:date="2017-08-30T16:32:00Z">
                  <w:rPr>
                    <w:rFonts w:ascii="Consolas" w:eastAsia="Times New Roman" w:hAnsi="Consolas" w:cs="Consolas"/>
                    <w:color w:val="008080"/>
                    <w:sz w:val="20"/>
                    <w:szCs w:val="20"/>
                    <w:highlight w:val="yellow"/>
                  </w:rPr>
                </w:rPrChange>
              </w:rPr>
              <w:t>/&gt;</w:t>
            </w:r>
          </w:p>
          <w:p w14:paraId="6F08B0A1" w14:textId="77777777" w:rsidR="00D23D0A" w:rsidRPr="00C81178" w:rsidRDefault="00D23D0A" w:rsidP="0046449E">
            <w:pPr>
              <w:autoSpaceDE w:val="0"/>
              <w:autoSpaceDN w:val="0"/>
              <w:adjustRightInd w:val="0"/>
              <w:spacing w:after="0" w:line="240" w:lineRule="auto"/>
              <w:ind w:left="90"/>
              <w:rPr>
                <w:rFonts w:eastAsia="Times New Roman" w:cs="Consolas"/>
                <w:sz w:val="20"/>
                <w:szCs w:val="20"/>
                <w:rPrChange w:id="1241" w:author="WIN764BIT" w:date="2017-08-30T16:32:00Z">
                  <w:rPr>
                    <w:rFonts w:ascii="Consolas" w:eastAsia="Times New Roman" w:hAnsi="Consolas" w:cs="Consolas"/>
                    <w:sz w:val="20"/>
                    <w:szCs w:val="20"/>
                  </w:rPr>
                </w:rPrChange>
              </w:rPr>
            </w:pPr>
            <w:r w:rsidRPr="00C81178">
              <w:rPr>
                <w:rFonts w:eastAsia="Times New Roman" w:cs="Consolas"/>
                <w:color w:val="008080"/>
                <w:sz w:val="20"/>
                <w:szCs w:val="20"/>
                <w:highlight w:val="yellow"/>
                <w:rPrChange w:id="1242" w:author="WIN764BIT" w:date="2017-08-30T16:32:00Z">
                  <w:rPr>
                    <w:rFonts w:ascii="Consolas" w:eastAsia="Times New Roman" w:hAnsi="Consolas" w:cs="Consolas"/>
                    <w:color w:val="008080"/>
                    <w:sz w:val="20"/>
                    <w:szCs w:val="20"/>
                    <w:highlight w:val="yellow"/>
                  </w:rPr>
                </w:rPrChange>
              </w:rPr>
              <w:t>&lt;/</w:t>
            </w:r>
            <w:r w:rsidRPr="00C81178">
              <w:rPr>
                <w:rFonts w:eastAsia="Times New Roman" w:cs="Consolas"/>
                <w:color w:val="3F7F7F"/>
                <w:sz w:val="20"/>
                <w:szCs w:val="20"/>
                <w:highlight w:val="yellow"/>
                <w:rPrChange w:id="1243" w:author="WIN764BIT" w:date="2017-08-30T16:32:00Z">
                  <w:rPr>
                    <w:rFonts w:ascii="Consolas" w:eastAsia="Times New Roman" w:hAnsi="Consolas" w:cs="Consolas"/>
                    <w:color w:val="3F7F7F"/>
                    <w:sz w:val="20"/>
                    <w:szCs w:val="20"/>
                    <w:highlight w:val="yellow"/>
                  </w:rPr>
                </w:rPrChange>
              </w:rPr>
              <w:t>isif</w:t>
            </w:r>
            <w:r w:rsidRPr="00C81178">
              <w:rPr>
                <w:rFonts w:eastAsia="Times New Roman" w:cs="Consolas"/>
                <w:color w:val="008080"/>
                <w:sz w:val="20"/>
                <w:szCs w:val="20"/>
                <w:highlight w:val="yellow"/>
                <w:rPrChange w:id="1244" w:author="WIN764BIT" w:date="2017-08-30T16:32:00Z">
                  <w:rPr>
                    <w:rFonts w:ascii="Consolas" w:eastAsia="Times New Roman" w:hAnsi="Consolas" w:cs="Consolas"/>
                    <w:color w:val="008080"/>
                    <w:sz w:val="20"/>
                    <w:szCs w:val="20"/>
                    <w:highlight w:val="yellow"/>
                  </w:rPr>
                </w:rPrChange>
              </w:rPr>
              <w:t>&gt;</w:t>
            </w:r>
          </w:p>
          <w:p w14:paraId="3B6CF677" w14:textId="77777777" w:rsidR="00D23D0A" w:rsidRDefault="00D23D0A" w:rsidP="003C3632">
            <w:pPr>
              <w:pStyle w:val="BodyText"/>
            </w:pPr>
            <w:r w:rsidRPr="00C81178">
              <w:rPr>
                <w:color w:val="008080"/>
                <w:rPrChange w:id="1245" w:author="WIN764BIT" w:date="2017-08-30T16:32:00Z">
                  <w:rPr>
                    <w:rFonts w:ascii="Consolas" w:eastAsia="Times New Roman" w:hAnsi="Consolas" w:cs="Consolas"/>
                    <w:color w:val="008080"/>
                    <w:sz w:val="20"/>
                    <w:szCs w:val="20"/>
                  </w:rPr>
                </w:rPrChange>
              </w:rPr>
              <w:t>&lt;/</w:t>
            </w:r>
            <w:r w:rsidRPr="00C81178">
              <w:rPr>
                <w:rPrChange w:id="1246" w:author="WIN764BIT" w:date="2017-08-30T16:32:00Z">
                  <w:rPr>
                    <w:rFonts w:ascii="Consolas" w:eastAsia="Times New Roman" w:hAnsi="Consolas" w:cs="Consolas"/>
                    <w:color w:val="3F7F7F"/>
                    <w:sz w:val="20"/>
                    <w:szCs w:val="20"/>
                  </w:rPr>
                </w:rPrChange>
              </w:rPr>
              <w:t>isdecorate</w:t>
            </w:r>
            <w:r w:rsidRPr="00C81178">
              <w:rPr>
                <w:color w:val="008080"/>
                <w:rPrChange w:id="1247" w:author="WIN764BIT" w:date="2017-08-30T16:32:00Z">
                  <w:rPr>
                    <w:rFonts w:ascii="Consolas" w:eastAsia="Times New Roman" w:hAnsi="Consolas" w:cs="Consolas"/>
                    <w:color w:val="008080"/>
                    <w:sz w:val="20"/>
                    <w:szCs w:val="20"/>
                  </w:rPr>
                </w:rPrChange>
              </w:rPr>
              <w:t>&gt;</w:t>
            </w:r>
          </w:p>
        </w:tc>
      </w:tr>
    </w:tbl>
    <w:p w14:paraId="28966EFD" w14:textId="77777777" w:rsidR="00D23D0A" w:rsidRDefault="00D23D0A" w:rsidP="003C3632">
      <w:pPr>
        <w:pStyle w:val="BodyText"/>
      </w:pPr>
    </w:p>
    <w:p w14:paraId="49CF4C7F" w14:textId="77777777" w:rsidR="00BC5C6E" w:rsidRPr="00E33D85" w:rsidRDefault="00BC5C6E" w:rsidP="00BC5C6E">
      <w:pPr>
        <w:pStyle w:val="Heading4"/>
        <w:rPr>
          <w:rFonts w:asciiTheme="minorHAnsi" w:hAnsiTheme="minorHAnsi"/>
        </w:rPr>
      </w:pPr>
      <w:r w:rsidRPr="00E33D85">
        <w:rPr>
          <w:rFonts w:asciiTheme="minorHAnsi" w:hAnsiTheme="minorHAnsi"/>
        </w:rPr>
        <w:t xml:space="preserve">Template - </w:t>
      </w:r>
      <w:r>
        <w:rPr>
          <w:rFonts w:asciiTheme="minorHAnsi" w:hAnsiTheme="minorHAnsi"/>
        </w:rPr>
        <w:t>cart</w:t>
      </w:r>
      <w:r w:rsidRPr="00E33D85">
        <w:rPr>
          <w:rFonts w:asciiTheme="minorHAnsi" w:hAnsiTheme="minorHAnsi"/>
        </w:rPr>
        <w:t>.isml</w:t>
      </w:r>
    </w:p>
    <w:p w14:paraId="30B68D90" w14:textId="77777777" w:rsidR="00BC5C6E" w:rsidRPr="00127064" w:rsidRDefault="00BC5C6E" w:rsidP="003C3632">
      <w:pPr>
        <w:pStyle w:val="BodyText"/>
        <w:numPr>
          <w:ilvl w:val="0"/>
          <w:numId w:val="93"/>
        </w:numPr>
      </w:pPr>
      <w:r w:rsidRPr="00127064">
        <w:t>Add if condition to handle PlaceOrder error on cart page inside cart-banne</w:t>
      </w:r>
      <w:r>
        <w:t>r</w:t>
      </w:r>
      <w:r w:rsidRPr="00127064">
        <w:t xml:space="preserve"> </w:t>
      </w:r>
    </w:p>
    <w:tbl>
      <w:tblPr>
        <w:tblStyle w:val="TableGrid"/>
        <w:tblW w:w="0" w:type="auto"/>
        <w:tblInd w:w="18" w:type="dxa"/>
        <w:tblLook w:val="04A0" w:firstRow="1" w:lastRow="0" w:firstColumn="1" w:lastColumn="0" w:noHBand="0" w:noVBand="1"/>
      </w:tblPr>
      <w:tblGrid>
        <w:gridCol w:w="10278"/>
      </w:tblGrid>
      <w:tr w:rsidR="00411C89" w:rsidRPr="00E33D85" w14:paraId="67D489FD" w14:textId="77777777" w:rsidTr="0004304C">
        <w:tc>
          <w:tcPr>
            <w:tcW w:w="10278" w:type="dxa"/>
          </w:tcPr>
          <w:p w14:paraId="66619697" w14:textId="77777777" w:rsidR="00411C89" w:rsidRPr="00411C89" w:rsidRDefault="00411C89" w:rsidP="0004304C">
            <w:pPr>
              <w:autoSpaceDE w:val="0"/>
              <w:autoSpaceDN w:val="0"/>
              <w:adjustRightInd w:val="0"/>
              <w:spacing w:after="0" w:line="240" w:lineRule="auto"/>
              <w:ind w:left="360"/>
              <w:rPr>
                <w:rFonts w:eastAsia="Times New Roman" w:cs="Consolas"/>
                <w:sz w:val="20"/>
                <w:szCs w:val="20"/>
              </w:rPr>
            </w:pPr>
            <w:r w:rsidRPr="00411C89">
              <w:rPr>
                <w:rFonts w:eastAsia="Times New Roman" w:cs="Consolas"/>
                <w:color w:val="008080"/>
                <w:sz w:val="20"/>
                <w:szCs w:val="20"/>
              </w:rPr>
              <w:t>&lt;</w:t>
            </w:r>
            <w:r w:rsidRPr="00411C89">
              <w:rPr>
                <w:rFonts w:eastAsia="Times New Roman" w:cs="Consolas"/>
                <w:color w:val="3F7F7F"/>
                <w:sz w:val="20"/>
                <w:szCs w:val="20"/>
              </w:rPr>
              <w:t>isslot</w:t>
            </w:r>
            <w:r w:rsidRPr="00411C89">
              <w:rPr>
                <w:rFonts w:eastAsia="Times New Roman" w:cs="Consolas"/>
                <w:sz w:val="20"/>
                <w:szCs w:val="20"/>
              </w:rPr>
              <w:t xml:space="preserve"> </w:t>
            </w:r>
            <w:r w:rsidRPr="00411C89">
              <w:rPr>
                <w:rFonts w:eastAsia="Times New Roman" w:cs="Consolas"/>
                <w:color w:val="7F007F"/>
                <w:sz w:val="20"/>
                <w:szCs w:val="20"/>
              </w:rPr>
              <w:t>id</w:t>
            </w:r>
            <w:r w:rsidRPr="00411C89">
              <w:rPr>
                <w:rFonts w:eastAsia="Times New Roman" w:cs="Consolas"/>
                <w:color w:val="000000"/>
                <w:sz w:val="20"/>
                <w:szCs w:val="20"/>
              </w:rPr>
              <w:t>=</w:t>
            </w:r>
            <w:r w:rsidRPr="00411C89">
              <w:rPr>
                <w:rFonts w:eastAsia="Times New Roman" w:cs="Consolas"/>
                <w:i/>
                <w:iCs/>
                <w:color w:val="2A00FF"/>
                <w:sz w:val="20"/>
                <w:szCs w:val="20"/>
              </w:rPr>
              <w:t>"cart-banner"</w:t>
            </w:r>
            <w:r w:rsidRPr="00411C89">
              <w:rPr>
                <w:rFonts w:eastAsia="Times New Roman" w:cs="Consolas"/>
                <w:sz w:val="20"/>
                <w:szCs w:val="20"/>
              </w:rPr>
              <w:t xml:space="preserve"> </w:t>
            </w:r>
            <w:r w:rsidRPr="00411C89">
              <w:rPr>
                <w:rFonts w:eastAsia="Times New Roman" w:cs="Consolas"/>
                <w:color w:val="7F007F"/>
                <w:sz w:val="20"/>
                <w:szCs w:val="20"/>
              </w:rPr>
              <w:t>description</w:t>
            </w:r>
            <w:r w:rsidRPr="00411C89">
              <w:rPr>
                <w:rFonts w:eastAsia="Times New Roman" w:cs="Consolas"/>
                <w:color w:val="000000"/>
                <w:sz w:val="20"/>
                <w:szCs w:val="20"/>
              </w:rPr>
              <w:t>=</w:t>
            </w:r>
            <w:r w:rsidRPr="00411C89">
              <w:rPr>
                <w:rFonts w:eastAsia="Times New Roman" w:cs="Consolas"/>
                <w:i/>
                <w:iCs/>
                <w:color w:val="2A00FF"/>
                <w:sz w:val="20"/>
                <w:szCs w:val="20"/>
              </w:rPr>
              <w:t>"Banner for Cart page"</w:t>
            </w:r>
            <w:r w:rsidRPr="00411C89">
              <w:rPr>
                <w:rFonts w:eastAsia="Times New Roman" w:cs="Consolas"/>
                <w:sz w:val="20"/>
                <w:szCs w:val="20"/>
              </w:rPr>
              <w:tab/>
            </w:r>
            <w:r w:rsidRPr="00411C89">
              <w:rPr>
                <w:rFonts w:eastAsia="Times New Roman" w:cs="Consolas"/>
                <w:color w:val="7F007F"/>
                <w:sz w:val="20"/>
                <w:szCs w:val="20"/>
              </w:rPr>
              <w:t>context</w:t>
            </w:r>
            <w:r w:rsidRPr="00411C89">
              <w:rPr>
                <w:rFonts w:eastAsia="Times New Roman" w:cs="Consolas"/>
                <w:color w:val="000000"/>
                <w:sz w:val="20"/>
                <w:szCs w:val="20"/>
              </w:rPr>
              <w:t>=</w:t>
            </w:r>
            <w:r w:rsidRPr="00411C89">
              <w:rPr>
                <w:rFonts w:eastAsia="Times New Roman" w:cs="Consolas"/>
                <w:i/>
                <w:iCs/>
                <w:color w:val="2A00FF"/>
                <w:sz w:val="20"/>
                <w:szCs w:val="20"/>
              </w:rPr>
              <w:t>"global"</w:t>
            </w:r>
            <w:r w:rsidRPr="00411C89">
              <w:rPr>
                <w:rFonts w:eastAsia="Times New Roman" w:cs="Consolas"/>
                <w:sz w:val="20"/>
                <w:szCs w:val="20"/>
              </w:rPr>
              <w:t xml:space="preserve"> </w:t>
            </w:r>
            <w:r w:rsidRPr="00411C89">
              <w:rPr>
                <w:rFonts w:eastAsia="Times New Roman" w:cs="Consolas"/>
                <w:color w:val="008080"/>
                <w:sz w:val="20"/>
                <w:szCs w:val="20"/>
              </w:rPr>
              <w:t>/&gt;</w:t>
            </w:r>
          </w:p>
          <w:p w14:paraId="48DB116C" w14:textId="77777777" w:rsidR="00411C89" w:rsidRPr="00411C89" w:rsidRDefault="00411C89" w:rsidP="0004304C">
            <w:pPr>
              <w:autoSpaceDE w:val="0"/>
              <w:autoSpaceDN w:val="0"/>
              <w:adjustRightInd w:val="0"/>
              <w:spacing w:after="0" w:line="240" w:lineRule="auto"/>
              <w:ind w:left="360"/>
              <w:rPr>
                <w:rFonts w:eastAsia="Times New Roman" w:cs="Consolas"/>
                <w:sz w:val="20"/>
                <w:szCs w:val="20"/>
                <w:highlight w:val="yellow"/>
              </w:rPr>
            </w:pPr>
            <w:r w:rsidRPr="00411C89">
              <w:rPr>
                <w:rFonts w:eastAsia="Times New Roman" w:cs="Consolas"/>
                <w:color w:val="000000"/>
                <w:sz w:val="20"/>
                <w:szCs w:val="20"/>
              </w:rPr>
              <w:tab/>
            </w:r>
            <w:r w:rsidRPr="00411C89">
              <w:rPr>
                <w:rFonts w:eastAsia="Times New Roman" w:cs="Consolas"/>
                <w:color w:val="008080"/>
                <w:sz w:val="20"/>
                <w:szCs w:val="20"/>
                <w:highlight w:val="yellow"/>
              </w:rPr>
              <w:t>&lt;</w:t>
            </w:r>
            <w:r w:rsidRPr="00411C89">
              <w:rPr>
                <w:rFonts w:eastAsia="Times New Roman" w:cs="Consolas"/>
                <w:color w:val="3F7F7F"/>
                <w:sz w:val="20"/>
                <w:szCs w:val="20"/>
                <w:highlight w:val="yellow"/>
              </w:rPr>
              <w:t>isif</w:t>
            </w:r>
            <w:r w:rsidRPr="00411C89">
              <w:rPr>
                <w:rFonts w:eastAsia="Times New Roman" w:cs="Consolas"/>
                <w:sz w:val="20"/>
                <w:szCs w:val="20"/>
                <w:highlight w:val="yellow"/>
              </w:rPr>
              <w:t xml:space="preserve"> </w:t>
            </w:r>
            <w:r w:rsidRPr="00411C89">
              <w:rPr>
                <w:rFonts w:eastAsia="Times New Roman" w:cs="Consolas"/>
                <w:color w:val="7F007F"/>
                <w:sz w:val="20"/>
                <w:szCs w:val="20"/>
                <w:highlight w:val="yellow"/>
              </w:rPr>
              <w:t>condition</w:t>
            </w:r>
            <w:r w:rsidRPr="00411C89">
              <w:rPr>
                <w:rFonts w:eastAsia="Times New Roman" w:cs="Consolas"/>
                <w:color w:val="000000"/>
                <w:sz w:val="20"/>
                <w:szCs w:val="20"/>
                <w:highlight w:val="yellow"/>
              </w:rPr>
              <w:t>=</w:t>
            </w:r>
            <w:r w:rsidRPr="00411C89">
              <w:rPr>
                <w:rFonts w:eastAsia="Times New Roman" w:cs="Consolas"/>
                <w:i/>
                <w:iCs/>
                <w:color w:val="2A00FF"/>
                <w:sz w:val="20"/>
                <w:szCs w:val="20"/>
                <w:highlight w:val="yellow"/>
              </w:rPr>
              <w:t>"${pdict.PlaceOrderError != null}"</w:t>
            </w:r>
            <w:r w:rsidRPr="00411C89">
              <w:rPr>
                <w:rFonts w:eastAsia="Times New Roman" w:cs="Consolas"/>
                <w:color w:val="008080"/>
                <w:sz w:val="20"/>
                <w:szCs w:val="20"/>
                <w:highlight w:val="yellow"/>
              </w:rPr>
              <w:t>&gt;</w:t>
            </w:r>
          </w:p>
          <w:p w14:paraId="17382BA9" w14:textId="77777777" w:rsidR="00411C89" w:rsidRPr="00411C89" w:rsidRDefault="00411C89" w:rsidP="0004304C">
            <w:pPr>
              <w:autoSpaceDE w:val="0"/>
              <w:autoSpaceDN w:val="0"/>
              <w:adjustRightInd w:val="0"/>
              <w:spacing w:after="0" w:line="240" w:lineRule="auto"/>
              <w:ind w:left="360"/>
              <w:rPr>
                <w:rFonts w:eastAsia="Times New Roman" w:cs="Consolas"/>
                <w:sz w:val="20"/>
                <w:szCs w:val="20"/>
                <w:highlight w:val="yellow"/>
              </w:rPr>
            </w:pPr>
            <w:r w:rsidRPr="00411C89">
              <w:rPr>
                <w:rFonts w:eastAsia="Times New Roman" w:cs="Consolas"/>
                <w:color w:val="000000"/>
                <w:sz w:val="20"/>
                <w:szCs w:val="20"/>
                <w:highlight w:val="yellow"/>
              </w:rPr>
              <w:tab/>
            </w:r>
            <w:r w:rsidRPr="00411C89">
              <w:rPr>
                <w:rFonts w:eastAsia="Times New Roman" w:cs="Consolas"/>
                <w:color w:val="000000"/>
                <w:sz w:val="20"/>
                <w:szCs w:val="20"/>
                <w:highlight w:val="yellow"/>
              </w:rPr>
              <w:tab/>
            </w:r>
            <w:r w:rsidRPr="00411C89">
              <w:rPr>
                <w:rFonts w:eastAsia="Times New Roman" w:cs="Consolas"/>
                <w:color w:val="008080"/>
                <w:sz w:val="20"/>
                <w:szCs w:val="20"/>
                <w:highlight w:val="yellow"/>
              </w:rPr>
              <w:t>&lt;</w:t>
            </w:r>
            <w:r w:rsidRPr="00411C89">
              <w:rPr>
                <w:rFonts w:eastAsia="Times New Roman" w:cs="Consolas"/>
                <w:color w:val="3F7F7F"/>
                <w:sz w:val="20"/>
                <w:szCs w:val="20"/>
                <w:highlight w:val="yellow"/>
              </w:rPr>
              <w:t>div</w:t>
            </w:r>
            <w:r w:rsidRPr="00411C89">
              <w:rPr>
                <w:rFonts w:eastAsia="Times New Roman" w:cs="Consolas"/>
                <w:sz w:val="20"/>
                <w:szCs w:val="20"/>
                <w:highlight w:val="yellow"/>
              </w:rPr>
              <w:t xml:space="preserve"> </w:t>
            </w:r>
            <w:r w:rsidRPr="00411C89">
              <w:rPr>
                <w:rFonts w:eastAsia="Times New Roman" w:cs="Consolas"/>
                <w:color w:val="7F007F"/>
                <w:sz w:val="20"/>
                <w:szCs w:val="20"/>
                <w:highlight w:val="yellow"/>
              </w:rPr>
              <w:t>class</w:t>
            </w:r>
            <w:r w:rsidRPr="00411C89">
              <w:rPr>
                <w:rFonts w:eastAsia="Times New Roman" w:cs="Consolas"/>
                <w:color w:val="000000"/>
                <w:sz w:val="20"/>
                <w:szCs w:val="20"/>
                <w:highlight w:val="yellow"/>
              </w:rPr>
              <w:t>=</w:t>
            </w:r>
            <w:r w:rsidRPr="00411C89">
              <w:rPr>
                <w:rFonts w:eastAsia="Times New Roman" w:cs="Consolas"/>
                <w:i/>
                <w:iCs/>
                <w:color w:val="2A00FF"/>
                <w:sz w:val="20"/>
                <w:szCs w:val="20"/>
                <w:highlight w:val="yellow"/>
              </w:rPr>
              <w:t>"error-form"</w:t>
            </w:r>
            <w:r w:rsidRPr="00411C89">
              <w:rPr>
                <w:rFonts w:eastAsia="Times New Roman" w:cs="Consolas"/>
                <w:color w:val="008080"/>
                <w:sz w:val="20"/>
                <w:szCs w:val="20"/>
                <w:highlight w:val="yellow"/>
              </w:rPr>
              <w:t>&gt;</w:t>
            </w:r>
            <w:r w:rsidRPr="00411C89">
              <w:rPr>
                <w:rFonts w:eastAsia="Times New Roman" w:cs="Consolas"/>
                <w:color w:val="000000"/>
                <w:sz w:val="20"/>
                <w:szCs w:val="20"/>
                <w:highlight w:val="yellow"/>
              </w:rPr>
              <w:t>${Resource.msg(pdict.PlaceOrderError.code,'checkout',null)}</w:t>
            </w:r>
            <w:r w:rsidRPr="00411C89">
              <w:rPr>
                <w:rFonts w:eastAsia="Times New Roman" w:cs="Consolas"/>
                <w:color w:val="008080"/>
                <w:sz w:val="20"/>
                <w:szCs w:val="20"/>
                <w:highlight w:val="yellow"/>
              </w:rPr>
              <w:t>&lt;/</w:t>
            </w:r>
            <w:r w:rsidRPr="00411C89">
              <w:rPr>
                <w:rFonts w:eastAsia="Times New Roman" w:cs="Consolas"/>
                <w:color w:val="3F7F7F"/>
                <w:sz w:val="20"/>
                <w:szCs w:val="20"/>
                <w:highlight w:val="yellow"/>
              </w:rPr>
              <w:t>div</w:t>
            </w:r>
            <w:r w:rsidRPr="00411C89">
              <w:rPr>
                <w:rFonts w:eastAsia="Times New Roman" w:cs="Consolas"/>
                <w:color w:val="008080"/>
                <w:sz w:val="20"/>
                <w:szCs w:val="20"/>
                <w:highlight w:val="yellow"/>
              </w:rPr>
              <w:t>&gt;</w:t>
            </w:r>
          </w:p>
          <w:p w14:paraId="60EFBA8C" w14:textId="77777777" w:rsidR="00411C89" w:rsidRPr="00411C89" w:rsidRDefault="00411C89" w:rsidP="0004304C">
            <w:pPr>
              <w:autoSpaceDE w:val="0"/>
              <w:autoSpaceDN w:val="0"/>
              <w:adjustRightInd w:val="0"/>
              <w:spacing w:after="0" w:line="240" w:lineRule="auto"/>
              <w:ind w:left="360"/>
              <w:rPr>
                <w:rFonts w:eastAsia="Times New Roman" w:cs="Consolas"/>
                <w:sz w:val="20"/>
                <w:szCs w:val="20"/>
              </w:rPr>
            </w:pPr>
            <w:r w:rsidRPr="00411C89">
              <w:rPr>
                <w:rFonts w:eastAsia="Times New Roman" w:cs="Consolas"/>
                <w:color w:val="000000"/>
                <w:sz w:val="20"/>
                <w:szCs w:val="20"/>
                <w:highlight w:val="yellow"/>
              </w:rPr>
              <w:tab/>
            </w:r>
            <w:r w:rsidRPr="00411C89">
              <w:rPr>
                <w:rFonts w:eastAsia="Times New Roman" w:cs="Consolas"/>
                <w:color w:val="008080"/>
                <w:sz w:val="20"/>
                <w:szCs w:val="20"/>
                <w:highlight w:val="yellow"/>
              </w:rPr>
              <w:t>&lt;/</w:t>
            </w:r>
            <w:r w:rsidRPr="00411C89">
              <w:rPr>
                <w:rFonts w:eastAsia="Times New Roman" w:cs="Consolas"/>
                <w:color w:val="3F7F7F"/>
                <w:sz w:val="20"/>
                <w:szCs w:val="20"/>
                <w:highlight w:val="yellow"/>
              </w:rPr>
              <w:t>isif</w:t>
            </w:r>
            <w:r w:rsidRPr="00411C89">
              <w:rPr>
                <w:rFonts w:eastAsia="Times New Roman" w:cs="Consolas"/>
                <w:color w:val="008080"/>
                <w:sz w:val="20"/>
                <w:szCs w:val="20"/>
                <w:highlight w:val="yellow"/>
              </w:rPr>
              <w:t>&gt;</w:t>
            </w:r>
          </w:p>
        </w:tc>
      </w:tr>
    </w:tbl>
    <w:p w14:paraId="5FBE95C9" w14:textId="77777777" w:rsidR="00BA0D07" w:rsidRPr="00BC5C6E" w:rsidRDefault="00BA0D07" w:rsidP="003C3632">
      <w:pPr>
        <w:pStyle w:val="BodyText"/>
        <w:numPr>
          <w:ilvl w:val="0"/>
          <w:numId w:val="93"/>
        </w:numPr>
      </w:pPr>
      <w:r w:rsidRPr="00BC5C6E">
        <w:t xml:space="preserve">Update below code to apply coupon on cart page inside &lt;div class="cart-footer"&gt; </w:t>
      </w:r>
    </w:p>
    <w:tbl>
      <w:tblPr>
        <w:tblStyle w:val="TableGrid"/>
        <w:tblW w:w="0" w:type="auto"/>
        <w:tblInd w:w="18" w:type="dxa"/>
        <w:tblLook w:val="04A0" w:firstRow="1" w:lastRow="0" w:firstColumn="1" w:lastColumn="0" w:noHBand="0" w:noVBand="1"/>
      </w:tblPr>
      <w:tblGrid>
        <w:gridCol w:w="10278"/>
      </w:tblGrid>
      <w:tr w:rsidR="00BA0D07" w:rsidRPr="00E33D85" w14:paraId="256C2DC7" w14:textId="77777777" w:rsidTr="0004304C">
        <w:tc>
          <w:tcPr>
            <w:tcW w:w="10278" w:type="dxa"/>
          </w:tcPr>
          <w:p w14:paraId="2D8528EC" w14:textId="77777777" w:rsidR="00BA0D07" w:rsidRPr="00BA0D07" w:rsidRDefault="00BA0D07" w:rsidP="00BA0D07">
            <w:pPr>
              <w:autoSpaceDE w:val="0"/>
              <w:autoSpaceDN w:val="0"/>
              <w:adjustRightInd w:val="0"/>
              <w:spacing w:after="0" w:line="240" w:lineRule="auto"/>
              <w:ind w:left="360"/>
              <w:rPr>
                <w:rFonts w:eastAsia="Times New Roman" w:cs="Consolas"/>
                <w:sz w:val="20"/>
                <w:szCs w:val="20"/>
              </w:rPr>
            </w:pPr>
            <w:r w:rsidRPr="00BA0D07">
              <w:rPr>
                <w:rFonts w:eastAsia="Times New Roman" w:cs="Consolas"/>
                <w:color w:val="008080"/>
                <w:sz w:val="20"/>
                <w:szCs w:val="20"/>
              </w:rPr>
              <w:t>&lt;</w:t>
            </w:r>
            <w:r w:rsidRPr="00BA0D07">
              <w:rPr>
                <w:rFonts w:eastAsia="Times New Roman" w:cs="Consolas"/>
                <w:color w:val="3F7F7F"/>
                <w:sz w:val="20"/>
                <w:szCs w:val="20"/>
              </w:rPr>
              <w:t>iselseif</w:t>
            </w:r>
            <w:r w:rsidRPr="00BA0D07">
              <w:rPr>
                <w:rFonts w:eastAsia="Times New Roman" w:cs="Consolas"/>
                <w:sz w:val="20"/>
                <w:szCs w:val="20"/>
              </w:rPr>
              <w:t xml:space="preserve"> </w:t>
            </w:r>
            <w:r w:rsidRPr="00BA0D07">
              <w:rPr>
                <w:rFonts w:eastAsia="Times New Roman" w:cs="Consolas"/>
                <w:color w:val="7F007F"/>
                <w:sz w:val="20"/>
                <w:szCs w:val="20"/>
              </w:rPr>
              <w:t>condition</w:t>
            </w:r>
            <w:r w:rsidRPr="00BA0D07">
              <w:rPr>
                <w:rFonts w:eastAsia="Times New Roman" w:cs="Consolas"/>
                <w:color w:val="000000"/>
                <w:sz w:val="20"/>
                <w:szCs w:val="20"/>
              </w:rPr>
              <w:t>=</w:t>
            </w:r>
            <w:r w:rsidRPr="00BA0D07">
              <w:rPr>
                <w:rFonts w:eastAsia="Times New Roman" w:cs="Consolas"/>
                <w:i/>
                <w:iCs/>
                <w:color w:val="2A00FF"/>
                <w:sz w:val="20"/>
                <w:szCs w:val="20"/>
              </w:rPr>
              <w:t>"${pdict.CouponStatus != null &amp;&amp; pdict.CouponStatus.error}"</w:t>
            </w:r>
            <w:r w:rsidRPr="00BA0D07">
              <w:rPr>
                <w:rFonts w:eastAsia="Times New Roman" w:cs="Consolas"/>
                <w:color w:val="008080"/>
                <w:sz w:val="20"/>
                <w:szCs w:val="20"/>
              </w:rPr>
              <w:t>&gt;</w:t>
            </w:r>
          </w:p>
          <w:p w14:paraId="687FA499" w14:textId="77777777" w:rsidR="00BA0D07" w:rsidRPr="00BA0D07" w:rsidRDefault="00BA0D07" w:rsidP="00BA0D07">
            <w:pPr>
              <w:autoSpaceDE w:val="0"/>
              <w:autoSpaceDN w:val="0"/>
              <w:adjustRightInd w:val="0"/>
              <w:spacing w:after="0" w:line="240" w:lineRule="auto"/>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div</w:t>
            </w:r>
            <w:r w:rsidRPr="00BA0D07">
              <w:rPr>
                <w:rFonts w:eastAsia="Times New Roman" w:cs="Consolas"/>
                <w:sz w:val="20"/>
                <w:szCs w:val="20"/>
              </w:rPr>
              <w:t xml:space="preserve"> </w:t>
            </w:r>
            <w:r w:rsidRPr="00BA0D07">
              <w:rPr>
                <w:rFonts w:eastAsia="Times New Roman" w:cs="Consolas"/>
                <w:color w:val="7F007F"/>
                <w:sz w:val="20"/>
                <w:szCs w:val="20"/>
              </w:rPr>
              <w:t>class</w:t>
            </w:r>
            <w:r w:rsidRPr="00BA0D07">
              <w:rPr>
                <w:rFonts w:eastAsia="Times New Roman" w:cs="Consolas"/>
                <w:color w:val="000000"/>
                <w:sz w:val="20"/>
                <w:szCs w:val="20"/>
              </w:rPr>
              <w:t>=</w:t>
            </w:r>
            <w:r w:rsidRPr="00BA0D07">
              <w:rPr>
                <w:rFonts w:eastAsia="Times New Roman" w:cs="Consolas"/>
                <w:i/>
                <w:iCs/>
                <w:color w:val="2A00FF"/>
                <w:sz w:val="20"/>
                <w:szCs w:val="20"/>
              </w:rPr>
              <w:t>"error"</w:t>
            </w:r>
            <w:r w:rsidRPr="00BA0D07">
              <w:rPr>
                <w:rFonts w:eastAsia="Times New Roman" w:cs="Consolas"/>
                <w:color w:val="008080"/>
                <w:sz w:val="20"/>
                <w:szCs w:val="20"/>
              </w:rPr>
              <w:t>&gt;</w:t>
            </w:r>
          </w:p>
          <w:p w14:paraId="03DA6AA3" w14:textId="77777777" w:rsidR="00BA0D07" w:rsidRPr="00BA0D07" w:rsidRDefault="00BA0D07" w:rsidP="00BA0D07">
            <w:pPr>
              <w:autoSpaceDE w:val="0"/>
              <w:autoSpaceDN w:val="0"/>
              <w:adjustRightInd w:val="0"/>
              <w:spacing w:after="0" w:line="240" w:lineRule="auto"/>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highlight w:val="yellow"/>
              </w:rPr>
              <w:t>${Resource.msgf("cart.APPLIED", "checkout", "", pdict.CurrentForms.cart.couponCode.htmlValue)}</w:t>
            </w:r>
          </w:p>
          <w:p w14:paraId="6D3995A7" w14:textId="77777777" w:rsidR="00BA0D07" w:rsidRPr="00BA0D07" w:rsidRDefault="00BA0D07" w:rsidP="00BA0D07">
            <w:pPr>
              <w:autoSpaceDE w:val="0"/>
              <w:autoSpaceDN w:val="0"/>
              <w:adjustRightInd w:val="0"/>
              <w:spacing w:after="0" w:line="240" w:lineRule="auto"/>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div</w:t>
            </w:r>
            <w:r w:rsidRPr="00BA0D07">
              <w:rPr>
                <w:rFonts w:eastAsia="Times New Roman" w:cs="Consolas"/>
                <w:color w:val="008080"/>
                <w:sz w:val="20"/>
                <w:szCs w:val="20"/>
              </w:rPr>
              <w:t>&gt;</w:t>
            </w:r>
          </w:p>
          <w:p w14:paraId="552F0879" w14:textId="77777777" w:rsidR="00BA0D07" w:rsidRPr="00BA0D07" w:rsidRDefault="00BA0D07" w:rsidP="00BA0D07">
            <w:pPr>
              <w:autoSpaceDE w:val="0"/>
              <w:autoSpaceDN w:val="0"/>
              <w:adjustRightInd w:val="0"/>
              <w:spacing w:after="0" w:line="240" w:lineRule="auto"/>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isif</w:t>
            </w:r>
            <w:r w:rsidRPr="00BA0D07">
              <w:rPr>
                <w:rFonts w:eastAsia="Times New Roman" w:cs="Consolas"/>
                <w:color w:val="008080"/>
                <w:sz w:val="20"/>
                <w:szCs w:val="20"/>
              </w:rPr>
              <w:t>&gt;</w:t>
            </w:r>
          </w:p>
          <w:p w14:paraId="0864FDE0" w14:textId="77777777" w:rsidR="00BA0D07" w:rsidRPr="00BA0D07" w:rsidRDefault="00BA0D07" w:rsidP="00BA0D07">
            <w:pPr>
              <w:autoSpaceDE w:val="0"/>
              <w:autoSpaceDN w:val="0"/>
              <w:adjustRightInd w:val="0"/>
              <w:spacing w:after="0" w:line="240" w:lineRule="auto"/>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div</w:t>
            </w:r>
            <w:r w:rsidRPr="00BA0D07">
              <w:rPr>
                <w:rFonts w:eastAsia="Times New Roman" w:cs="Consolas"/>
                <w:color w:val="008080"/>
                <w:sz w:val="20"/>
                <w:szCs w:val="20"/>
              </w:rPr>
              <w:t>&gt;</w:t>
            </w:r>
          </w:p>
        </w:tc>
      </w:tr>
    </w:tbl>
    <w:p w14:paraId="4224F5FF" w14:textId="77777777" w:rsidR="00954CC1" w:rsidRPr="00E33D85" w:rsidRDefault="00954CC1" w:rsidP="00954CC1">
      <w:pPr>
        <w:pStyle w:val="Heading4"/>
      </w:pPr>
      <w:r w:rsidRPr="00E33D85">
        <w:t>Resources – form.properties</w:t>
      </w:r>
    </w:p>
    <w:p w14:paraId="1EFE1526" w14:textId="77777777" w:rsidR="00954CC1" w:rsidRPr="00E33D85" w:rsidRDefault="00954CC1" w:rsidP="003C3632">
      <w:pPr>
        <w:pStyle w:val="BodyText"/>
      </w:pPr>
      <w:r w:rsidRPr="00E33D85">
        <w:t>Add year values above year year.2022=2022</w:t>
      </w:r>
    </w:p>
    <w:tbl>
      <w:tblPr>
        <w:tblStyle w:val="TableGrid"/>
        <w:tblW w:w="0" w:type="auto"/>
        <w:tblLook w:val="04A0" w:firstRow="1" w:lastRow="0" w:firstColumn="1" w:lastColumn="0" w:noHBand="0" w:noVBand="1"/>
      </w:tblPr>
      <w:tblGrid>
        <w:gridCol w:w="10296"/>
      </w:tblGrid>
      <w:tr w:rsidR="00954CC1" w:rsidRPr="00E33D85" w14:paraId="3C382615" w14:textId="77777777" w:rsidTr="00634BE4">
        <w:tc>
          <w:tcPr>
            <w:tcW w:w="10296" w:type="dxa"/>
          </w:tcPr>
          <w:p w14:paraId="147E20A8" w14:textId="77777777" w:rsidR="00954CC1" w:rsidRPr="007A0529" w:rsidRDefault="00954CC1" w:rsidP="003C3632">
            <w:pPr>
              <w:pStyle w:val="BodyText"/>
              <w:rPr>
                <w:highlight w:val="yellow"/>
              </w:rPr>
            </w:pPr>
            <w:r w:rsidRPr="007A0529">
              <w:rPr>
                <w:highlight w:val="yellow"/>
              </w:rPr>
              <w:t>year.2037=2037</w:t>
            </w:r>
          </w:p>
          <w:p w14:paraId="45B79C4E" w14:textId="77777777" w:rsidR="00954CC1" w:rsidRPr="007A0529" w:rsidRDefault="00954CC1" w:rsidP="003C3632">
            <w:pPr>
              <w:pStyle w:val="BodyText"/>
              <w:rPr>
                <w:highlight w:val="yellow"/>
              </w:rPr>
            </w:pPr>
            <w:r w:rsidRPr="007A0529">
              <w:rPr>
                <w:highlight w:val="yellow"/>
              </w:rPr>
              <w:t>year.2036=2036</w:t>
            </w:r>
          </w:p>
          <w:p w14:paraId="2FF43CEB" w14:textId="77777777" w:rsidR="00954CC1" w:rsidRPr="007A0529" w:rsidRDefault="00954CC1" w:rsidP="003C3632">
            <w:pPr>
              <w:pStyle w:val="BodyText"/>
              <w:rPr>
                <w:highlight w:val="yellow"/>
              </w:rPr>
            </w:pPr>
            <w:r w:rsidRPr="007A0529">
              <w:rPr>
                <w:highlight w:val="yellow"/>
              </w:rPr>
              <w:t>year.2035=2035</w:t>
            </w:r>
          </w:p>
          <w:p w14:paraId="47D1E261" w14:textId="77777777" w:rsidR="00954CC1" w:rsidRPr="007A0529" w:rsidRDefault="00954CC1" w:rsidP="003C3632">
            <w:pPr>
              <w:pStyle w:val="BodyText"/>
              <w:rPr>
                <w:highlight w:val="yellow"/>
              </w:rPr>
            </w:pPr>
            <w:r w:rsidRPr="007A0529">
              <w:rPr>
                <w:highlight w:val="yellow"/>
              </w:rPr>
              <w:t>year.2034=2034</w:t>
            </w:r>
          </w:p>
          <w:p w14:paraId="59E6895D" w14:textId="77777777" w:rsidR="00954CC1" w:rsidRPr="007A0529" w:rsidRDefault="00954CC1" w:rsidP="003C3632">
            <w:pPr>
              <w:pStyle w:val="BodyText"/>
              <w:rPr>
                <w:highlight w:val="yellow"/>
              </w:rPr>
            </w:pPr>
            <w:r w:rsidRPr="007A0529">
              <w:rPr>
                <w:highlight w:val="yellow"/>
              </w:rPr>
              <w:t>year.2033=2033</w:t>
            </w:r>
          </w:p>
          <w:p w14:paraId="7C30A4BA" w14:textId="77777777" w:rsidR="00954CC1" w:rsidRPr="007A0529" w:rsidRDefault="00954CC1" w:rsidP="003C3632">
            <w:pPr>
              <w:pStyle w:val="BodyText"/>
              <w:rPr>
                <w:highlight w:val="yellow"/>
              </w:rPr>
            </w:pPr>
            <w:r w:rsidRPr="007A0529">
              <w:rPr>
                <w:highlight w:val="yellow"/>
              </w:rPr>
              <w:t>year.2032=2032</w:t>
            </w:r>
          </w:p>
          <w:p w14:paraId="712C5BA5" w14:textId="77777777" w:rsidR="00954CC1" w:rsidRPr="007A0529" w:rsidRDefault="00954CC1" w:rsidP="003C3632">
            <w:pPr>
              <w:pStyle w:val="BodyText"/>
              <w:rPr>
                <w:highlight w:val="yellow"/>
              </w:rPr>
            </w:pPr>
            <w:r w:rsidRPr="007A0529">
              <w:rPr>
                <w:highlight w:val="yellow"/>
              </w:rPr>
              <w:t>year.2031=2031</w:t>
            </w:r>
          </w:p>
          <w:p w14:paraId="4DC4AE52" w14:textId="77777777" w:rsidR="00954CC1" w:rsidRPr="007A0529" w:rsidRDefault="00954CC1" w:rsidP="003C3632">
            <w:pPr>
              <w:pStyle w:val="BodyText"/>
              <w:rPr>
                <w:highlight w:val="yellow"/>
              </w:rPr>
            </w:pPr>
            <w:r w:rsidRPr="007A0529">
              <w:rPr>
                <w:highlight w:val="yellow"/>
              </w:rPr>
              <w:t>year.2030=2030</w:t>
            </w:r>
          </w:p>
          <w:p w14:paraId="0D60507E" w14:textId="77777777" w:rsidR="00954CC1" w:rsidRPr="007A0529" w:rsidRDefault="00954CC1" w:rsidP="003C3632">
            <w:pPr>
              <w:pStyle w:val="BodyText"/>
              <w:rPr>
                <w:highlight w:val="yellow"/>
              </w:rPr>
            </w:pPr>
            <w:r w:rsidRPr="007A0529">
              <w:rPr>
                <w:highlight w:val="yellow"/>
              </w:rPr>
              <w:t>year.2029=2029</w:t>
            </w:r>
          </w:p>
          <w:p w14:paraId="42FC96F0" w14:textId="77777777" w:rsidR="00954CC1" w:rsidRPr="007A0529" w:rsidRDefault="00954CC1" w:rsidP="003C3632">
            <w:pPr>
              <w:pStyle w:val="BodyText"/>
              <w:rPr>
                <w:highlight w:val="yellow"/>
              </w:rPr>
            </w:pPr>
            <w:r w:rsidRPr="007A0529">
              <w:rPr>
                <w:highlight w:val="yellow"/>
              </w:rPr>
              <w:t>year.2028=2028</w:t>
            </w:r>
          </w:p>
          <w:p w14:paraId="6F37529F" w14:textId="77777777" w:rsidR="00954CC1" w:rsidRPr="007A0529" w:rsidRDefault="00954CC1" w:rsidP="003C3632">
            <w:pPr>
              <w:pStyle w:val="BodyText"/>
              <w:rPr>
                <w:highlight w:val="yellow"/>
              </w:rPr>
            </w:pPr>
            <w:r w:rsidRPr="007A0529">
              <w:rPr>
                <w:highlight w:val="yellow"/>
              </w:rPr>
              <w:lastRenderedPageBreak/>
              <w:t>year.2027=2027</w:t>
            </w:r>
          </w:p>
          <w:p w14:paraId="38698B02" w14:textId="77777777" w:rsidR="00954CC1" w:rsidRPr="007A0529" w:rsidRDefault="00954CC1" w:rsidP="003C3632">
            <w:pPr>
              <w:pStyle w:val="BodyText"/>
              <w:rPr>
                <w:highlight w:val="yellow"/>
              </w:rPr>
            </w:pPr>
            <w:r w:rsidRPr="007A0529">
              <w:rPr>
                <w:highlight w:val="yellow"/>
              </w:rPr>
              <w:t>year.2026=2026</w:t>
            </w:r>
          </w:p>
          <w:p w14:paraId="44069F46" w14:textId="77777777" w:rsidR="00954CC1" w:rsidRPr="007A0529" w:rsidRDefault="00954CC1" w:rsidP="003C3632">
            <w:pPr>
              <w:pStyle w:val="BodyText"/>
              <w:rPr>
                <w:highlight w:val="yellow"/>
              </w:rPr>
            </w:pPr>
            <w:r w:rsidRPr="007A0529">
              <w:rPr>
                <w:highlight w:val="yellow"/>
              </w:rPr>
              <w:t>year.2025=2025</w:t>
            </w:r>
          </w:p>
          <w:p w14:paraId="4D190836" w14:textId="77777777" w:rsidR="00954CC1" w:rsidRPr="007A0529" w:rsidRDefault="00954CC1" w:rsidP="003C3632">
            <w:pPr>
              <w:pStyle w:val="BodyText"/>
              <w:rPr>
                <w:highlight w:val="yellow"/>
              </w:rPr>
            </w:pPr>
            <w:r w:rsidRPr="007A0529">
              <w:rPr>
                <w:highlight w:val="yellow"/>
              </w:rPr>
              <w:t>year.2024=2024</w:t>
            </w:r>
          </w:p>
          <w:p w14:paraId="545CD9E8" w14:textId="77777777" w:rsidR="00954CC1" w:rsidRPr="007A0529" w:rsidRDefault="00954CC1" w:rsidP="003C3632">
            <w:pPr>
              <w:pStyle w:val="BodyText"/>
            </w:pPr>
            <w:r w:rsidRPr="007A0529">
              <w:rPr>
                <w:highlight w:val="yellow"/>
              </w:rPr>
              <w:t>year.2023=2023</w:t>
            </w:r>
          </w:p>
          <w:p w14:paraId="09206E67" w14:textId="77777777" w:rsidR="00954CC1" w:rsidRPr="00E33D85" w:rsidRDefault="00954CC1" w:rsidP="003C3632">
            <w:pPr>
              <w:pStyle w:val="BodyText"/>
            </w:pPr>
            <w:r w:rsidRPr="007A0529">
              <w:t>year.2022=2022</w:t>
            </w:r>
          </w:p>
        </w:tc>
      </w:tr>
    </w:tbl>
    <w:p w14:paraId="5119C41A" w14:textId="77777777" w:rsidR="0051422F" w:rsidRDefault="0051422F" w:rsidP="0051422F">
      <w:pPr>
        <w:pStyle w:val="Heading4"/>
        <w:rPr>
          <w:rFonts w:asciiTheme="minorHAnsi" w:hAnsiTheme="minorHAnsi"/>
        </w:rPr>
      </w:pPr>
      <w:r>
        <w:rPr>
          <w:rFonts w:asciiTheme="minorHAnsi" w:hAnsiTheme="minorHAnsi"/>
        </w:rPr>
        <w:lastRenderedPageBreak/>
        <w:t>Merchant Defined Data (</w:t>
      </w:r>
      <w:r w:rsidRPr="007A50B8">
        <w:rPr>
          <w:rFonts w:asciiTheme="minorHAnsi" w:hAnsiTheme="minorHAnsi"/>
        </w:rPr>
        <w:t>MDD</w:t>
      </w:r>
      <w:r>
        <w:rPr>
          <w:rFonts w:asciiTheme="minorHAnsi" w:hAnsiTheme="minorHAnsi"/>
        </w:rPr>
        <w:t>) Changes</w:t>
      </w:r>
    </w:p>
    <w:p w14:paraId="6484F66E" w14:textId="77777777" w:rsidR="0051422F" w:rsidRDefault="0051422F" w:rsidP="0051422F">
      <w:pPr>
        <w:rPr>
          <w:color w:val="1F497D"/>
        </w:rPr>
      </w:pPr>
      <w:r w:rsidRPr="007A50B8">
        <w:t xml:space="preserve">In order to use Merchant defined data fields, merchant has to customize the below files to send </w:t>
      </w:r>
      <w:r>
        <w:t>m</w:t>
      </w:r>
      <w:r w:rsidRPr="007A50B8">
        <w:t>erchant</w:t>
      </w:r>
      <w:r>
        <w:t xml:space="preserve"> d</w:t>
      </w:r>
      <w:r w:rsidRPr="007A50B8">
        <w:t>efined</w:t>
      </w:r>
      <w:r>
        <w:t xml:space="preserve"> d</w:t>
      </w:r>
      <w:r w:rsidRPr="007A50B8">
        <w:t>ata in authorization request</w:t>
      </w:r>
      <w:r>
        <w:t xml:space="preserve">. </w:t>
      </w:r>
    </w:p>
    <w:p w14:paraId="5BEEC3C2" w14:textId="77777777" w:rsidR="0051422F" w:rsidRPr="007A50B8" w:rsidRDefault="0051422F" w:rsidP="0051422F">
      <w:pPr>
        <w:pStyle w:val="ListParagraph"/>
        <w:numPr>
          <w:ilvl w:val="0"/>
          <w:numId w:val="26"/>
        </w:numPr>
        <w:rPr>
          <w:color w:val="000000" w:themeColor="text1"/>
        </w:rPr>
      </w:pPr>
      <w:r w:rsidRPr="007A50B8">
        <w:rPr>
          <w:color w:val="000000" w:themeColor="text1"/>
        </w:rPr>
        <w:t>CCAuthRequest() method of Cardfacade.ds file</w:t>
      </w:r>
    </w:p>
    <w:p w14:paraId="71D8D598" w14:textId="77777777" w:rsidR="0051422F" w:rsidRDefault="0051422F" w:rsidP="0051422F">
      <w:pPr>
        <w:pStyle w:val="ListParagraph"/>
        <w:numPr>
          <w:ilvl w:val="0"/>
          <w:numId w:val="26"/>
        </w:numPr>
        <w:rPr>
          <w:color w:val="000000" w:themeColor="text1"/>
        </w:rPr>
      </w:pPr>
      <w:r w:rsidRPr="007A50B8">
        <w:rPr>
          <w:color w:val="000000" w:themeColor="text1"/>
        </w:rPr>
        <w:t>addCCAuthRequestInfo() method of libCyberSource.ds file</w:t>
      </w:r>
    </w:p>
    <w:p w14:paraId="26872C8B" w14:textId="77777777" w:rsidR="0051422F" w:rsidRDefault="0051422F" w:rsidP="0051422F">
      <w:r w:rsidRPr="007A50B8">
        <w:t>Merchant has to create and populat</w:t>
      </w:r>
      <w:r>
        <w:t>e these objects and include in any of the au</w:t>
      </w:r>
      <w:r w:rsidRPr="007A50B8">
        <w:t>thorization request.</w:t>
      </w:r>
      <w:r>
        <w:t xml:space="preserve"> merchantDefinedData_mddField_1 to 100 request fields could be used to pass the information.</w:t>
      </w:r>
    </w:p>
    <w:p w14:paraId="2AC4A1F2" w14:textId="77777777" w:rsidR="00182BBF" w:rsidRPr="00E33D85" w:rsidRDefault="00182BBF" w:rsidP="00182BBF">
      <w:pPr>
        <w:pStyle w:val="Heading3"/>
        <w:spacing w:before="0" w:after="0"/>
        <w:rPr>
          <w:rFonts w:asciiTheme="minorHAnsi" w:hAnsiTheme="minorHAnsi"/>
        </w:rPr>
      </w:pPr>
      <w:bookmarkStart w:id="1248" w:name="_Toc492046332"/>
      <w:r w:rsidRPr="00E33D85">
        <w:rPr>
          <w:rFonts w:asciiTheme="minorHAnsi" w:hAnsiTheme="minorHAnsi"/>
        </w:rPr>
        <w:t>Credit Card Auth</w:t>
      </w:r>
      <w:bookmarkEnd w:id="1248"/>
    </w:p>
    <w:p w14:paraId="54858566" w14:textId="77777777" w:rsidR="00F63243" w:rsidRPr="005D557C" w:rsidRDefault="00F63243" w:rsidP="005D557C">
      <w:pPr>
        <w:pStyle w:val="Heading4"/>
        <w:rPr>
          <w:sz w:val="24"/>
          <w:szCs w:val="24"/>
        </w:rPr>
      </w:pPr>
      <w:r w:rsidRPr="005D557C">
        <w:rPr>
          <w:sz w:val="24"/>
          <w:szCs w:val="24"/>
        </w:rPr>
        <w:t>CYBERSOURCE_CREDIT.xml</w:t>
      </w:r>
    </w:p>
    <w:p w14:paraId="215B74A5" w14:textId="77777777" w:rsidR="002968DC" w:rsidRDefault="00F63243" w:rsidP="003C3632">
      <w:pPr>
        <w:pStyle w:val="BodyText"/>
      </w:pPr>
      <w:r w:rsidRPr="007D2E14">
        <w:t>This pipeline has been created</w:t>
      </w:r>
      <w:r>
        <w:t xml:space="preserve"> for Credit Card</w:t>
      </w:r>
      <w:r w:rsidR="002968DC">
        <w:t>/Secure Acceptance Silent Post/Visa Checkout</w:t>
      </w:r>
      <w:r>
        <w:t xml:space="preserve"> authorization</w:t>
      </w:r>
      <w:r w:rsidR="002968DC">
        <w:t>.</w:t>
      </w:r>
    </w:p>
    <w:p w14:paraId="4C96A892" w14:textId="77777777" w:rsidR="00F63243" w:rsidRDefault="002968DC" w:rsidP="003C3632">
      <w:pPr>
        <w:pStyle w:val="BodyText"/>
      </w:pPr>
      <w:r w:rsidRPr="00820647">
        <w:rPr>
          <w:highlight w:val="yellow"/>
        </w:rPr>
        <w:t xml:space="preserve">[Note: </w:t>
      </w:r>
      <w:r w:rsidR="00F63243" w:rsidRPr="00820647">
        <w:rPr>
          <w:highlight w:val="yellow"/>
        </w:rPr>
        <w:t xml:space="preserve"> </w:t>
      </w:r>
      <w:r w:rsidR="00D46955" w:rsidRPr="00820647">
        <w:rPr>
          <w:highlight w:val="yellow"/>
        </w:rPr>
        <w:t xml:space="preserve">In order </w:t>
      </w:r>
      <w:r w:rsidR="00430BA8" w:rsidRPr="00820647">
        <w:rPr>
          <w:highlight w:val="yellow"/>
        </w:rPr>
        <w:t>to use</w:t>
      </w:r>
      <w:r w:rsidRPr="00820647">
        <w:rPr>
          <w:highlight w:val="yellow"/>
        </w:rPr>
        <w:t xml:space="preserve"> </w:t>
      </w:r>
      <w:r w:rsidR="00430BA8" w:rsidRPr="00820647">
        <w:rPr>
          <w:highlight w:val="yellow"/>
        </w:rPr>
        <w:t>this pipeline</w:t>
      </w:r>
      <w:r w:rsidRPr="00820647">
        <w:rPr>
          <w:highlight w:val="yellow"/>
        </w:rPr>
        <w:t xml:space="preserve">, user should remove the </w:t>
      </w:r>
      <w:r w:rsidR="00430BA8" w:rsidRPr="00820647">
        <w:rPr>
          <w:highlight w:val="yellow"/>
        </w:rPr>
        <w:t>existing CYBERSOURCE</w:t>
      </w:r>
      <w:r w:rsidRPr="00820647">
        <w:rPr>
          <w:highlight w:val="yellow"/>
        </w:rPr>
        <w:t xml:space="preserve">_CREDIT.XML </w:t>
      </w:r>
      <w:r w:rsidR="00300382" w:rsidRPr="00820647">
        <w:rPr>
          <w:highlight w:val="yellow"/>
        </w:rPr>
        <w:t xml:space="preserve">pipeline </w:t>
      </w:r>
      <w:r w:rsidRPr="00820647">
        <w:rPr>
          <w:highlight w:val="yellow"/>
        </w:rPr>
        <w:t>from Site genesis pipeline cartridge</w:t>
      </w:r>
      <w:r w:rsidR="00D46955" w:rsidRPr="00820647">
        <w:rPr>
          <w:highlight w:val="yellow"/>
        </w:rPr>
        <w:t xml:space="preserve"> </w:t>
      </w:r>
      <w:r w:rsidR="00300382" w:rsidRPr="00820647">
        <w:rPr>
          <w:highlight w:val="yellow"/>
        </w:rPr>
        <w:t xml:space="preserve">path </w:t>
      </w:r>
      <w:r w:rsidR="00D46955" w:rsidRPr="00820647">
        <w:rPr>
          <w:highlight w:val="yellow"/>
        </w:rPr>
        <w:t>to get the reference from Cybersource cartridge.</w:t>
      </w:r>
      <w:r w:rsidRPr="00820647">
        <w:rPr>
          <w:highlight w:val="yellow"/>
        </w:rPr>
        <w:t>]</w:t>
      </w:r>
    </w:p>
    <w:p w14:paraId="4ACDBF95" w14:textId="77777777" w:rsidR="00300382" w:rsidRPr="00F63243" w:rsidRDefault="00300382" w:rsidP="003C3632">
      <w:pPr>
        <w:pStyle w:val="BodyText"/>
      </w:pPr>
    </w:p>
    <w:p w14:paraId="523B891A" w14:textId="77777777" w:rsidR="00A83ED0" w:rsidRPr="00E33D85" w:rsidRDefault="00A83ED0" w:rsidP="00A83ED0">
      <w:pPr>
        <w:pStyle w:val="Heading4"/>
        <w:spacing w:before="0" w:after="0"/>
        <w:rPr>
          <w:rFonts w:asciiTheme="minorHAnsi" w:hAnsiTheme="minorHAnsi"/>
        </w:rPr>
      </w:pPr>
      <w:r w:rsidRPr="00E33D85">
        <w:rPr>
          <w:rFonts w:asciiTheme="minorHAnsi" w:hAnsiTheme="minorHAnsi"/>
        </w:rPr>
        <w:t>Form - creditcard.xml</w:t>
      </w:r>
    </w:p>
    <w:p w14:paraId="51077958" w14:textId="77777777" w:rsidR="00A83ED0" w:rsidRPr="00E33D85" w:rsidRDefault="00A83ED0" w:rsidP="003C3632">
      <w:pPr>
        <w:pStyle w:val="BodyText"/>
        <w:numPr>
          <w:ilvl w:val="0"/>
          <w:numId w:val="94"/>
        </w:numPr>
      </w:pPr>
      <w:r w:rsidRPr="00E33D85">
        <w:t>Include the following form field after saveCard field in the form:</w:t>
      </w:r>
    </w:p>
    <w:tbl>
      <w:tblPr>
        <w:tblStyle w:val="TableGrid"/>
        <w:tblW w:w="0" w:type="auto"/>
        <w:tblInd w:w="18" w:type="dxa"/>
        <w:tblLook w:val="04A0" w:firstRow="1" w:lastRow="0" w:firstColumn="1" w:lastColumn="0" w:noHBand="0" w:noVBand="1"/>
      </w:tblPr>
      <w:tblGrid>
        <w:gridCol w:w="10278"/>
      </w:tblGrid>
      <w:tr w:rsidR="00A83ED0" w:rsidRPr="00E33D85" w14:paraId="5D511B6C" w14:textId="77777777" w:rsidTr="005D557C">
        <w:tc>
          <w:tcPr>
            <w:tcW w:w="10278" w:type="dxa"/>
          </w:tcPr>
          <w:p w14:paraId="26C70913" w14:textId="77777777" w:rsidR="00A83ED0" w:rsidRPr="000624E0" w:rsidRDefault="00A83ED0" w:rsidP="00634BE4">
            <w:pPr>
              <w:autoSpaceDE w:val="0"/>
              <w:autoSpaceDN w:val="0"/>
              <w:adjustRightInd w:val="0"/>
              <w:spacing w:after="0" w:line="240" w:lineRule="auto"/>
              <w:rPr>
                <w:rFonts w:eastAsia="Times New Roman" w:cs="Consolas"/>
                <w:sz w:val="20"/>
                <w:szCs w:val="20"/>
                <w:highlight w:val="yellow"/>
              </w:rPr>
            </w:pPr>
            <w:r w:rsidRPr="000624E0">
              <w:rPr>
                <w:rFonts w:eastAsia="Times New Roman" w:cs="Consolas"/>
                <w:color w:val="3F5FBF"/>
                <w:sz w:val="20"/>
                <w:szCs w:val="20"/>
                <w:highlight w:val="yellow"/>
              </w:rPr>
              <w:t>&lt;!-- field for credit card subscription --&gt;</w:t>
            </w:r>
          </w:p>
          <w:p w14:paraId="3CB3EB27" w14:textId="77777777" w:rsidR="00A83ED0" w:rsidRPr="00E33D85" w:rsidRDefault="00A83ED0" w:rsidP="003C3632">
            <w:pPr>
              <w:pStyle w:val="BodyText"/>
            </w:pPr>
            <w:r w:rsidRPr="000624E0">
              <w:rPr>
                <w:highlight w:val="yellow"/>
              </w:rPr>
              <w:t>&lt;field formid="selectedCardID" type="string" /&gt;</w:t>
            </w:r>
          </w:p>
        </w:tc>
      </w:tr>
    </w:tbl>
    <w:p w14:paraId="0B95D96D" w14:textId="77777777" w:rsidR="00A83ED0" w:rsidRPr="00E33D85" w:rsidRDefault="00A83ED0" w:rsidP="003C3632">
      <w:pPr>
        <w:pStyle w:val="BodyText"/>
        <w:numPr>
          <w:ilvl w:val="0"/>
          <w:numId w:val="94"/>
        </w:numPr>
      </w:pPr>
      <w:r w:rsidRPr="00E33D85">
        <w:t>Remove max-length="16" from credit card number field to allow cards numbers of varied length.</w:t>
      </w:r>
      <w:r w:rsidRPr="00E33D85" w:rsidDel="009F71AA">
        <w:t xml:space="preserve"> </w:t>
      </w:r>
    </w:p>
    <w:p w14:paraId="0EC2E040" w14:textId="77777777" w:rsidR="00A83ED0" w:rsidRPr="00E33D85" w:rsidRDefault="00A83ED0" w:rsidP="00A83ED0">
      <w:pPr>
        <w:autoSpaceDE w:val="0"/>
        <w:autoSpaceDN w:val="0"/>
        <w:adjustRightInd w:val="0"/>
        <w:spacing w:after="0" w:line="240" w:lineRule="auto"/>
        <w:rPr>
          <w:rFonts w:eastAsia="Times New Roman" w:cs="Consolas"/>
          <w:color w:val="008080"/>
          <w:sz w:val="20"/>
          <w:szCs w:val="20"/>
        </w:rPr>
      </w:pPr>
      <w:r w:rsidRPr="00E33D85">
        <w:rPr>
          <w:rFonts w:eastAsia="Times New Roman" w:cs="Consolas"/>
          <w:color w:val="000000"/>
          <w:sz w:val="20"/>
          <w:szCs w:val="20"/>
        </w:rPr>
        <w:t xml:space="preserve">    </w:t>
      </w:r>
    </w:p>
    <w:tbl>
      <w:tblPr>
        <w:tblStyle w:val="TableGrid"/>
        <w:tblW w:w="0" w:type="auto"/>
        <w:tblLook w:val="04A0" w:firstRow="1" w:lastRow="0" w:firstColumn="1" w:lastColumn="0" w:noHBand="0" w:noVBand="1"/>
      </w:tblPr>
      <w:tblGrid>
        <w:gridCol w:w="10296"/>
      </w:tblGrid>
      <w:tr w:rsidR="00A83ED0" w:rsidRPr="00E33D85" w14:paraId="2AC87FDA" w14:textId="77777777" w:rsidTr="00634BE4">
        <w:tc>
          <w:tcPr>
            <w:tcW w:w="10296" w:type="dxa"/>
          </w:tcPr>
          <w:p w14:paraId="6521ACD2" w14:textId="77777777" w:rsidR="00A83ED0" w:rsidRPr="00E33D85" w:rsidRDefault="00A83ED0" w:rsidP="00634BE4">
            <w:pPr>
              <w:autoSpaceDE w:val="0"/>
              <w:autoSpaceDN w:val="0"/>
              <w:adjustRightInd w:val="0"/>
              <w:spacing w:after="0" w:line="240" w:lineRule="auto"/>
            </w:pPr>
            <w:r w:rsidRPr="00E33D85">
              <w:rPr>
                <w:rFonts w:eastAsia="Times New Roman" w:cs="Consolas"/>
                <w:color w:val="008080"/>
                <w:sz w:val="20"/>
                <w:szCs w:val="20"/>
              </w:rPr>
              <w:t>&lt;</w:t>
            </w:r>
            <w:r w:rsidRPr="00E33D85">
              <w:rPr>
                <w:rFonts w:eastAsia="Times New Roman" w:cs="Consolas"/>
                <w:color w:val="3F7F7F"/>
                <w:sz w:val="20"/>
                <w:szCs w:val="20"/>
              </w:rPr>
              <w:t>field</w:t>
            </w:r>
            <w:r w:rsidRPr="00E33D85">
              <w:rPr>
                <w:rFonts w:eastAsia="Times New Roman" w:cs="Consolas"/>
                <w:sz w:val="20"/>
                <w:szCs w:val="20"/>
              </w:rPr>
              <w:t xml:space="preserve"> </w:t>
            </w:r>
            <w:r w:rsidRPr="00E33D85">
              <w:rPr>
                <w:rFonts w:eastAsia="Times New Roman" w:cs="Consolas"/>
                <w:color w:val="7F007F"/>
                <w:sz w:val="20"/>
                <w:szCs w:val="20"/>
              </w:rPr>
              <w:t>formid</w:t>
            </w:r>
            <w:r w:rsidRPr="00E33D85">
              <w:rPr>
                <w:rFonts w:eastAsia="Times New Roman" w:cs="Consolas"/>
                <w:color w:val="000000"/>
                <w:sz w:val="20"/>
                <w:szCs w:val="20"/>
              </w:rPr>
              <w:t>=</w:t>
            </w:r>
            <w:r w:rsidRPr="00E33D85">
              <w:rPr>
                <w:rFonts w:eastAsia="Times New Roman" w:cs="Consolas"/>
                <w:i/>
                <w:iCs/>
                <w:color w:val="2A00FF"/>
                <w:sz w:val="20"/>
                <w:szCs w:val="20"/>
              </w:rPr>
              <w:t>"number"</w:t>
            </w:r>
            <w:r w:rsidRPr="00E33D85">
              <w:rPr>
                <w:rFonts w:eastAsia="Times New Roman" w:cs="Consolas"/>
                <w:sz w:val="20"/>
                <w:szCs w:val="20"/>
              </w:rPr>
              <w:t xml:space="preserve"> </w:t>
            </w:r>
            <w:r w:rsidRPr="00E33D85">
              <w:rPr>
                <w:rFonts w:eastAsia="Times New Roman" w:cs="Consolas"/>
                <w:color w:val="7F007F"/>
                <w:sz w:val="20"/>
                <w:szCs w:val="20"/>
              </w:rPr>
              <w:t>label</w:t>
            </w:r>
            <w:r w:rsidRPr="00E33D85">
              <w:rPr>
                <w:rFonts w:eastAsia="Times New Roman" w:cs="Consolas"/>
                <w:color w:val="000000"/>
                <w:sz w:val="20"/>
                <w:szCs w:val="20"/>
              </w:rPr>
              <w:t>=</w:t>
            </w:r>
            <w:r w:rsidRPr="00E33D85">
              <w:rPr>
                <w:rFonts w:eastAsia="Times New Roman" w:cs="Consolas"/>
                <w:i/>
                <w:iCs/>
                <w:color w:val="2A00FF"/>
                <w:sz w:val="20"/>
                <w:szCs w:val="20"/>
              </w:rPr>
              <w:t>"creditcard.number"</w:t>
            </w:r>
            <w:r w:rsidRPr="00E33D85">
              <w:rPr>
                <w:rFonts w:eastAsia="Times New Roman" w:cs="Consolas"/>
                <w:sz w:val="20"/>
                <w:szCs w:val="20"/>
              </w:rPr>
              <w:t xml:space="preserve"> </w:t>
            </w:r>
            <w:r w:rsidRPr="00E33D85">
              <w:rPr>
                <w:rFonts w:eastAsia="Times New Roman" w:cs="Consolas"/>
                <w:color w:val="7F007F"/>
                <w:sz w:val="20"/>
                <w:szCs w:val="20"/>
              </w:rPr>
              <w:t>type</w:t>
            </w:r>
            <w:r w:rsidRPr="00E33D85">
              <w:rPr>
                <w:rFonts w:eastAsia="Times New Roman" w:cs="Consolas"/>
                <w:color w:val="000000"/>
                <w:sz w:val="20"/>
                <w:szCs w:val="20"/>
              </w:rPr>
              <w:t>=</w:t>
            </w:r>
            <w:r w:rsidRPr="00E33D85">
              <w:rPr>
                <w:rFonts w:eastAsia="Times New Roman" w:cs="Consolas"/>
                <w:i/>
                <w:iCs/>
                <w:color w:val="2A00FF"/>
                <w:sz w:val="20"/>
                <w:szCs w:val="20"/>
              </w:rPr>
              <w:t>"string"</w:t>
            </w:r>
            <w:r w:rsidRPr="00E33D85">
              <w:rPr>
                <w:rFonts w:eastAsia="Times New Roman" w:cs="Consolas"/>
                <w:sz w:val="20"/>
                <w:szCs w:val="20"/>
              </w:rPr>
              <w:t xml:space="preserve"> </w:t>
            </w:r>
            <w:r w:rsidRPr="00E33D85">
              <w:rPr>
                <w:rFonts w:eastAsia="Times New Roman" w:cs="Consolas"/>
                <w:color w:val="7F007F"/>
                <w:sz w:val="20"/>
                <w:szCs w:val="20"/>
              </w:rPr>
              <w:t>mandatory</w:t>
            </w:r>
            <w:r w:rsidRPr="00E33D85">
              <w:rPr>
                <w:rFonts w:eastAsia="Times New Roman" w:cs="Consolas"/>
                <w:color w:val="000000"/>
                <w:sz w:val="20"/>
                <w:szCs w:val="20"/>
              </w:rPr>
              <w:t>=</w:t>
            </w:r>
            <w:r w:rsidRPr="00E33D85">
              <w:rPr>
                <w:rFonts w:eastAsia="Times New Roman" w:cs="Consolas"/>
                <w:i/>
                <w:iCs/>
                <w:color w:val="2A00FF"/>
                <w:sz w:val="20"/>
                <w:szCs w:val="20"/>
              </w:rPr>
              <w:t>"true"</w:t>
            </w:r>
            <w:r w:rsidRPr="00E33D85">
              <w:rPr>
                <w:rFonts w:eastAsia="Times New Roman" w:cs="Consolas"/>
                <w:sz w:val="20"/>
                <w:szCs w:val="20"/>
              </w:rPr>
              <w:t xml:space="preserve"> </w:t>
            </w:r>
            <w:r w:rsidRPr="00E33D85">
              <w:rPr>
                <w:rFonts w:eastAsia="Times New Roman" w:cs="Consolas"/>
                <w:color w:val="7F007F"/>
                <w:sz w:val="20"/>
                <w:szCs w:val="20"/>
              </w:rPr>
              <w:t>masked</w:t>
            </w:r>
            <w:r w:rsidRPr="00E33D85">
              <w:rPr>
                <w:rFonts w:eastAsia="Times New Roman" w:cs="Consolas"/>
                <w:color w:val="000000"/>
                <w:sz w:val="20"/>
                <w:szCs w:val="20"/>
              </w:rPr>
              <w:t>=</w:t>
            </w:r>
            <w:r w:rsidRPr="00E33D85">
              <w:rPr>
                <w:rFonts w:eastAsia="Times New Roman" w:cs="Consolas"/>
                <w:i/>
                <w:iCs/>
                <w:color w:val="2A00FF"/>
                <w:sz w:val="20"/>
                <w:szCs w:val="20"/>
              </w:rPr>
              <w:t>"4"</w:t>
            </w:r>
            <w:r w:rsidRPr="00E33D85">
              <w:rPr>
                <w:rFonts w:eastAsia="Times New Roman" w:cs="Consolas"/>
                <w:sz w:val="20"/>
                <w:szCs w:val="20"/>
              </w:rPr>
              <w:t xml:space="preserve"> </w:t>
            </w:r>
            <w:r w:rsidRPr="00E33D85">
              <w:rPr>
                <w:rFonts w:eastAsia="Times New Roman" w:cs="Consolas"/>
                <w:color w:val="7F007F"/>
                <w:sz w:val="20"/>
                <w:szCs w:val="20"/>
                <w:highlight w:val="yellow"/>
              </w:rPr>
              <w:t>max-length</w:t>
            </w:r>
            <w:r w:rsidRPr="00E33D85">
              <w:rPr>
                <w:rFonts w:eastAsia="Times New Roman" w:cs="Consolas"/>
                <w:color w:val="000000"/>
                <w:sz w:val="20"/>
                <w:szCs w:val="20"/>
                <w:highlight w:val="yellow"/>
              </w:rPr>
              <w:t>=</w:t>
            </w:r>
            <w:r w:rsidRPr="00E33D85">
              <w:rPr>
                <w:rFonts w:eastAsia="Times New Roman" w:cs="Consolas"/>
                <w:i/>
                <w:iCs/>
                <w:color w:val="2A00FF"/>
                <w:sz w:val="20"/>
                <w:szCs w:val="20"/>
                <w:highlight w:val="yellow"/>
              </w:rPr>
              <w:t>"16"</w:t>
            </w:r>
            <w:r w:rsidRPr="00E33D85">
              <w:rPr>
                <w:rFonts w:eastAsia="Times New Roman" w:cs="Consolas"/>
                <w:i/>
                <w:iCs/>
                <w:color w:val="2A00FF"/>
                <w:sz w:val="20"/>
                <w:szCs w:val="20"/>
              </w:rPr>
              <w:t xml:space="preserve"> </w:t>
            </w:r>
            <w:r w:rsidRPr="00E33D85">
              <w:rPr>
                <w:rFonts w:eastAsia="Times New Roman" w:cs="Consolas"/>
                <w:color w:val="7F007F"/>
                <w:sz w:val="20"/>
                <w:szCs w:val="20"/>
              </w:rPr>
              <w:t>description</w:t>
            </w:r>
            <w:r w:rsidRPr="00E33D85">
              <w:rPr>
                <w:rFonts w:eastAsia="Times New Roman" w:cs="Consolas"/>
                <w:color w:val="000000"/>
                <w:sz w:val="20"/>
                <w:szCs w:val="20"/>
              </w:rPr>
              <w:t>=</w:t>
            </w:r>
            <w:r w:rsidRPr="00E33D85">
              <w:rPr>
                <w:rFonts w:eastAsia="Times New Roman" w:cs="Consolas"/>
                <w:i/>
                <w:iCs/>
                <w:color w:val="2A00FF"/>
                <w:sz w:val="20"/>
                <w:szCs w:val="20"/>
              </w:rPr>
              <w:t>"creditcard.numberexample"</w:t>
            </w:r>
            <w:r w:rsidRPr="00E33D85">
              <w:rPr>
                <w:rFonts w:eastAsia="Times New Roman" w:cs="Consolas"/>
                <w:sz w:val="20"/>
                <w:szCs w:val="20"/>
              </w:rPr>
              <w:t xml:space="preserve"> </w:t>
            </w:r>
            <w:r w:rsidRPr="00E33D85">
              <w:rPr>
                <w:rFonts w:eastAsia="Times New Roman" w:cs="Consolas"/>
                <w:color w:val="7F007F"/>
                <w:sz w:val="20"/>
                <w:szCs w:val="20"/>
              </w:rPr>
              <w:t>binding</w:t>
            </w:r>
            <w:r w:rsidRPr="00E33D85">
              <w:rPr>
                <w:rFonts w:eastAsia="Times New Roman" w:cs="Consolas"/>
                <w:color w:val="000000"/>
                <w:sz w:val="20"/>
                <w:szCs w:val="20"/>
              </w:rPr>
              <w:t>=</w:t>
            </w:r>
            <w:r w:rsidRPr="00E33D85">
              <w:rPr>
                <w:rFonts w:eastAsia="Times New Roman" w:cs="Consolas"/>
                <w:i/>
                <w:iCs/>
                <w:color w:val="2A00FF"/>
                <w:sz w:val="20"/>
                <w:szCs w:val="20"/>
              </w:rPr>
              <w:t>"creditCardNumber"</w:t>
            </w:r>
            <w:r w:rsidRPr="00E33D85">
              <w:rPr>
                <w:rFonts w:eastAsia="Times New Roman" w:cs="Consolas"/>
                <w:sz w:val="20"/>
                <w:szCs w:val="20"/>
              </w:rPr>
              <w:t xml:space="preserve"> </w:t>
            </w:r>
            <w:r w:rsidRPr="00E33D85">
              <w:rPr>
                <w:rFonts w:eastAsia="Times New Roman" w:cs="Consolas"/>
                <w:color w:val="7F007F"/>
                <w:sz w:val="20"/>
                <w:szCs w:val="20"/>
              </w:rPr>
              <w:t>missing-error</w:t>
            </w:r>
            <w:r w:rsidRPr="00E33D85">
              <w:rPr>
                <w:rFonts w:eastAsia="Times New Roman" w:cs="Consolas"/>
                <w:color w:val="000000"/>
                <w:sz w:val="20"/>
                <w:szCs w:val="20"/>
              </w:rPr>
              <w:t>=</w:t>
            </w:r>
            <w:r w:rsidRPr="00E33D85">
              <w:rPr>
                <w:rFonts w:eastAsia="Times New Roman" w:cs="Consolas"/>
                <w:i/>
                <w:iCs/>
                <w:color w:val="2A00FF"/>
                <w:sz w:val="20"/>
                <w:szCs w:val="20"/>
              </w:rPr>
              <w:t>"creditcard.numbermissingerror"</w:t>
            </w:r>
            <w:r w:rsidRPr="00E33D85">
              <w:rPr>
                <w:rFonts w:eastAsia="Times New Roman" w:cs="Consolas"/>
                <w:sz w:val="20"/>
                <w:szCs w:val="20"/>
              </w:rPr>
              <w:t xml:space="preserve"> </w:t>
            </w:r>
            <w:r w:rsidRPr="00E33D85">
              <w:rPr>
                <w:rFonts w:eastAsia="Times New Roman" w:cs="Consolas"/>
                <w:color w:val="7F007F"/>
                <w:sz w:val="20"/>
                <w:szCs w:val="20"/>
              </w:rPr>
              <w:t>value-error</w:t>
            </w:r>
            <w:r w:rsidRPr="00E33D85">
              <w:rPr>
                <w:rFonts w:eastAsia="Times New Roman" w:cs="Consolas"/>
                <w:color w:val="000000"/>
                <w:sz w:val="20"/>
                <w:szCs w:val="20"/>
              </w:rPr>
              <w:t>=</w:t>
            </w:r>
            <w:r w:rsidRPr="00E33D85">
              <w:rPr>
                <w:rFonts w:eastAsia="Times New Roman" w:cs="Consolas"/>
                <w:i/>
                <w:iCs/>
                <w:color w:val="2A00FF"/>
                <w:sz w:val="20"/>
                <w:szCs w:val="20"/>
              </w:rPr>
              <w:t>"creditcard.numbervalueerror"</w:t>
            </w:r>
            <w:r w:rsidRPr="00E33D85">
              <w:rPr>
                <w:rFonts w:eastAsia="Times New Roman" w:cs="Consolas"/>
                <w:color w:val="008080"/>
                <w:sz w:val="20"/>
                <w:szCs w:val="20"/>
              </w:rPr>
              <w:t>/&gt;</w:t>
            </w:r>
          </w:p>
          <w:p w14:paraId="57EFEF9F" w14:textId="77777777" w:rsidR="00A83ED0" w:rsidRPr="00E33D85" w:rsidRDefault="00A83ED0" w:rsidP="00634BE4">
            <w:pPr>
              <w:autoSpaceDE w:val="0"/>
              <w:autoSpaceDN w:val="0"/>
              <w:adjustRightInd w:val="0"/>
              <w:spacing w:after="0" w:line="240" w:lineRule="auto"/>
              <w:rPr>
                <w:rFonts w:eastAsia="Times New Roman" w:cs="Consolas"/>
                <w:color w:val="008080"/>
                <w:sz w:val="20"/>
                <w:szCs w:val="20"/>
              </w:rPr>
            </w:pPr>
          </w:p>
        </w:tc>
      </w:tr>
    </w:tbl>
    <w:p w14:paraId="68DDA6E9" w14:textId="77777777" w:rsidR="00A83ED0" w:rsidRPr="00E33D85" w:rsidRDefault="00A83ED0" w:rsidP="00A83ED0">
      <w:pPr>
        <w:pStyle w:val="Heading4"/>
        <w:rPr>
          <w:rFonts w:asciiTheme="minorHAnsi" w:hAnsiTheme="minorHAnsi"/>
        </w:rPr>
      </w:pPr>
      <w:r w:rsidRPr="00E33D85">
        <w:rPr>
          <w:rFonts w:asciiTheme="minorHAnsi" w:hAnsiTheme="minorHAnsi"/>
        </w:rPr>
        <w:t>Template - creditcardjson.isml</w:t>
      </w:r>
    </w:p>
    <w:p w14:paraId="1A5914E2" w14:textId="77777777" w:rsidR="00A83ED0" w:rsidRDefault="00F120CA" w:rsidP="00F120CA">
      <w:r>
        <w:t>Update code to mask ccNumber inside if condition, also r</w:t>
      </w:r>
      <w:r w:rsidR="00A83ED0" w:rsidRPr="00E33D85">
        <w:t>etrieve subscription token of saved card to be used further</w:t>
      </w:r>
      <w:r>
        <w:t>:</w:t>
      </w:r>
    </w:p>
    <w:tbl>
      <w:tblPr>
        <w:tblStyle w:val="TableGrid"/>
        <w:tblW w:w="0" w:type="auto"/>
        <w:tblLook w:val="04A0" w:firstRow="1" w:lastRow="0" w:firstColumn="1" w:lastColumn="0" w:noHBand="0" w:noVBand="1"/>
      </w:tblPr>
      <w:tblGrid>
        <w:gridCol w:w="10296"/>
      </w:tblGrid>
      <w:tr w:rsidR="00F120CA" w14:paraId="79FCD8A7" w14:textId="77777777" w:rsidTr="00F120CA">
        <w:tc>
          <w:tcPr>
            <w:tcW w:w="10296" w:type="dxa"/>
          </w:tcPr>
          <w:p w14:paraId="6682EC94" w14:textId="77777777" w:rsidR="00F120CA" w:rsidRPr="00F120CA" w:rsidRDefault="00F120CA" w:rsidP="00F120CA">
            <w:pPr>
              <w:autoSpaceDE w:val="0"/>
              <w:autoSpaceDN w:val="0"/>
              <w:adjustRightInd w:val="0"/>
              <w:spacing w:after="0" w:line="240" w:lineRule="auto"/>
              <w:rPr>
                <w:rFonts w:eastAsia="Times New Roman" w:cs="Consolas"/>
                <w:sz w:val="20"/>
                <w:szCs w:val="20"/>
              </w:rPr>
            </w:pPr>
            <w:r w:rsidRPr="00F120CA">
              <w:rPr>
                <w:rFonts w:eastAsia="Times New Roman" w:cs="Consolas"/>
                <w:color w:val="008080"/>
                <w:sz w:val="20"/>
                <w:szCs w:val="20"/>
              </w:rPr>
              <w:t>&lt;</w:t>
            </w:r>
            <w:r w:rsidRPr="00F120CA">
              <w:rPr>
                <w:rFonts w:eastAsia="Times New Roman" w:cs="Consolas"/>
                <w:color w:val="3F7F7F"/>
                <w:sz w:val="20"/>
                <w:szCs w:val="20"/>
                <w:highlight w:val="lightGray"/>
              </w:rPr>
              <w:t>isscript</w:t>
            </w:r>
            <w:r w:rsidRPr="00F120CA">
              <w:rPr>
                <w:rFonts w:eastAsia="Times New Roman" w:cs="Consolas"/>
                <w:color w:val="008080"/>
                <w:sz w:val="20"/>
                <w:szCs w:val="20"/>
              </w:rPr>
              <w:t>&gt;</w:t>
            </w:r>
          </w:p>
          <w:p w14:paraId="47BAD8BC" w14:textId="77777777" w:rsidR="00F120CA" w:rsidRPr="00F120CA" w:rsidRDefault="00F120CA" w:rsidP="00F120CA">
            <w:pPr>
              <w:autoSpaceDE w:val="0"/>
              <w:autoSpaceDN w:val="0"/>
              <w:adjustRightInd w:val="0"/>
              <w:spacing w:after="0" w:line="240" w:lineRule="auto"/>
              <w:rPr>
                <w:rFonts w:eastAsia="Times New Roman" w:cs="Consolas"/>
                <w:sz w:val="20"/>
                <w:szCs w:val="20"/>
                <w:highlight w:val="yellow"/>
              </w:rPr>
            </w:pPr>
            <w:r w:rsidRPr="00F120CA">
              <w:rPr>
                <w:rFonts w:eastAsia="Times New Roman" w:cs="Consolas"/>
                <w:color w:val="000000"/>
                <w:sz w:val="20"/>
                <w:szCs w:val="20"/>
              </w:rPr>
              <w:tab/>
            </w:r>
            <w:r w:rsidRPr="00F120CA">
              <w:rPr>
                <w:rFonts w:eastAsia="Times New Roman" w:cs="Consolas"/>
                <w:color w:val="000000"/>
                <w:sz w:val="20"/>
                <w:szCs w:val="20"/>
                <w:highlight w:val="yellow"/>
              </w:rPr>
              <w:t>var ccNumber;</w:t>
            </w:r>
          </w:p>
          <w:p w14:paraId="66197E82" w14:textId="77777777" w:rsidR="00F120CA" w:rsidRPr="00F120CA" w:rsidRDefault="00F120CA" w:rsidP="00F120CA">
            <w:pPr>
              <w:autoSpaceDE w:val="0"/>
              <w:autoSpaceDN w:val="0"/>
              <w:adjustRightInd w:val="0"/>
              <w:spacing w:after="0" w:line="240" w:lineRule="auto"/>
              <w:rPr>
                <w:rFonts w:eastAsia="Times New Roman" w:cs="Consolas"/>
                <w:sz w:val="20"/>
                <w:szCs w:val="20"/>
                <w:highlight w:val="yellow"/>
              </w:rPr>
            </w:pPr>
            <w:r w:rsidRPr="00F120CA">
              <w:rPr>
                <w:rFonts w:eastAsia="Times New Roman" w:cs="Consolas"/>
                <w:color w:val="000000"/>
                <w:sz w:val="20"/>
                <w:szCs w:val="20"/>
                <w:highlight w:val="yellow"/>
              </w:rPr>
              <w:tab/>
              <w:t>if('maskedFourDigit' in pdict.SelectedCreditCard.custom &amp;</w:t>
            </w:r>
            <w:r w:rsidRPr="00F120CA">
              <w:rPr>
                <w:rFonts w:eastAsia="Times New Roman" w:cs="Consolas"/>
                <w:sz w:val="20"/>
                <w:szCs w:val="20"/>
                <w:highlight w:val="yellow"/>
              </w:rPr>
              <w:t>&amp;</w:t>
            </w:r>
            <w:r w:rsidRPr="00F120CA">
              <w:rPr>
                <w:rFonts w:eastAsia="Times New Roman" w:cs="Consolas"/>
                <w:color w:val="000000"/>
                <w:sz w:val="20"/>
                <w:szCs w:val="20"/>
                <w:highlight w:val="yellow"/>
              </w:rPr>
              <w:t xml:space="preserve"> !empty(pdict.SelectedCreditCard.custom.maskedFourDigit)){</w:t>
            </w:r>
          </w:p>
          <w:p w14:paraId="7B1735BD" w14:textId="77777777" w:rsidR="00F120CA" w:rsidRPr="00F120CA" w:rsidRDefault="00F120CA" w:rsidP="00F120CA">
            <w:pPr>
              <w:autoSpaceDE w:val="0"/>
              <w:autoSpaceDN w:val="0"/>
              <w:adjustRightInd w:val="0"/>
              <w:spacing w:after="0" w:line="240" w:lineRule="auto"/>
              <w:rPr>
                <w:rFonts w:eastAsia="Times New Roman" w:cs="Consolas"/>
                <w:sz w:val="20"/>
                <w:szCs w:val="20"/>
                <w:highlight w:val="yellow"/>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ccNumber = pdict.SelectedCreditCard.custom.maskedFourDigit;</w:t>
            </w:r>
          </w:p>
          <w:p w14:paraId="44757ECF" w14:textId="77777777" w:rsidR="00F120CA" w:rsidRPr="00F120CA" w:rsidRDefault="00F120CA" w:rsidP="00F120CA">
            <w:pPr>
              <w:autoSpaceDE w:val="0"/>
              <w:autoSpaceDN w:val="0"/>
              <w:adjustRightInd w:val="0"/>
              <w:spacing w:after="0" w:line="240" w:lineRule="auto"/>
              <w:rPr>
                <w:rFonts w:eastAsia="Times New Roman" w:cs="Consolas"/>
                <w:sz w:val="20"/>
                <w:szCs w:val="20"/>
                <w:highlight w:val="yellow"/>
              </w:rPr>
            </w:pPr>
            <w:r w:rsidRPr="00F120CA">
              <w:rPr>
                <w:rFonts w:eastAsia="Times New Roman" w:cs="Consolas"/>
                <w:color w:val="000000"/>
                <w:sz w:val="20"/>
                <w:szCs w:val="20"/>
                <w:highlight w:val="yellow"/>
              </w:rPr>
              <w:lastRenderedPageBreak/>
              <w:tab/>
            </w:r>
            <w:r w:rsidRPr="00F120CA">
              <w:rPr>
                <w:rFonts w:eastAsia="Times New Roman" w:cs="Consolas"/>
                <w:color w:val="000000"/>
                <w:sz w:val="20"/>
                <w:szCs w:val="20"/>
                <w:highlight w:val="yellow"/>
              </w:rPr>
              <w:tab/>
              <w:t>} else {</w:t>
            </w:r>
          </w:p>
          <w:p w14:paraId="6A8E9B72" w14:textId="77777777" w:rsidR="00F120CA" w:rsidRPr="00F120CA" w:rsidRDefault="00F120CA" w:rsidP="00F120CA">
            <w:pPr>
              <w:autoSpaceDE w:val="0"/>
              <w:autoSpaceDN w:val="0"/>
              <w:adjustRightInd w:val="0"/>
              <w:spacing w:after="0" w:line="240" w:lineRule="auto"/>
              <w:rPr>
                <w:rFonts w:eastAsia="Times New Roman" w:cs="Consolas"/>
                <w:sz w:val="20"/>
                <w:szCs w:val="20"/>
                <w:highlight w:val="yellow"/>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ccNumber = pdict.SelectedCreditCard.maskedCreditCardNumber;</w:t>
            </w:r>
          </w:p>
          <w:p w14:paraId="7BEE52DB" w14:textId="77777777" w:rsidR="00F120CA" w:rsidRPr="00F120CA" w:rsidRDefault="00F120CA" w:rsidP="00F120CA">
            <w:pPr>
              <w:autoSpaceDE w:val="0"/>
              <w:autoSpaceDN w:val="0"/>
              <w:adjustRightInd w:val="0"/>
              <w:spacing w:after="0" w:line="240" w:lineRule="auto"/>
              <w:rPr>
                <w:rFonts w:eastAsia="Times New Roman" w:cs="Consolas"/>
                <w:sz w:val="20"/>
                <w:szCs w:val="20"/>
                <w:highlight w:val="yellow"/>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w:t>
            </w:r>
          </w:p>
          <w:p w14:paraId="00ED91BA" w14:textId="77777777" w:rsidR="00F120CA" w:rsidRPr="00F120CA" w:rsidRDefault="00F120CA" w:rsidP="00F120CA">
            <w:pPr>
              <w:autoSpaceDE w:val="0"/>
              <w:autoSpaceDN w:val="0"/>
              <w:adjustRightInd w:val="0"/>
              <w:spacing w:after="0" w:line="240" w:lineRule="auto"/>
              <w:rPr>
                <w:rFonts w:eastAsia="Times New Roman" w:cs="Consolas"/>
                <w:sz w:val="20"/>
                <w:szCs w:val="20"/>
                <w:highlight w:val="yellow"/>
              </w:rPr>
            </w:pPr>
            <w:r w:rsidRPr="00F120CA">
              <w:rPr>
                <w:rFonts w:eastAsia="Times New Roman" w:cs="Consolas"/>
                <w:color w:val="000000"/>
                <w:sz w:val="20"/>
                <w:szCs w:val="20"/>
                <w:highlight w:val="yellow"/>
              </w:rPr>
              <w:tab/>
              <w:t>var cc = {</w:t>
            </w:r>
            <w:r w:rsidRPr="00F120CA">
              <w:rPr>
                <w:rFonts w:eastAsia="Times New Roman" w:cs="Consolas"/>
                <w:color w:val="000000"/>
                <w:sz w:val="20"/>
                <w:szCs w:val="20"/>
                <w:highlight w:val="yellow"/>
              </w:rPr>
              <w:tab/>
            </w:r>
          </w:p>
          <w:p w14:paraId="34FC2AEB" w14:textId="77777777" w:rsidR="00F120CA" w:rsidRPr="00F120CA" w:rsidRDefault="00F120CA" w:rsidP="00F120CA">
            <w:pPr>
              <w:autoSpaceDE w:val="0"/>
              <w:autoSpaceDN w:val="0"/>
              <w:adjustRightInd w:val="0"/>
              <w:spacing w:after="0" w:line="240" w:lineRule="auto"/>
              <w:rPr>
                <w:rFonts w:eastAsia="Times New Roman" w:cs="Consolas"/>
                <w:sz w:val="20"/>
                <w:szCs w:val="20"/>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maskedNumber:ccNumber,</w:t>
            </w:r>
          </w:p>
          <w:p w14:paraId="49074281" w14:textId="77777777" w:rsidR="00F120CA" w:rsidRPr="00F120CA" w:rsidRDefault="00F120CA" w:rsidP="00F120CA">
            <w:pPr>
              <w:autoSpaceDE w:val="0"/>
              <w:autoSpaceDN w:val="0"/>
              <w:adjustRightInd w:val="0"/>
              <w:spacing w:after="0" w:line="240" w:lineRule="auto"/>
              <w:rPr>
                <w:rFonts w:eastAsia="Times New Roman" w:cs="Consolas"/>
                <w:sz w:val="20"/>
                <w:szCs w:val="20"/>
              </w:rPr>
            </w:pPr>
            <w:r w:rsidRPr="00F120CA">
              <w:rPr>
                <w:rFonts w:eastAsia="Times New Roman" w:cs="Consolas"/>
                <w:color w:val="000000"/>
                <w:sz w:val="20"/>
                <w:szCs w:val="20"/>
              </w:rPr>
              <w:tab/>
            </w:r>
            <w:r w:rsidRPr="00F120CA">
              <w:rPr>
                <w:rFonts w:eastAsia="Times New Roman" w:cs="Consolas"/>
                <w:color w:val="000000"/>
                <w:sz w:val="20"/>
                <w:szCs w:val="20"/>
              </w:rPr>
              <w:tab/>
              <w:t>holder:pdict.SelectedCreditCard.creditCardHolder,</w:t>
            </w:r>
          </w:p>
          <w:p w14:paraId="368F18A2" w14:textId="77777777" w:rsidR="00F120CA" w:rsidRPr="00F120CA" w:rsidRDefault="00F120CA" w:rsidP="00F120CA">
            <w:pPr>
              <w:autoSpaceDE w:val="0"/>
              <w:autoSpaceDN w:val="0"/>
              <w:adjustRightInd w:val="0"/>
              <w:spacing w:after="0" w:line="240" w:lineRule="auto"/>
              <w:rPr>
                <w:rFonts w:eastAsia="Times New Roman" w:cs="Consolas"/>
                <w:sz w:val="20"/>
                <w:szCs w:val="20"/>
              </w:rPr>
            </w:pPr>
            <w:r w:rsidRPr="00F120CA">
              <w:rPr>
                <w:rFonts w:eastAsia="Times New Roman" w:cs="Consolas"/>
                <w:color w:val="000000"/>
                <w:sz w:val="20"/>
                <w:szCs w:val="20"/>
              </w:rPr>
              <w:tab/>
            </w:r>
            <w:r w:rsidRPr="00F120CA">
              <w:rPr>
                <w:rFonts w:eastAsia="Times New Roman" w:cs="Consolas"/>
                <w:color w:val="000000"/>
                <w:sz w:val="20"/>
                <w:szCs w:val="20"/>
              </w:rPr>
              <w:tab/>
              <w:t>type:pdict.SelectedCreditCard.creditCardType,</w:t>
            </w:r>
          </w:p>
          <w:p w14:paraId="2AB0BED8" w14:textId="77777777" w:rsidR="00F120CA" w:rsidRPr="00F120CA" w:rsidRDefault="00F120CA" w:rsidP="00F120CA">
            <w:pPr>
              <w:autoSpaceDE w:val="0"/>
              <w:autoSpaceDN w:val="0"/>
              <w:adjustRightInd w:val="0"/>
              <w:spacing w:after="0" w:line="240" w:lineRule="auto"/>
              <w:rPr>
                <w:rFonts w:eastAsia="Times New Roman" w:cs="Consolas"/>
                <w:sz w:val="20"/>
                <w:szCs w:val="20"/>
              </w:rPr>
            </w:pPr>
            <w:r w:rsidRPr="00F120CA">
              <w:rPr>
                <w:rFonts w:eastAsia="Times New Roman" w:cs="Consolas"/>
                <w:color w:val="000000"/>
                <w:sz w:val="20"/>
                <w:szCs w:val="20"/>
              </w:rPr>
              <w:tab/>
            </w:r>
            <w:r w:rsidRPr="00F120CA">
              <w:rPr>
                <w:rFonts w:eastAsia="Times New Roman" w:cs="Consolas"/>
                <w:color w:val="000000"/>
                <w:sz w:val="20"/>
                <w:szCs w:val="20"/>
              </w:rPr>
              <w:tab/>
              <w:t>expirationMonth:pdict.SelectedCreditCard.creditCardExpirationMonth,</w:t>
            </w:r>
          </w:p>
          <w:p w14:paraId="59961C97" w14:textId="77777777" w:rsidR="00F120CA" w:rsidRPr="00F120CA" w:rsidRDefault="00F120CA" w:rsidP="00F120CA">
            <w:pPr>
              <w:autoSpaceDE w:val="0"/>
              <w:autoSpaceDN w:val="0"/>
              <w:adjustRightInd w:val="0"/>
              <w:spacing w:after="0" w:line="240" w:lineRule="auto"/>
              <w:rPr>
                <w:rFonts w:eastAsia="Times New Roman" w:cs="Consolas"/>
                <w:sz w:val="20"/>
                <w:szCs w:val="20"/>
                <w:highlight w:val="yellow"/>
              </w:rPr>
            </w:pPr>
            <w:r w:rsidRPr="00F120CA">
              <w:rPr>
                <w:rFonts w:eastAsia="Times New Roman" w:cs="Consolas"/>
                <w:color w:val="000000"/>
                <w:sz w:val="20"/>
                <w:szCs w:val="20"/>
              </w:rPr>
              <w:tab/>
            </w:r>
            <w:r w:rsidRPr="00F120CA">
              <w:rPr>
                <w:rFonts w:eastAsia="Times New Roman" w:cs="Consolas"/>
                <w:color w:val="000000"/>
                <w:sz w:val="20"/>
                <w:szCs w:val="20"/>
              </w:rPr>
              <w:tab/>
              <w:t>expirationYear:pdict.SelectedCreditCard.creditCardExpirationYear</w:t>
            </w:r>
            <w:r w:rsidRPr="00F120CA">
              <w:rPr>
                <w:rFonts w:eastAsia="Times New Roman" w:cs="Consolas"/>
                <w:color w:val="000000"/>
                <w:sz w:val="20"/>
                <w:szCs w:val="20"/>
                <w:highlight w:val="yellow"/>
              </w:rPr>
              <w:t>,</w:t>
            </w:r>
          </w:p>
          <w:p w14:paraId="6ED3A891" w14:textId="77777777" w:rsidR="00F120CA" w:rsidRPr="00F120CA" w:rsidRDefault="00F120CA" w:rsidP="00F120CA">
            <w:pPr>
              <w:autoSpaceDE w:val="0"/>
              <w:autoSpaceDN w:val="0"/>
              <w:adjustRightInd w:val="0"/>
              <w:spacing w:after="0" w:line="240" w:lineRule="auto"/>
              <w:rPr>
                <w:rFonts w:eastAsia="Times New Roman" w:cs="Consolas"/>
                <w:sz w:val="20"/>
                <w:szCs w:val="20"/>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selectedCardID:pdict.SelectedCreditCard.UUID</w:t>
            </w:r>
          </w:p>
          <w:p w14:paraId="48F6A91A" w14:textId="77777777" w:rsidR="00F120CA" w:rsidRPr="00F120CA" w:rsidRDefault="00F120CA" w:rsidP="00F120CA">
            <w:pPr>
              <w:autoSpaceDE w:val="0"/>
              <w:autoSpaceDN w:val="0"/>
              <w:adjustRightInd w:val="0"/>
              <w:spacing w:after="0" w:line="240" w:lineRule="auto"/>
              <w:rPr>
                <w:rFonts w:eastAsia="Times New Roman" w:cs="Consolas"/>
                <w:sz w:val="20"/>
                <w:szCs w:val="20"/>
              </w:rPr>
            </w:pPr>
            <w:r w:rsidRPr="00F120CA">
              <w:rPr>
                <w:rFonts w:eastAsia="Times New Roman" w:cs="Consolas"/>
                <w:color w:val="000000"/>
                <w:sz w:val="20"/>
                <w:szCs w:val="20"/>
              </w:rPr>
              <w:tab/>
            </w:r>
            <w:r w:rsidRPr="00F120CA">
              <w:rPr>
                <w:rFonts w:eastAsia="Times New Roman" w:cs="Consolas"/>
                <w:color w:val="000000"/>
                <w:sz w:val="20"/>
                <w:szCs w:val="20"/>
              </w:rPr>
              <w:tab/>
            </w:r>
            <w:r w:rsidRPr="00F120CA">
              <w:rPr>
                <w:rFonts w:eastAsia="Times New Roman" w:cs="Consolas"/>
                <w:color w:val="000000"/>
                <w:sz w:val="20"/>
                <w:szCs w:val="20"/>
              </w:rPr>
              <w:tab/>
            </w:r>
            <w:r w:rsidRPr="00F120CA">
              <w:rPr>
                <w:rFonts w:eastAsia="Times New Roman" w:cs="Consolas"/>
                <w:color w:val="000000"/>
                <w:sz w:val="20"/>
                <w:szCs w:val="20"/>
              </w:rPr>
              <w:tab/>
            </w:r>
          </w:p>
          <w:p w14:paraId="39C22FF9" w14:textId="77777777" w:rsidR="00F120CA" w:rsidRPr="00F120CA" w:rsidRDefault="00F120CA" w:rsidP="00F120CA">
            <w:pPr>
              <w:autoSpaceDE w:val="0"/>
              <w:autoSpaceDN w:val="0"/>
              <w:adjustRightInd w:val="0"/>
              <w:spacing w:after="0" w:line="240" w:lineRule="auto"/>
              <w:rPr>
                <w:rFonts w:eastAsia="Times New Roman" w:cs="Consolas"/>
                <w:sz w:val="20"/>
                <w:szCs w:val="20"/>
              </w:rPr>
            </w:pPr>
            <w:r w:rsidRPr="00F120CA">
              <w:rPr>
                <w:rFonts w:eastAsia="Times New Roman" w:cs="Consolas"/>
                <w:color w:val="000000"/>
                <w:sz w:val="20"/>
                <w:szCs w:val="20"/>
              </w:rPr>
              <w:tab/>
              <w:t>}</w:t>
            </w:r>
          </w:p>
          <w:p w14:paraId="69B74204" w14:textId="77777777" w:rsidR="00F120CA" w:rsidRPr="00F120CA" w:rsidRDefault="00F120CA" w:rsidP="00F120CA">
            <w:pPr>
              <w:autoSpaceDE w:val="0"/>
              <w:autoSpaceDN w:val="0"/>
              <w:adjustRightInd w:val="0"/>
              <w:spacing w:after="0" w:line="240" w:lineRule="auto"/>
              <w:rPr>
                <w:rFonts w:eastAsia="Times New Roman" w:cs="Consolas"/>
                <w:sz w:val="20"/>
                <w:szCs w:val="20"/>
              </w:rPr>
            </w:pPr>
            <w:r w:rsidRPr="00F120CA">
              <w:rPr>
                <w:rFonts w:eastAsia="Times New Roman" w:cs="Consolas"/>
                <w:color w:val="000000"/>
                <w:sz w:val="20"/>
                <w:szCs w:val="20"/>
              </w:rPr>
              <w:tab/>
              <w:t>var json = JSON.stringify(cc);</w:t>
            </w:r>
            <w:r w:rsidRPr="00F120CA">
              <w:rPr>
                <w:rFonts w:eastAsia="Times New Roman" w:cs="Consolas"/>
                <w:color w:val="000000"/>
                <w:sz w:val="20"/>
                <w:szCs w:val="20"/>
              </w:rPr>
              <w:tab/>
            </w:r>
          </w:p>
          <w:p w14:paraId="366C7622" w14:textId="77777777" w:rsidR="00F120CA" w:rsidRDefault="00F120CA" w:rsidP="00F120CA">
            <w:r w:rsidRPr="00F120CA">
              <w:rPr>
                <w:rFonts w:eastAsia="Times New Roman" w:cs="Consolas"/>
                <w:color w:val="008080"/>
                <w:sz w:val="20"/>
                <w:szCs w:val="20"/>
              </w:rPr>
              <w:t>&lt;/</w:t>
            </w:r>
            <w:r w:rsidRPr="00F120CA">
              <w:rPr>
                <w:rFonts w:eastAsia="Times New Roman" w:cs="Consolas"/>
                <w:color w:val="3F7F7F"/>
                <w:sz w:val="20"/>
                <w:szCs w:val="20"/>
                <w:highlight w:val="lightGray"/>
              </w:rPr>
              <w:t>isscript</w:t>
            </w:r>
            <w:r w:rsidRPr="00F120CA">
              <w:rPr>
                <w:rFonts w:eastAsia="Times New Roman" w:cs="Consolas"/>
                <w:color w:val="008080"/>
                <w:sz w:val="20"/>
                <w:szCs w:val="20"/>
              </w:rPr>
              <w:t>&gt;</w:t>
            </w:r>
          </w:p>
        </w:tc>
      </w:tr>
    </w:tbl>
    <w:p w14:paraId="74108ADB" w14:textId="77777777" w:rsidR="00FA3730" w:rsidRPr="00E33D85" w:rsidRDefault="00FA3730" w:rsidP="00FA3730">
      <w:pPr>
        <w:pStyle w:val="Heading4"/>
        <w:rPr>
          <w:rFonts w:asciiTheme="minorHAnsi" w:hAnsiTheme="minorHAnsi"/>
        </w:rPr>
      </w:pPr>
      <w:r w:rsidRPr="00E33D85">
        <w:rPr>
          <w:rFonts w:asciiTheme="minorHAnsi" w:hAnsiTheme="minorHAnsi"/>
        </w:rPr>
        <w:lastRenderedPageBreak/>
        <w:t xml:space="preserve">Template - </w:t>
      </w:r>
      <w:r>
        <w:rPr>
          <w:rFonts w:asciiTheme="minorHAnsi" w:hAnsiTheme="minorHAnsi"/>
        </w:rPr>
        <w:t>minicreditcard</w:t>
      </w:r>
      <w:r w:rsidRPr="00E33D85">
        <w:rPr>
          <w:rFonts w:asciiTheme="minorHAnsi" w:hAnsiTheme="minorHAnsi"/>
        </w:rPr>
        <w:t>.isml</w:t>
      </w:r>
    </w:p>
    <w:p w14:paraId="39ABEE11" w14:textId="77777777" w:rsidR="00FA3730" w:rsidRPr="00E33D85" w:rsidRDefault="00FA3730" w:rsidP="00FA3730">
      <w:pPr>
        <w:ind w:firstLine="360"/>
      </w:pPr>
      <w:r>
        <w:t xml:space="preserve">Add condition </w:t>
      </w:r>
      <w:r w:rsidR="00914AC3">
        <w:t>to map</w:t>
      </w:r>
      <w:r>
        <w:t xml:space="preserve"> credit card number with four digit mask </w:t>
      </w:r>
      <w:r w:rsidR="00413D18">
        <w:t>card number</w:t>
      </w:r>
      <w:r>
        <w:t xml:space="preserve"> </w:t>
      </w:r>
    </w:p>
    <w:tbl>
      <w:tblPr>
        <w:tblStyle w:val="TableGrid"/>
        <w:tblW w:w="0" w:type="auto"/>
        <w:tblInd w:w="18" w:type="dxa"/>
        <w:tblLook w:val="04A0" w:firstRow="1" w:lastRow="0" w:firstColumn="1" w:lastColumn="0" w:noHBand="0" w:noVBand="1"/>
      </w:tblPr>
      <w:tblGrid>
        <w:gridCol w:w="10278"/>
      </w:tblGrid>
      <w:tr w:rsidR="00FA3730" w:rsidRPr="00E33D85" w14:paraId="5B89FFDC" w14:textId="77777777" w:rsidTr="00634BE4">
        <w:tc>
          <w:tcPr>
            <w:tcW w:w="10278" w:type="dxa"/>
          </w:tcPr>
          <w:p w14:paraId="13D8DB6B" w14:textId="77777777" w:rsidR="00FA3730" w:rsidRPr="00FA3730" w:rsidRDefault="00FA3730" w:rsidP="00FA3730">
            <w:pPr>
              <w:autoSpaceDE w:val="0"/>
              <w:autoSpaceDN w:val="0"/>
              <w:adjustRightInd w:val="0"/>
              <w:spacing w:after="0" w:line="240" w:lineRule="auto"/>
              <w:rPr>
                <w:rFonts w:eastAsia="Times New Roman" w:cs="Consolas"/>
                <w:sz w:val="20"/>
                <w:szCs w:val="20"/>
              </w:rPr>
            </w:pPr>
            <w:r w:rsidRPr="00FA3730">
              <w:rPr>
                <w:rFonts w:eastAsia="Times New Roman" w:cs="Consolas"/>
                <w:color w:val="008080"/>
                <w:sz w:val="20"/>
                <w:szCs w:val="20"/>
              </w:rPr>
              <w:t>&lt;</w:t>
            </w:r>
            <w:r w:rsidRPr="00FA3730">
              <w:rPr>
                <w:rFonts w:eastAsia="Times New Roman" w:cs="Consolas"/>
                <w:color w:val="3F7F7F"/>
                <w:sz w:val="20"/>
                <w:szCs w:val="20"/>
                <w:highlight w:val="lightGray"/>
              </w:rPr>
              <w:t>isscript</w:t>
            </w:r>
            <w:r w:rsidRPr="00FA3730">
              <w:rPr>
                <w:rFonts w:eastAsia="Times New Roman" w:cs="Consolas"/>
                <w:color w:val="008080"/>
                <w:sz w:val="20"/>
                <w:szCs w:val="20"/>
              </w:rPr>
              <w:t>&gt;</w:t>
            </w:r>
          </w:p>
          <w:p w14:paraId="0166582A" w14:textId="77777777" w:rsidR="00FA3730" w:rsidRPr="00FA3730" w:rsidRDefault="00FA3730" w:rsidP="00FA3730">
            <w:pPr>
              <w:autoSpaceDE w:val="0"/>
              <w:autoSpaceDN w:val="0"/>
              <w:adjustRightInd w:val="0"/>
              <w:spacing w:after="0" w:line="240" w:lineRule="auto"/>
              <w:rPr>
                <w:rFonts w:eastAsia="Times New Roman" w:cs="Consolas"/>
                <w:sz w:val="20"/>
                <w:szCs w:val="20"/>
              </w:rPr>
            </w:pPr>
            <w:r w:rsidRPr="00FA3730">
              <w:rPr>
                <w:rFonts w:eastAsia="Times New Roman" w:cs="Consolas"/>
                <w:color w:val="000000"/>
                <w:sz w:val="20"/>
                <w:szCs w:val="20"/>
              </w:rPr>
              <w:tab/>
              <w:t>var ccType, ccNumber, ccMonth, ccYear, ccOwner;</w:t>
            </w:r>
          </w:p>
          <w:p w14:paraId="4E50F0E3" w14:textId="77777777" w:rsidR="00FA3730" w:rsidRPr="00FA3730" w:rsidRDefault="00FA3730" w:rsidP="00FA3730">
            <w:pPr>
              <w:autoSpaceDE w:val="0"/>
              <w:autoSpaceDN w:val="0"/>
              <w:adjustRightInd w:val="0"/>
              <w:spacing w:after="0" w:line="240" w:lineRule="auto"/>
              <w:rPr>
                <w:rFonts w:eastAsia="Times New Roman" w:cs="Consolas"/>
                <w:sz w:val="20"/>
                <w:szCs w:val="20"/>
              </w:rPr>
            </w:pPr>
          </w:p>
          <w:p w14:paraId="1236260F" w14:textId="77777777" w:rsidR="00FA3730" w:rsidRPr="00FA3730" w:rsidRDefault="00FA3730" w:rsidP="00FA3730">
            <w:pPr>
              <w:autoSpaceDE w:val="0"/>
              <w:autoSpaceDN w:val="0"/>
              <w:adjustRightInd w:val="0"/>
              <w:spacing w:after="0" w:line="240" w:lineRule="auto"/>
              <w:rPr>
                <w:rFonts w:eastAsia="Times New Roman" w:cs="Consolas"/>
                <w:sz w:val="20"/>
                <w:szCs w:val="20"/>
              </w:rPr>
            </w:pPr>
            <w:r w:rsidRPr="00FA3730">
              <w:rPr>
                <w:rFonts w:eastAsia="Times New Roman" w:cs="Consolas"/>
                <w:color w:val="000000"/>
                <w:sz w:val="20"/>
                <w:szCs w:val="20"/>
              </w:rPr>
              <w:tab/>
              <w:t>if (pdict.card) {</w:t>
            </w:r>
          </w:p>
          <w:p w14:paraId="425EDA7A" w14:textId="77777777" w:rsidR="00FA3730" w:rsidRPr="00FA3730" w:rsidRDefault="00FA3730" w:rsidP="00FA3730">
            <w:pPr>
              <w:autoSpaceDE w:val="0"/>
              <w:autoSpaceDN w:val="0"/>
              <w:adjustRightInd w:val="0"/>
              <w:spacing w:after="0" w:line="240" w:lineRule="auto"/>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t>ccType = pdict.card.creditCardType;</w:t>
            </w:r>
          </w:p>
          <w:p w14:paraId="4BF049AB" w14:textId="77777777" w:rsidR="00FA3730" w:rsidRPr="00FA3730" w:rsidRDefault="00FA3730" w:rsidP="00FA3730">
            <w:pPr>
              <w:autoSpaceDE w:val="0"/>
              <w:autoSpaceDN w:val="0"/>
              <w:adjustRightInd w:val="0"/>
              <w:spacing w:after="0" w:line="240" w:lineRule="auto"/>
              <w:rPr>
                <w:rFonts w:eastAsia="Times New Roman" w:cs="Consolas"/>
                <w:sz w:val="20"/>
                <w:szCs w:val="20"/>
                <w:highlight w:val="yellow"/>
              </w:rPr>
            </w:pPr>
            <w:r w:rsidRPr="00FA3730">
              <w:rPr>
                <w:rFonts w:eastAsia="Times New Roman" w:cs="Consolas"/>
                <w:color w:val="000000"/>
                <w:sz w:val="20"/>
                <w:szCs w:val="20"/>
              </w:rPr>
              <w:tab/>
            </w:r>
            <w:r w:rsidRPr="00FA3730">
              <w:rPr>
                <w:rFonts w:eastAsia="Times New Roman" w:cs="Consolas"/>
                <w:color w:val="000000"/>
                <w:sz w:val="20"/>
                <w:szCs w:val="20"/>
              </w:rPr>
              <w:tab/>
            </w:r>
            <w:r w:rsidRPr="00FA3730">
              <w:rPr>
                <w:rFonts w:eastAsia="Times New Roman" w:cs="Consolas"/>
                <w:color w:val="000000"/>
                <w:sz w:val="20"/>
                <w:szCs w:val="20"/>
                <w:highlight w:val="yellow"/>
              </w:rPr>
              <w:t>if('maskedFourDigit' in pdict.card.custom &amp;</w:t>
            </w:r>
            <w:r w:rsidRPr="00FA3730">
              <w:rPr>
                <w:rFonts w:eastAsia="Times New Roman" w:cs="Consolas"/>
                <w:sz w:val="20"/>
                <w:szCs w:val="20"/>
                <w:highlight w:val="yellow"/>
              </w:rPr>
              <w:t>&amp;</w:t>
            </w:r>
            <w:r w:rsidRPr="00FA3730">
              <w:rPr>
                <w:rFonts w:eastAsia="Times New Roman" w:cs="Consolas"/>
                <w:color w:val="000000"/>
                <w:sz w:val="20"/>
                <w:szCs w:val="20"/>
                <w:highlight w:val="yellow"/>
              </w:rPr>
              <w:t xml:space="preserve"> !empty(pdict.card.custom.maskedFourDigit)){</w:t>
            </w:r>
          </w:p>
          <w:p w14:paraId="5C470CAC" w14:textId="77777777" w:rsidR="00FA3730" w:rsidRPr="00FA3730" w:rsidRDefault="00FA3730" w:rsidP="00FA3730">
            <w:pPr>
              <w:autoSpaceDE w:val="0"/>
              <w:autoSpaceDN w:val="0"/>
              <w:adjustRightInd w:val="0"/>
              <w:spacing w:after="0" w:line="240" w:lineRule="auto"/>
              <w:rPr>
                <w:rFonts w:eastAsia="Times New Roman" w:cs="Consolas"/>
                <w:sz w:val="20"/>
                <w:szCs w:val="20"/>
                <w:highlight w:val="yellow"/>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t>ccNumber = pdict.card.custom.maskedFourDigit;</w:t>
            </w:r>
          </w:p>
          <w:p w14:paraId="2CBDFD60" w14:textId="77777777" w:rsidR="00FA3730" w:rsidRPr="00FA3730" w:rsidRDefault="00FA3730" w:rsidP="00FA3730">
            <w:pPr>
              <w:autoSpaceDE w:val="0"/>
              <w:autoSpaceDN w:val="0"/>
              <w:adjustRightInd w:val="0"/>
              <w:spacing w:after="0" w:line="240" w:lineRule="auto"/>
              <w:rPr>
                <w:rFonts w:eastAsia="Times New Roman" w:cs="Consolas"/>
                <w:sz w:val="20"/>
                <w:szCs w:val="20"/>
                <w:highlight w:val="yellow"/>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t>} else {</w:t>
            </w:r>
          </w:p>
          <w:p w14:paraId="0FAE0C04" w14:textId="77777777" w:rsidR="00FA3730" w:rsidRPr="00FA3730" w:rsidRDefault="00FA3730" w:rsidP="00FA3730">
            <w:pPr>
              <w:autoSpaceDE w:val="0"/>
              <w:autoSpaceDN w:val="0"/>
              <w:adjustRightInd w:val="0"/>
              <w:spacing w:after="0" w:line="240" w:lineRule="auto"/>
              <w:rPr>
                <w:rFonts w:eastAsia="Times New Roman" w:cs="Consolas"/>
                <w:sz w:val="20"/>
                <w:szCs w:val="20"/>
                <w:highlight w:val="yellow"/>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t>ccNumber = pdict.card.maskedCreditCardNumber;</w:t>
            </w:r>
          </w:p>
          <w:p w14:paraId="230FBB83" w14:textId="77777777" w:rsidR="00FA3730" w:rsidRPr="00FA3730" w:rsidRDefault="00FA3730" w:rsidP="00FA3730">
            <w:pPr>
              <w:autoSpaceDE w:val="0"/>
              <w:autoSpaceDN w:val="0"/>
              <w:adjustRightInd w:val="0"/>
              <w:spacing w:after="0" w:line="240" w:lineRule="auto"/>
              <w:rPr>
                <w:rFonts w:eastAsia="Times New Roman" w:cs="Consolas"/>
                <w:sz w:val="20"/>
                <w:szCs w:val="20"/>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t>}</w:t>
            </w:r>
          </w:p>
          <w:p w14:paraId="2D996410" w14:textId="77777777" w:rsidR="00FA3730" w:rsidRPr="00FA3730" w:rsidRDefault="00FA3730" w:rsidP="00FA3730">
            <w:pPr>
              <w:autoSpaceDE w:val="0"/>
              <w:autoSpaceDN w:val="0"/>
              <w:adjustRightInd w:val="0"/>
              <w:spacing w:after="0" w:line="240" w:lineRule="auto"/>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r>
          </w:p>
          <w:p w14:paraId="70A07A9F" w14:textId="77777777" w:rsidR="00FA3730" w:rsidRPr="00FA3730" w:rsidRDefault="00FA3730" w:rsidP="00FA3730">
            <w:pPr>
              <w:autoSpaceDE w:val="0"/>
              <w:autoSpaceDN w:val="0"/>
              <w:adjustRightInd w:val="0"/>
              <w:spacing w:after="0" w:line="240" w:lineRule="auto"/>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t>ccMonth = pdict.card.creditCardExpirationMonth;</w:t>
            </w:r>
          </w:p>
          <w:p w14:paraId="578D2A89" w14:textId="77777777" w:rsidR="00FA3730" w:rsidRPr="00FA3730" w:rsidRDefault="00FA3730" w:rsidP="00FA3730">
            <w:pPr>
              <w:autoSpaceDE w:val="0"/>
              <w:autoSpaceDN w:val="0"/>
              <w:adjustRightInd w:val="0"/>
              <w:spacing w:after="0" w:line="240" w:lineRule="auto"/>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t>ccYear = pdict.card.creditCardExpirationYear;</w:t>
            </w:r>
          </w:p>
          <w:p w14:paraId="5DA59E83" w14:textId="77777777" w:rsidR="00FA3730" w:rsidRPr="00FA3730" w:rsidRDefault="00FA3730" w:rsidP="00FA3730">
            <w:pPr>
              <w:autoSpaceDE w:val="0"/>
              <w:autoSpaceDN w:val="0"/>
              <w:adjustRightInd w:val="0"/>
              <w:spacing w:after="0" w:line="240" w:lineRule="auto"/>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t>ccOwner = pdict.card.creditCardHolder;</w:t>
            </w:r>
          </w:p>
          <w:p w14:paraId="35BEF224" w14:textId="77777777" w:rsidR="00FA3730" w:rsidRPr="00FA3730" w:rsidRDefault="00FA3730" w:rsidP="00FA3730">
            <w:pPr>
              <w:autoSpaceDE w:val="0"/>
              <w:autoSpaceDN w:val="0"/>
              <w:adjustRightInd w:val="0"/>
              <w:spacing w:after="0" w:line="240" w:lineRule="auto"/>
              <w:rPr>
                <w:rFonts w:eastAsia="Times New Roman" w:cs="Consolas"/>
                <w:sz w:val="20"/>
                <w:szCs w:val="20"/>
              </w:rPr>
            </w:pPr>
            <w:r w:rsidRPr="00FA3730">
              <w:rPr>
                <w:rFonts w:eastAsia="Times New Roman" w:cs="Consolas"/>
                <w:color w:val="000000"/>
                <w:sz w:val="20"/>
                <w:szCs w:val="20"/>
              </w:rPr>
              <w:tab/>
              <w:t>}</w:t>
            </w:r>
          </w:p>
          <w:p w14:paraId="795C0DCA" w14:textId="77777777" w:rsidR="00FA3730" w:rsidRPr="00E33D85" w:rsidRDefault="00FA3730" w:rsidP="003C3632">
            <w:pPr>
              <w:pStyle w:val="BodyText"/>
            </w:pPr>
            <w:r w:rsidRPr="00FA3730">
              <w:rPr>
                <w:color w:val="008080"/>
              </w:rPr>
              <w:t>&lt;/</w:t>
            </w:r>
            <w:r w:rsidRPr="00FA3730">
              <w:rPr>
                <w:highlight w:val="lightGray"/>
              </w:rPr>
              <w:t>isscript</w:t>
            </w:r>
            <w:r w:rsidRPr="00FA3730">
              <w:rPr>
                <w:color w:val="008080"/>
              </w:rPr>
              <w:t>&gt;</w:t>
            </w:r>
          </w:p>
        </w:tc>
      </w:tr>
    </w:tbl>
    <w:p w14:paraId="58296FF7" w14:textId="77777777" w:rsidR="00A83ED0" w:rsidRPr="00E33D85" w:rsidRDefault="00A83ED0" w:rsidP="00A83ED0">
      <w:pPr>
        <w:pStyle w:val="Heading4"/>
        <w:rPr>
          <w:rFonts w:asciiTheme="minorHAnsi" w:hAnsiTheme="minorHAnsi"/>
        </w:rPr>
      </w:pPr>
      <w:r w:rsidRPr="00E33D85">
        <w:rPr>
          <w:rFonts w:asciiTheme="minorHAnsi" w:hAnsiTheme="minorHAnsi"/>
        </w:rPr>
        <w:t>Script - Resource.ds</w:t>
      </w:r>
    </w:p>
    <w:p w14:paraId="48B936CA" w14:textId="77777777" w:rsidR="00A83ED0" w:rsidRPr="00E33D85" w:rsidRDefault="00A83ED0" w:rsidP="00A83ED0">
      <w:pPr>
        <w:pStyle w:val="Heading5"/>
        <w:rPr>
          <w:rFonts w:asciiTheme="minorHAnsi" w:hAnsiTheme="minorHAnsi"/>
        </w:rPr>
      </w:pPr>
      <w:r w:rsidRPr="00E33D85">
        <w:rPr>
          <w:rFonts w:asciiTheme="minorHAnsi" w:hAnsiTheme="minorHAnsi"/>
        </w:rPr>
        <w:t>Update  ResourceHelper.getPreferences</w:t>
      </w:r>
    </w:p>
    <w:tbl>
      <w:tblPr>
        <w:tblStyle w:val="TableGrid"/>
        <w:tblW w:w="0" w:type="auto"/>
        <w:tblLook w:val="04A0" w:firstRow="1" w:lastRow="0" w:firstColumn="1" w:lastColumn="0" w:noHBand="0" w:noVBand="1"/>
      </w:tblPr>
      <w:tblGrid>
        <w:gridCol w:w="10296"/>
      </w:tblGrid>
      <w:tr w:rsidR="00A83ED0" w:rsidRPr="00E33D85" w14:paraId="33758799" w14:textId="77777777" w:rsidTr="00634BE4">
        <w:tc>
          <w:tcPr>
            <w:tcW w:w="10296" w:type="dxa"/>
          </w:tcPr>
          <w:p w14:paraId="0477B7FB" w14:textId="77777777" w:rsidR="00EA04AD" w:rsidRPr="00BC5C6E" w:rsidRDefault="00EA04AD" w:rsidP="00EA04AD">
            <w:pPr>
              <w:autoSpaceDE w:val="0"/>
              <w:autoSpaceDN w:val="0"/>
              <w:adjustRightInd w:val="0"/>
              <w:spacing w:after="0" w:line="240" w:lineRule="auto"/>
              <w:rPr>
                <w:rFonts w:eastAsia="Times New Roman" w:cs="Consolas"/>
                <w:sz w:val="20"/>
                <w:szCs w:val="20"/>
              </w:rPr>
            </w:pPr>
            <w:r w:rsidRPr="00BC5C6E">
              <w:rPr>
                <w:rFonts w:eastAsia="Times New Roman" w:cs="Consolas"/>
                <w:color w:val="000000"/>
                <w:sz w:val="20"/>
                <w:szCs w:val="20"/>
              </w:rPr>
              <w:t>COOKIE_HINT: (cookieHintAsset &amp;&amp; cookieHintAsset.</w:t>
            </w:r>
            <w:r w:rsidRPr="00BC5C6E">
              <w:rPr>
                <w:rFonts w:eastAsia="Times New Roman" w:cs="Consolas"/>
                <w:color w:val="000000"/>
                <w:sz w:val="20"/>
                <w:szCs w:val="20"/>
                <w:u w:val="single"/>
              </w:rPr>
              <w:t>online</w:t>
            </w:r>
            <w:r w:rsidRPr="00BC5C6E">
              <w:rPr>
                <w:rFonts w:eastAsia="Times New Roman" w:cs="Consolas"/>
                <w:color w:val="000000"/>
                <w:sz w:val="20"/>
                <w:szCs w:val="20"/>
              </w:rPr>
              <w:t>) || false,</w:t>
            </w:r>
          </w:p>
          <w:p w14:paraId="7FD9CE6E" w14:textId="77777777" w:rsidR="00EA04AD" w:rsidRPr="00BC5C6E" w:rsidRDefault="00EA04AD" w:rsidP="00634BE4">
            <w:pPr>
              <w:spacing w:after="0" w:line="240" w:lineRule="auto"/>
              <w:rPr>
                <w:highlight w:val="yellow"/>
              </w:rPr>
            </w:pPr>
            <w:r w:rsidRPr="00BC5C6E">
              <w:rPr>
                <w:rFonts w:eastAsia="Times New Roman" w:cs="Consolas"/>
                <w:color w:val="000000"/>
                <w:sz w:val="20"/>
                <w:szCs w:val="20"/>
              </w:rPr>
              <w:t>CHECK_TLS: Site.</w:t>
            </w:r>
            <w:r w:rsidRPr="00BC5C6E">
              <w:rPr>
                <w:rFonts w:eastAsia="Times New Roman" w:cs="Consolas"/>
                <w:color w:val="000000"/>
                <w:sz w:val="20"/>
                <w:szCs w:val="20"/>
                <w:u w:val="single"/>
              </w:rPr>
              <w:t>getCurrent</w:t>
            </w:r>
            <w:r w:rsidRPr="00BC5C6E">
              <w:rPr>
                <w:rFonts w:eastAsia="Times New Roman" w:cs="Consolas"/>
                <w:color w:val="000000"/>
                <w:sz w:val="20"/>
                <w:szCs w:val="20"/>
              </w:rPr>
              <w:t>().</w:t>
            </w:r>
            <w:r w:rsidRPr="00BC5C6E">
              <w:rPr>
                <w:rFonts w:eastAsia="Times New Roman" w:cs="Consolas"/>
                <w:color w:val="000000"/>
                <w:sz w:val="20"/>
                <w:szCs w:val="20"/>
                <w:u w:val="single"/>
              </w:rPr>
              <w:t>getCustomPreferenceValue</w:t>
            </w:r>
            <w:r w:rsidRPr="00BC5C6E">
              <w:rPr>
                <w:rFonts w:eastAsia="Times New Roman" w:cs="Consolas"/>
                <w:color w:val="000000"/>
                <w:sz w:val="20"/>
                <w:szCs w:val="20"/>
              </w:rPr>
              <w:t>(</w:t>
            </w:r>
            <w:r w:rsidRPr="00BC5C6E">
              <w:rPr>
                <w:rFonts w:eastAsia="Times New Roman" w:cs="Consolas"/>
                <w:color w:val="2A00FF"/>
                <w:sz w:val="20"/>
                <w:szCs w:val="20"/>
              </w:rPr>
              <w:t>'checkTLS'</w:t>
            </w:r>
            <w:r w:rsidRPr="00BC5C6E">
              <w:rPr>
                <w:rFonts w:eastAsia="Times New Roman" w:cs="Consolas"/>
                <w:color w:val="000000"/>
                <w:sz w:val="20"/>
                <w:szCs w:val="20"/>
              </w:rPr>
              <w:t>)</w:t>
            </w:r>
            <w:r w:rsidRPr="00BC5C6E">
              <w:rPr>
                <w:rFonts w:eastAsia="Times New Roman" w:cs="Consolas"/>
                <w:color w:val="000000"/>
                <w:sz w:val="20"/>
                <w:szCs w:val="20"/>
                <w:highlight w:val="yellow"/>
              </w:rPr>
              <w:t>,</w:t>
            </w:r>
            <w:r w:rsidR="00A83ED0" w:rsidRPr="00BC5C6E">
              <w:rPr>
                <w:highlight w:val="yellow"/>
              </w:rPr>
              <w:t xml:space="preserve">        </w:t>
            </w:r>
          </w:p>
          <w:p w14:paraId="61D13F48" w14:textId="06620664" w:rsidR="00A83ED0" w:rsidRPr="00E33D85" w:rsidRDefault="00D23D0A" w:rsidP="00634BE4">
            <w:pPr>
              <w:spacing w:after="0" w:line="240" w:lineRule="auto"/>
              <w:rPr>
                <w:rFonts w:eastAsia="Times New Roman" w:cs="Times New Roman"/>
                <w:b/>
                <w:szCs w:val="20"/>
              </w:rPr>
            </w:pPr>
            <w:r w:rsidRPr="00A034AE">
              <w:rPr>
                <w:sz w:val="20"/>
                <w:szCs w:val="20"/>
                <w:highlight w:val="yellow"/>
              </w:rPr>
              <w:t>TOKENIZATION_ENABLED: (Site.getCurrent().getCustomPreferenceValue('CsTokenizationEnable') == 'YES')? true : false</w:t>
            </w:r>
          </w:p>
        </w:tc>
      </w:tr>
    </w:tbl>
    <w:p w14:paraId="3EDFB546" w14:textId="25FAF848" w:rsidR="00747254" w:rsidRPr="00E33D85" w:rsidRDefault="00747254" w:rsidP="00747254">
      <w:pPr>
        <w:pStyle w:val="Heading3"/>
        <w:rPr>
          <w:rFonts w:asciiTheme="minorHAnsi" w:hAnsiTheme="minorHAnsi"/>
          <w:b w:val="0"/>
        </w:rPr>
      </w:pPr>
      <w:bookmarkStart w:id="1249" w:name="_Toc368651147"/>
      <w:bookmarkStart w:id="1250" w:name="_Toc492046333"/>
      <w:bookmarkEnd w:id="151"/>
      <w:r w:rsidRPr="00E33D85">
        <w:rPr>
          <w:rFonts w:asciiTheme="minorHAnsi" w:hAnsiTheme="minorHAnsi"/>
          <w:b w:val="0"/>
        </w:rPr>
        <w:lastRenderedPageBreak/>
        <w:t>Tax Service</w:t>
      </w:r>
      <w:bookmarkEnd w:id="1249"/>
      <w:bookmarkEnd w:id="1250"/>
    </w:p>
    <w:p w14:paraId="273A1D37" w14:textId="77777777" w:rsidR="00163106" w:rsidRPr="00D602FC" w:rsidRDefault="00163106" w:rsidP="00163106">
      <w:pPr>
        <w:pStyle w:val="Heading4"/>
        <w:rPr>
          <w:rFonts w:asciiTheme="minorHAnsi" w:hAnsiTheme="minorHAnsi"/>
        </w:rPr>
      </w:pPr>
      <w:bookmarkStart w:id="1251" w:name="_Toc368651148"/>
      <w:r w:rsidRPr="00D602FC">
        <w:rPr>
          <w:rFonts w:asciiTheme="minorHAnsi" w:hAnsiTheme="minorHAnsi"/>
        </w:rPr>
        <w:t>Pipeline –COPlaceOrder.xml</w:t>
      </w:r>
    </w:p>
    <w:p w14:paraId="7B7F9833" w14:textId="77777777" w:rsidR="00163106" w:rsidRPr="00D602FC" w:rsidRDefault="00163106" w:rsidP="00163106">
      <w:pPr>
        <w:pStyle w:val="Heading5"/>
        <w:rPr>
          <w:rFonts w:asciiTheme="minorHAnsi" w:hAnsiTheme="minorHAnsi"/>
        </w:rPr>
      </w:pPr>
      <w:r w:rsidRPr="00D602FC">
        <w:rPr>
          <w:rFonts w:asciiTheme="minorHAnsi" w:hAnsiTheme="minorHAnsi"/>
        </w:rPr>
        <w:t>Update Start Node</w:t>
      </w:r>
    </w:p>
    <w:p w14:paraId="68FED8D5" w14:textId="77777777" w:rsidR="00163106" w:rsidRPr="00D602FC" w:rsidRDefault="00163106" w:rsidP="009B35FA">
      <w:pPr>
        <w:pStyle w:val="ListParagraph"/>
        <w:numPr>
          <w:ilvl w:val="0"/>
          <w:numId w:val="79"/>
        </w:numPr>
      </w:pPr>
      <w:r w:rsidRPr="00D602FC">
        <w:t xml:space="preserve">Add assign node before FailOrder pipelet where set variable </w:t>
      </w:r>
      <w:r w:rsidRPr="00E60FB1">
        <w:rPr>
          <w:b/>
        </w:rPr>
        <w:t>CurrentSession.custom.SkipTaxCalculation</w:t>
      </w:r>
      <w:r>
        <w:t xml:space="preserve"> </w:t>
      </w:r>
      <w:r w:rsidRPr="00D602FC">
        <w:rPr>
          <w:color w:val="000000" w:themeColor="text1"/>
        </w:rPr>
        <w:t xml:space="preserve">as </w:t>
      </w:r>
      <w:r w:rsidRPr="00E60FB1">
        <w:rPr>
          <w:b/>
          <w:color w:val="000000" w:themeColor="text1"/>
        </w:rPr>
        <w:t>false</w:t>
      </w:r>
      <w:r w:rsidRPr="00D602FC">
        <w:rPr>
          <w:color w:val="000000" w:themeColor="text1"/>
        </w:rPr>
        <w:t xml:space="preserve"> and </w:t>
      </w:r>
      <w:r w:rsidRPr="00E60FB1">
        <w:rPr>
          <w:b/>
          <w:color w:val="000000" w:themeColor="text1"/>
        </w:rPr>
        <w:t>Basket</w:t>
      </w:r>
      <w:r w:rsidRPr="00D602FC">
        <w:rPr>
          <w:color w:val="000000" w:themeColor="text1"/>
        </w:rPr>
        <w:t xml:space="preserve"> as </w:t>
      </w:r>
      <w:r w:rsidRPr="00E60FB1">
        <w:rPr>
          <w:b/>
          <w:color w:val="000000" w:themeColor="text1"/>
        </w:rPr>
        <w:t>null</w:t>
      </w:r>
    </w:p>
    <w:p w14:paraId="13D14A69" w14:textId="77777777" w:rsidR="00163106" w:rsidRPr="00D602FC" w:rsidRDefault="00163106" w:rsidP="00163106">
      <w:r w:rsidRPr="00D602FC">
        <w:rPr>
          <w:noProof/>
        </w:rPr>
        <w:drawing>
          <wp:inline distT="0" distB="0" distL="0" distR="0" wp14:anchorId="2FC3539F" wp14:editId="736BC996">
            <wp:extent cx="4705350" cy="60293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05350" cy="6029325"/>
                    </a:xfrm>
                    <a:prstGeom prst="rect">
                      <a:avLst/>
                    </a:prstGeom>
                    <a:noFill/>
                    <a:ln>
                      <a:noFill/>
                    </a:ln>
                  </pic:spPr>
                </pic:pic>
              </a:graphicData>
            </a:graphic>
          </wp:inline>
        </w:drawing>
      </w:r>
    </w:p>
    <w:p w14:paraId="5F204841" w14:textId="4DAB4E53" w:rsidR="00163106" w:rsidRPr="00D602FC" w:rsidRDefault="00ED0FEC" w:rsidP="003C3632">
      <w:pPr>
        <w:pStyle w:val="BodyText"/>
        <w:numPr>
          <w:ilvl w:val="0"/>
          <w:numId w:val="79"/>
        </w:numPr>
      </w:pPr>
      <w:r>
        <w:lastRenderedPageBreak/>
        <w:t>Add a new assign node  and s</w:t>
      </w:r>
      <w:r w:rsidR="00163106" w:rsidRPr="00D602FC">
        <w:t>et cartStateString parameter (</w:t>
      </w:r>
      <w:r w:rsidR="00163106" w:rsidRPr="005A7CBD">
        <w:rPr>
          <w:b/>
        </w:rPr>
        <w:t>CurrentSession.custom.cartStateString</w:t>
      </w:r>
      <w:r w:rsidR="00163106" w:rsidRPr="00D602FC">
        <w:t xml:space="preserve">) in current session to </w:t>
      </w:r>
      <w:r w:rsidR="00163106" w:rsidRPr="005A7CBD">
        <w:rPr>
          <w:b/>
        </w:rPr>
        <w:t>null</w:t>
      </w:r>
      <w:r w:rsidR="00163106" w:rsidRPr="00D602FC">
        <w:t xml:space="preserve"> after order has been placed, just before order_created</w:t>
      </w:r>
      <w:r w:rsidR="00CD726F">
        <w:t xml:space="preserve"> </w:t>
      </w:r>
      <w:r w:rsidR="00163106" w:rsidRPr="00D602FC">
        <w:t>end node in the COPlaceOrder-Start pipeline. Refer to the following screenshots:</w:t>
      </w:r>
    </w:p>
    <w:p w14:paraId="7480C299" w14:textId="77777777" w:rsidR="00163106" w:rsidRPr="00D602FC" w:rsidRDefault="00163106" w:rsidP="003C3632">
      <w:pPr>
        <w:pStyle w:val="BodyText"/>
      </w:pPr>
      <w:r>
        <w:rPr>
          <w:noProof/>
        </w:rPr>
        <w:drawing>
          <wp:inline distT="0" distB="0" distL="0" distR="0" wp14:anchorId="092173A2" wp14:editId="635DD64E">
            <wp:extent cx="5229225" cy="2647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29225" cy="2647950"/>
                    </a:xfrm>
                    <a:prstGeom prst="rect">
                      <a:avLst/>
                    </a:prstGeom>
                    <a:noFill/>
                    <a:ln>
                      <a:noFill/>
                    </a:ln>
                  </pic:spPr>
                </pic:pic>
              </a:graphicData>
            </a:graphic>
          </wp:inline>
        </w:drawing>
      </w:r>
    </w:p>
    <w:p w14:paraId="0AB65162" w14:textId="77777777" w:rsidR="00163106" w:rsidRPr="00D602FC" w:rsidRDefault="00163106" w:rsidP="00163106">
      <w:pPr>
        <w:pStyle w:val="Heading4"/>
        <w:rPr>
          <w:rFonts w:asciiTheme="minorHAnsi" w:hAnsiTheme="minorHAnsi"/>
        </w:rPr>
      </w:pPr>
      <w:r w:rsidRPr="00D602FC">
        <w:rPr>
          <w:rFonts w:asciiTheme="minorHAnsi" w:hAnsiTheme="minorHAnsi"/>
        </w:rPr>
        <w:t xml:space="preserve">Pipeline – </w:t>
      </w:r>
      <w:r>
        <w:rPr>
          <w:rFonts w:asciiTheme="minorHAnsi" w:hAnsiTheme="minorHAnsi"/>
        </w:rPr>
        <w:t>COBilling</w:t>
      </w:r>
      <w:r w:rsidRPr="00D602FC">
        <w:rPr>
          <w:rFonts w:asciiTheme="minorHAnsi" w:hAnsiTheme="minorHAnsi"/>
        </w:rPr>
        <w:t>.xml</w:t>
      </w:r>
    </w:p>
    <w:p w14:paraId="0F5CE25D" w14:textId="77777777" w:rsidR="00163106" w:rsidRDefault="00163106" w:rsidP="00163106">
      <w:pPr>
        <w:pStyle w:val="Heading5"/>
        <w:rPr>
          <w:rFonts w:asciiTheme="minorHAnsi" w:hAnsiTheme="minorHAnsi"/>
        </w:rPr>
      </w:pPr>
      <w:r w:rsidRPr="00D602FC">
        <w:rPr>
          <w:rFonts w:asciiTheme="minorHAnsi" w:hAnsiTheme="minorHAnsi"/>
        </w:rPr>
        <w:t xml:space="preserve">Update </w:t>
      </w:r>
      <w:r>
        <w:rPr>
          <w:rFonts w:asciiTheme="minorHAnsi" w:hAnsiTheme="minorHAnsi"/>
        </w:rPr>
        <w:t>Start</w:t>
      </w:r>
      <w:r w:rsidRPr="00D602FC">
        <w:rPr>
          <w:rFonts w:asciiTheme="minorHAnsi" w:hAnsiTheme="minorHAnsi"/>
        </w:rPr>
        <w:t xml:space="preserve"> node</w:t>
      </w:r>
    </w:p>
    <w:p w14:paraId="7964C161" w14:textId="77777777" w:rsidR="00974CD6" w:rsidRPr="00974CD6" w:rsidRDefault="00974CD6" w:rsidP="00974CD6">
      <w:r w:rsidRPr="00974CD6">
        <w:rPr>
          <w:b/>
        </w:rPr>
        <w:t>Note:</w:t>
      </w:r>
      <w:r>
        <w:t xml:space="preserve"> This change is required only when you are upgrading an older version of cybersource cartridge to the cartridge version greater than 17.1.</w:t>
      </w:r>
    </w:p>
    <w:p w14:paraId="295B9DE7" w14:textId="77777777" w:rsidR="00163106" w:rsidRDefault="00163106" w:rsidP="00163106">
      <w:pPr>
        <w:autoSpaceDE w:val="0"/>
        <w:autoSpaceDN w:val="0"/>
        <w:adjustRightInd w:val="0"/>
        <w:spacing w:after="0" w:line="240" w:lineRule="auto"/>
        <w:rPr>
          <w:color w:val="000000" w:themeColor="text1"/>
        </w:rPr>
      </w:pPr>
      <w:r w:rsidRPr="00D602FC">
        <w:t xml:space="preserve">Add </w:t>
      </w:r>
      <w:r>
        <w:t xml:space="preserve">script pipelet just after updatePageMetaData pipelet for </w:t>
      </w:r>
      <w:r w:rsidRPr="00D974F7">
        <w:rPr>
          <w:b/>
        </w:rPr>
        <w:t>ScriptFile</w:t>
      </w:r>
      <w:r w:rsidRPr="00D974F7">
        <w:rPr>
          <w:b/>
        </w:rPr>
        <w:tab/>
        <w:t>int_cybersource:helper/migrateOldCardToken.ds</w:t>
      </w:r>
      <w:r>
        <w:t xml:space="preserve"> to </w:t>
      </w:r>
      <w:r w:rsidRPr="007903F9">
        <w:rPr>
          <w:bCs/>
          <w:color w:val="000000" w:themeColor="text1"/>
        </w:rPr>
        <w:t>set cred</w:t>
      </w:r>
      <w:r>
        <w:rPr>
          <w:bCs/>
          <w:color w:val="000000" w:themeColor="text1"/>
        </w:rPr>
        <w:t>i</w:t>
      </w:r>
      <w:r w:rsidRPr="007903F9">
        <w:rPr>
          <w:bCs/>
          <w:color w:val="000000" w:themeColor="text1"/>
        </w:rPr>
        <w:t>t card number to credit card token when maskedFourDigit</w:t>
      </w:r>
      <w:r>
        <w:rPr>
          <w:bCs/>
          <w:color w:val="000000" w:themeColor="text1"/>
        </w:rPr>
        <w:t xml:space="preserve"> </w:t>
      </w:r>
      <w:r w:rsidRPr="007903F9">
        <w:rPr>
          <w:color w:val="000000" w:themeColor="text1"/>
        </w:rPr>
        <w:t>custom field is present in payment instrumen</w:t>
      </w:r>
      <w:r>
        <w:rPr>
          <w:color w:val="000000" w:themeColor="text1"/>
        </w:rPr>
        <w:t>t:</w:t>
      </w:r>
    </w:p>
    <w:p w14:paraId="3AC55D8B" w14:textId="77777777" w:rsidR="00163106" w:rsidRPr="007903F9" w:rsidRDefault="00163106" w:rsidP="00163106">
      <w:pPr>
        <w:autoSpaceDE w:val="0"/>
        <w:autoSpaceDN w:val="0"/>
        <w:adjustRightInd w:val="0"/>
        <w:spacing w:after="0" w:line="240" w:lineRule="auto"/>
        <w:rPr>
          <w:bCs/>
          <w:color w:val="000000" w:themeColor="text1"/>
        </w:rPr>
      </w:pPr>
      <w:r>
        <w:rPr>
          <w:color w:val="000000" w:themeColor="text1"/>
        </w:rPr>
        <w:t xml:space="preserve">Input field: </w:t>
      </w:r>
      <w:r w:rsidRPr="007903F9">
        <w:rPr>
          <w:b/>
          <w:color w:val="000000" w:themeColor="text1"/>
        </w:rPr>
        <w:t>Basket.paymentInstruments</w:t>
      </w:r>
    </w:p>
    <w:p w14:paraId="40A260EF" w14:textId="77777777" w:rsidR="00163106" w:rsidRDefault="00163106" w:rsidP="003C3632">
      <w:pPr>
        <w:pStyle w:val="BodyText"/>
      </w:pPr>
      <w:r w:rsidRPr="007903F9">
        <w:t xml:space="preserve"> </w:t>
      </w:r>
      <w:r>
        <w:rPr>
          <w:noProof/>
        </w:rPr>
        <w:lastRenderedPageBreak/>
        <w:drawing>
          <wp:inline distT="0" distB="0" distL="0" distR="0" wp14:anchorId="21F360FA" wp14:editId="10DC2D37">
            <wp:extent cx="6400800" cy="4076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00800" cy="4076700"/>
                    </a:xfrm>
                    <a:prstGeom prst="rect">
                      <a:avLst/>
                    </a:prstGeom>
                    <a:noFill/>
                    <a:ln>
                      <a:noFill/>
                    </a:ln>
                  </pic:spPr>
                </pic:pic>
              </a:graphicData>
            </a:graphic>
          </wp:inline>
        </w:drawing>
      </w:r>
    </w:p>
    <w:p w14:paraId="306D7695" w14:textId="77777777" w:rsidR="00163106" w:rsidRPr="00D602FC" w:rsidRDefault="00163106" w:rsidP="00163106">
      <w:pPr>
        <w:pStyle w:val="Heading4"/>
        <w:rPr>
          <w:rFonts w:asciiTheme="minorHAnsi" w:hAnsiTheme="minorHAnsi"/>
        </w:rPr>
      </w:pPr>
      <w:r w:rsidRPr="00D602FC">
        <w:rPr>
          <w:rFonts w:asciiTheme="minorHAnsi" w:hAnsiTheme="minorHAnsi"/>
        </w:rPr>
        <w:t>Pipeline – COShipping.xml</w:t>
      </w:r>
    </w:p>
    <w:p w14:paraId="726B1016" w14:textId="77777777" w:rsidR="00163106" w:rsidRPr="00D602FC" w:rsidRDefault="00163106" w:rsidP="00163106">
      <w:pPr>
        <w:pStyle w:val="Heading5"/>
        <w:rPr>
          <w:rFonts w:asciiTheme="minorHAnsi" w:hAnsiTheme="minorHAnsi"/>
        </w:rPr>
      </w:pPr>
      <w:r w:rsidRPr="00D602FC">
        <w:rPr>
          <w:rFonts w:asciiTheme="minorHAnsi" w:hAnsiTheme="minorHAnsi"/>
        </w:rPr>
        <w:t>Update UpdateShippingMethodList node</w:t>
      </w:r>
    </w:p>
    <w:p w14:paraId="105513A8" w14:textId="77777777" w:rsidR="00163106" w:rsidRPr="00BC5C6E" w:rsidRDefault="00163106" w:rsidP="003C3632">
      <w:pPr>
        <w:pStyle w:val="BodyText"/>
      </w:pPr>
      <w:r w:rsidRPr="00BC5C6E">
        <w:t>Add assign node before Cart-Calculate in the COShipping-UpdateShippingMethodList pipeline. Refer to the following screenshot:</w:t>
      </w:r>
    </w:p>
    <w:p w14:paraId="2ADFCAA8" w14:textId="77777777" w:rsidR="0082295A" w:rsidRPr="00BC5C6E" w:rsidRDefault="0082295A" w:rsidP="003C3632">
      <w:pPr>
        <w:pStyle w:val="BodyText"/>
      </w:pPr>
      <w:r w:rsidRPr="00BC5C6E">
        <w:t>Input : true</w:t>
      </w:r>
    </w:p>
    <w:p w14:paraId="666E5277" w14:textId="77777777" w:rsidR="0082295A" w:rsidRPr="00BC5C6E" w:rsidRDefault="0082295A" w:rsidP="003C3632">
      <w:pPr>
        <w:pStyle w:val="BodyText"/>
      </w:pPr>
      <w:r w:rsidRPr="00BC5C6E">
        <w:t>Output : CurrentSession.custom.SkipTaxCalculation</w:t>
      </w:r>
    </w:p>
    <w:p w14:paraId="315E8B5A" w14:textId="77777777" w:rsidR="00163106" w:rsidRPr="00D602FC" w:rsidRDefault="00163106" w:rsidP="003C3632">
      <w:pPr>
        <w:pStyle w:val="BodyText"/>
      </w:pPr>
      <w:r w:rsidRPr="00D602FC">
        <w:rPr>
          <w:noProof/>
        </w:rPr>
        <w:lastRenderedPageBreak/>
        <w:drawing>
          <wp:inline distT="0" distB="0" distL="0" distR="0" wp14:anchorId="69BF5B03" wp14:editId="6D137F98">
            <wp:extent cx="5991225" cy="4257675"/>
            <wp:effectExtent l="19050" t="1905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91225" cy="4257675"/>
                    </a:xfrm>
                    <a:prstGeom prst="rect">
                      <a:avLst/>
                    </a:prstGeom>
                    <a:noFill/>
                    <a:ln>
                      <a:solidFill>
                        <a:schemeClr val="accent1"/>
                      </a:solidFill>
                    </a:ln>
                  </pic:spPr>
                </pic:pic>
              </a:graphicData>
            </a:graphic>
          </wp:inline>
        </w:drawing>
      </w:r>
    </w:p>
    <w:p w14:paraId="1314D9A9" w14:textId="77777777" w:rsidR="00163106" w:rsidRPr="00D602FC" w:rsidRDefault="00163106" w:rsidP="003C3632">
      <w:pPr>
        <w:pStyle w:val="BodyText"/>
      </w:pPr>
      <w:r w:rsidRPr="00D602FC">
        <w:rPr>
          <w:noProof/>
        </w:rPr>
        <w:drawing>
          <wp:inline distT="0" distB="0" distL="0" distR="0" wp14:anchorId="2012CD93" wp14:editId="0C6554DA">
            <wp:extent cx="5895975" cy="2276475"/>
            <wp:effectExtent l="19050" t="1905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95975" cy="2276475"/>
                    </a:xfrm>
                    <a:prstGeom prst="rect">
                      <a:avLst/>
                    </a:prstGeom>
                    <a:noFill/>
                    <a:ln>
                      <a:solidFill>
                        <a:schemeClr val="accent1"/>
                      </a:solidFill>
                    </a:ln>
                  </pic:spPr>
                </pic:pic>
              </a:graphicData>
            </a:graphic>
          </wp:inline>
        </w:drawing>
      </w:r>
      <w:r w:rsidRPr="00D602FC">
        <w:br/>
      </w:r>
    </w:p>
    <w:p w14:paraId="21EED355" w14:textId="77777777" w:rsidR="00163106" w:rsidRPr="00D602FC" w:rsidRDefault="00163106" w:rsidP="00163106">
      <w:pPr>
        <w:pStyle w:val="Heading4"/>
        <w:rPr>
          <w:rFonts w:asciiTheme="minorHAnsi" w:hAnsiTheme="minorHAnsi"/>
        </w:rPr>
      </w:pPr>
      <w:r w:rsidRPr="00D602FC">
        <w:rPr>
          <w:rFonts w:asciiTheme="minorHAnsi" w:hAnsiTheme="minorHAnsi"/>
        </w:rPr>
        <w:t>Pipeline –Cart.xml</w:t>
      </w:r>
    </w:p>
    <w:p w14:paraId="622E1A6D" w14:textId="77777777" w:rsidR="00163106" w:rsidRPr="00D602FC" w:rsidRDefault="00163106" w:rsidP="00163106">
      <w:pPr>
        <w:pStyle w:val="Heading5"/>
        <w:rPr>
          <w:rFonts w:asciiTheme="minorHAnsi" w:hAnsiTheme="minorHAnsi"/>
        </w:rPr>
      </w:pPr>
      <w:r w:rsidRPr="00D602FC">
        <w:rPr>
          <w:rFonts w:asciiTheme="minorHAnsi" w:hAnsiTheme="minorHAnsi"/>
        </w:rPr>
        <w:t>Update deleteProduct transition flow</w:t>
      </w:r>
      <w:r>
        <w:rPr>
          <w:rFonts w:asciiTheme="minorHAnsi" w:hAnsiTheme="minorHAnsi"/>
        </w:rPr>
        <w:t xml:space="preserve"> in Show Node</w:t>
      </w:r>
    </w:p>
    <w:p w14:paraId="1DB8AA6E" w14:textId="77777777" w:rsidR="00163106" w:rsidRPr="00BC5C6E" w:rsidRDefault="00163106" w:rsidP="003C3632">
      <w:pPr>
        <w:pStyle w:val="BodyText"/>
        <w:numPr>
          <w:ilvl w:val="0"/>
          <w:numId w:val="78"/>
        </w:numPr>
      </w:pPr>
      <w:r w:rsidRPr="00BC5C6E">
        <w:t xml:space="preserve">Add assign node with </w:t>
      </w:r>
      <w:r w:rsidRPr="00BC5C6E">
        <w:rPr>
          <w:b/>
        </w:rPr>
        <w:t>session.custom.cartStateString</w:t>
      </w:r>
      <w:r w:rsidRPr="00BC5C6E">
        <w:t xml:space="preserve"> as null </w:t>
      </w:r>
    </w:p>
    <w:p w14:paraId="506F07D7" w14:textId="77777777" w:rsidR="00163106" w:rsidRPr="00D602FC" w:rsidRDefault="00163106" w:rsidP="003C3632">
      <w:pPr>
        <w:pStyle w:val="BodyText"/>
      </w:pPr>
      <w:r w:rsidRPr="00D602FC">
        <w:rPr>
          <w:noProof/>
        </w:rPr>
        <w:lastRenderedPageBreak/>
        <w:drawing>
          <wp:inline distT="0" distB="0" distL="0" distR="0" wp14:anchorId="2674D782" wp14:editId="6B7C656C">
            <wp:extent cx="4438650" cy="2962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38650" cy="2962275"/>
                    </a:xfrm>
                    <a:prstGeom prst="rect">
                      <a:avLst/>
                    </a:prstGeom>
                    <a:noFill/>
                    <a:ln>
                      <a:noFill/>
                    </a:ln>
                  </pic:spPr>
                </pic:pic>
              </a:graphicData>
            </a:graphic>
          </wp:inline>
        </w:drawing>
      </w:r>
    </w:p>
    <w:p w14:paraId="4E8CA0B1" w14:textId="77777777" w:rsidR="00163106" w:rsidRPr="00D602FC" w:rsidRDefault="00163106" w:rsidP="003C3632">
      <w:pPr>
        <w:pStyle w:val="BodyText"/>
      </w:pPr>
    </w:p>
    <w:p w14:paraId="03FD7B20" w14:textId="35D5B414" w:rsidR="00747254" w:rsidRPr="00E33D85" w:rsidRDefault="00747254" w:rsidP="00747254">
      <w:pPr>
        <w:pStyle w:val="Heading3"/>
        <w:rPr>
          <w:rFonts w:asciiTheme="minorHAnsi" w:hAnsiTheme="minorHAnsi"/>
        </w:rPr>
      </w:pPr>
      <w:bookmarkStart w:id="1252" w:name="_Toc492046334"/>
      <w:r w:rsidRPr="00E33D85">
        <w:rPr>
          <w:rFonts w:asciiTheme="minorHAnsi" w:hAnsiTheme="minorHAnsi"/>
        </w:rPr>
        <w:t>Address Verification Service</w:t>
      </w:r>
      <w:bookmarkEnd w:id="1251"/>
      <w:bookmarkEnd w:id="1252"/>
    </w:p>
    <w:p w14:paraId="2E691F6B" w14:textId="77777777" w:rsidR="00747254" w:rsidRPr="00E33D85" w:rsidRDefault="00747254" w:rsidP="003C3632">
      <w:pPr>
        <w:pStyle w:val="BodyText"/>
      </w:pPr>
      <w:r w:rsidRPr="00E33D85">
        <w:t>Provide Site Preference values for 2 AVS-related business rules:</w:t>
      </w:r>
    </w:p>
    <w:p w14:paraId="11E70678" w14:textId="77777777" w:rsidR="00747254" w:rsidRPr="00E33D85" w:rsidRDefault="00747254" w:rsidP="003C3632">
      <w:pPr>
        <w:pStyle w:val="BodyText"/>
      </w:pPr>
      <w:r w:rsidRPr="00E33D85">
        <w:t xml:space="preserve">User can change the site preference value by following </w:t>
      </w:r>
      <w:hyperlink r:id="rId52" w:history="1">
        <w:r w:rsidRPr="00E33D85">
          <w:t>Merchant Tools</w:t>
        </w:r>
      </w:hyperlink>
      <w:r w:rsidRPr="00E33D85">
        <w:t> &gt;  </w:t>
      </w:r>
      <w:hyperlink r:id="rId53" w:history="1">
        <w:r w:rsidRPr="00E33D85">
          <w:t>Site Preferences</w:t>
        </w:r>
      </w:hyperlink>
      <w:r w:rsidRPr="00E33D85">
        <w:t> &gt;  </w:t>
      </w:r>
      <w:hyperlink r:id="rId54" w:history="1">
        <w:r w:rsidRPr="00E33D85">
          <w:t>Custom Site Preferences</w:t>
        </w:r>
      </w:hyperlink>
      <w:r w:rsidRPr="00E33D85">
        <w:t> &gt; Cybersource path for a selected site as shown below.</w:t>
      </w:r>
    </w:p>
    <w:p w14:paraId="66EFDEB7" w14:textId="77777777" w:rsidR="00747254" w:rsidRPr="00E33D85" w:rsidRDefault="00747254" w:rsidP="003C3632">
      <w:pPr>
        <w:pStyle w:val="BodyText"/>
      </w:pPr>
      <w:r w:rsidRPr="00E33D85">
        <w:t>CsAvsIgnoreResult – Determines whether AVS failures will force an auth failure.</w:t>
      </w:r>
    </w:p>
    <w:p w14:paraId="1B400A5E" w14:textId="77777777" w:rsidR="00747254" w:rsidRPr="00E33D85" w:rsidRDefault="00747254" w:rsidP="003C3632">
      <w:pPr>
        <w:pStyle w:val="BodyText"/>
      </w:pPr>
      <w:r w:rsidRPr="00E33D85">
        <w:t>Default value would be false and if user checks this checkbox then in case of address verification failure corresponding to AVS decline flags, order will be placed but considering the default value, in case of address verification failure corresponding to decline flags application will not allow user to place the order.</w:t>
      </w:r>
    </w:p>
    <w:p w14:paraId="02DA839B" w14:textId="77777777" w:rsidR="00747254" w:rsidRPr="00E33D85" w:rsidRDefault="00747254" w:rsidP="003C3632">
      <w:pPr>
        <w:pStyle w:val="BodyText"/>
      </w:pPr>
      <w:r w:rsidRPr="00E33D85">
        <w:t>CsAvsDeclineFlags –Determines how “correct” an address must be to produce a failure result</w:t>
      </w:r>
    </w:p>
    <w:p w14:paraId="13F7816A" w14:textId="77777777" w:rsidR="00747254" w:rsidRPr="00E33D85" w:rsidRDefault="00747254" w:rsidP="003C3632">
      <w:pPr>
        <w:pStyle w:val="BodyText"/>
      </w:pPr>
      <w:r w:rsidRPr="00E33D85">
        <w:t>Augment UI interaction nodes to deal with AVS failure or correction confirmation dialogs, wherever Payment Authorization takes place, typically within the COPlaceOrder-Start and COSummary-Submit.</w:t>
      </w:r>
    </w:p>
    <w:p w14:paraId="192C8A84" w14:textId="77777777" w:rsidR="00747254" w:rsidRPr="00E33D85" w:rsidRDefault="00747254" w:rsidP="003C3632">
      <w:pPr>
        <w:pStyle w:val="BodyText"/>
      </w:pPr>
      <w:r w:rsidRPr="00E33D85">
        <w:t>Merchant can define the value of decline flags in the business manager Cybersource site preference and when address verification service is enabled and while placing the order if that service returns any of the flag mentioned in site preference, system will decline the order.</w:t>
      </w:r>
    </w:p>
    <w:p w14:paraId="5CCAAD9D" w14:textId="77777777" w:rsidR="00747254" w:rsidRPr="00E33D85" w:rsidRDefault="00747254" w:rsidP="003C3632">
      <w:pPr>
        <w:pStyle w:val="BodyText"/>
      </w:pPr>
      <w:r w:rsidRPr="00E33D85">
        <w:t>Screen shot to change the site preference value:</w:t>
      </w:r>
    </w:p>
    <w:p w14:paraId="66733AB2" w14:textId="77777777" w:rsidR="00747254" w:rsidRPr="00E33D85" w:rsidRDefault="00747254" w:rsidP="003C3632">
      <w:pPr>
        <w:pStyle w:val="BodyText"/>
      </w:pPr>
      <w:r w:rsidRPr="00E33D85">
        <w:rPr>
          <w:noProof/>
        </w:rPr>
        <w:lastRenderedPageBreak/>
        <w:drawing>
          <wp:inline distT="0" distB="0" distL="0" distR="0" wp14:anchorId="1E4BE037" wp14:editId="5FE55ABF">
            <wp:extent cx="6400800" cy="2520930"/>
            <wp:effectExtent l="0" t="0" r="0" b="0"/>
            <wp:docPr id="46" name="Picture 46" descr="C:\Users\pchug3\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hug3\Desktop\4.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00800" cy="2520930"/>
                    </a:xfrm>
                    <a:prstGeom prst="rect">
                      <a:avLst/>
                    </a:prstGeom>
                    <a:noFill/>
                    <a:ln>
                      <a:noFill/>
                    </a:ln>
                  </pic:spPr>
                </pic:pic>
              </a:graphicData>
            </a:graphic>
          </wp:inline>
        </w:drawing>
      </w:r>
    </w:p>
    <w:p w14:paraId="6D9FB69F" w14:textId="77777777" w:rsidR="00747254" w:rsidRPr="00E33D85" w:rsidRDefault="00747254" w:rsidP="003C3632">
      <w:pPr>
        <w:pStyle w:val="BodyText"/>
      </w:pPr>
    </w:p>
    <w:p w14:paraId="232DEA8C" w14:textId="4FE3A402" w:rsidR="00747254" w:rsidRPr="00E33D85" w:rsidRDefault="00747254" w:rsidP="00747254">
      <w:pPr>
        <w:pStyle w:val="Heading3"/>
        <w:rPr>
          <w:rFonts w:asciiTheme="minorHAnsi" w:hAnsiTheme="minorHAnsi"/>
        </w:rPr>
      </w:pPr>
      <w:bookmarkStart w:id="1253" w:name="_Toc368651149"/>
      <w:bookmarkStart w:id="1254" w:name="_Toc492046335"/>
      <w:r w:rsidRPr="00E33D85">
        <w:rPr>
          <w:rFonts w:asciiTheme="minorHAnsi" w:hAnsiTheme="minorHAnsi"/>
        </w:rPr>
        <w:t>Delivery Address Validation Service</w:t>
      </w:r>
      <w:bookmarkEnd w:id="1253"/>
      <w:bookmarkEnd w:id="1254"/>
    </w:p>
    <w:p w14:paraId="338BCF35" w14:textId="77777777" w:rsidR="00747254" w:rsidRPr="00E33D85" w:rsidRDefault="00747254" w:rsidP="003C3632">
      <w:pPr>
        <w:pStyle w:val="BodyText"/>
      </w:pPr>
      <w:r w:rsidRPr="00E33D85">
        <w:t>Provide Site Preference values for 2 DAV-related business rules:</w:t>
      </w:r>
    </w:p>
    <w:p w14:paraId="1598EFA2" w14:textId="77777777" w:rsidR="00747254" w:rsidRPr="00E33D85" w:rsidRDefault="00747254" w:rsidP="003C3632">
      <w:pPr>
        <w:pStyle w:val="BodyText"/>
      </w:pPr>
      <w:r w:rsidRPr="00E33D85">
        <w:t xml:space="preserve">User can change the site preference value by following </w:t>
      </w:r>
      <w:hyperlink r:id="rId56" w:history="1">
        <w:r w:rsidRPr="00E33D85">
          <w:t>Merchant Tools</w:t>
        </w:r>
      </w:hyperlink>
      <w:r w:rsidRPr="00E33D85">
        <w:t> &gt;  </w:t>
      </w:r>
      <w:hyperlink r:id="rId57" w:history="1">
        <w:r w:rsidRPr="00E33D85">
          <w:t>Site Preferences</w:t>
        </w:r>
      </w:hyperlink>
      <w:r w:rsidRPr="00E33D85">
        <w:t> &gt;  </w:t>
      </w:r>
      <w:hyperlink r:id="rId58" w:history="1">
        <w:r w:rsidRPr="00E33D85">
          <w:t>Custom Site Preferences</w:t>
        </w:r>
      </w:hyperlink>
      <w:r w:rsidRPr="00E33D85">
        <w:t> &gt; Cybersource path for a selected site as shown below.</w:t>
      </w:r>
    </w:p>
    <w:p w14:paraId="272DE95A" w14:textId="77777777" w:rsidR="00747254" w:rsidRPr="00E33D85" w:rsidRDefault="00747254" w:rsidP="003C3632">
      <w:pPr>
        <w:pStyle w:val="BodyText"/>
      </w:pPr>
      <w:r w:rsidRPr="00E33D85">
        <w:t>CsDavEnable – Determines whether DAV features are enabled for payment auth requests.</w:t>
      </w:r>
    </w:p>
    <w:p w14:paraId="275DF0D2" w14:textId="77777777" w:rsidR="00747254" w:rsidRPr="00E33D85" w:rsidRDefault="00747254" w:rsidP="003C3632">
      <w:pPr>
        <w:pStyle w:val="BodyText"/>
      </w:pPr>
      <w:r w:rsidRPr="00E33D85">
        <w:t>Default value would be DECLINE and if user selects APPROVE from dropdown then in case of shipping or delivery address validation failure corresponding to enable delivery address verification value mentioned below, order will be placed but considering the default value i.e. DECLINE, in case of shipping or delivery address validation failure corresponding to enable delivery address verification value, application will not allow user to place the order. This will Prevent/enable authorization of payment if the DeliveryAddressVerification results in an error or rejection response</w:t>
      </w:r>
      <w:r w:rsidRPr="00E33D85">
        <w:rPr>
          <w:color w:val="666666"/>
          <w:sz w:val="17"/>
          <w:szCs w:val="17"/>
          <w:shd w:val="clear" w:color="auto" w:fill="FFFFFF"/>
        </w:rPr>
        <w:t>.</w:t>
      </w:r>
    </w:p>
    <w:p w14:paraId="59EC7AEF" w14:textId="77777777" w:rsidR="00747254" w:rsidRPr="00E33D85" w:rsidRDefault="00747254" w:rsidP="003C3632">
      <w:pPr>
        <w:pStyle w:val="BodyText"/>
      </w:pPr>
      <w:r w:rsidRPr="00E33D85">
        <w:rPr>
          <w:rFonts w:cs="Courier New"/>
          <w:iCs/>
        </w:rPr>
        <w:t>CsDavOnAddressVerificationFailure</w:t>
      </w:r>
      <w:r w:rsidRPr="00E33D85">
        <w:t xml:space="preserve"> –Determines whether a DAV failure will result in a payment auth failure</w:t>
      </w:r>
    </w:p>
    <w:p w14:paraId="60350A13" w14:textId="77777777" w:rsidR="00747254" w:rsidRPr="00E33D85" w:rsidRDefault="00747254" w:rsidP="003C3632">
      <w:pPr>
        <w:pStyle w:val="BodyText"/>
      </w:pPr>
      <w:r w:rsidRPr="00E33D85">
        <w:t>Merchant can set the value of this field in the business manager Cybersource site preference. This will enable Delivery Address Verification, to help minimize risk of undeliverable or returns orders, because of user data entry errors. When user selects YES from the drop down and corresponding CsDavEnable site preference value is DECLINE and in case of delivery address verification failure, system will not allow process the order.</w:t>
      </w:r>
    </w:p>
    <w:p w14:paraId="6DD06047" w14:textId="77777777" w:rsidR="00747254" w:rsidRPr="00E33D85" w:rsidRDefault="00747254" w:rsidP="003C3632">
      <w:pPr>
        <w:pStyle w:val="BodyText"/>
      </w:pPr>
      <w:r w:rsidRPr="00E33D85">
        <w:t>Augment UI interaction nodes to deal with AVS failure or correction confirmation dialogs, wherever Payment Authorization takes place, typically within the COPlaceOrder-Start and COSummary-Submit.</w:t>
      </w:r>
    </w:p>
    <w:p w14:paraId="6E0A7AC7" w14:textId="77777777" w:rsidR="00747254" w:rsidRPr="00E33D85" w:rsidRDefault="00747254" w:rsidP="003C3632">
      <w:pPr>
        <w:pStyle w:val="BodyText"/>
      </w:pPr>
      <w:r w:rsidRPr="00E33D85">
        <w:t>Screen shot to change the site preference value:</w:t>
      </w:r>
    </w:p>
    <w:p w14:paraId="23150F38" w14:textId="77777777" w:rsidR="00747254" w:rsidRPr="00E33D85" w:rsidRDefault="00747254" w:rsidP="003C3632">
      <w:pPr>
        <w:pStyle w:val="BodyText"/>
      </w:pPr>
      <w:r w:rsidRPr="00E33D85">
        <w:rPr>
          <w:noProof/>
        </w:rPr>
        <w:lastRenderedPageBreak/>
        <w:drawing>
          <wp:inline distT="0" distB="0" distL="0" distR="0" wp14:anchorId="7CD73723" wp14:editId="676B2D2D">
            <wp:extent cx="6400800" cy="2876653"/>
            <wp:effectExtent l="0" t="0" r="0" b="0"/>
            <wp:docPr id="47" name="Picture 47" descr="C:\Users\pchug3\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hug3\Desktop\5.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00800" cy="2876653"/>
                    </a:xfrm>
                    <a:prstGeom prst="rect">
                      <a:avLst/>
                    </a:prstGeom>
                    <a:noFill/>
                    <a:ln>
                      <a:noFill/>
                    </a:ln>
                  </pic:spPr>
                </pic:pic>
              </a:graphicData>
            </a:graphic>
          </wp:inline>
        </w:drawing>
      </w:r>
    </w:p>
    <w:p w14:paraId="79F5929C" w14:textId="5DE72332" w:rsidR="00747254" w:rsidRPr="00E33D85" w:rsidRDefault="00747254" w:rsidP="00747254">
      <w:pPr>
        <w:pStyle w:val="Heading3"/>
        <w:rPr>
          <w:rFonts w:asciiTheme="minorHAnsi" w:hAnsiTheme="minorHAnsi"/>
        </w:rPr>
      </w:pPr>
      <w:bookmarkStart w:id="1255" w:name="_Toc492046336"/>
      <w:r w:rsidRPr="00E33D85">
        <w:rPr>
          <w:rFonts w:asciiTheme="minorHAnsi" w:hAnsiTheme="minorHAnsi"/>
        </w:rPr>
        <w:t>Payment Tokenization Service</w:t>
      </w:r>
      <w:bookmarkEnd w:id="1255"/>
    </w:p>
    <w:p w14:paraId="5D065E82" w14:textId="77777777" w:rsidR="00747254" w:rsidRPr="00E33D85" w:rsidRDefault="00747254" w:rsidP="00747254">
      <w:pPr>
        <w:pStyle w:val="Heading4"/>
        <w:rPr>
          <w:rFonts w:asciiTheme="minorHAnsi" w:hAnsiTheme="minorHAnsi"/>
        </w:rPr>
      </w:pPr>
      <w:r w:rsidRPr="00E33D85">
        <w:rPr>
          <w:rFonts w:asciiTheme="minorHAnsi" w:hAnsiTheme="minorHAnsi"/>
        </w:rPr>
        <w:t>My Account - Template - paymentinstrumentdetails.isml</w:t>
      </w:r>
    </w:p>
    <w:p w14:paraId="58649A89" w14:textId="77777777" w:rsidR="007B058A" w:rsidRPr="00E33D85" w:rsidRDefault="007B058A" w:rsidP="003C3632">
      <w:pPr>
        <w:pStyle w:val="BodyText"/>
        <w:numPr>
          <w:ilvl w:val="0"/>
          <w:numId w:val="95"/>
        </w:numPr>
      </w:pPr>
      <w:r w:rsidRPr="00E33D85">
        <w:t xml:space="preserve">Include the following code block just after the &lt;h1&gt; tag to display the </w:t>
      </w:r>
      <w:r w:rsidRPr="003A245C">
        <w:t>Subscription Error Message</w:t>
      </w:r>
      <w:r w:rsidRPr="00E33D85">
        <w:t xml:space="preserve"> message</w:t>
      </w:r>
    </w:p>
    <w:tbl>
      <w:tblPr>
        <w:tblStyle w:val="TableGrid"/>
        <w:tblW w:w="0" w:type="auto"/>
        <w:tblInd w:w="-72" w:type="dxa"/>
        <w:tblLook w:val="04A0" w:firstRow="1" w:lastRow="0" w:firstColumn="1" w:lastColumn="0" w:noHBand="0" w:noVBand="1"/>
      </w:tblPr>
      <w:tblGrid>
        <w:gridCol w:w="10368"/>
      </w:tblGrid>
      <w:tr w:rsidR="00747254" w:rsidRPr="00E33D85" w14:paraId="03603882" w14:textId="77777777" w:rsidTr="00636F6D">
        <w:tc>
          <w:tcPr>
            <w:tcW w:w="10368" w:type="dxa"/>
          </w:tcPr>
          <w:p w14:paraId="26895688" w14:textId="77777777" w:rsidR="000624E0" w:rsidRPr="000624E0" w:rsidRDefault="000624E0" w:rsidP="005E5459">
            <w:pPr>
              <w:autoSpaceDE w:val="0"/>
              <w:autoSpaceDN w:val="0"/>
              <w:adjustRightInd w:val="0"/>
              <w:spacing w:after="0" w:line="240" w:lineRule="auto"/>
              <w:rPr>
                <w:rFonts w:eastAsia="Times New Roman" w:cs="Consolas"/>
                <w:color w:val="000000"/>
                <w:sz w:val="20"/>
                <w:szCs w:val="20"/>
              </w:rPr>
            </w:pPr>
            <w:r w:rsidRPr="000624E0">
              <w:rPr>
                <w:rFonts w:eastAsia="Times New Roman" w:cs="Consolas"/>
                <w:color w:val="008080"/>
                <w:sz w:val="20"/>
                <w:szCs w:val="20"/>
              </w:rPr>
              <w:t>&lt;</w:t>
            </w:r>
            <w:r w:rsidRPr="000624E0">
              <w:rPr>
                <w:rFonts w:eastAsia="Times New Roman" w:cs="Consolas"/>
                <w:color w:val="3F7F7F"/>
                <w:sz w:val="20"/>
                <w:szCs w:val="20"/>
              </w:rPr>
              <w:t>h1</w:t>
            </w:r>
            <w:r w:rsidRPr="000624E0">
              <w:rPr>
                <w:rFonts w:eastAsia="Times New Roman" w:cs="Consolas"/>
                <w:color w:val="008080"/>
                <w:sz w:val="20"/>
                <w:szCs w:val="20"/>
              </w:rPr>
              <w:t>&gt;</w:t>
            </w:r>
            <w:r w:rsidRPr="000624E0">
              <w:rPr>
                <w:rFonts w:eastAsia="Times New Roman" w:cs="Consolas"/>
                <w:color w:val="000000"/>
                <w:sz w:val="20"/>
                <w:szCs w:val="20"/>
              </w:rPr>
              <w:t>${Resource.msg('account.paymentinstrumentlist.addcard', 'account', null)}</w:t>
            </w:r>
            <w:r w:rsidRPr="000624E0">
              <w:rPr>
                <w:rFonts w:eastAsia="Times New Roman" w:cs="Consolas"/>
                <w:color w:val="008080"/>
                <w:sz w:val="20"/>
                <w:szCs w:val="20"/>
              </w:rPr>
              <w:t>&lt;/</w:t>
            </w:r>
            <w:r w:rsidRPr="000624E0">
              <w:rPr>
                <w:rFonts w:eastAsia="Times New Roman" w:cs="Consolas"/>
                <w:color w:val="3F7F7F"/>
                <w:sz w:val="20"/>
                <w:szCs w:val="20"/>
              </w:rPr>
              <w:t>h1</w:t>
            </w:r>
            <w:r w:rsidRPr="000624E0">
              <w:rPr>
                <w:rFonts w:eastAsia="Times New Roman" w:cs="Consolas"/>
                <w:color w:val="008080"/>
                <w:sz w:val="20"/>
                <w:szCs w:val="20"/>
              </w:rPr>
              <w:t>&gt;</w:t>
            </w:r>
          </w:p>
          <w:p w14:paraId="7DC9744C" w14:textId="77777777" w:rsidR="00747254" w:rsidRPr="00E33D85" w:rsidRDefault="00747254" w:rsidP="005E5459">
            <w:pPr>
              <w:autoSpaceDE w:val="0"/>
              <w:autoSpaceDN w:val="0"/>
              <w:adjustRightInd w:val="0"/>
              <w:spacing w:after="0" w:line="240" w:lineRule="auto"/>
              <w:rPr>
                <w:rFonts w:eastAsia="Times New Roman" w:cs="Consolas"/>
                <w:sz w:val="20"/>
                <w:szCs w:val="20"/>
              </w:rPr>
            </w:pPr>
            <w:r w:rsidRPr="00E33D85">
              <w:rPr>
                <w:rFonts w:eastAsia="Times New Roman" w:cs="Consolas"/>
                <w:color w:val="008080"/>
                <w:sz w:val="20"/>
                <w:szCs w:val="20"/>
              </w:rPr>
              <w:t>&lt;</w:t>
            </w:r>
            <w:r w:rsidRPr="00E33D85">
              <w:rPr>
                <w:rFonts w:eastAsia="Times New Roman" w:cs="Consolas"/>
                <w:color w:val="3F7F7F"/>
                <w:sz w:val="20"/>
                <w:szCs w:val="20"/>
              </w:rPr>
              <w:t>isif</w:t>
            </w:r>
            <w:r w:rsidRPr="00E33D85">
              <w:rPr>
                <w:rFonts w:eastAsia="Times New Roman" w:cs="Consolas"/>
                <w:sz w:val="20"/>
                <w:szCs w:val="20"/>
              </w:rPr>
              <w:t xml:space="preserve"> </w:t>
            </w:r>
            <w:r w:rsidRPr="00E33D85">
              <w:rPr>
                <w:rFonts w:eastAsia="Times New Roman" w:cs="Consolas"/>
                <w:color w:val="7F007F"/>
                <w:sz w:val="20"/>
                <w:szCs w:val="20"/>
              </w:rPr>
              <w:t>condition</w:t>
            </w:r>
            <w:r w:rsidRPr="00E33D85">
              <w:rPr>
                <w:rFonts w:eastAsia="Times New Roman" w:cs="Consolas"/>
                <w:color w:val="000000"/>
                <w:sz w:val="20"/>
                <w:szCs w:val="20"/>
              </w:rPr>
              <w:t>=</w:t>
            </w:r>
            <w:r w:rsidRPr="00E33D85">
              <w:rPr>
                <w:rFonts w:eastAsia="Times New Roman" w:cs="Consolas"/>
                <w:i/>
                <w:iCs/>
                <w:color w:val="2A00FF"/>
                <w:sz w:val="20"/>
                <w:szCs w:val="20"/>
              </w:rPr>
              <w:t>"${pdict.SubscriptionError != null}"</w:t>
            </w:r>
            <w:r w:rsidRPr="00E33D85">
              <w:rPr>
                <w:rFonts w:eastAsia="Times New Roman" w:cs="Consolas"/>
                <w:color w:val="008080"/>
                <w:sz w:val="20"/>
                <w:szCs w:val="20"/>
              </w:rPr>
              <w:t>&gt;</w:t>
            </w:r>
          </w:p>
          <w:p w14:paraId="347F8018" w14:textId="77777777" w:rsidR="00747254" w:rsidRPr="00E33D85" w:rsidRDefault="00747254" w:rsidP="005E5459">
            <w:pPr>
              <w:autoSpaceDE w:val="0"/>
              <w:autoSpaceDN w:val="0"/>
              <w:adjustRightInd w:val="0"/>
              <w:spacing w:after="0" w:line="240" w:lineRule="auto"/>
              <w:rPr>
                <w:rFonts w:eastAsia="Times New Roman" w:cs="Consolas"/>
                <w:sz w:val="20"/>
                <w:szCs w:val="20"/>
              </w:rPr>
            </w:pPr>
            <w:r w:rsidRPr="00E33D85">
              <w:rPr>
                <w:rFonts w:eastAsia="Times New Roman" w:cs="Consolas"/>
                <w:color w:val="000000"/>
                <w:sz w:val="20"/>
                <w:szCs w:val="20"/>
              </w:rPr>
              <w:tab/>
            </w:r>
            <w:r w:rsidRPr="00E33D85">
              <w:rPr>
                <w:rFonts w:eastAsia="Times New Roman" w:cs="Consolas"/>
                <w:color w:val="000000"/>
                <w:sz w:val="20"/>
                <w:szCs w:val="20"/>
              </w:rPr>
              <w:tab/>
            </w:r>
            <w:r w:rsidRPr="00E33D85">
              <w:rPr>
                <w:rFonts w:eastAsia="Times New Roman" w:cs="Consolas"/>
                <w:color w:val="008080"/>
                <w:sz w:val="20"/>
                <w:szCs w:val="20"/>
              </w:rPr>
              <w:t>&lt;</w:t>
            </w:r>
            <w:r w:rsidRPr="00E33D85">
              <w:rPr>
                <w:rFonts w:eastAsia="Times New Roman" w:cs="Consolas"/>
                <w:color w:val="3F7F7F"/>
                <w:sz w:val="20"/>
                <w:szCs w:val="20"/>
              </w:rPr>
              <w:t>div</w:t>
            </w:r>
            <w:r w:rsidRPr="00E33D85">
              <w:rPr>
                <w:rFonts w:eastAsia="Times New Roman" w:cs="Consolas"/>
                <w:sz w:val="20"/>
                <w:szCs w:val="20"/>
              </w:rPr>
              <w:t xml:space="preserve"> </w:t>
            </w:r>
            <w:r w:rsidRPr="00E33D85">
              <w:rPr>
                <w:rFonts w:eastAsia="Times New Roman" w:cs="Consolas"/>
                <w:color w:val="7F007F"/>
                <w:sz w:val="20"/>
                <w:szCs w:val="20"/>
              </w:rPr>
              <w:t>class</w:t>
            </w:r>
            <w:r w:rsidRPr="00E33D85">
              <w:rPr>
                <w:rFonts w:eastAsia="Times New Roman" w:cs="Consolas"/>
                <w:color w:val="000000"/>
                <w:sz w:val="20"/>
                <w:szCs w:val="20"/>
              </w:rPr>
              <w:t>=</w:t>
            </w:r>
            <w:r w:rsidRPr="00E33D85">
              <w:rPr>
                <w:rFonts w:eastAsia="Times New Roman" w:cs="Consolas"/>
                <w:i/>
                <w:iCs/>
                <w:color w:val="2A00FF"/>
                <w:sz w:val="20"/>
                <w:szCs w:val="20"/>
              </w:rPr>
              <w:t>"error-form"</w:t>
            </w:r>
            <w:r w:rsidRPr="00E33D85">
              <w:rPr>
                <w:rFonts w:eastAsia="Times New Roman" w:cs="Consolas"/>
                <w:color w:val="008080"/>
                <w:sz w:val="20"/>
                <w:szCs w:val="20"/>
              </w:rPr>
              <w:t>&gt;</w:t>
            </w:r>
          </w:p>
          <w:p w14:paraId="1A61F58F" w14:textId="77777777" w:rsidR="00747254" w:rsidRPr="00E33D85" w:rsidRDefault="00747254" w:rsidP="005E5459">
            <w:pPr>
              <w:autoSpaceDE w:val="0"/>
              <w:autoSpaceDN w:val="0"/>
              <w:adjustRightInd w:val="0"/>
              <w:spacing w:after="0" w:line="240" w:lineRule="auto"/>
              <w:rPr>
                <w:rFonts w:eastAsia="Times New Roman" w:cs="Consolas"/>
                <w:sz w:val="20"/>
                <w:szCs w:val="20"/>
              </w:rPr>
            </w:pPr>
            <w:r w:rsidRPr="00E33D85">
              <w:rPr>
                <w:rFonts w:eastAsia="Times New Roman" w:cs="Consolas"/>
                <w:color w:val="000000"/>
                <w:sz w:val="20"/>
                <w:szCs w:val="20"/>
              </w:rPr>
              <w:tab/>
            </w:r>
            <w:r w:rsidRPr="00E33D85">
              <w:rPr>
                <w:rFonts w:eastAsia="Times New Roman" w:cs="Consolas"/>
                <w:color w:val="000000"/>
                <w:sz w:val="20"/>
                <w:szCs w:val="20"/>
              </w:rPr>
              <w:tab/>
              <w:t>${Resource.msg('account.subscription',</w:t>
            </w:r>
            <w:r w:rsidR="004670B1" w:rsidRPr="00E33D85">
              <w:rPr>
                <w:rFonts w:eastAsia="Times New Roman" w:cs="Consolas"/>
                <w:color w:val="000000"/>
                <w:sz w:val="20"/>
                <w:szCs w:val="20"/>
              </w:rPr>
              <w:t xml:space="preserve"> 'cybersource</w:t>
            </w:r>
            <w:r w:rsidRPr="00E33D85">
              <w:rPr>
                <w:rFonts w:eastAsia="Times New Roman" w:cs="Consolas"/>
                <w:color w:val="000000"/>
                <w:sz w:val="20"/>
                <w:szCs w:val="20"/>
              </w:rPr>
              <w:t>',null)}</w:t>
            </w:r>
          </w:p>
          <w:p w14:paraId="3B162473" w14:textId="77777777" w:rsidR="00747254" w:rsidRPr="00E33D85" w:rsidRDefault="00747254" w:rsidP="005E5459">
            <w:pPr>
              <w:autoSpaceDE w:val="0"/>
              <w:autoSpaceDN w:val="0"/>
              <w:adjustRightInd w:val="0"/>
              <w:spacing w:after="0" w:line="240" w:lineRule="auto"/>
              <w:rPr>
                <w:rFonts w:eastAsia="Times New Roman" w:cs="Consolas"/>
                <w:sz w:val="20"/>
                <w:szCs w:val="20"/>
              </w:rPr>
            </w:pPr>
            <w:r w:rsidRPr="00E33D85">
              <w:rPr>
                <w:rFonts w:eastAsia="Times New Roman" w:cs="Consolas"/>
                <w:color w:val="000000"/>
                <w:sz w:val="20"/>
                <w:szCs w:val="20"/>
              </w:rPr>
              <w:tab/>
            </w:r>
            <w:r w:rsidRPr="00E33D85">
              <w:rPr>
                <w:rFonts w:eastAsia="Times New Roman" w:cs="Consolas"/>
                <w:color w:val="000000"/>
                <w:sz w:val="20"/>
                <w:szCs w:val="20"/>
              </w:rPr>
              <w:tab/>
            </w:r>
            <w:r w:rsidRPr="00E33D85">
              <w:rPr>
                <w:rFonts w:eastAsia="Times New Roman" w:cs="Consolas"/>
                <w:color w:val="008080"/>
                <w:sz w:val="20"/>
                <w:szCs w:val="20"/>
              </w:rPr>
              <w:t>&lt;/</w:t>
            </w:r>
            <w:r w:rsidRPr="00E33D85">
              <w:rPr>
                <w:rFonts w:eastAsia="Times New Roman" w:cs="Consolas"/>
                <w:color w:val="3F7F7F"/>
                <w:sz w:val="20"/>
                <w:szCs w:val="20"/>
              </w:rPr>
              <w:t>div</w:t>
            </w:r>
            <w:r w:rsidRPr="00E33D85">
              <w:rPr>
                <w:rFonts w:eastAsia="Times New Roman" w:cs="Consolas"/>
                <w:color w:val="008080"/>
                <w:sz w:val="20"/>
                <w:szCs w:val="20"/>
              </w:rPr>
              <w:t>&gt;</w:t>
            </w:r>
          </w:p>
          <w:p w14:paraId="5B811DC7" w14:textId="77777777" w:rsidR="00747254" w:rsidRPr="00E33D85" w:rsidRDefault="00747254" w:rsidP="003C3632">
            <w:pPr>
              <w:pStyle w:val="BodyText"/>
            </w:pPr>
            <w:r w:rsidRPr="00E33D85">
              <w:rPr>
                <w:color w:val="000000"/>
              </w:rPr>
              <w:tab/>
            </w:r>
            <w:r w:rsidRPr="00E33D85">
              <w:rPr>
                <w:color w:val="008080"/>
              </w:rPr>
              <w:t>&lt;/</w:t>
            </w:r>
            <w:r w:rsidRPr="00E33D85">
              <w:t>isif</w:t>
            </w:r>
            <w:r w:rsidRPr="00E33D85">
              <w:rPr>
                <w:color w:val="008080"/>
              </w:rPr>
              <w:t>&gt;</w:t>
            </w:r>
            <w:r w:rsidRPr="00E33D85" w:rsidDel="00F60220">
              <w:rPr>
                <w:highlight w:val="lightGray"/>
              </w:rPr>
              <w:t xml:space="preserve"> </w:t>
            </w:r>
          </w:p>
        </w:tc>
      </w:tr>
    </w:tbl>
    <w:p w14:paraId="1D648535" w14:textId="77777777" w:rsidR="007B058A" w:rsidRPr="00E33D85" w:rsidRDefault="007B058A" w:rsidP="003C3632">
      <w:pPr>
        <w:pStyle w:val="BodyText"/>
        <w:numPr>
          <w:ilvl w:val="0"/>
          <w:numId w:val="95"/>
        </w:numPr>
      </w:pPr>
      <w:r w:rsidRPr="00E33D85">
        <w:t>Include the below code right after &lt;isdynamicform&gt; form object</w:t>
      </w:r>
      <w:r>
        <w:t xml:space="preserve"> to add Billing Address Fields</w:t>
      </w:r>
    </w:p>
    <w:tbl>
      <w:tblPr>
        <w:tblStyle w:val="TableGrid"/>
        <w:tblW w:w="0" w:type="auto"/>
        <w:tblLook w:val="04A0" w:firstRow="1" w:lastRow="0" w:firstColumn="1" w:lastColumn="0" w:noHBand="0" w:noVBand="1"/>
      </w:tblPr>
      <w:tblGrid>
        <w:gridCol w:w="10296"/>
      </w:tblGrid>
      <w:tr w:rsidR="00747254" w:rsidRPr="00E33D85" w14:paraId="1E1912B9" w14:textId="77777777" w:rsidTr="005E5459">
        <w:tc>
          <w:tcPr>
            <w:tcW w:w="10296" w:type="dxa"/>
          </w:tcPr>
          <w:p w14:paraId="3456FBA6" w14:textId="77777777" w:rsidR="003C07FC" w:rsidRPr="00760DA0" w:rsidRDefault="003C07FC" w:rsidP="003C07FC">
            <w:pPr>
              <w:autoSpaceDE w:val="0"/>
              <w:autoSpaceDN w:val="0"/>
              <w:adjustRightInd w:val="0"/>
              <w:spacing w:after="0" w:line="240" w:lineRule="auto"/>
              <w:rPr>
                <w:rFonts w:eastAsia="Times New Roman" w:cs="Consolas"/>
                <w:sz w:val="20"/>
                <w:szCs w:val="20"/>
              </w:rPr>
            </w:pPr>
            <w:r w:rsidRPr="00760DA0">
              <w:rPr>
                <w:rFonts w:eastAsia="Times New Roman" w:cs="Consolas"/>
                <w:color w:val="008080"/>
                <w:sz w:val="20"/>
                <w:szCs w:val="20"/>
              </w:rPr>
              <w:t>&lt;</w:t>
            </w:r>
            <w:r w:rsidRPr="00760DA0">
              <w:rPr>
                <w:rFonts w:eastAsia="Times New Roman" w:cs="Consolas"/>
                <w:color w:val="3F7F7F"/>
                <w:sz w:val="20"/>
                <w:szCs w:val="20"/>
              </w:rPr>
              <w:t>isdynamicform</w:t>
            </w:r>
            <w:r w:rsidRPr="00760DA0">
              <w:rPr>
                <w:rFonts w:eastAsia="Times New Roman" w:cs="Consolas"/>
                <w:sz w:val="20"/>
                <w:szCs w:val="20"/>
              </w:rPr>
              <w:t xml:space="preserve"> </w:t>
            </w:r>
            <w:r w:rsidRPr="00760DA0">
              <w:rPr>
                <w:rFonts w:eastAsia="Times New Roman" w:cs="Consolas"/>
                <w:color w:val="7F007F"/>
                <w:sz w:val="20"/>
                <w:szCs w:val="20"/>
              </w:rPr>
              <w:t>formobject</w:t>
            </w:r>
            <w:r w:rsidRPr="00760DA0">
              <w:rPr>
                <w:rFonts w:eastAsia="Times New Roman" w:cs="Consolas"/>
                <w:color w:val="000000"/>
                <w:sz w:val="20"/>
                <w:szCs w:val="20"/>
              </w:rPr>
              <w:t>=</w:t>
            </w:r>
            <w:r w:rsidRPr="00760DA0">
              <w:rPr>
                <w:rFonts w:eastAsia="Times New Roman" w:cs="Consolas"/>
                <w:i/>
                <w:iCs/>
                <w:color w:val="2A00FF"/>
                <w:sz w:val="20"/>
                <w:szCs w:val="20"/>
              </w:rPr>
              <w:t>"${pdict.CurrentForms.paymentinstruments.creditcards.newcreditcard.expiration}"</w:t>
            </w:r>
            <w:r w:rsidRPr="00760DA0">
              <w:rPr>
                <w:rFonts w:eastAsia="Times New Roman" w:cs="Consolas"/>
                <w:sz w:val="20"/>
                <w:szCs w:val="20"/>
              </w:rPr>
              <w:t xml:space="preserve"> </w:t>
            </w:r>
            <w:r w:rsidRPr="00760DA0">
              <w:rPr>
                <w:rFonts w:eastAsia="Times New Roman" w:cs="Consolas"/>
                <w:color w:val="7F007F"/>
                <w:sz w:val="20"/>
                <w:szCs w:val="20"/>
              </w:rPr>
              <w:t>formdata</w:t>
            </w:r>
            <w:r w:rsidRPr="00760DA0">
              <w:rPr>
                <w:rFonts w:eastAsia="Times New Roman" w:cs="Consolas"/>
                <w:color w:val="000000"/>
                <w:sz w:val="20"/>
                <w:szCs w:val="20"/>
              </w:rPr>
              <w:t>=</w:t>
            </w:r>
            <w:r w:rsidRPr="00760DA0">
              <w:rPr>
                <w:rFonts w:eastAsia="Times New Roman" w:cs="Consolas"/>
                <w:i/>
                <w:iCs/>
                <w:color w:val="2A00FF"/>
                <w:sz w:val="20"/>
                <w:szCs w:val="20"/>
              </w:rPr>
              <w:t>"${currentCountry.dynamicForms.expirationInfo}"</w:t>
            </w:r>
            <w:r w:rsidRPr="00760DA0">
              <w:rPr>
                <w:rFonts w:eastAsia="Times New Roman" w:cs="Consolas"/>
                <w:sz w:val="20"/>
                <w:szCs w:val="20"/>
              </w:rPr>
              <w:t xml:space="preserve"> </w:t>
            </w:r>
            <w:r w:rsidRPr="00760DA0">
              <w:rPr>
                <w:rFonts w:eastAsia="Times New Roman" w:cs="Consolas"/>
                <w:color w:val="008080"/>
                <w:sz w:val="20"/>
                <w:szCs w:val="20"/>
              </w:rPr>
              <w:t>/&gt;</w:t>
            </w:r>
          </w:p>
          <w:p w14:paraId="0800EE64" w14:textId="77777777" w:rsidR="003C07FC" w:rsidRPr="00760DA0" w:rsidRDefault="003C07FC" w:rsidP="003C07FC">
            <w:pPr>
              <w:autoSpaceDE w:val="0"/>
              <w:autoSpaceDN w:val="0"/>
              <w:adjustRightInd w:val="0"/>
              <w:spacing w:after="0" w:line="240" w:lineRule="auto"/>
              <w:rPr>
                <w:rFonts w:eastAsia="Times New Roman" w:cs="Consolas"/>
                <w:sz w:val="20"/>
                <w:szCs w:val="20"/>
              </w:rPr>
            </w:pP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0000"/>
                <w:sz w:val="20"/>
                <w:szCs w:val="20"/>
              </w:rPr>
              <w:tab/>
            </w:r>
          </w:p>
          <w:p w14:paraId="26C63910" w14:textId="77777777" w:rsidR="003C07FC" w:rsidRPr="00760DA0" w:rsidRDefault="003C07FC" w:rsidP="003C07FC">
            <w:pPr>
              <w:autoSpaceDE w:val="0"/>
              <w:autoSpaceDN w:val="0"/>
              <w:adjustRightInd w:val="0"/>
              <w:spacing w:after="0" w:line="240" w:lineRule="auto"/>
              <w:rPr>
                <w:rFonts w:eastAsia="Times New Roman" w:cs="Consolas"/>
                <w:sz w:val="20"/>
                <w:szCs w:val="20"/>
              </w:rPr>
            </w:pP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3F5FBF"/>
                <w:sz w:val="20"/>
                <w:szCs w:val="20"/>
              </w:rPr>
              <w:t>&lt;!-- code comments for adding new billing fields..--&gt;</w:t>
            </w:r>
          </w:p>
          <w:p w14:paraId="1D87E046" w14:textId="77777777" w:rsidR="003C07FC" w:rsidRPr="00760DA0" w:rsidRDefault="003C07FC" w:rsidP="003C07FC">
            <w:pPr>
              <w:autoSpaceDE w:val="0"/>
              <w:autoSpaceDN w:val="0"/>
              <w:adjustRightInd w:val="0"/>
              <w:spacing w:after="0" w:line="240" w:lineRule="auto"/>
              <w:rPr>
                <w:rFonts w:eastAsia="Times New Roman" w:cs="Consolas"/>
                <w:sz w:val="20"/>
                <w:szCs w:val="20"/>
                <w:highlight w:val="yellow"/>
              </w:rPr>
            </w:pP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"${pdict.CurrentForms.paymentinstruments.creditcards.address.firstname}"</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00B39F85" w14:textId="77777777" w:rsidR="003C07FC" w:rsidRPr="00760DA0" w:rsidRDefault="003C07FC" w:rsidP="003C07FC">
            <w:pPr>
              <w:autoSpaceDE w:val="0"/>
              <w:autoSpaceDN w:val="0"/>
              <w:adjustRightInd w:val="0"/>
              <w:spacing w:after="0" w:line="240" w:lineRule="auto"/>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"${pdict.CurrentForms.paymentinstruments.creditcards.address.lastname}"</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05FB6CBD" w14:textId="77777777" w:rsidR="003C07FC" w:rsidRPr="00760DA0" w:rsidRDefault="003C07FC" w:rsidP="003C07FC">
            <w:pPr>
              <w:autoSpaceDE w:val="0"/>
              <w:autoSpaceDN w:val="0"/>
              <w:adjustRightInd w:val="0"/>
              <w:spacing w:after="0" w:line="240" w:lineRule="auto"/>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"${pdict.CurrentForms.paymentinstruments.creditcards.address.address1}"</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198743B7" w14:textId="77777777" w:rsidR="003C07FC" w:rsidRPr="00760DA0" w:rsidRDefault="003C07FC" w:rsidP="003C07FC">
            <w:pPr>
              <w:autoSpaceDE w:val="0"/>
              <w:autoSpaceDN w:val="0"/>
              <w:adjustRightInd w:val="0"/>
              <w:spacing w:after="0" w:line="240" w:lineRule="auto"/>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"${pdict.CurrentForms.paymentinstruments.creditcards.address.address2}"</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753D732A" w14:textId="77777777" w:rsidR="003C07FC" w:rsidRPr="00760DA0" w:rsidRDefault="003C07FC" w:rsidP="003C07FC">
            <w:pPr>
              <w:autoSpaceDE w:val="0"/>
              <w:autoSpaceDN w:val="0"/>
              <w:adjustRightInd w:val="0"/>
              <w:spacing w:after="0" w:line="240" w:lineRule="auto"/>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"${pdict.CurrentForms.paymentinstruments.creditcards.address.country}"</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"select"</w:t>
            </w:r>
            <w:r w:rsidRPr="00760DA0">
              <w:rPr>
                <w:rFonts w:eastAsia="Times New Roman" w:cs="Consolas"/>
                <w:color w:val="008080"/>
                <w:sz w:val="20"/>
                <w:szCs w:val="20"/>
                <w:highlight w:val="yellow"/>
              </w:rPr>
              <w:t>/&gt;</w:t>
            </w:r>
          </w:p>
          <w:p w14:paraId="51780F38" w14:textId="77777777" w:rsidR="003C07FC" w:rsidRPr="00760DA0" w:rsidRDefault="003C07FC" w:rsidP="003C07FC">
            <w:pPr>
              <w:autoSpaceDE w:val="0"/>
              <w:autoSpaceDN w:val="0"/>
              <w:adjustRightInd w:val="0"/>
              <w:spacing w:after="0" w:line="240" w:lineRule="auto"/>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"${pdict.CurrentForms.paymentinstruments.creditcards.address.states.state}"</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"select"</w:t>
            </w:r>
            <w:r w:rsidRPr="00760DA0">
              <w:rPr>
                <w:rFonts w:eastAsia="Times New Roman" w:cs="Consolas"/>
                <w:color w:val="008080"/>
                <w:sz w:val="20"/>
                <w:szCs w:val="20"/>
                <w:highlight w:val="yellow"/>
              </w:rPr>
              <w:t>/&gt;</w:t>
            </w:r>
          </w:p>
          <w:p w14:paraId="05ECB83B" w14:textId="77777777" w:rsidR="003C07FC" w:rsidRPr="00760DA0" w:rsidRDefault="003C07FC" w:rsidP="003C07FC">
            <w:pPr>
              <w:autoSpaceDE w:val="0"/>
              <w:autoSpaceDN w:val="0"/>
              <w:adjustRightInd w:val="0"/>
              <w:spacing w:after="0" w:line="240" w:lineRule="auto"/>
              <w:rPr>
                <w:rFonts w:eastAsia="Times New Roman" w:cs="Consolas"/>
                <w:sz w:val="20"/>
                <w:szCs w:val="20"/>
                <w:highlight w:val="yellow"/>
              </w:rPr>
            </w:pPr>
            <w:r w:rsidRPr="00760DA0">
              <w:rPr>
                <w:rFonts w:eastAsia="Times New Roman" w:cs="Consolas"/>
                <w:color w:val="000000"/>
                <w:sz w:val="20"/>
                <w:szCs w:val="20"/>
                <w:highlight w:val="yellow"/>
              </w:rPr>
              <w:lastRenderedPageBreak/>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"${pdict.CurrentForms.paymentinstruments.creditcards.address.city}"</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65645D96" w14:textId="77777777" w:rsidR="003C07FC" w:rsidRPr="00760DA0" w:rsidRDefault="003C07FC" w:rsidP="003C07FC">
            <w:pPr>
              <w:autoSpaceDE w:val="0"/>
              <w:autoSpaceDN w:val="0"/>
              <w:adjustRightInd w:val="0"/>
              <w:spacing w:after="0" w:line="240" w:lineRule="auto"/>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"${pdict.CurrentForms.paymentinstruments.creditcards.address.postal}"</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56673F7F" w14:textId="77777777" w:rsidR="003C07FC" w:rsidRPr="00760DA0" w:rsidRDefault="003C07FC" w:rsidP="003C07FC">
            <w:pPr>
              <w:autoSpaceDE w:val="0"/>
              <w:autoSpaceDN w:val="0"/>
              <w:adjustRightInd w:val="0"/>
              <w:spacing w:after="0" w:line="240" w:lineRule="auto"/>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"${pdict.CurrentForms.paymentinstruments.creditcards.address.phone}"</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51FBDC94" w14:textId="77777777" w:rsidR="003C07FC" w:rsidRPr="00760DA0" w:rsidRDefault="003C07FC" w:rsidP="003C07FC">
            <w:pPr>
              <w:autoSpaceDE w:val="0"/>
              <w:autoSpaceDN w:val="0"/>
              <w:adjustRightInd w:val="0"/>
              <w:spacing w:after="0" w:line="240" w:lineRule="auto"/>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"${pdict.CurrentForms.paymentinstruments.creditcards.address.email.emailAddress}"</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xhtmlclass</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"email"</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4649F3C1" w14:textId="77777777" w:rsidR="00747254" w:rsidRPr="00E33D85" w:rsidRDefault="003C07FC" w:rsidP="003C3632">
            <w:pPr>
              <w:pStyle w:val="BodyText"/>
            </w:pPr>
            <w:r w:rsidRPr="00760DA0">
              <w:rPr>
                <w:color w:val="000000"/>
                <w:highlight w:val="yellow"/>
              </w:rPr>
              <w:tab/>
            </w:r>
            <w:r w:rsidRPr="00760DA0">
              <w:rPr>
                <w:color w:val="000000"/>
                <w:highlight w:val="yellow"/>
              </w:rPr>
              <w:tab/>
            </w:r>
            <w:r w:rsidRPr="00760DA0">
              <w:rPr>
                <w:color w:val="000000"/>
                <w:highlight w:val="yellow"/>
              </w:rPr>
              <w:tab/>
            </w:r>
            <w:r w:rsidRPr="00760DA0">
              <w:rPr>
                <w:highlight w:val="yellow"/>
              </w:rPr>
              <w:t>&lt;!-- end code changes for billing fields. --&gt;</w:t>
            </w:r>
          </w:p>
        </w:tc>
      </w:tr>
    </w:tbl>
    <w:p w14:paraId="42F0145B" w14:textId="77777777" w:rsidR="00747254" w:rsidRPr="00E33D85" w:rsidRDefault="00747254" w:rsidP="00747254">
      <w:pPr>
        <w:pStyle w:val="Heading4"/>
        <w:rPr>
          <w:rFonts w:asciiTheme="minorHAnsi" w:hAnsiTheme="minorHAnsi"/>
        </w:rPr>
      </w:pPr>
      <w:r w:rsidRPr="00E33D85">
        <w:rPr>
          <w:rFonts w:asciiTheme="minorHAnsi" w:hAnsiTheme="minorHAnsi"/>
        </w:rPr>
        <w:lastRenderedPageBreak/>
        <w:t>My Account - Template - paymentinstrumentlist.isml</w:t>
      </w:r>
    </w:p>
    <w:p w14:paraId="0F49B609" w14:textId="77777777" w:rsidR="007B058A" w:rsidRPr="00E33D85" w:rsidRDefault="007B058A" w:rsidP="003C3632">
      <w:pPr>
        <w:pStyle w:val="BodyText"/>
        <w:numPr>
          <w:ilvl w:val="0"/>
          <w:numId w:val="96"/>
        </w:numPr>
      </w:pPr>
      <w:r w:rsidRPr="00E33D85">
        <w:t>Add below code just after &lt;h1&gt; tag to show delete subscription message</w:t>
      </w:r>
    </w:p>
    <w:tbl>
      <w:tblPr>
        <w:tblStyle w:val="TableGrid"/>
        <w:tblW w:w="0" w:type="auto"/>
        <w:tblInd w:w="360" w:type="dxa"/>
        <w:tblLook w:val="04A0" w:firstRow="1" w:lastRow="0" w:firstColumn="1" w:lastColumn="0" w:noHBand="0" w:noVBand="1"/>
      </w:tblPr>
      <w:tblGrid>
        <w:gridCol w:w="9936"/>
      </w:tblGrid>
      <w:tr w:rsidR="00747254" w:rsidRPr="00E33D85" w14:paraId="22A3086D" w14:textId="77777777" w:rsidTr="00163106">
        <w:tc>
          <w:tcPr>
            <w:tcW w:w="9936" w:type="dxa"/>
          </w:tcPr>
          <w:p w14:paraId="19D93BFB" w14:textId="77777777" w:rsidR="000624E0" w:rsidRPr="000624E0" w:rsidRDefault="000624E0" w:rsidP="005E5459">
            <w:pPr>
              <w:autoSpaceDE w:val="0"/>
              <w:autoSpaceDN w:val="0"/>
              <w:adjustRightInd w:val="0"/>
              <w:spacing w:after="0" w:line="240" w:lineRule="auto"/>
              <w:rPr>
                <w:rFonts w:eastAsia="Times New Roman" w:cs="Consolas"/>
                <w:color w:val="008080"/>
                <w:sz w:val="20"/>
                <w:szCs w:val="20"/>
                <w:highlight w:val="yellow"/>
              </w:rPr>
            </w:pPr>
            <w:r w:rsidRPr="00AD0F4D">
              <w:rPr>
                <w:rFonts w:eastAsia="Times New Roman" w:cs="Consolas"/>
                <w:color w:val="008080"/>
                <w:sz w:val="20"/>
                <w:szCs w:val="20"/>
              </w:rPr>
              <w:t>&lt;</w:t>
            </w:r>
            <w:r w:rsidRPr="00AD0F4D">
              <w:rPr>
                <w:rFonts w:eastAsia="Times New Roman" w:cs="Consolas"/>
                <w:color w:val="3F7F7F"/>
                <w:sz w:val="20"/>
                <w:szCs w:val="20"/>
              </w:rPr>
              <w:t>h1</w:t>
            </w:r>
            <w:r w:rsidRPr="00AD0F4D">
              <w:rPr>
                <w:rFonts w:eastAsia="Times New Roman" w:cs="Consolas"/>
                <w:color w:val="008080"/>
                <w:sz w:val="20"/>
                <w:szCs w:val="20"/>
              </w:rPr>
              <w:t>&gt;</w:t>
            </w:r>
            <w:r w:rsidRPr="00AD0F4D">
              <w:rPr>
                <w:rFonts w:eastAsia="Times New Roman" w:cs="Consolas"/>
                <w:color w:val="000000"/>
                <w:sz w:val="20"/>
                <w:szCs w:val="20"/>
              </w:rPr>
              <w:t>${Resource.msg('account.paymentinstrumentlist.header','account',null)}</w:t>
            </w:r>
            <w:r w:rsidRPr="00AD0F4D">
              <w:rPr>
                <w:rFonts w:eastAsia="Times New Roman" w:cs="Consolas"/>
                <w:color w:val="008080"/>
                <w:sz w:val="20"/>
                <w:szCs w:val="20"/>
              </w:rPr>
              <w:t>&lt;/</w:t>
            </w:r>
            <w:r w:rsidRPr="00AD0F4D">
              <w:rPr>
                <w:rFonts w:eastAsia="Times New Roman" w:cs="Consolas"/>
                <w:color w:val="3F7F7F"/>
                <w:sz w:val="20"/>
                <w:szCs w:val="20"/>
              </w:rPr>
              <w:t>h1</w:t>
            </w:r>
            <w:r w:rsidRPr="00AD0F4D">
              <w:rPr>
                <w:rFonts w:eastAsia="Times New Roman" w:cs="Consolas"/>
                <w:color w:val="008080"/>
                <w:sz w:val="20"/>
                <w:szCs w:val="20"/>
              </w:rPr>
              <w:t>&gt;</w:t>
            </w:r>
          </w:p>
          <w:p w14:paraId="3DDED550" w14:textId="77777777" w:rsidR="00747254" w:rsidRPr="000117CC" w:rsidRDefault="00747254" w:rsidP="005E5459">
            <w:pPr>
              <w:autoSpaceDE w:val="0"/>
              <w:autoSpaceDN w:val="0"/>
              <w:adjustRightInd w:val="0"/>
              <w:spacing w:after="0" w:line="240" w:lineRule="auto"/>
              <w:rPr>
                <w:rFonts w:eastAsia="Times New Roman" w:cs="Consolas"/>
                <w:sz w:val="20"/>
                <w:szCs w:val="20"/>
                <w:highlight w:val="yellow"/>
              </w:rPr>
            </w:pPr>
            <w:r w:rsidRPr="000117CC">
              <w:rPr>
                <w:rFonts w:eastAsia="Times New Roman" w:cs="Consolas"/>
                <w:color w:val="008080"/>
                <w:sz w:val="20"/>
                <w:szCs w:val="20"/>
                <w:highlight w:val="yellow"/>
              </w:rPr>
              <w:t>&lt;</w:t>
            </w:r>
            <w:r w:rsidRPr="000117CC">
              <w:rPr>
                <w:rFonts w:eastAsia="Times New Roman" w:cs="Consolas"/>
                <w:color w:val="3F7F7F"/>
                <w:sz w:val="20"/>
                <w:szCs w:val="20"/>
                <w:highlight w:val="yellow"/>
              </w:rPr>
              <w:t>isif</w:t>
            </w:r>
            <w:r w:rsidRPr="000117CC">
              <w:rPr>
                <w:rFonts w:eastAsia="Times New Roman" w:cs="Consolas"/>
                <w:sz w:val="20"/>
                <w:szCs w:val="20"/>
                <w:highlight w:val="yellow"/>
              </w:rPr>
              <w:t xml:space="preserve"> </w:t>
            </w:r>
            <w:r w:rsidRPr="000117CC">
              <w:rPr>
                <w:rFonts w:eastAsia="Times New Roman" w:cs="Consolas"/>
                <w:color w:val="7F007F"/>
                <w:sz w:val="20"/>
                <w:szCs w:val="20"/>
                <w:highlight w:val="yellow"/>
              </w:rPr>
              <w:t>condition</w:t>
            </w:r>
            <w:r w:rsidRPr="000117CC">
              <w:rPr>
                <w:rFonts w:eastAsia="Times New Roman" w:cs="Consolas"/>
                <w:color w:val="000000"/>
                <w:sz w:val="20"/>
                <w:szCs w:val="20"/>
                <w:highlight w:val="yellow"/>
              </w:rPr>
              <w:t>=</w:t>
            </w:r>
            <w:r w:rsidRPr="000117CC">
              <w:rPr>
                <w:rFonts w:eastAsia="Times New Roman" w:cs="Consolas"/>
                <w:i/>
                <w:iCs/>
                <w:color w:val="2A00FF"/>
                <w:sz w:val="20"/>
                <w:szCs w:val="20"/>
                <w:highlight w:val="yellow"/>
              </w:rPr>
              <w:t>"${pdict.SubscriptionError != null}"</w:t>
            </w:r>
            <w:r w:rsidRPr="000117CC">
              <w:rPr>
                <w:rFonts w:eastAsia="Times New Roman" w:cs="Consolas"/>
                <w:color w:val="008080"/>
                <w:sz w:val="20"/>
                <w:szCs w:val="20"/>
                <w:highlight w:val="yellow"/>
              </w:rPr>
              <w:t>&gt;</w:t>
            </w:r>
          </w:p>
          <w:p w14:paraId="28AA42B1" w14:textId="77777777" w:rsidR="00747254" w:rsidRPr="000117CC" w:rsidRDefault="00747254" w:rsidP="005E5459">
            <w:pPr>
              <w:autoSpaceDE w:val="0"/>
              <w:autoSpaceDN w:val="0"/>
              <w:adjustRightInd w:val="0"/>
              <w:spacing w:after="0" w:line="240" w:lineRule="auto"/>
              <w:rPr>
                <w:rFonts w:eastAsia="Times New Roman" w:cs="Consolas"/>
                <w:sz w:val="20"/>
                <w:szCs w:val="20"/>
                <w:highlight w:val="yellow"/>
              </w:rPr>
            </w:pPr>
            <w:r w:rsidRPr="000117CC">
              <w:rPr>
                <w:rFonts w:eastAsia="Times New Roman" w:cs="Consolas"/>
                <w:color w:val="000000"/>
                <w:sz w:val="20"/>
                <w:szCs w:val="20"/>
                <w:highlight w:val="yellow"/>
              </w:rPr>
              <w:tab/>
            </w:r>
            <w:r w:rsidRPr="000117CC">
              <w:rPr>
                <w:rFonts w:eastAsia="Times New Roman" w:cs="Consolas"/>
                <w:color w:val="008080"/>
                <w:sz w:val="20"/>
                <w:szCs w:val="20"/>
                <w:highlight w:val="yellow"/>
              </w:rPr>
              <w:t>&lt;</w:t>
            </w:r>
            <w:r w:rsidRPr="000117CC">
              <w:rPr>
                <w:rFonts w:eastAsia="Times New Roman" w:cs="Consolas"/>
                <w:color w:val="3F7F7F"/>
                <w:sz w:val="20"/>
                <w:szCs w:val="20"/>
                <w:highlight w:val="yellow"/>
              </w:rPr>
              <w:t>div</w:t>
            </w:r>
            <w:r w:rsidRPr="000117CC">
              <w:rPr>
                <w:rFonts w:eastAsia="Times New Roman" w:cs="Consolas"/>
                <w:sz w:val="20"/>
                <w:szCs w:val="20"/>
                <w:highlight w:val="yellow"/>
              </w:rPr>
              <w:t xml:space="preserve"> </w:t>
            </w:r>
            <w:r w:rsidRPr="000117CC">
              <w:rPr>
                <w:rFonts w:eastAsia="Times New Roman" w:cs="Consolas"/>
                <w:color w:val="7F007F"/>
                <w:sz w:val="20"/>
                <w:szCs w:val="20"/>
                <w:highlight w:val="yellow"/>
              </w:rPr>
              <w:t>class</w:t>
            </w:r>
            <w:r w:rsidRPr="000117CC">
              <w:rPr>
                <w:rFonts w:eastAsia="Times New Roman" w:cs="Consolas"/>
                <w:color w:val="000000"/>
                <w:sz w:val="20"/>
                <w:szCs w:val="20"/>
                <w:highlight w:val="yellow"/>
              </w:rPr>
              <w:t>=</w:t>
            </w:r>
            <w:r w:rsidRPr="000117CC">
              <w:rPr>
                <w:rFonts w:eastAsia="Times New Roman" w:cs="Consolas"/>
                <w:i/>
                <w:iCs/>
                <w:color w:val="2A00FF"/>
                <w:sz w:val="20"/>
                <w:szCs w:val="20"/>
                <w:highlight w:val="yellow"/>
              </w:rPr>
              <w:t>"error-form"</w:t>
            </w:r>
            <w:r w:rsidRPr="000117CC">
              <w:rPr>
                <w:rFonts w:eastAsia="Times New Roman" w:cs="Consolas"/>
                <w:color w:val="008080"/>
                <w:sz w:val="20"/>
                <w:szCs w:val="20"/>
                <w:highlight w:val="yellow"/>
              </w:rPr>
              <w:t>&gt;</w:t>
            </w:r>
          </w:p>
          <w:p w14:paraId="26CD57F8" w14:textId="77777777" w:rsidR="00747254" w:rsidRPr="000117CC" w:rsidRDefault="00747254" w:rsidP="005E5459">
            <w:pPr>
              <w:autoSpaceDE w:val="0"/>
              <w:autoSpaceDN w:val="0"/>
              <w:adjustRightInd w:val="0"/>
              <w:spacing w:after="0" w:line="240" w:lineRule="auto"/>
              <w:rPr>
                <w:rFonts w:eastAsia="Times New Roman" w:cs="Consolas"/>
                <w:sz w:val="20"/>
                <w:szCs w:val="20"/>
                <w:highlight w:val="yellow"/>
              </w:rPr>
            </w:pPr>
            <w:r w:rsidRPr="000117CC">
              <w:rPr>
                <w:rFonts w:eastAsia="Times New Roman" w:cs="Consolas"/>
                <w:color w:val="000000"/>
                <w:sz w:val="20"/>
                <w:szCs w:val="20"/>
                <w:highlight w:val="yellow"/>
              </w:rPr>
              <w:t xml:space="preserve">                    ${Resource.msg('paymentinstrumentlist.deletesubscription','</w:t>
            </w:r>
            <w:r w:rsidR="00E411E6" w:rsidRPr="000117CC">
              <w:rPr>
                <w:rFonts w:eastAsia="Times New Roman" w:cs="Consolas"/>
                <w:color w:val="000000"/>
                <w:sz w:val="20"/>
                <w:szCs w:val="20"/>
                <w:highlight w:val="yellow"/>
              </w:rPr>
              <w:t>cybersource</w:t>
            </w:r>
            <w:r w:rsidRPr="000117CC">
              <w:rPr>
                <w:rFonts w:eastAsia="Times New Roman" w:cs="Consolas"/>
                <w:color w:val="000000"/>
                <w:sz w:val="20"/>
                <w:szCs w:val="20"/>
                <w:highlight w:val="yellow"/>
              </w:rPr>
              <w:t>',null)}</w:t>
            </w:r>
          </w:p>
          <w:p w14:paraId="2EB48C80" w14:textId="77777777" w:rsidR="00747254" w:rsidRPr="000117CC" w:rsidRDefault="00747254" w:rsidP="005E5459">
            <w:pPr>
              <w:autoSpaceDE w:val="0"/>
              <w:autoSpaceDN w:val="0"/>
              <w:adjustRightInd w:val="0"/>
              <w:spacing w:after="0" w:line="240" w:lineRule="auto"/>
              <w:rPr>
                <w:rFonts w:eastAsia="Times New Roman" w:cs="Consolas"/>
                <w:sz w:val="20"/>
                <w:szCs w:val="20"/>
                <w:highlight w:val="yellow"/>
              </w:rPr>
            </w:pPr>
            <w:r w:rsidRPr="000117CC">
              <w:rPr>
                <w:rFonts w:eastAsia="Times New Roman" w:cs="Consolas"/>
                <w:color w:val="000000"/>
                <w:sz w:val="20"/>
                <w:szCs w:val="20"/>
                <w:highlight w:val="yellow"/>
              </w:rPr>
              <w:tab/>
            </w:r>
            <w:r w:rsidRPr="000117CC">
              <w:rPr>
                <w:rFonts w:eastAsia="Times New Roman" w:cs="Consolas"/>
                <w:color w:val="008080"/>
                <w:sz w:val="20"/>
                <w:szCs w:val="20"/>
                <w:highlight w:val="yellow"/>
              </w:rPr>
              <w:t>&lt;/</w:t>
            </w:r>
            <w:r w:rsidRPr="000117CC">
              <w:rPr>
                <w:rFonts w:eastAsia="Times New Roman" w:cs="Consolas"/>
                <w:color w:val="3F7F7F"/>
                <w:sz w:val="20"/>
                <w:szCs w:val="20"/>
                <w:highlight w:val="yellow"/>
              </w:rPr>
              <w:t>div</w:t>
            </w:r>
            <w:r w:rsidRPr="000117CC">
              <w:rPr>
                <w:rFonts w:eastAsia="Times New Roman" w:cs="Consolas"/>
                <w:color w:val="008080"/>
                <w:sz w:val="20"/>
                <w:szCs w:val="20"/>
                <w:highlight w:val="yellow"/>
              </w:rPr>
              <w:t>&gt;</w:t>
            </w:r>
          </w:p>
          <w:p w14:paraId="5F7EE84F" w14:textId="77777777" w:rsidR="00747254" w:rsidRPr="00E33D85" w:rsidRDefault="00747254" w:rsidP="003C3632">
            <w:pPr>
              <w:pStyle w:val="BodyText"/>
            </w:pPr>
            <w:r w:rsidRPr="000117CC">
              <w:rPr>
                <w:color w:val="008080"/>
                <w:highlight w:val="yellow"/>
              </w:rPr>
              <w:t>&lt;/</w:t>
            </w:r>
            <w:r w:rsidRPr="000117CC">
              <w:rPr>
                <w:highlight w:val="yellow"/>
              </w:rPr>
              <w:t>isif</w:t>
            </w:r>
            <w:r w:rsidRPr="000117CC">
              <w:rPr>
                <w:color w:val="008080"/>
                <w:highlight w:val="yellow"/>
              </w:rPr>
              <w:t>&gt;</w:t>
            </w:r>
          </w:p>
        </w:tc>
      </w:tr>
    </w:tbl>
    <w:p w14:paraId="6386FC63" w14:textId="77777777" w:rsidR="00163106" w:rsidRPr="00D602FC" w:rsidRDefault="00163106" w:rsidP="00163106">
      <w:pPr>
        <w:pStyle w:val="Heading4"/>
        <w:rPr>
          <w:rFonts w:asciiTheme="minorHAnsi" w:hAnsiTheme="minorHAnsi"/>
        </w:rPr>
      </w:pPr>
      <w:r w:rsidRPr="00D602FC">
        <w:rPr>
          <w:rFonts w:asciiTheme="minorHAnsi" w:hAnsiTheme="minorHAnsi"/>
        </w:rPr>
        <w:t>My Account - Pipeline – PaymentInstruments.xml</w:t>
      </w:r>
    </w:p>
    <w:p w14:paraId="4C8D440C" w14:textId="77777777" w:rsidR="00163106" w:rsidRDefault="00163106" w:rsidP="00163106">
      <w:pPr>
        <w:pStyle w:val="Heading5"/>
        <w:rPr>
          <w:rFonts w:asciiTheme="minorHAnsi" w:hAnsiTheme="minorHAnsi"/>
        </w:rPr>
      </w:pPr>
      <w:r>
        <w:rPr>
          <w:rFonts w:asciiTheme="minorHAnsi" w:hAnsiTheme="minorHAnsi"/>
        </w:rPr>
        <w:t>Update “List” node</w:t>
      </w:r>
    </w:p>
    <w:p w14:paraId="62785148" w14:textId="77777777" w:rsidR="0053225E" w:rsidRPr="00974CD6" w:rsidRDefault="0053225E" w:rsidP="0053225E">
      <w:r w:rsidRPr="00974CD6">
        <w:rPr>
          <w:b/>
        </w:rPr>
        <w:t>Note:</w:t>
      </w:r>
      <w:r>
        <w:t xml:space="preserve"> This change is required only when you are upgrading an older version of cybersource cartridge to the cartridge version greater than 17.1.</w:t>
      </w:r>
    </w:p>
    <w:p w14:paraId="3CD31797" w14:textId="77777777" w:rsidR="00163106" w:rsidRDefault="00163106" w:rsidP="00163106">
      <w:pPr>
        <w:autoSpaceDE w:val="0"/>
        <w:autoSpaceDN w:val="0"/>
        <w:adjustRightInd w:val="0"/>
        <w:spacing w:after="0" w:line="240" w:lineRule="auto"/>
        <w:rPr>
          <w:color w:val="000000" w:themeColor="text1"/>
        </w:rPr>
      </w:pPr>
      <w:r w:rsidRPr="00D602FC">
        <w:t xml:space="preserve">Add </w:t>
      </w:r>
      <w:r>
        <w:t xml:space="preserve">script pipelet just after updatePageMetaData pipelet for </w:t>
      </w:r>
      <w:r w:rsidRPr="00D974F7">
        <w:rPr>
          <w:b/>
        </w:rPr>
        <w:t>ScriptFile</w:t>
      </w:r>
      <w:r w:rsidRPr="00D974F7">
        <w:rPr>
          <w:b/>
        </w:rPr>
        <w:tab/>
        <w:t>int_cybersource:helper/migrateOldCardToken.ds</w:t>
      </w:r>
      <w:r>
        <w:t xml:space="preserve"> to </w:t>
      </w:r>
      <w:r w:rsidRPr="007903F9">
        <w:rPr>
          <w:bCs/>
          <w:color w:val="000000" w:themeColor="text1"/>
        </w:rPr>
        <w:t>set cred</w:t>
      </w:r>
      <w:r>
        <w:rPr>
          <w:bCs/>
          <w:color w:val="000000" w:themeColor="text1"/>
        </w:rPr>
        <w:t>i</w:t>
      </w:r>
      <w:r w:rsidRPr="007903F9">
        <w:rPr>
          <w:bCs/>
          <w:color w:val="000000" w:themeColor="text1"/>
        </w:rPr>
        <w:t>t card number to credit card token when maskedFourDigit</w:t>
      </w:r>
      <w:r>
        <w:rPr>
          <w:bCs/>
          <w:color w:val="000000" w:themeColor="text1"/>
        </w:rPr>
        <w:t xml:space="preserve"> </w:t>
      </w:r>
      <w:r w:rsidRPr="007903F9">
        <w:rPr>
          <w:color w:val="000000" w:themeColor="text1"/>
        </w:rPr>
        <w:t>custom field is present in payment instrumen</w:t>
      </w:r>
      <w:r>
        <w:rPr>
          <w:color w:val="000000" w:themeColor="text1"/>
        </w:rPr>
        <w:t>t:</w:t>
      </w:r>
    </w:p>
    <w:p w14:paraId="093CCCEE" w14:textId="77777777" w:rsidR="00163106" w:rsidRDefault="00163106" w:rsidP="00163106">
      <w:pPr>
        <w:rPr>
          <w:b/>
          <w:color w:val="000000" w:themeColor="text1"/>
        </w:rPr>
      </w:pPr>
      <w:r>
        <w:rPr>
          <w:color w:val="000000" w:themeColor="text1"/>
        </w:rPr>
        <w:t xml:space="preserve">Input field: </w:t>
      </w:r>
      <w:r w:rsidRPr="00E53B20">
        <w:rPr>
          <w:b/>
          <w:color w:val="000000" w:themeColor="text1"/>
        </w:rPr>
        <w:t>PaymentInstruments</w:t>
      </w:r>
    </w:p>
    <w:p w14:paraId="7C8E8E77" w14:textId="77777777" w:rsidR="00163106" w:rsidRPr="00DA01C2" w:rsidRDefault="00163106" w:rsidP="00163106">
      <w:r>
        <w:rPr>
          <w:noProof/>
        </w:rPr>
        <w:lastRenderedPageBreak/>
        <w:drawing>
          <wp:inline distT="0" distB="0" distL="0" distR="0" wp14:anchorId="15B1141B" wp14:editId="455D13D8">
            <wp:extent cx="5629275" cy="48291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29275" cy="4829175"/>
                    </a:xfrm>
                    <a:prstGeom prst="rect">
                      <a:avLst/>
                    </a:prstGeom>
                    <a:noFill/>
                    <a:ln>
                      <a:noFill/>
                    </a:ln>
                  </pic:spPr>
                </pic:pic>
              </a:graphicData>
            </a:graphic>
          </wp:inline>
        </w:drawing>
      </w:r>
    </w:p>
    <w:p w14:paraId="03FC5A6E" w14:textId="77777777" w:rsidR="00163106" w:rsidRPr="00D602FC" w:rsidRDefault="00163106" w:rsidP="00163106">
      <w:pPr>
        <w:pStyle w:val="Heading5"/>
        <w:rPr>
          <w:rFonts w:asciiTheme="minorHAnsi" w:hAnsiTheme="minorHAnsi"/>
        </w:rPr>
      </w:pPr>
      <w:r w:rsidRPr="00D602FC">
        <w:rPr>
          <w:rFonts w:asciiTheme="minorHAnsi" w:hAnsiTheme="minorHAnsi"/>
        </w:rPr>
        <w:t xml:space="preserve">Update “Add” node </w:t>
      </w:r>
    </w:p>
    <w:p w14:paraId="0325D05B" w14:textId="77777777" w:rsidR="00163106" w:rsidRPr="007D2E14" w:rsidRDefault="00163106" w:rsidP="003C3632">
      <w:pPr>
        <w:pStyle w:val="BodyText"/>
        <w:numPr>
          <w:ilvl w:val="0"/>
          <w:numId w:val="80"/>
        </w:numPr>
      </w:pPr>
      <w:r w:rsidRPr="007D2E14">
        <w:t xml:space="preserve">Add a Decision node as </w:t>
      </w:r>
      <w:r w:rsidRPr="007D2E14">
        <w:rPr>
          <w:b/>
        </w:rPr>
        <w:t>dw.system.Site.getCurrent().getCustomPreferenceValue("CsTokenizationEnable")=="YES"</w:t>
      </w:r>
      <w:r w:rsidRPr="007D2E14">
        <w:t xml:space="preserve"> just after PaymentInstruments-VerifyCreditCard to check whether tokenization is enabled from BM</w:t>
      </w:r>
    </w:p>
    <w:p w14:paraId="5CB6F4D8" w14:textId="77777777" w:rsidR="00163106" w:rsidRPr="007D2E14" w:rsidRDefault="00163106" w:rsidP="003C3632">
      <w:pPr>
        <w:pStyle w:val="BodyText"/>
        <w:numPr>
          <w:ilvl w:val="1"/>
          <w:numId w:val="80"/>
        </w:numPr>
      </w:pPr>
      <w:r w:rsidRPr="007D2E14">
        <w:t>If tokenization is enabled , a call to Cybersource</w:t>
      </w:r>
      <w:r w:rsidRPr="007D2E14" w:rsidDel="006428BC">
        <w:t xml:space="preserve"> </w:t>
      </w:r>
      <w:r w:rsidRPr="007D2E14">
        <w:t>-CreateSubscriptionMyAccount will be made for subscription creation</w:t>
      </w:r>
    </w:p>
    <w:p w14:paraId="71DBEEBD" w14:textId="77777777" w:rsidR="00163106" w:rsidRPr="007D2E14" w:rsidRDefault="00163106" w:rsidP="003C3632">
      <w:pPr>
        <w:pStyle w:val="BodyText"/>
        <w:numPr>
          <w:ilvl w:val="1"/>
          <w:numId w:val="80"/>
        </w:numPr>
      </w:pPr>
      <w:r w:rsidRPr="007D2E14">
        <w:t>If not, continue with the next step without Subscription creation</w:t>
      </w:r>
    </w:p>
    <w:p w14:paraId="1D62CB90" w14:textId="77777777" w:rsidR="00163106" w:rsidRPr="007D2E14" w:rsidRDefault="00163106" w:rsidP="003C3632">
      <w:pPr>
        <w:pStyle w:val="BodyText"/>
        <w:numPr>
          <w:ilvl w:val="0"/>
          <w:numId w:val="80"/>
        </w:numPr>
      </w:pPr>
      <w:r w:rsidRPr="007D2E14">
        <w:t xml:space="preserve">Add and assign node to trace the error in “SubscriptionError” in case of failure for Subscription Creation with value as </w:t>
      </w:r>
      <w:r w:rsidRPr="007D2E14">
        <w:rPr>
          <w:b/>
        </w:rPr>
        <w:t>reasonCode+”-”+decision</w:t>
      </w:r>
    </w:p>
    <w:p w14:paraId="72281360" w14:textId="77777777" w:rsidR="00163106" w:rsidRPr="007D2E14" w:rsidRDefault="00163106" w:rsidP="003C3632">
      <w:pPr>
        <w:pStyle w:val="BodyText"/>
        <w:numPr>
          <w:ilvl w:val="0"/>
          <w:numId w:val="80"/>
        </w:numPr>
      </w:pPr>
      <w:r w:rsidRPr="007D2E14">
        <w:t xml:space="preserve">Add decision node </w:t>
      </w:r>
      <w:r w:rsidRPr="007D2E14">
        <w:rPr>
          <w:b/>
        </w:rPr>
        <w:t>as !empty(subscriptionID)</w:t>
      </w:r>
      <w:r w:rsidRPr="007D2E14">
        <w:t xml:space="preserve"> just after SaveCustomerCreditCard.ds and for existing Subscription ID</w:t>
      </w:r>
    </w:p>
    <w:p w14:paraId="067C2F55" w14:textId="77777777" w:rsidR="00163106" w:rsidRPr="007D2E14" w:rsidRDefault="00163106" w:rsidP="003C3632">
      <w:pPr>
        <w:pStyle w:val="BodyText"/>
        <w:numPr>
          <w:ilvl w:val="1"/>
          <w:numId w:val="80"/>
        </w:numPr>
      </w:pPr>
      <w:r w:rsidRPr="007D2E14">
        <w:t>In Case Subscription Id is not empty , Add Transactional assign node and set the value of “subscriptionID” into “PaymentInstrument.creditCardToken”</w:t>
      </w:r>
    </w:p>
    <w:p w14:paraId="65308141" w14:textId="77777777" w:rsidR="00163106" w:rsidRPr="007D2E14" w:rsidRDefault="00163106" w:rsidP="003C3632">
      <w:pPr>
        <w:pStyle w:val="BodyText"/>
      </w:pPr>
      <w:r w:rsidRPr="007D2E14">
        <w:t>[Note]: Please refer below screen shot for all steps mentioned above</w:t>
      </w:r>
    </w:p>
    <w:p w14:paraId="10DB8F5B" w14:textId="77777777" w:rsidR="00163106" w:rsidRDefault="00163106" w:rsidP="003C3632">
      <w:pPr>
        <w:pStyle w:val="BodyText"/>
      </w:pPr>
    </w:p>
    <w:p w14:paraId="52174962" w14:textId="77777777" w:rsidR="00163106" w:rsidRDefault="00163106" w:rsidP="003C3632">
      <w:pPr>
        <w:pStyle w:val="BodyText"/>
      </w:pPr>
      <w:r>
        <w:rPr>
          <w:noProof/>
        </w:rPr>
        <w:lastRenderedPageBreak/>
        <w:drawing>
          <wp:inline distT="0" distB="0" distL="0" distR="0" wp14:anchorId="1ECF1C9D" wp14:editId="0A897008">
            <wp:extent cx="6400800" cy="4610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00800" cy="4610100"/>
                    </a:xfrm>
                    <a:prstGeom prst="rect">
                      <a:avLst/>
                    </a:prstGeom>
                    <a:noFill/>
                    <a:ln>
                      <a:noFill/>
                    </a:ln>
                  </pic:spPr>
                </pic:pic>
              </a:graphicData>
            </a:graphic>
          </wp:inline>
        </w:drawing>
      </w:r>
    </w:p>
    <w:p w14:paraId="62671EB3" w14:textId="77777777" w:rsidR="00163106" w:rsidRPr="00D602FC" w:rsidRDefault="00163106" w:rsidP="003C3632">
      <w:pPr>
        <w:pStyle w:val="BodyText"/>
      </w:pPr>
      <w:r>
        <w:rPr>
          <w:noProof/>
        </w:rPr>
        <w:lastRenderedPageBreak/>
        <w:drawing>
          <wp:inline distT="0" distB="0" distL="0" distR="0" wp14:anchorId="559B90D6" wp14:editId="4C1048D8">
            <wp:extent cx="6124575" cy="46863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24575" cy="4686300"/>
                    </a:xfrm>
                    <a:prstGeom prst="rect">
                      <a:avLst/>
                    </a:prstGeom>
                    <a:noFill/>
                    <a:ln>
                      <a:noFill/>
                    </a:ln>
                  </pic:spPr>
                </pic:pic>
              </a:graphicData>
            </a:graphic>
          </wp:inline>
        </w:drawing>
      </w:r>
    </w:p>
    <w:p w14:paraId="29119AA9" w14:textId="77777777" w:rsidR="00163106" w:rsidRPr="00D602FC" w:rsidRDefault="00163106" w:rsidP="009B35FA">
      <w:pPr>
        <w:pStyle w:val="Body"/>
        <w:numPr>
          <w:ilvl w:val="0"/>
          <w:numId w:val="78"/>
        </w:numPr>
        <w:rPr>
          <w:rFonts w:asciiTheme="minorHAnsi" w:hAnsiTheme="minorHAnsi" w:cstheme="minorBidi"/>
          <w:bCs/>
          <w:color w:val="000000" w:themeColor="text1"/>
          <w:sz w:val="22"/>
          <w:szCs w:val="22"/>
        </w:rPr>
      </w:pPr>
      <w:r w:rsidRPr="00D602FC">
        <w:rPr>
          <w:rFonts w:asciiTheme="minorHAnsi" w:hAnsiTheme="minorHAnsi" w:cstheme="minorBidi"/>
          <w:bCs/>
          <w:color w:val="000000" w:themeColor="text1"/>
          <w:sz w:val="22"/>
          <w:szCs w:val="22"/>
        </w:rPr>
        <w:t>Further update the existing script pipelet of</w:t>
      </w:r>
      <w:r>
        <w:rPr>
          <w:rFonts w:asciiTheme="minorHAnsi" w:hAnsiTheme="minorHAnsi" w:cstheme="minorBidi"/>
          <w:bCs/>
          <w:color w:val="000000" w:themeColor="text1"/>
          <w:sz w:val="22"/>
          <w:szCs w:val="22"/>
        </w:rPr>
        <w:t xml:space="preserve"> </w:t>
      </w:r>
      <w:r w:rsidRPr="006428BC">
        <w:rPr>
          <w:rFonts w:asciiTheme="minorHAnsi" w:hAnsiTheme="minorHAnsi" w:cstheme="minorBidi"/>
          <w:bCs/>
          <w:color w:val="000000" w:themeColor="text1"/>
          <w:sz w:val="22"/>
          <w:szCs w:val="22"/>
        </w:rPr>
        <w:t>app_storefront_core:account/payment/DuplicateCheck.ds</w:t>
      </w:r>
      <w:r>
        <w:rPr>
          <w:rFonts w:asciiTheme="minorHAnsi" w:hAnsiTheme="minorHAnsi" w:cstheme="minorBidi"/>
          <w:bCs/>
          <w:color w:val="000000" w:themeColor="text1"/>
          <w:sz w:val="22"/>
          <w:szCs w:val="22"/>
        </w:rPr>
        <w:t xml:space="preserve"> </w:t>
      </w:r>
      <w:r w:rsidRPr="00D602FC">
        <w:rPr>
          <w:rFonts w:asciiTheme="minorHAnsi" w:hAnsiTheme="minorHAnsi" w:cstheme="minorBidi"/>
          <w:bCs/>
          <w:color w:val="000000" w:themeColor="text1"/>
          <w:sz w:val="22"/>
          <w:szCs w:val="22"/>
        </w:rPr>
        <w:t>with below I/O parameters:</w:t>
      </w:r>
    </w:p>
    <w:p w14:paraId="236712DF" w14:textId="77777777" w:rsidR="00163106" w:rsidRPr="00D602FC" w:rsidRDefault="00163106" w:rsidP="00163106">
      <w:r w:rsidRPr="00D602FC">
        <w:t>Input:</w:t>
      </w:r>
    </w:p>
    <w:tbl>
      <w:tblPr>
        <w:tblW w:w="9566" w:type="dxa"/>
        <w:tblInd w:w="93" w:type="dxa"/>
        <w:tblLook w:val="04A0" w:firstRow="1" w:lastRow="0" w:firstColumn="1" w:lastColumn="0" w:noHBand="0" w:noVBand="1"/>
      </w:tblPr>
      <w:tblGrid>
        <w:gridCol w:w="1629"/>
        <w:gridCol w:w="7937"/>
      </w:tblGrid>
      <w:tr w:rsidR="00163106" w:rsidRPr="00D602FC" w14:paraId="05DC0652" w14:textId="77777777" w:rsidTr="0004304C">
        <w:trPr>
          <w:trHeight w:val="300"/>
        </w:trPr>
        <w:tc>
          <w:tcPr>
            <w:tcW w:w="1629" w:type="dxa"/>
            <w:tcBorders>
              <w:top w:val="single" w:sz="4" w:space="0" w:color="auto"/>
              <w:left w:val="single" w:sz="4" w:space="0" w:color="auto"/>
              <w:bottom w:val="single" w:sz="4" w:space="0" w:color="auto"/>
              <w:right w:val="single" w:sz="4" w:space="0" w:color="auto"/>
            </w:tcBorders>
            <w:shd w:val="clear" w:color="auto" w:fill="auto"/>
            <w:noWrap/>
            <w:hideMark/>
          </w:tcPr>
          <w:p w14:paraId="444BC7CF" w14:textId="77777777" w:rsidR="00163106" w:rsidRPr="00D602FC" w:rsidRDefault="00163106" w:rsidP="0004304C">
            <w:pPr>
              <w:spacing w:after="0" w:line="240" w:lineRule="auto"/>
              <w:rPr>
                <w:rFonts w:eastAsia="Times New Roman" w:cs="Calibri"/>
                <w:color w:val="000000"/>
              </w:rPr>
            </w:pPr>
            <w:r w:rsidRPr="00D602FC">
              <w:t>cardType</w:t>
            </w:r>
          </w:p>
        </w:tc>
        <w:tc>
          <w:tcPr>
            <w:tcW w:w="7937" w:type="dxa"/>
            <w:tcBorders>
              <w:top w:val="single" w:sz="4" w:space="0" w:color="auto"/>
              <w:left w:val="nil"/>
              <w:bottom w:val="single" w:sz="4" w:space="0" w:color="auto"/>
              <w:right w:val="single" w:sz="4" w:space="0" w:color="auto"/>
            </w:tcBorders>
            <w:shd w:val="clear" w:color="auto" w:fill="auto"/>
            <w:noWrap/>
            <w:hideMark/>
          </w:tcPr>
          <w:p w14:paraId="2A3D1F07" w14:textId="77777777" w:rsidR="00163106" w:rsidRPr="00D602FC" w:rsidRDefault="00163106" w:rsidP="0004304C">
            <w:pPr>
              <w:spacing w:after="0" w:line="240" w:lineRule="auto"/>
              <w:rPr>
                <w:rFonts w:eastAsia="Times New Roman" w:cs="Calibri"/>
                <w:color w:val="000000"/>
              </w:rPr>
            </w:pPr>
            <w:r w:rsidRPr="00D602FC">
              <w:t>CurrentForms.paymentinstruments.creditcards.newcreditcard.type.value</w:t>
            </w:r>
          </w:p>
        </w:tc>
      </w:tr>
      <w:tr w:rsidR="00163106" w:rsidRPr="00D602FC" w14:paraId="2011FB9F" w14:textId="77777777" w:rsidTr="0004304C">
        <w:trPr>
          <w:trHeight w:val="300"/>
        </w:trPr>
        <w:tc>
          <w:tcPr>
            <w:tcW w:w="1629" w:type="dxa"/>
            <w:tcBorders>
              <w:top w:val="nil"/>
              <w:left w:val="single" w:sz="4" w:space="0" w:color="auto"/>
              <w:bottom w:val="single" w:sz="4" w:space="0" w:color="auto"/>
              <w:right w:val="single" w:sz="4" w:space="0" w:color="auto"/>
            </w:tcBorders>
            <w:shd w:val="clear" w:color="auto" w:fill="auto"/>
            <w:noWrap/>
            <w:hideMark/>
          </w:tcPr>
          <w:p w14:paraId="64EB22CC" w14:textId="77777777" w:rsidR="00163106" w:rsidRPr="00D602FC" w:rsidRDefault="00163106" w:rsidP="0004304C">
            <w:pPr>
              <w:spacing w:after="0" w:line="240" w:lineRule="auto"/>
              <w:rPr>
                <w:rFonts w:eastAsia="Times New Roman" w:cs="Calibri"/>
                <w:color w:val="000000"/>
              </w:rPr>
            </w:pPr>
            <w:r w:rsidRPr="00D602FC">
              <w:t>expMonth</w:t>
            </w:r>
          </w:p>
        </w:tc>
        <w:tc>
          <w:tcPr>
            <w:tcW w:w="7937" w:type="dxa"/>
            <w:tcBorders>
              <w:top w:val="nil"/>
              <w:left w:val="nil"/>
              <w:bottom w:val="single" w:sz="4" w:space="0" w:color="auto"/>
              <w:right w:val="single" w:sz="4" w:space="0" w:color="auto"/>
            </w:tcBorders>
            <w:shd w:val="clear" w:color="auto" w:fill="auto"/>
            <w:noWrap/>
            <w:hideMark/>
          </w:tcPr>
          <w:p w14:paraId="2BA2CFFE" w14:textId="77777777" w:rsidR="00163106" w:rsidRPr="00D602FC" w:rsidRDefault="00163106" w:rsidP="0004304C">
            <w:pPr>
              <w:spacing w:after="0" w:line="240" w:lineRule="auto"/>
              <w:rPr>
                <w:rFonts w:eastAsia="Times New Roman" w:cs="Calibri"/>
                <w:color w:val="000000"/>
              </w:rPr>
            </w:pPr>
            <w:r w:rsidRPr="00D602FC">
              <w:t>CurrentForms.paymentinstruments.creditcards.newcreditcard.expiration.month.value</w:t>
            </w:r>
          </w:p>
        </w:tc>
      </w:tr>
      <w:tr w:rsidR="00163106" w:rsidRPr="00D602FC" w14:paraId="35ED6AAE" w14:textId="77777777" w:rsidTr="0004304C">
        <w:trPr>
          <w:trHeight w:val="300"/>
        </w:trPr>
        <w:tc>
          <w:tcPr>
            <w:tcW w:w="1629" w:type="dxa"/>
            <w:tcBorders>
              <w:top w:val="nil"/>
              <w:left w:val="single" w:sz="4" w:space="0" w:color="auto"/>
              <w:bottom w:val="single" w:sz="4" w:space="0" w:color="auto"/>
              <w:right w:val="single" w:sz="4" w:space="0" w:color="auto"/>
            </w:tcBorders>
            <w:shd w:val="clear" w:color="auto" w:fill="auto"/>
            <w:noWrap/>
            <w:hideMark/>
          </w:tcPr>
          <w:p w14:paraId="6CEECD03" w14:textId="77777777" w:rsidR="00163106" w:rsidRPr="00D602FC" w:rsidRDefault="00163106" w:rsidP="0004304C">
            <w:pPr>
              <w:spacing w:after="0" w:line="240" w:lineRule="auto"/>
              <w:rPr>
                <w:rFonts w:eastAsia="Times New Roman" w:cs="Calibri"/>
                <w:color w:val="000000"/>
              </w:rPr>
            </w:pPr>
            <w:r w:rsidRPr="00D602FC">
              <w:t>expYear</w:t>
            </w:r>
          </w:p>
        </w:tc>
        <w:tc>
          <w:tcPr>
            <w:tcW w:w="7937" w:type="dxa"/>
            <w:tcBorders>
              <w:top w:val="nil"/>
              <w:left w:val="nil"/>
              <w:bottom w:val="single" w:sz="4" w:space="0" w:color="auto"/>
              <w:right w:val="single" w:sz="4" w:space="0" w:color="auto"/>
            </w:tcBorders>
            <w:shd w:val="clear" w:color="auto" w:fill="auto"/>
            <w:noWrap/>
            <w:hideMark/>
          </w:tcPr>
          <w:p w14:paraId="203BEC85" w14:textId="77777777" w:rsidR="00163106" w:rsidRPr="00D602FC" w:rsidRDefault="00163106" w:rsidP="0004304C">
            <w:pPr>
              <w:spacing w:after="0" w:line="240" w:lineRule="auto"/>
            </w:pPr>
            <w:r w:rsidRPr="00D602FC">
              <w:t>CurrentForms.paymentinstruments.creditcards.newcreditcard.expiration.year.value</w:t>
            </w:r>
          </w:p>
        </w:tc>
      </w:tr>
      <w:tr w:rsidR="00163106" w:rsidRPr="00D602FC" w14:paraId="5EAD8B84" w14:textId="77777777" w:rsidTr="0004304C">
        <w:trPr>
          <w:trHeight w:val="300"/>
        </w:trPr>
        <w:tc>
          <w:tcPr>
            <w:tcW w:w="1629" w:type="dxa"/>
            <w:tcBorders>
              <w:top w:val="single" w:sz="4" w:space="0" w:color="auto"/>
              <w:left w:val="single" w:sz="4" w:space="0" w:color="auto"/>
              <w:bottom w:val="single" w:sz="4" w:space="0" w:color="auto"/>
              <w:right w:val="single" w:sz="4" w:space="0" w:color="auto"/>
            </w:tcBorders>
            <w:shd w:val="clear" w:color="auto" w:fill="auto"/>
            <w:noWrap/>
          </w:tcPr>
          <w:p w14:paraId="7022702C" w14:textId="77777777" w:rsidR="00163106" w:rsidRPr="00D602FC" w:rsidRDefault="00163106" w:rsidP="0004304C">
            <w:pPr>
              <w:spacing w:after="0" w:line="240" w:lineRule="auto"/>
            </w:pPr>
            <w:r w:rsidRPr="00D602FC">
              <w:t>NoIn</w:t>
            </w:r>
          </w:p>
        </w:tc>
        <w:tc>
          <w:tcPr>
            <w:tcW w:w="7937" w:type="dxa"/>
            <w:tcBorders>
              <w:top w:val="single" w:sz="4" w:space="0" w:color="auto"/>
              <w:left w:val="nil"/>
              <w:bottom w:val="single" w:sz="4" w:space="0" w:color="auto"/>
              <w:right w:val="single" w:sz="4" w:space="0" w:color="auto"/>
            </w:tcBorders>
            <w:shd w:val="clear" w:color="auto" w:fill="auto"/>
            <w:noWrap/>
          </w:tcPr>
          <w:p w14:paraId="74363574" w14:textId="77777777" w:rsidR="00163106" w:rsidRPr="00D602FC" w:rsidRDefault="00163106" w:rsidP="0004304C">
            <w:pPr>
              <w:spacing w:after="0" w:line="240" w:lineRule="auto"/>
            </w:pPr>
            <w:r w:rsidRPr="00D602FC">
              <w:t>CurrentForms.paymentinstruments.creditcards.newcreditcard.number.value</w:t>
            </w:r>
          </w:p>
        </w:tc>
      </w:tr>
      <w:tr w:rsidR="00163106" w:rsidRPr="00D602FC" w14:paraId="6E30F5BA" w14:textId="77777777" w:rsidTr="0004304C">
        <w:trPr>
          <w:trHeight w:val="300"/>
        </w:trPr>
        <w:tc>
          <w:tcPr>
            <w:tcW w:w="1629" w:type="dxa"/>
            <w:tcBorders>
              <w:top w:val="single" w:sz="4" w:space="0" w:color="auto"/>
              <w:left w:val="single" w:sz="4" w:space="0" w:color="auto"/>
              <w:bottom w:val="single" w:sz="4" w:space="0" w:color="auto"/>
              <w:right w:val="single" w:sz="4" w:space="0" w:color="auto"/>
            </w:tcBorders>
            <w:shd w:val="clear" w:color="auto" w:fill="auto"/>
            <w:noWrap/>
          </w:tcPr>
          <w:p w14:paraId="42CE21D7" w14:textId="77777777" w:rsidR="00163106" w:rsidRPr="00D602FC" w:rsidRDefault="00163106" w:rsidP="0004304C">
            <w:pPr>
              <w:spacing w:after="0" w:line="240" w:lineRule="auto"/>
            </w:pPr>
            <w:r w:rsidRPr="00D602FC">
              <w:t>PIList</w:t>
            </w:r>
          </w:p>
        </w:tc>
        <w:tc>
          <w:tcPr>
            <w:tcW w:w="7937" w:type="dxa"/>
            <w:tcBorders>
              <w:top w:val="single" w:sz="4" w:space="0" w:color="auto"/>
              <w:left w:val="nil"/>
              <w:bottom w:val="single" w:sz="4" w:space="0" w:color="auto"/>
              <w:right w:val="single" w:sz="4" w:space="0" w:color="auto"/>
            </w:tcBorders>
            <w:shd w:val="clear" w:color="auto" w:fill="auto"/>
            <w:noWrap/>
          </w:tcPr>
          <w:p w14:paraId="78F51B9B" w14:textId="77777777" w:rsidR="00163106" w:rsidRPr="00D602FC" w:rsidRDefault="00163106" w:rsidP="0004304C">
            <w:pPr>
              <w:spacing w:after="0" w:line="240" w:lineRule="auto"/>
            </w:pPr>
            <w:r w:rsidRPr="00D602FC">
              <w:t>PaymentInstruments</w:t>
            </w:r>
          </w:p>
        </w:tc>
      </w:tr>
    </w:tbl>
    <w:p w14:paraId="674FDA7A" w14:textId="77777777" w:rsidR="00163106" w:rsidRPr="00D602FC" w:rsidRDefault="00163106" w:rsidP="00163106"/>
    <w:p w14:paraId="7D7D6889" w14:textId="77777777" w:rsidR="00163106" w:rsidRPr="00D602FC" w:rsidRDefault="00163106" w:rsidP="00163106">
      <w:r w:rsidRPr="00D602FC">
        <w:t>Output:</w:t>
      </w:r>
    </w:p>
    <w:tbl>
      <w:tblPr>
        <w:tblW w:w="9566" w:type="dxa"/>
        <w:tblInd w:w="93" w:type="dxa"/>
        <w:tblLook w:val="04A0" w:firstRow="1" w:lastRow="0" w:firstColumn="1" w:lastColumn="0" w:noHBand="0" w:noVBand="1"/>
      </w:tblPr>
      <w:tblGrid>
        <w:gridCol w:w="1629"/>
        <w:gridCol w:w="7937"/>
      </w:tblGrid>
      <w:tr w:rsidR="00163106" w:rsidRPr="00D602FC" w14:paraId="7E45DF4B" w14:textId="77777777" w:rsidTr="0004304C">
        <w:trPr>
          <w:trHeight w:val="300"/>
        </w:trPr>
        <w:tc>
          <w:tcPr>
            <w:tcW w:w="1629" w:type="dxa"/>
            <w:tcBorders>
              <w:top w:val="single" w:sz="4" w:space="0" w:color="auto"/>
              <w:left w:val="single" w:sz="4" w:space="0" w:color="auto"/>
              <w:bottom w:val="single" w:sz="4" w:space="0" w:color="auto"/>
              <w:right w:val="single" w:sz="4" w:space="0" w:color="auto"/>
            </w:tcBorders>
            <w:shd w:val="clear" w:color="auto" w:fill="auto"/>
            <w:noWrap/>
            <w:hideMark/>
          </w:tcPr>
          <w:p w14:paraId="4F205764" w14:textId="77777777" w:rsidR="00163106" w:rsidRPr="00D602FC" w:rsidRDefault="00163106" w:rsidP="0004304C">
            <w:pPr>
              <w:spacing w:after="0" w:line="240" w:lineRule="auto"/>
              <w:rPr>
                <w:rFonts w:eastAsia="Times New Roman" w:cs="Calibri"/>
                <w:color w:val="000000"/>
              </w:rPr>
            </w:pPr>
            <w:r w:rsidRPr="00D602FC">
              <w:t>Duplicate</w:t>
            </w:r>
          </w:p>
        </w:tc>
        <w:tc>
          <w:tcPr>
            <w:tcW w:w="7937" w:type="dxa"/>
            <w:tcBorders>
              <w:top w:val="single" w:sz="4" w:space="0" w:color="auto"/>
              <w:left w:val="nil"/>
              <w:bottom w:val="single" w:sz="4" w:space="0" w:color="auto"/>
              <w:right w:val="single" w:sz="4" w:space="0" w:color="auto"/>
            </w:tcBorders>
            <w:shd w:val="clear" w:color="auto" w:fill="auto"/>
            <w:noWrap/>
            <w:hideMark/>
          </w:tcPr>
          <w:p w14:paraId="26C5687A" w14:textId="77777777" w:rsidR="00163106" w:rsidRPr="00D602FC" w:rsidRDefault="00163106" w:rsidP="0004304C">
            <w:pPr>
              <w:spacing w:after="0" w:line="240" w:lineRule="auto"/>
              <w:rPr>
                <w:rFonts w:eastAsia="Times New Roman" w:cs="Calibri"/>
                <w:color w:val="000000"/>
              </w:rPr>
            </w:pPr>
            <w:r w:rsidRPr="00D602FC">
              <w:t>DuplicateCard</w:t>
            </w:r>
          </w:p>
        </w:tc>
      </w:tr>
      <w:tr w:rsidR="00163106" w:rsidRPr="00D602FC" w14:paraId="7A0F48DE" w14:textId="77777777" w:rsidTr="0004304C">
        <w:trPr>
          <w:trHeight w:val="300"/>
        </w:trPr>
        <w:tc>
          <w:tcPr>
            <w:tcW w:w="1629" w:type="dxa"/>
            <w:tcBorders>
              <w:top w:val="nil"/>
              <w:left w:val="single" w:sz="4" w:space="0" w:color="auto"/>
              <w:bottom w:val="single" w:sz="4" w:space="0" w:color="auto"/>
              <w:right w:val="single" w:sz="4" w:space="0" w:color="auto"/>
            </w:tcBorders>
            <w:shd w:val="clear" w:color="auto" w:fill="auto"/>
            <w:noWrap/>
            <w:hideMark/>
          </w:tcPr>
          <w:p w14:paraId="59942B51" w14:textId="77777777" w:rsidR="00163106" w:rsidRPr="00D602FC" w:rsidRDefault="00163106" w:rsidP="0004304C">
            <w:pPr>
              <w:spacing w:after="0" w:line="240" w:lineRule="auto"/>
              <w:rPr>
                <w:rFonts w:eastAsia="Times New Roman" w:cs="Calibri"/>
                <w:color w:val="000000"/>
              </w:rPr>
            </w:pPr>
            <w:r w:rsidRPr="00D602FC">
              <w:t>OldCard</w:t>
            </w:r>
          </w:p>
        </w:tc>
        <w:tc>
          <w:tcPr>
            <w:tcW w:w="7937" w:type="dxa"/>
            <w:tcBorders>
              <w:top w:val="nil"/>
              <w:left w:val="nil"/>
              <w:bottom w:val="single" w:sz="4" w:space="0" w:color="auto"/>
              <w:right w:val="single" w:sz="4" w:space="0" w:color="auto"/>
            </w:tcBorders>
            <w:shd w:val="clear" w:color="auto" w:fill="auto"/>
            <w:noWrap/>
            <w:hideMark/>
          </w:tcPr>
          <w:p w14:paraId="244EB1FF" w14:textId="77777777" w:rsidR="00163106" w:rsidRPr="00D602FC" w:rsidRDefault="00163106" w:rsidP="0004304C">
            <w:pPr>
              <w:spacing w:after="0" w:line="240" w:lineRule="auto"/>
              <w:rPr>
                <w:rFonts w:eastAsia="Times New Roman" w:cs="Calibri"/>
                <w:color w:val="000000"/>
              </w:rPr>
            </w:pPr>
            <w:r w:rsidRPr="00D602FC">
              <w:t>OldCard</w:t>
            </w:r>
          </w:p>
        </w:tc>
      </w:tr>
    </w:tbl>
    <w:p w14:paraId="376B668F" w14:textId="77777777" w:rsidR="00163106" w:rsidRPr="00D602FC" w:rsidRDefault="00163106" w:rsidP="00163106">
      <w:pPr>
        <w:pStyle w:val="ListParagraph"/>
        <w:ind w:left="0"/>
      </w:pPr>
    </w:p>
    <w:p w14:paraId="2E4A43CF" w14:textId="77777777" w:rsidR="00163106" w:rsidRPr="00D602FC" w:rsidRDefault="00163106" w:rsidP="00163106">
      <w:pPr>
        <w:pStyle w:val="ListParagraph"/>
        <w:ind w:left="0"/>
      </w:pPr>
      <w:r w:rsidRPr="00D602FC">
        <w:t>Continue with the existing flow further.</w:t>
      </w:r>
    </w:p>
    <w:p w14:paraId="72181717" w14:textId="77777777" w:rsidR="00163106" w:rsidRPr="00D602FC" w:rsidRDefault="00163106" w:rsidP="00163106">
      <w:pPr>
        <w:pStyle w:val="ListParagraph"/>
        <w:ind w:left="0"/>
      </w:pPr>
      <w:r w:rsidRPr="00D602FC">
        <w:lastRenderedPageBreak/>
        <w:t>Refer below:</w:t>
      </w:r>
    </w:p>
    <w:p w14:paraId="213AC4B8" w14:textId="77777777" w:rsidR="00163106" w:rsidRPr="00D602FC" w:rsidRDefault="00163106" w:rsidP="00163106">
      <w:pPr>
        <w:pStyle w:val="ListParagraph"/>
      </w:pPr>
    </w:p>
    <w:p w14:paraId="669987F4" w14:textId="77777777" w:rsidR="00163106" w:rsidRDefault="00163106" w:rsidP="00163106">
      <w:pPr>
        <w:pStyle w:val="ListParagraph"/>
        <w:ind w:left="0"/>
      </w:pPr>
    </w:p>
    <w:p w14:paraId="2B0195ED" w14:textId="77777777" w:rsidR="00163106" w:rsidRPr="00D602FC" w:rsidRDefault="00163106" w:rsidP="00163106">
      <w:pPr>
        <w:pStyle w:val="ListParagraph"/>
        <w:ind w:left="0"/>
      </w:pPr>
      <w:r>
        <w:rPr>
          <w:noProof/>
        </w:rPr>
        <w:drawing>
          <wp:inline distT="0" distB="0" distL="0" distR="0" wp14:anchorId="27C75DE9" wp14:editId="266A8C83">
            <wp:extent cx="6391275" cy="39338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91275" cy="3933825"/>
                    </a:xfrm>
                    <a:prstGeom prst="rect">
                      <a:avLst/>
                    </a:prstGeom>
                    <a:noFill/>
                    <a:ln>
                      <a:noFill/>
                    </a:ln>
                  </pic:spPr>
                </pic:pic>
              </a:graphicData>
            </a:graphic>
          </wp:inline>
        </w:drawing>
      </w:r>
    </w:p>
    <w:p w14:paraId="76E1695B" w14:textId="77777777" w:rsidR="00163106" w:rsidRPr="00D602FC" w:rsidRDefault="00163106" w:rsidP="00163106">
      <w:pPr>
        <w:pStyle w:val="Heading5"/>
        <w:rPr>
          <w:rFonts w:asciiTheme="minorHAnsi" w:hAnsiTheme="minorHAnsi"/>
        </w:rPr>
      </w:pPr>
      <w:r w:rsidRPr="00D602FC">
        <w:rPr>
          <w:rFonts w:asciiTheme="minorHAnsi" w:hAnsiTheme="minorHAnsi"/>
        </w:rPr>
        <w:t>Update “Delete” node</w:t>
      </w:r>
    </w:p>
    <w:p w14:paraId="4093B41B" w14:textId="77777777" w:rsidR="00163106" w:rsidRPr="007D2E14" w:rsidRDefault="00163106" w:rsidP="003C3632">
      <w:pPr>
        <w:pStyle w:val="BodyText"/>
        <w:numPr>
          <w:ilvl w:val="0"/>
          <w:numId w:val="81"/>
        </w:numPr>
      </w:pPr>
      <w:r w:rsidRPr="007D2E14">
        <w:t xml:space="preserve">Add a Decision node as dw.system.Site.getCurrent().getCustomPreferenceValue("CsTokenizationEnable").value.equals("YES") &amp;&amp; !empty(TriggeredAction.object.creditCardToken) just after TriggeredAction to check whether tokenization is enabled from BM </w:t>
      </w:r>
    </w:p>
    <w:p w14:paraId="7D7146F2" w14:textId="77777777" w:rsidR="00163106" w:rsidRPr="007D2E14" w:rsidRDefault="00163106" w:rsidP="003C3632">
      <w:pPr>
        <w:pStyle w:val="BodyText"/>
        <w:numPr>
          <w:ilvl w:val="0"/>
          <w:numId w:val="81"/>
        </w:numPr>
      </w:pPr>
      <w:r w:rsidRPr="007D2E14">
        <w:t xml:space="preserve">Call Cybersource-DeleteSubscriptionAccount </w:t>
      </w:r>
    </w:p>
    <w:p w14:paraId="7DBBBBA1" w14:textId="77777777" w:rsidR="00163106" w:rsidRPr="007D2E14" w:rsidRDefault="00163106" w:rsidP="003C3632">
      <w:pPr>
        <w:pStyle w:val="BodyText"/>
        <w:numPr>
          <w:ilvl w:val="0"/>
          <w:numId w:val="81"/>
        </w:numPr>
      </w:pPr>
      <w:r w:rsidRPr="007D2E14">
        <w:t xml:space="preserve">On Error Add and assign node and set the input as </w:t>
      </w:r>
      <w:r w:rsidRPr="007D2E14">
        <w:rPr>
          <w:b/>
        </w:rPr>
        <w:t>reasonCode + "-"+decision</w:t>
      </w:r>
      <w:r w:rsidRPr="007D2E14">
        <w:t xml:space="preserve"> and set the corresponding output as </w:t>
      </w:r>
      <w:r w:rsidRPr="007D2E14">
        <w:rPr>
          <w:b/>
        </w:rPr>
        <w:t>CurrentSession.custom.SubscriptionError</w:t>
      </w:r>
      <w:r w:rsidRPr="007D2E14">
        <w:t xml:space="preserve"> </w:t>
      </w:r>
    </w:p>
    <w:p w14:paraId="261A0A4C" w14:textId="77777777" w:rsidR="00163106" w:rsidRPr="007D2E14" w:rsidRDefault="00163106" w:rsidP="003C3632">
      <w:pPr>
        <w:pStyle w:val="BodyText"/>
        <w:numPr>
          <w:ilvl w:val="0"/>
          <w:numId w:val="81"/>
        </w:numPr>
      </w:pPr>
      <w:r w:rsidRPr="007D2E14">
        <w:t>Join to PaymentInstruments-List on error</w:t>
      </w:r>
    </w:p>
    <w:p w14:paraId="5009D45C" w14:textId="77777777" w:rsidR="00163106" w:rsidRPr="00D602FC" w:rsidRDefault="00163106" w:rsidP="003C3632">
      <w:pPr>
        <w:pStyle w:val="BodyText"/>
      </w:pPr>
    </w:p>
    <w:p w14:paraId="2424A397" w14:textId="77777777" w:rsidR="00163106" w:rsidRDefault="00163106" w:rsidP="003C3632">
      <w:pPr>
        <w:pStyle w:val="BodyText"/>
      </w:pPr>
    </w:p>
    <w:p w14:paraId="2CA4AD5A" w14:textId="77777777" w:rsidR="00163106" w:rsidRPr="00D602FC" w:rsidRDefault="00163106" w:rsidP="003C3632">
      <w:pPr>
        <w:pStyle w:val="BodyText"/>
      </w:pPr>
      <w:r>
        <w:rPr>
          <w:noProof/>
        </w:rPr>
        <w:lastRenderedPageBreak/>
        <w:drawing>
          <wp:inline distT="0" distB="0" distL="0" distR="0" wp14:anchorId="609D4166" wp14:editId="0BE2CEA8">
            <wp:extent cx="6400800" cy="50577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00800" cy="5057775"/>
                    </a:xfrm>
                    <a:prstGeom prst="rect">
                      <a:avLst/>
                    </a:prstGeom>
                    <a:noFill/>
                    <a:ln>
                      <a:noFill/>
                    </a:ln>
                  </pic:spPr>
                </pic:pic>
              </a:graphicData>
            </a:graphic>
          </wp:inline>
        </w:drawing>
      </w:r>
    </w:p>
    <w:p w14:paraId="449B12D6" w14:textId="77777777" w:rsidR="00163106" w:rsidRPr="00D602FC" w:rsidRDefault="00163106" w:rsidP="003C3632">
      <w:pPr>
        <w:pStyle w:val="BodyText"/>
      </w:pPr>
      <w:r w:rsidRPr="00D602FC">
        <w:rPr>
          <w:noProof/>
        </w:rPr>
        <w:t xml:space="preserve"> </w:t>
      </w:r>
    </w:p>
    <w:p w14:paraId="0C2E7DFA" w14:textId="77777777" w:rsidR="00163106" w:rsidRPr="00D602FC" w:rsidRDefault="00163106" w:rsidP="003C3632">
      <w:pPr>
        <w:pStyle w:val="BodyText"/>
      </w:pPr>
    </w:p>
    <w:p w14:paraId="6EA39850" w14:textId="77777777" w:rsidR="00163106" w:rsidRPr="00D602FC" w:rsidRDefault="00163106" w:rsidP="003C3632">
      <w:pPr>
        <w:pStyle w:val="BodyText"/>
      </w:pPr>
    </w:p>
    <w:p w14:paraId="1517339F" w14:textId="77777777" w:rsidR="00163106" w:rsidRDefault="00163106" w:rsidP="003C3632">
      <w:pPr>
        <w:pStyle w:val="BodyText"/>
        <w:numPr>
          <w:ilvl w:val="0"/>
          <w:numId w:val="61"/>
        </w:numPr>
      </w:pPr>
      <w:r w:rsidRPr="007D2E14">
        <w:t xml:space="preserve">All functionalities related to Cybersource Payment Tokenization are created and working in stand-alone mode in </w:t>
      </w:r>
      <w:r w:rsidR="007A677D" w:rsidRPr="007D2E14">
        <w:rPr>
          <w:b/>
        </w:rPr>
        <w:t>CYBServicesTesting</w:t>
      </w:r>
      <w:r w:rsidRPr="007D2E14">
        <w:rPr>
          <w:b/>
        </w:rPr>
        <w:t>.xml</w:t>
      </w:r>
      <w:r w:rsidRPr="007D2E14">
        <w:t xml:space="preserve"> pipeline. They have to customized and integrated as per the merchant specific needs</w:t>
      </w:r>
    </w:p>
    <w:p w14:paraId="3624064C" w14:textId="77777777" w:rsidR="00F02A52" w:rsidRPr="007D2E14" w:rsidRDefault="00F02A52" w:rsidP="003C3632">
      <w:pPr>
        <w:pStyle w:val="BodyText"/>
      </w:pPr>
    </w:p>
    <w:p w14:paraId="1F12598B" w14:textId="23320F6E" w:rsidR="003B676F" w:rsidRDefault="003B676F" w:rsidP="003B676F">
      <w:pPr>
        <w:pStyle w:val="Heading3"/>
        <w:spacing w:before="0" w:after="0"/>
        <w:rPr>
          <w:rFonts w:asciiTheme="minorHAnsi" w:hAnsiTheme="minorHAnsi"/>
        </w:rPr>
      </w:pPr>
      <w:bookmarkStart w:id="1256" w:name="_Toc492046337"/>
      <w:r>
        <w:rPr>
          <w:rFonts w:asciiTheme="minorHAnsi" w:hAnsiTheme="minorHAnsi"/>
        </w:rPr>
        <w:t>Klarna</w:t>
      </w:r>
      <w:bookmarkEnd w:id="1256"/>
    </w:p>
    <w:p w14:paraId="1E01EB5C" w14:textId="77777777" w:rsidR="003B676F" w:rsidRDefault="003B676F" w:rsidP="003B676F">
      <w:pPr>
        <w:pStyle w:val="Heading5"/>
        <w:rPr>
          <w:rFonts w:asciiTheme="minorHAnsi" w:hAnsiTheme="minorHAnsi"/>
        </w:rPr>
      </w:pPr>
      <w:r>
        <w:rPr>
          <w:rFonts w:asciiTheme="minorHAnsi" w:hAnsiTheme="minorHAnsi"/>
        </w:rPr>
        <w:t>KLARNA_CREDIT.xml</w:t>
      </w:r>
    </w:p>
    <w:p w14:paraId="4AAEF54C" w14:textId="3DA0C5BA" w:rsidR="003B676F" w:rsidRPr="007D2E14" w:rsidRDefault="003B676F" w:rsidP="003C3632">
      <w:pPr>
        <w:pStyle w:val="BodyText"/>
      </w:pPr>
      <w:r w:rsidRPr="007D2E14">
        <w:t>This pipeline has been created to call session service and authorize the Klarna amount. KLARNA_CREDIT-Handle start node will create payment instrument for Klarna, process session request and return the response back.</w:t>
      </w:r>
      <w:r w:rsidR="00ED0FEC">
        <w:t xml:space="preserve"> This file would be part of &lt;SG pipelines&gt;</w:t>
      </w:r>
      <w:r w:rsidR="00ED0FEC" w:rsidRPr="00ED0FEC">
        <w:t>\cartridge\pipelines</w:t>
      </w:r>
      <w:r w:rsidR="00ED0FEC">
        <w:t xml:space="preserve"> folder.</w:t>
      </w:r>
    </w:p>
    <w:p w14:paraId="35054C63" w14:textId="77777777" w:rsidR="003B676F" w:rsidRDefault="003B676F" w:rsidP="003C3632">
      <w:pPr>
        <w:pStyle w:val="BodyText"/>
      </w:pPr>
      <w:r>
        <w:rPr>
          <w:noProof/>
        </w:rPr>
        <w:lastRenderedPageBreak/>
        <w:drawing>
          <wp:inline distT="0" distB="0" distL="0" distR="0" wp14:anchorId="171ECC64" wp14:editId="1393C523">
            <wp:extent cx="3838575" cy="519112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38575" cy="5191125"/>
                    </a:xfrm>
                    <a:prstGeom prst="rect">
                      <a:avLst/>
                    </a:prstGeom>
                    <a:noFill/>
                    <a:ln>
                      <a:noFill/>
                    </a:ln>
                  </pic:spPr>
                </pic:pic>
              </a:graphicData>
            </a:graphic>
          </wp:inline>
        </w:drawing>
      </w:r>
    </w:p>
    <w:p w14:paraId="27503B65" w14:textId="77777777" w:rsidR="003B676F" w:rsidRDefault="003B676F" w:rsidP="003C3632">
      <w:pPr>
        <w:pStyle w:val="BodyText"/>
      </w:pPr>
    </w:p>
    <w:p w14:paraId="4C036BD4" w14:textId="77777777" w:rsidR="003B676F" w:rsidRPr="007B058A" w:rsidRDefault="003B676F" w:rsidP="003C3632">
      <w:pPr>
        <w:pStyle w:val="BodyText"/>
      </w:pPr>
      <w:r w:rsidRPr="007D2E14">
        <w:t>ProcessKlarnaOrder.ds has been used to process the Klarna session request. Sceen cap for Input to the script has been attached below</w:t>
      </w:r>
      <w:r w:rsidRPr="007B058A">
        <w:t xml:space="preserve">. </w:t>
      </w:r>
    </w:p>
    <w:p w14:paraId="3A4C9190" w14:textId="77777777" w:rsidR="003B676F" w:rsidRDefault="003B676F" w:rsidP="003C3632">
      <w:pPr>
        <w:pStyle w:val="BodyText"/>
      </w:pPr>
    </w:p>
    <w:p w14:paraId="26790A38" w14:textId="77777777" w:rsidR="003B676F" w:rsidRDefault="003B676F" w:rsidP="003C3632">
      <w:pPr>
        <w:pStyle w:val="BodyText"/>
      </w:pPr>
      <w:r>
        <w:rPr>
          <w:noProof/>
        </w:rPr>
        <w:lastRenderedPageBreak/>
        <w:drawing>
          <wp:inline distT="0" distB="0" distL="0" distR="0" wp14:anchorId="26FE9B05" wp14:editId="108DD75A">
            <wp:extent cx="6400800" cy="47148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00800" cy="4714875"/>
                    </a:xfrm>
                    <a:prstGeom prst="rect">
                      <a:avLst/>
                    </a:prstGeom>
                    <a:noFill/>
                    <a:ln>
                      <a:noFill/>
                    </a:ln>
                  </pic:spPr>
                </pic:pic>
              </a:graphicData>
            </a:graphic>
          </wp:inline>
        </w:drawing>
      </w:r>
    </w:p>
    <w:p w14:paraId="0C89D612" w14:textId="77777777" w:rsidR="003B676F" w:rsidRDefault="003B676F" w:rsidP="003C3632">
      <w:pPr>
        <w:pStyle w:val="BodyText"/>
      </w:pPr>
    </w:p>
    <w:p w14:paraId="1EE62E35" w14:textId="77777777" w:rsidR="003B676F" w:rsidRPr="007D2E14" w:rsidRDefault="003B676F" w:rsidP="003C3632">
      <w:pPr>
        <w:pStyle w:val="BodyText"/>
      </w:pPr>
      <w:r w:rsidRPr="007D2E14">
        <w:t>KLARNA_CREDIT-Authorize pipeline node will process the Klarna authorization request and handle the response if merchant URL redirection has not been enabled. Below cases have been handled in decision nodes.</w:t>
      </w:r>
    </w:p>
    <w:p w14:paraId="7F876D88" w14:textId="77777777" w:rsidR="003B676F" w:rsidRPr="007D2E14" w:rsidRDefault="003B676F" w:rsidP="003C3632">
      <w:pPr>
        <w:pStyle w:val="BodyText"/>
        <w:numPr>
          <w:ilvl w:val="0"/>
          <w:numId w:val="61"/>
        </w:numPr>
      </w:pPr>
      <w:r w:rsidRPr="007D2E14">
        <w:t>Result.submit == true</w:t>
      </w:r>
    </w:p>
    <w:p w14:paraId="09820926" w14:textId="77777777" w:rsidR="003B676F" w:rsidRPr="007D2E14" w:rsidRDefault="003B676F" w:rsidP="003C3632">
      <w:pPr>
        <w:pStyle w:val="BodyText"/>
        <w:numPr>
          <w:ilvl w:val="0"/>
          <w:numId w:val="61"/>
        </w:numPr>
      </w:pPr>
      <w:r w:rsidRPr="007D2E14">
        <w:t>Result.pending == true</w:t>
      </w:r>
    </w:p>
    <w:p w14:paraId="5CA5AB54" w14:textId="77777777" w:rsidR="003B676F" w:rsidRPr="007D2E14" w:rsidRDefault="003B676F" w:rsidP="003C3632">
      <w:pPr>
        <w:pStyle w:val="BodyText"/>
        <w:numPr>
          <w:ilvl w:val="0"/>
          <w:numId w:val="61"/>
        </w:numPr>
      </w:pPr>
      <w:r w:rsidRPr="007D2E14">
        <w:t>Result.redirection == true</w:t>
      </w:r>
    </w:p>
    <w:p w14:paraId="5AAA9C04" w14:textId="77777777" w:rsidR="003B676F" w:rsidRPr="007D2E14" w:rsidRDefault="003B676F" w:rsidP="003C3632">
      <w:pPr>
        <w:pStyle w:val="BodyText"/>
        <w:numPr>
          <w:ilvl w:val="0"/>
          <w:numId w:val="61"/>
        </w:numPr>
      </w:pPr>
      <w:r w:rsidRPr="007D2E14">
        <w:t>Result.error == true</w:t>
      </w:r>
    </w:p>
    <w:p w14:paraId="5E3031DF" w14:textId="77777777" w:rsidR="003B676F" w:rsidRPr="007D2E14" w:rsidRDefault="003B676F" w:rsidP="003C3632">
      <w:pPr>
        <w:pStyle w:val="BodyText"/>
        <w:numPr>
          <w:ilvl w:val="0"/>
          <w:numId w:val="61"/>
        </w:numPr>
      </w:pPr>
      <w:r w:rsidRPr="007D2E14">
        <w:t>Result.declined == true</w:t>
      </w:r>
    </w:p>
    <w:p w14:paraId="79F631D8" w14:textId="77777777" w:rsidR="003B676F" w:rsidRPr="007D2E14" w:rsidRDefault="003B676F" w:rsidP="003C3632">
      <w:pPr>
        <w:pStyle w:val="BodyText"/>
        <w:numPr>
          <w:ilvl w:val="0"/>
          <w:numId w:val="61"/>
        </w:numPr>
      </w:pPr>
      <w:r w:rsidRPr="007D2E14">
        <w:t>Result.review == true</w:t>
      </w:r>
    </w:p>
    <w:p w14:paraId="74E312A4" w14:textId="77777777" w:rsidR="003B676F" w:rsidRDefault="003B676F" w:rsidP="003C3632">
      <w:pPr>
        <w:pStyle w:val="BodyText"/>
      </w:pPr>
    </w:p>
    <w:p w14:paraId="464F226D" w14:textId="77777777" w:rsidR="003B676F" w:rsidRDefault="003B676F" w:rsidP="003C3632">
      <w:pPr>
        <w:pStyle w:val="BodyText"/>
      </w:pPr>
      <w:r>
        <w:rPr>
          <w:noProof/>
        </w:rPr>
        <w:lastRenderedPageBreak/>
        <w:drawing>
          <wp:inline distT="0" distB="0" distL="0" distR="0" wp14:anchorId="2C8B4494" wp14:editId="75D2B409">
            <wp:extent cx="6400800" cy="26955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400800" cy="2695575"/>
                    </a:xfrm>
                    <a:prstGeom prst="rect">
                      <a:avLst/>
                    </a:prstGeom>
                    <a:noFill/>
                    <a:ln>
                      <a:noFill/>
                    </a:ln>
                  </pic:spPr>
                </pic:pic>
              </a:graphicData>
            </a:graphic>
          </wp:inline>
        </w:drawing>
      </w:r>
    </w:p>
    <w:p w14:paraId="64E88B62" w14:textId="77777777" w:rsidR="003B676F" w:rsidRDefault="003B676F" w:rsidP="003C3632">
      <w:pPr>
        <w:pStyle w:val="BodyText"/>
      </w:pPr>
    </w:p>
    <w:p w14:paraId="48381BFF" w14:textId="77777777" w:rsidR="003B676F" w:rsidRDefault="003B676F" w:rsidP="003C3632">
      <w:pPr>
        <w:pStyle w:val="BodyText"/>
      </w:pPr>
    </w:p>
    <w:p w14:paraId="2B96E6F8" w14:textId="77777777" w:rsidR="003B676F" w:rsidRPr="007D2E14" w:rsidRDefault="003B676F" w:rsidP="003C3632">
      <w:pPr>
        <w:pStyle w:val="BodyText"/>
      </w:pPr>
      <w:r w:rsidRPr="007D2E14">
        <w:t>ProcessKlarnaOrder.ds has been used to process the request. Screen cap for the input to script has been attached below. Input to the script has mentioned below</w:t>
      </w:r>
    </w:p>
    <w:p w14:paraId="5727900F" w14:textId="77777777" w:rsidR="003B676F" w:rsidRPr="007D2E14" w:rsidRDefault="003B676F" w:rsidP="003C3632">
      <w:pPr>
        <w:pStyle w:val="BodyText"/>
        <w:numPr>
          <w:ilvl w:val="0"/>
          <w:numId w:val="97"/>
        </w:numPr>
      </w:pPr>
      <w:r w:rsidRPr="007D2E14">
        <w:t>CurrentHttpParameterMap</w:t>
      </w:r>
    </w:p>
    <w:p w14:paraId="23CE72BB" w14:textId="77777777" w:rsidR="003B676F" w:rsidRPr="007D2E14" w:rsidRDefault="003B676F" w:rsidP="003C3632">
      <w:pPr>
        <w:pStyle w:val="BodyText"/>
        <w:numPr>
          <w:ilvl w:val="0"/>
          <w:numId w:val="97"/>
        </w:numPr>
      </w:pPr>
      <w:r w:rsidRPr="007D2E14">
        <w:t>Order</w:t>
      </w:r>
    </w:p>
    <w:p w14:paraId="42143D43" w14:textId="77777777" w:rsidR="003B676F" w:rsidRPr="007D2E14" w:rsidRDefault="003B676F" w:rsidP="003C3632">
      <w:pPr>
        <w:pStyle w:val="BodyText"/>
        <w:numPr>
          <w:ilvl w:val="0"/>
          <w:numId w:val="97"/>
        </w:numPr>
      </w:pPr>
      <w:r w:rsidRPr="007D2E14">
        <w:t>"authorized"</w:t>
      </w:r>
    </w:p>
    <w:p w14:paraId="1D7EF834" w14:textId="77777777" w:rsidR="003B676F" w:rsidRPr="007D2E14" w:rsidRDefault="003B676F" w:rsidP="003C3632">
      <w:pPr>
        <w:pStyle w:val="BodyText"/>
        <w:numPr>
          <w:ilvl w:val="0"/>
          <w:numId w:val="97"/>
        </w:numPr>
      </w:pPr>
      <w:r w:rsidRPr="007D2E14">
        <w:t>PaymentInstrument</w:t>
      </w:r>
    </w:p>
    <w:p w14:paraId="2B049398" w14:textId="77777777" w:rsidR="003B676F" w:rsidRDefault="003B676F" w:rsidP="003C3632">
      <w:pPr>
        <w:pStyle w:val="BodyText"/>
      </w:pPr>
      <w:r>
        <w:rPr>
          <w:noProof/>
        </w:rPr>
        <w:lastRenderedPageBreak/>
        <w:drawing>
          <wp:inline distT="0" distB="0" distL="0" distR="0" wp14:anchorId="2F51A80B" wp14:editId="6AA881B0">
            <wp:extent cx="6391275" cy="380047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91275" cy="3800475"/>
                    </a:xfrm>
                    <a:prstGeom prst="rect">
                      <a:avLst/>
                    </a:prstGeom>
                    <a:noFill/>
                    <a:ln>
                      <a:noFill/>
                    </a:ln>
                  </pic:spPr>
                </pic:pic>
              </a:graphicData>
            </a:graphic>
          </wp:inline>
        </w:drawing>
      </w:r>
    </w:p>
    <w:p w14:paraId="699F0A9A" w14:textId="77777777" w:rsidR="003B676F" w:rsidRDefault="003B676F" w:rsidP="003B676F">
      <w:pPr>
        <w:pStyle w:val="Heading5"/>
        <w:rPr>
          <w:rFonts w:asciiTheme="minorHAnsi" w:hAnsiTheme="minorHAnsi"/>
        </w:rPr>
      </w:pPr>
      <w:r>
        <w:rPr>
          <w:rFonts w:asciiTheme="minorHAnsi" w:hAnsiTheme="minorHAnsi"/>
        </w:rPr>
        <w:t>COBilling.xml</w:t>
      </w:r>
    </w:p>
    <w:p w14:paraId="1566B4BA" w14:textId="77777777" w:rsidR="003B676F" w:rsidRDefault="003B676F" w:rsidP="009B35FA">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Changes have been made in this pipeline for node COBilling-HandlePaymentSelection to handle the Klarna error case for session service</w:t>
      </w:r>
    </w:p>
    <w:p w14:paraId="203003F0" w14:textId="77777777" w:rsidR="003B676F" w:rsidRDefault="003B676F" w:rsidP="003B676F">
      <w:pPr>
        <w:pStyle w:val="Body"/>
        <w:rPr>
          <w:rFonts w:asciiTheme="minorHAnsi" w:hAnsiTheme="minorHAnsi" w:cstheme="minorBidi"/>
          <w:bCs/>
          <w:color w:val="000000" w:themeColor="text1"/>
          <w:sz w:val="22"/>
          <w:szCs w:val="22"/>
        </w:rPr>
      </w:pPr>
      <w:r w:rsidRPr="005A6B21">
        <w:rPr>
          <w:rFonts w:asciiTheme="minorHAnsi" w:hAnsiTheme="minorHAnsi" w:cstheme="minorBidi"/>
          <w:bCs/>
          <w:noProof/>
          <w:color w:val="000000" w:themeColor="text1"/>
          <w:sz w:val="22"/>
          <w:szCs w:val="22"/>
        </w:rPr>
        <w:lastRenderedPageBreak/>
        <w:drawing>
          <wp:anchor distT="0" distB="0" distL="114300" distR="114300" simplePos="0" relativeHeight="251656192" behindDoc="0" locked="0" layoutInCell="1" allowOverlap="1" wp14:anchorId="5D843904" wp14:editId="348C46DD">
            <wp:simplePos x="0" y="0"/>
            <wp:positionH relativeFrom="column">
              <wp:posOffset>0</wp:posOffset>
            </wp:positionH>
            <wp:positionV relativeFrom="paragraph">
              <wp:posOffset>266700</wp:posOffset>
            </wp:positionV>
            <wp:extent cx="6400800" cy="3049252"/>
            <wp:effectExtent l="0" t="0" r="0" b="0"/>
            <wp:wrapSquare wrapText="bothSides"/>
            <wp:docPr id="117" name="Picture 117" descr="C:\Users\pchug3\Downloads\Screen Caps\COBIl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hug3\Downloads\Screen Caps\COBIlling.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00800" cy="3049252"/>
                    </a:xfrm>
                    <a:prstGeom prst="rect">
                      <a:avLst/>
                    </a:prstGeom>
                    <a:noFill/>
                    <a:ln>
                      <a:noFill/>
                    </a:ln>
                  </pic:spPr>
                </pic:pic>
              </a:graphicData>
            </a:graphic>
          </wp:anchor>
        </w:drawing>
      </w:r>
    </w:p>
    <w:p w14:paraId="6D13C2C9" w14:textId="77777777" w:rsidR="003B676F" w:rsidRDefault="003B676F" w:rsidP="003B676F">
      <w:pPr>
        <w:pStyle w:val="Body"/>
        <w:rPr>
          <w:rFonts w:asciiTheme="minorHAnsi" w:hAnsiTheme="minorHAnsi" w:cstheme="minorBidi"/>
          <w:bCs/>
          <w:noProof/>
          <w:color w:val="000000" w:themeColor="text1"/>
          <w:sz w:val="22"/>
          <w:szCs w:val="22"/>
        </w:rPr>
      </w:pPr>
      <w:r>
        <w:rPr>
          <w:rFonts w:asciiTheme="minorHAnsi" w:hAnsiTheme="minorHAnsi" w:cstheme="minorBidi"/>
          <w:bCs/>
          <w:color w:val="000000" w:themeColor="text1"/>
          <w:sz w:val="22"/>
          <w:szCs w:val="22"/>
        </w:rPr>
        <w:t>Condition in the expression node is “</w:t>
      </w:r>
      <w:r w:rsidRPr="005A6B21">
        <w:rPr>
          <w:rFonts w:asciiTheme="minorHAnsi" w:hAnsiTheme="minorHAnsi" w:cstheme="minorBidi"/>
          <w:bCs/>
          <w:color w:val="000000" w:themeColor="text1"/>
          <w:sz w:val="22"/>
          <w:szCs w:val="22"/>
        </w:rPr>
        <w:t>CurrentForms.billing.paymentMethods.selectedPaymentMethodID.value.equals('KLARNA')</w:t>
      </w:r>
      <w:r>
        <w:rPr>
          <w:rFonts w:asciiTheme="minorHAnsi" w:hAnsiTheme="minorHAnsi" w:cstheme="minorBidi"/>
          <w:bCs/>
          <w:color w:val="000000" w:themeColor="text1"/>
          <w:sz w:val="22"/>
          <w:szCs w:val="22"/>
        </w:rPr>
        <w:t>”</w:t>
      </w:r>
    </w:p>
    <w:p w14:paraId="2A24867E" w14:textId="77777777" w:rsidR="003B676F" w:rsidRDefault="003B676F" w:rsidP="003B676F">
      <w:pPr>
        <w:pStyle w:val="Body"/>
        <w:rPr>
          <w:rFonts w:asciiTheme="minorHAnsi" w:hAnsiTheme="minorHAnsi" w:cstheme="minorBidi"/>
          <w:bCs/>
          <w:noProof/>
          <w:color w:val="000000" w:themeColor="text1"/>
          <w:sz w:val="22"/>
          <w:szCs w:val="22"/>
        </w:rPr>
      </w:pPr>
      <w:r w:rsidRPr="005A6B21">
        <w:rPr>
          <w:rFonts w:asciiTheme="minorHAnsi" w:hAnsiTheme="minorHAnsi" w:cstheme="minorBidi"/>
          <w:bCs/>
          <w:noProof/>
          <w:color w:val="000000" w:themeColor="text1"/>
          <w:sz w:val="22"/>
          <w:szCs w:val="22"/>
        </w:rPr>
        <w:drawing>
          <wp:anchor distT="0" distB="0" distL="114300" distR="114300" simplePos="0" relativeHeight="251663360" behindDoc="0" locked="0" layoutInCell="1" allowOverlap="1" wp14:anchorId="04876228" wp14:editId="58CD5226">
            <wp:simplePos x="0" y="0"/>
            <wp:positionH relativeFrom="column">
              <wp:posOffset>0</wp:posOffset>
            </wp:positionH>
            <wp:positionV relativeFrom="paragraph">
              <wp:posOffset>266700</wp:posOffset>
            </wp:positionV>
            <wp:extent cx="6400800" cy="3667588"/>
            <wp:effectExtent l="0" t="0" r="0" b="9525"/>
            <wp:wrapSquare wrapText="bothSides"/>
            <wp:docPr id="118" name="Picture 118" descr="C:\Users\pchug3\Downloads\Screen Caps\COBIll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hug3\Downloads\Screen Caps\COBIlling1.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400800" cy="3667588"/>
                    </a:xfrm>
                    <a:prstGeom prst="rect">
                      <a:avLst/>
                    </a:prstGeom>
                    <a:noFill/>
                    <a:ln>
                      <a:noFill/>
                    </a:ln>
                  </pic:spPr>
                </pic:pic>
              </a:graphicData>
            </a:graphic>
          </wp:anchor>
        </w:drawing>
      </w:r>
    </w:p>
    <w:p w14:paraId="564851C9" w14:textId="77777777" w:rsidR="003B676F" w:rsidRDefault="003B676F" w:rsidP="003B676F">
      <w:pPr>
        <w:pStyle w:val="Body"/>
        <w:rPr>
          <w:rFonts w:asciiTheme="minorHAnsi" w:hAnsiTheme="minorHAnsi" w:cstheme="minorBidi"/>
          <w:bCs/>
          <w:noProof/>
          <w:color w:val="000000" w:themeColor="text1"/>
          <w:sz w:val="22"/>
          <w:szCs w:val="22"/>
        </w:rPr>
      </w:pPr>
    </w:p>
    <w:p w14:paraId="2F7666D5" w14:textId="77777777" w:rsidR="003B676F" w:rsidRDefault="003B676F" w:rsidP="003B676F">
      <w:pPr>
        <w:pStyle w:val="Body"/>
        <w:rPr>
          <w:rFonts w:asciiTheme="minorHAnsi" w:hAnsiTheme="minorHAnsi" w:cstheme="minorBidi"/>
          <w:bCs/>
          <w:noProof/>
          <w:color w:val="000000" w:themeColor="text1"/>
          <w:sz w:val="22"/>
          <w:szCs w:val="22"/>
        </w:rPr>
      </w:pPr>
    </w:p>
    <w:p w14:paraId="6C53D8E9" w14:textId="77777777" w:rsidR="00025B82" w:rsidRDefault="003B676F" w:rsidP="003B676F">
      <w:pPr>
        <w:pStyle w:val="Body"/>
        <w:rPr>
          <w:rFonts w:asciiTheme="minorHAnsi" w:hAnsiTheme="minorHAnsi" w:cstheme="minorBidi"/>
          <w:bCs/>
          <w:color w:val="000000" w:themeColor="text1"/>
          <w:sz w:val="22"/>
          <w:szCs w:val="22"/>
        </w:rPr>
      </w:pPr>
      <w:r>
        <w:rPr>
          <w:rFonts w:asciiTheme="minorHAnsi" w:hAnsiTheme="minorHAnsi" w:cstheme="minorBidi"/>
          <w:bCs/>
          <w:noProof/>
          <w:color w:val="000000" w:themeColor="text1"/>
          <w:sz w:val="22"/>
          <w:szCs w:val="22"/>
        </w:rPr>
        <w:lastRenderedPageBreak/>
        <w:t>Assign node input is “</w:t>
      </w:r>
      <w:r w:rsidRPr="005A6B21">
        <w:rPr>
          <w:rFonts w:asciiTheme="minorHAnsi" w:hAnsiTheme="minorHAnsi" w:cstheme="minorBidi"/>
          <w:bCs/>
          <w:noProof/>
          <w:color w:val="000000" w:themeColor="text1"/>
          <w:sz w:val="22"/>
          <w:szCs w:val="22"/>
        </w:rPr>
        <w:t>new dw.system.Status(dw.system.Status.ERROR, "confirm.error.declined")</w:t>
      </w:r>
      <w:r>
        <w:rPr>
          <w:rFonts w:asciiTheme="minorHAnsi" w:hAnsiTheme="minorHAnsi" w:cstheme="minorBidi"/>
          <w:bCs/>
          <w:noProof/>
          <w:color w:val="000000" w:themeColor="text1"/>
          <w:sz w:val="22"/>
          <w:szCs w:val="22"/>
        </w:rPr>
        <w:t>” and output is “</w:t>
      </w:r>
      <w:r w:rsidRPr="005A6B21">
        <w:rPr>
          <w:rFonts w:asciiTheme="minorHAnsi" w:hAnsiTheme="minorHAnsi" w:cstheme="minorBidi"/>
          <w:bCs/>
          <w:noProof/>
          <w:color w:val="000000" w:themeColor="text1"/>
          <w:sz w:val="22"/>
          <w:szCs w:val="22"/>
        </w:rPr>
        <w:t>KlarnaSessionError</w:t>
      </w:r>
      <w:r>
        <w:rPr>
          <w:rFonts w:asciiTheme="minorHAnsi" w:hAnsiTheme="minorHAnsi" w:cstheme="minorBidi"/>
          <w:bCs/>
          <w:noProof/>
          <w:color w:val="000000" w:themeColor="text1"/>
          <w:sz w:val="22"/>
          <w:szCs w:val="22"/>
        </w:rPr>
        <w:t>”.</w:t>
      </w:r>
    </w:p>
    <w:p w14:paraId="67B5532F" w14:textId="77777777" w:rsidR="00025B82" w:rsidRDefault="00025B82" w:rsidP="00025B82">
      <w:pPr>
        <w:pStyle w:val="Heading5"/>
        <w:rPr>
          <w:rFonts w:asciiTheme="minorHAnsi" w:hAnsiTheme="minorHAnsi"/>
        </w:rPr>
      </w:pPr>
      <w:r>
        <w:rPr>
          <w:rFonts w:asciiTheme="minorHAnsi" w:hAnsiTheme="minorHAnsi"/>
        </w:rPr>
        <w:t>billing.isml</w:t>
      </w:r>
    </w:p>
    <w:p w14:paraId="32452BAF" w14:textId="77777777" w:rsidR="00025B82" w:rsidRDefault="00025B82" w:rsidP="009B35FA">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a condition to handle error returned by session service</w:t>
      </w:r>
    </w:p>
    <w:tbl>
      <w:tblPr>
        <w:tblStyle w:val="TableGrid"/>
        <w:tblW w:w="0" w:type="auto"/>
        <w:tblLook w:val="04A0" w:firstRow="1" w:lastRow="0" w:firstColumn="1" w:lastColumn="0" w:noHBand="0" w:noVBand="1"/>
      </w:tblPr>
      <w:tblGrid>
        <w:gridCol w:w="10296"/>
      </w:tblGrid>
      <w:tr w:rsidR="00025B82" w:rsidRPr="007B058A" w14:paraId="537996DD" w14:textId="77777777" w:rsidTr="0004304C">
        <w:tc>
          <w:tcPr>
            <w:tcW w:w="10296" w:type="dxa"/>
          </w:tcPr>
          <w:p w14:paraId="22A9AAD9" w14:textId="77777777"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8080"/>
                <w:sz w:val="20"/>
                <w:szCs w:val="20"/>
              </w:rPr>
              <w:t>&lt;</w:t>
            </w:r>
            <w:r w:rsidRPr="007B058A">
              <w:rPr>
                <w:rFonts w:eastAsia="Times New Roman" w:cs="Consolas"/>
                <w:color w:val="3F7F7F"/>
                <w:sz w:val="20"/>
                <w:szCs w:val="20"/>
                <w:highlight w:val="lightGray"/>
              </w:rPr>
              <w:t>iscomment</w:t>
            </w:r>
            <w:r w:rsidRPr="007B058A">
              <w:rPr>
                <w:rFonts w:eastAsia="Times New Roman" w:cs="Consolas"/>
                <w:color w:val="008080"/>
                <w:sz w:val="20"/>
                <w:szCs w:val="20"/>
              </w:rPr>
              <w:t>&gt;</w:t>
            </w:r>
          </w:p>
          <w:p w14:paraId="620C0B3D" w14:textId="77777777"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 xml:space="preserve">        This template visualizes the billing step of both checkout scenarios.</w:t>
            </w:r>
          </w:p>
          <w:p w14:paraId="03181D26" w14:textId="77777777"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 xml:space="preserve">        It provides selecting a payment method, entering gift certificates and</w:t>
            </w:r>
          </w:p>
          <w:p w14:paraId="4F22E331" w14:textId="77777777"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 xml:space="preserve">        specifying a separate billing address.</w:t>
            </w:r>
          </w:p>
          <w:p w14:paraId="0872A4F9" w14:textId="77777777"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 xml:space="preserve">        Depending on the checkout scenario (single or multi shipping) it is</w:t>
            </w:r>
          </w:p>
          <w:p w14:paraId="312FAA97" w14:textId="77777777"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 xml:space="preserve">        either the second or third checkout step.</w:t>
            </w:r>
          </w:p>
          <w:p w14:paraId="0CB03D4C" w14:textId="77777777"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 xml:space="preserve">    </w:t>
            </w:r>
            <w:r w:rsidRPr="007B058A">
              <w:rPr>
                <w:rFonts w:eastAsia="Times New Roman" w:cs="Consolas"/>
                <w:color w:val="008080"/>
                <w:sz w:val="20"/>
                <w:szCs w:val="20"/>
              </w:rPr>
              <w:t>&lt;/</w:t>
            </w:r>
            <w:r w:rsidRPr="007B058A">
              <w:rPr>
                <w:rFonts w:eastAsia="Times New Roman" w:cs="Consolas"/>
                <w:color w:val="3F7F7F"/>
                <w:sz w:val="20"/>
                <w:szCs w:val="20"/>
                <w:highlight w:val="lightGray"/>
              </w:rPr>
              <w:t>iscomment</w:t>
            </w:r>
            <w:r w:rsidRPr="007B058A">
              <w:rPr>
                <w:rFonts w:eastAsia="Times New Roman" w:cs="Consolas"/>
                <w:color w:val="008080"/>
                <w:sz w:val="20"/>
                <w:szCs w:val="20"/>
              </w:rPr>
              <w:t>&gt;</w:t>
            </w:r>
          </w:p>
          <w:p w14:paraId="602C494D" w14:textId="77777777" w:rsidR="00025B82" w:rsidRPr="007B058A" w:rsidRDefault="00025B82" w:rsidP="0004304C">
            <w:pPr>
              <w:autoSpaceDE w:val="0"/>
              <w:autoSpaceDN w:val="0"/>
              <w:adjustRightInd w:val="0"/>
              <w:spacing w:after="0" w:line="240" w:lineRule="auto"/>
              <w:rPr>
                <w:rFonts w:eastAsia="Times New Roman" w:cs="Consolas"/>
                <w:sz w:val="20"/>
                <w:szCs w:val="20"/>
                <w:highlight w:val="yellow"/>
              </w:rPr>
            </w:pPr>
            <w:r w:rsidRPr="007B058A">
              <w:rPr>
                <w:rFonts w:eastAsia="Times New Roman" w:cs="Consolas"/>
                <w:color w:val="000000"/>
                <w:sz w:val="20"/>
                <w:szCs w:val="20"/>
              </w:rPr>
              <w:tab/>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isif</w:t>
            </w:r>
            <w:r w:rsidRPr="007B058A">
              <w:rPr>
                <w:rFonts w:eastAsia="Times New Roman" w:cs="Consolas"/>
                <w:sz w:val="20"/>
                <w:szCs w:val="20"/>
                <w:highlight w:val="yellow"/>
              </w:rPr>
              <w:t xml:space="preserve"> </w:t>
            </w:r>
            <w:r w:rsidRPr="007B058A">
              <w:rPr>
                <w:rFonts w:eastAsia="Times New Roman" w:cs="Consolas"/>
                <w:color w:val="7F007F"/>
                <w:sz w:val="20"/>
                <w:szCs w:val="20"/>
                <w:highlight w:val="yellow"/>
              </w:rPr>
              <w:t>condition</w:t>
            </w:r>
            <w:r w:rsidRPr="007B058A">
              <w:rPr>
                <w:rFonts w:eastAsia="Times New Roman" w:cs="Consolas"/>
                <w:color w:val="000000"/>
                <w:sz w:val="20"/>
                <w:szCs w:val="20"/>
                <w:highlight w:val="yellow"/>
              </w:rPr>
              <w:t>=</w:t>
            </w:r>
            <w:r w:rsidRPr="007B058A">
              <w:rPr>
                <w:rFonts w:eastAsia="Times New Roman" w:cs="Consolas"/>
                <w:i/>
                <w:iCs/>
                <w:color w:val="2A00FF"/>
                <w:sz w:val="20"/>
                <w:szCs w:val="20"/>
                <w:highlight w:val="yellow"/>
              </w:rPr>
              <w:t>"${!empty(pdict.KlarnaSessionError)}"</w:t>
            </w:r>
            <w:r w:rsidRPr="007B058A">
              <w:rPr>
                <w:rFonts w:eastAsia="Times New Roman" w:cs="Consolas"/>
                <w:color w:val="008080"/>
                <w:sz w:val="20"/>
                <w:szCs w:val="20"/>
                <w:highlight w:val="yellow"/>
              </w:rPr>
              <w:t>&gt;</w:t>
            </w:r>
          </w:p>
          <w:p w14:paraId="1E04EDC2" w14:textId="77777777" w:rsidR="00025B82" w:rsidRPr="007B058A" w:rsidRDefault="00025B82" w:rsidP="0004304C">
            <w:pPr>
              <w:autoSpaceDE w:val="0"/>
              <w:autoSpaceDN w:val="0"/>
              <w:adjustRightInd w:val="0"/>
              <w:spacing w:after="0" w:line="240" w:lineRule="auto"/>
              <w:rPr>
                <w:rFonts w:eastAsia="Times New Roman" w:cs="Consolas"/>
                <w:sz w:val="20"/>
                <w:szCs w:val="20"/>
                <w:highlight w:val="yellow"/>
              </w:rPr>
            </w:pPr>
            <w:r w:rsidRPr="007B058A">
              <w:rPr>
                <w:rFonts w:eastAsia="Times New Roman" w:cs="Consolas"/>
                <w:color w:val="000000"/>
                <w:sz w:val="20"/>
                <w:szCs w:val="20"/>
                <w:highlight w:val="yellow"/>
              </w:rPr>
              <w:tab/>
            </w:r>
            <w:r w:rsidRPr="007B058A">
              <w:rPr>
                <w:rFonts w:eastAsia="Times New Roman" w:cs="Consolas"/>
                <w:color w:val="000000"/>
                <w:sz w:val="20"/>
                <w:szCs w:val="20"/>
                <w:highlight w:val="yellow"/>
              </w:rPr>
              <w:tab/>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div</w:t>
            </w:r>
            <w:r w:rsidRPr="007B058A">
              <w:rPr>
                <w:rFonts w:eastAsia="Times New Roman" w:cs="Consolas"/>
                <w:sz w:val="20"/>
                <w:szCs w:val="20"/>
                <w:highlight w:val="yellow"/>
              </w:rPr>
              <w:t xml:space="preserve"> </w:t>
            </w:r>
            <w:r w:rsidRPr="007B058A">
              <w:rPr>
                <w:rFonts w:eastAsia="Times New Roman" w:cs="Consolas"/>
                <w:color w:val="7F007F"/>
                <w:sz w:val="20"/>
                <w:szCs w:val="20"/>
                <w:highlight w:val="yellow"/>
              </w:rPr>
              <w:t>class</w:t>
            </w:r>
            <w:r w:rsidRPr="007B058A">
              <w:rPr>
                <w:rFonts w:eastAsia="Times New Roman" w:cs="Consolas"/>
                <w:color w:val="000000"/>
                <w:sz w:val="20"/>
                <w:szCs w:val="20"/>
                <w:highlight w:val="yellow"/>
              </w:rPr>
              <w:t>=</w:t>
            </w:r>
            <w:r w:rsidRPr="007B058A">
              <w:rPr>
                <w:rFonts w:eastAsia="Times New Roman" w:cs="Consolas"/>
                <w:i/>
                <w:iCs/>
                <w:color w:val="2A00FF"/>
                <w:sz w:val="20"/>
                <w:szCs w:val="20"/>
                <w:highlight w:val="yellow"/>
              </w:rPr>
              <w:t>"error-form"</w:t>
            </w:r>
            <w:r w:rsidRPr="007B058A">
              <w:rPr>
                <w:rFonts w:eastAsia="Times New Roman" w:cs="Consolas"/>
                <w:color w:val="008080"/>
                <w:sz w:val="20"/>
                <w:szCs w:val="20"/>
                <w:highlight w:val="yellow"/>
              </w:rPr>
              <w:t>&gt;</w:t>
            </w:r>
            <w:r w:rsidRPr="007B058A">
              <w:rPr>
                <w:rFonts w:eastAsia="Times New Roman" w:cs="Consolas"/>
                <w:color w:val="000000"/>
                <w:sz w:val="20"/>
                <w:szCs w:val="20"/>
                <w:highlight w:val="yellow"/>
              </w:rPr>
              <w:t>${Resource.msg(pdict.KlarnaSessionError.code,'checkout',null)}</w:t>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div</w:t>
            </w:r>
            <w:r w:rsidRPr="007B058A">
              <w:rPr>
                <w:rFonts w:eastAsia="Times New Roman" w:cs="Consolas"/>
                <w:color w:val="008080"/>
                <w:sz w:val="20"/>
                <w:szCs w:val="20"/>
                <w:highlight w:val="yellow"/>
              </w:rPr>
              <w:t>&gt;</w:t>
            </w:r>
          </w:p>
          <w:p w14:paraId="3E21FCB3" w14:textId="77777777"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highlight w:val="yellow"/>
              </w:rPr>
              <w:tab/>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isif</w:t>
            </w:r>
            <w:r w:rsidRPr="007B058A">
              <w:rPr>
                <w:rFonts w:eastAsia="Times New Roman" w:cs="Consolas"/>
                <w:color w:val="008080"/>
                <w:sz w:val="20"/>
                <w:szCs w:val="20"/>
                <w:highlight w:val="yellow"/>
              </w:rPr>
              <w:t>&gt;</w:t>
            </w:r>
          </w:p>
          <w:p w14:paraId="38E834F9" w14:textId="77777777"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 xml:space="preserve">    </w:t>
            </w:r>
            <w:r w:rsidRPr="007B058A">
              <w:rPr>
                <w:rFonts w:eastAsia="Times New Roman" w:cs="Consolas"/>
                <w:color w:val="008080"/>
                <w:sz w:val="20"/>
                <w:szCs w:val="20"/>
              </w:rPr>
              <w:t>&lt;</w:t>
            </w:r>
            <w:r w:rsidRPr="007B058A">
              <w:rPr>
                <w:rFonts w:eastAsia="Times New Roman" w:cs="Consolas"/>
                <w:color w:val="3F7F7F"/>
                <w:sz w:val="20"/>
                <w:szCs w:val="20"/>
              </w:rPr>
              <w:t>iscomment</w:t>
            </w:r>
            <w:r w:rsidRPr="007B058A">
              <w:rPr>
                <w:rFonts w:eastAsia="Times New Roman" w:cs="Consolas"/>
                <w:color w:val="008080"/>
                <w:sz w:val="20"/>
                <w:szCs w:val="20"/>
              </w:rPr>
              <w:t>&gt;</w:t>
            </w:r>
            <w:r w:rsidRPr="007B058A">
              <w:rPr>
                <w:rFonts w:eastAsia="Times New Roman" w:cs="Consolas"/>
                <w:color w:val="000000"/>
                <w:sz w:val="20"/>
                <w:szCs w:val="20"/>
              </w:rPr>
              <w:t>Report this checkout step</w:t>
            </w:r>
            <w:r w:rsidRPr="007B058A">
              <w:rPr>
                <w:rFonts w:eastAsia="Times New Roman" w:cs="Consolas"/>
                <w:color w:val="008080"/>
                <w:sz w:val="20"/>
                <w:szCs w:val="20"/>
              </w:rPr>
              <w:t>&lt;/</w:t>
            </w:r>
            <w:r w:rsidRPr="007B058A">
              <w:rPr>
                <w:rFonts w:eastAsia="Times New Roman" w:cs="Consolas"/>
                <w:color w:val="3F7F7F"/>
                <w:sz w:val="20"/>
                <w:szCs w:val="20"/>
              </w:rPr>
              <w:t>iscomment</w:t>
            </w:r>
            <w:r w:rsidRPr="007B058A">
              <w:rPr>
                <w:rFonts w:eastAsia="Times New Roman" w:cs="Consolas"/>
                <w:color w:val="008080"/>
                <w:sz w:val="20"/>
                <w:szCs w:val="20"/>
              </w:rPr>
              <w:t>&gt;</w:t>
            </w:r>
          </w:p>
          <w:p w14:paraId="3F44F50C" w14:textId="77777777" w:rsidR="00025B82" w:rsidRPr="007B058A" w:rsidRDefault="00025B82" w:rsidP="0004304C">
            <w:pPr>
              <w:pStyle w:val="Body"/>
              <w:rPr>
                <w:rFonts w:asciiTheme="minorHAnsi" w:hAnsiTheme="minorHAnsi" w:cstheme="minorBidi"/>
                <w:bCs/>
                <w:color w:val="000000" w:themeColor="text1"/>
                <w:sz w:val="22"/>
                <w:szCs w:val="22"/>
              </w:rPr>
            </w:pPr>
            <w:r w:rsidRPr="007B058A">
              <w:rPr>
                <w:rFonts w:asciiTheme="minorHAnsi" w:eastAsia="Times New Roman" w:hAnsiTheme="minorHAnsi" w:cs="Consolas"/>
                <w:color w:val="000000"/>
                <w:sz w:val="20"/>
                <w:szCs w:val="20"/>
              </w:rPr>
              <w:t xml:space="preserve">    </w:t>
            </w:r>
            <w:r w:rsidRPr="007B058A">
              <w:rPr>
                <w:rFonts w:asciiTheme="minorHAnsi" w:eastAsia="Times New Roman" w:hAnsiTheme="minorHAnsi" w:cs="Consolas"/>
                <w:color w:val="008080"/>
                <w:sz w:val="20"/>
                <w:szCs w:val="20"/>
              </w:rPr>
              <w:t>&lt;</w:t>
            </w:r>
            <w:r w:rsidRPr="007B058A">
              <w:rPr>
                <w:rFonts w:asciiTheme="minorHAnsi" w:eastAsia="Times New Roman" w:hAnsiTheme="minorHAnsi" w:cs="Consolas"/>
                <w:color w:val="3F7F7F"/>
                <w:sz w:val="20"/>
                <w:szCs w:val="20"/>
              </w:rPr>
              <w:t>isreportcheckout</w:t>
            </w:r>
            <w:r w:rsidRPr="007B058A">
              <w:rPr>
                <w:rFonts w:asciiTheme="minorHAnsi" w:eastAsia="Times New Roman" w:hAnsiTheme="minorHAnsi" w:cs="Consolas"/>
                <w:sz w:val="20"/>
                <w:szCs w:val="20"/>
              </w:rPr>
              <w:t xml:space="preserve"> </w:t>
            </w:r>
            <w:r w:rsidRPr="007B058A">
              <w:rPr>
                <w:rFonts w:asciiTheme="minorHAnsi" w:eastAsia="Times New Roman" w:hAnsiTheme="minorHAnsi" w:cs="Consolas"/>
                <w:color w:val="7F007F"/>
                <w:sz w:val="20"/>
                <w:szCs w:val="20"/>
              </w:rPr>
              <w:t>checkoutstep</w:t>
            </w:r>
            <w:r w:rsidRPr="007B058A">
              <w:rPr>
                <w:rFonts w:asciiTheme="minorHAnsi" w:eastAsia="Times New Roman" w:hAnsiTheme="minorHAnsi" w:cs="Consolas"/>
                <w:color w:val="000000"/>
                <w:sz w:val="20"/>
                <w:szCs w:val="20"/>
              </w:rPr>
              <w:t>=</w:t>
            </w:r>
            <w:r w:rsidRPr="007B058A">
              <w:rPr>
                <w:rFonts w:asciiTheme="minorHAnsi" w:eastAsia="Times New Roman" w:hAnsiTheme="minorHAnsi" w:cs="Consolas"/>
                <w:i/>
                <w:iCs/>
                <w:color w:val="2A00FF"/>
                <w:sz w:val="20"/>
                <w:szCs w:val="20"/>
              </w:rPr>
              <w:t>"4"</w:t>
            </w:r>
            <w:r w:rsidRPr="007B058A">
              <w:rPr>
                <w:rFonts w:asciiTheme="minorHAnsi" w:eastAsia="Times New Roman" w:hAnsiTheme="minorHAnsi" w:cs="Consolas"/>
                <w:sz w:val="20"/>
                <w:szCs w:val="20"/>
              </w:rPr>
              <w:t xml:space="preserve"> </w:t>
            </w:r>
            <w:r w:rsidRPr="007B058A">
              <w:rPr>
                <w:rFonts w:asciiTheme="minorHAnsi" w:eastAsia="Times New Roman" w:hAnsiTheme="minorHAnsi" w:cs="Consolas"/>
                <w:color w:val="7F007F"/>
                <w:sz w:val="20"/>
                <w:szCs w:val="20"/>
              </w:rPr>
              <w:t>checkoutname</w:t>
            </w:r>
            <w:r w:rsidRPr="007B058A">
              <w:rPr>
                <w:rFonts w:asciiTheme="minorHAnsi" w:eastAsia="Times New Roman" w:hAnsiTheme="minorHAnsi" w:cs="Consolas"/>
                <w:color w:val="000000"/>
                <w:sz w:val="20"/>
                <w:szCs w:val="20"/>
              </w:rPr>
              <w:t>=</w:t>
            </w:r>
            <w:r w:rsidRPr="007B058A">
              <w:rPr>
                <w:rFonts w:asciiTheme="minorHAnsi" w:eastAsia="Times New Roman" w:hAnsiTheme="minorHAnsi" w:cs="Consolas"/>
                <w:i/>
                <w:iCs/>
                <w:color w:val="2A00FF"/>
                <w:sz w:val="20"/>
                <w:szCs w:val="20"/>
              </w:rPr>
              <w:t>"${'Billing'}"</w:t>
            </w:r>
            <w:r w:rsidRPr="007B058A">
              <w:rPr>
                <w:rFonts w:asciiTheme="minorHAnsi" w:eastAsia="Times New Roman" w:hAnsiTheme="minorHAnsi" w:cs="Consolas"/>
                <w:color w:val="008080"/>
                <w:sz w:val="20"/>
                <w:szCs w:val="20"/>
              </w:rPr>
              <w:t>/&gt;</w:t>
            </w:r>
          </w:p>
        </w:tc>
      </w:tr>
    </w:tbl>
    <w:p w14:paraId="7A9D7D64" w14:textId="77777777" w:rsidR="00025B82" w:rsidRPr="007B058A" w:rsidRDefault="00025B82" w:rsidP="00025B82">
      <w:pPr>
        <w:pStyle w:val="Body"/>
        <w:rPr>
          <w:rFonts w:asciiTheme="minorHAnsi" w:hAnsiTheme="minorHAnsi" w:cstheme="minorBidi"/>
          <w:bCs/>
          <w:color w:val="000000" w:themeColor="text1"/>
          <w:sz w:val="22"/>
          <w:szCs w:val="22"/>
        </w:rPr>
      </w:pPr>
    </w:p>
    <w:p w14:paraId="06E04EC2" w14:textId="77777777" w:rsidR="00484B2F" w:rsidRDefault="00484B2F" w:rsidP="00484B2F">
      <w:pPr>
        <w:pStyle w:val="Heading5"/>
        <w:rPr>
          <w:rFonts w:asciiTheme="minorHAnsi" w:hAnsiTheme="minorHAnsi"/>
        </w:rPr>
      </w:pPr>
      <w:r>
        <w:rPr>
          <w:rFonts w:asciiTheme="minorHAnsi" w:hAnsiTheme="minorHAnsi"/>
        </w:rPr>
        <w:t>htmlhead.isml</w:t>
      </w:r>
    </w:p>
    <w:p w14:paraId="663A0B77" w14:textId="77777777" w:rsidR="00484B2F" w:rsidRDefault="00484B2F" w:rsidP="00484B2F">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a place holder to load Klarna JS</w:t>
      </w:r>
    </w:p>
    <w:tbl>
      <w:tblPr>
        <w:tblStyle w:val="TableGrid"/>
        <w:tblW w:w="0" w:type="auto"/>
        <w:tblLook w:val="04A0" w:firstRow="1" w:lastRow="0" w:firstColumn="1" w:lastColumn="0" w:noHBand="0" w:noVBand="1"/>
      </w:tblPr>
      <w:tblGrid>
        <w:gridCol w:w="10296"/>
      </w:tblGrid>
      <w:tr w:rsidR="00484B2F" w:rsidRPr="00C6678D" w14:paraId="734ACF59" w14:textId="77777777" w:rsidTr="00F63243">
        <w:tc>
          <w:tcPr>
            <w:tcW w:w="10296" w:type="dxa"/>
          </w:tcPr>
          <w:p w14:paraId="5BD6CDC3" w14:textId="77777777" w:rsidR="00484B2F" w:rsidRPr="00C6678D" w:rsidRDefault="00484B2F" w:rsidP="00F63243">
            <w:pPr>
              <w:autoSpaceDE w:val="0"/>
              <w:autoSpaceDN w:val="0"/>
              <w:adjustRightInd w:val="0"/>
              <w:spacing w:after="0" w:line="240" w:lineRule="auto"/>
              <w:rPr>
                <w:rFonts w:eastAsia="Times New Roman" w:cstheme="minorHAnsi"/>
                <w:b/>
                <w:color w:val="008080"/>
                <w:sz w:val="20"/>
                <w:szCs w:val="20"/>
              </w:rPr>
            </w:pPr>
            <w:r w:rsidRPr="00C6678D">
              <w:rPr>
                <w:rFonts w:eastAsia="Times New Roman" w:cstheme="minorHAnsi"/>
                <w:color w:val="008080"/>
                <w:sz w:val="20"/>
                <w:szCs w:val="20"/>
              </w:rPr>
              <w:t xml:space="preserve"> </w:t>
            </w:r>
            <w:r w:rsidRPr="00C6678D">
              <w:rPr>
                <w:rFonts w:eastAsia="Times New Roman" w:cstheme="minorHAnsi"/>
                <w:b/>
                <w:color w:val="008080"/>
                <w:sz w:val="20"/>
                <w:szCs w:val="20"/>
              </w:rPr>
              <w:t>Line 9 - Line 20</w:t>
            </w:r>
          </w:p>
          <w:p w14:paraId="5AA0A381" w14:textId="77777777"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highlight w:val="lightGray"/>
              </w:rPr>
              <w:t>iscomment</w:t>
            </w:r>
            <w:r w:rsidRPr="00C6678D">
              <w:rPr>
                <w:rFonts w:eastAsia="Times New Roman" w:cstheme="minorHAnsi"/>
                <w:color w:val="008080"/>
                <w:sz w:val="20"/>
                <w:szCs w:val="20"/>
              </w:rPr>
              <w:t>&gt;</w:t>
            </w:r>
            <w:r w:rsidRPr="00C6678D">
              <w:rPr>
                <w:rFonts w:eastAsia="Times New Roman" w:cstheme="minorHAnsi"/>
                <w:color w:val="000000"/>
                <w:sz w:val="20"/>
                <w:szCs w:val="20"/>
              </w:rPr>
              <w:t>See https://github.com/h5bp/html5-boilerplate/blob/5.2.0/dist/doc/html.md#x-ua-compatible</w:t>
            </w:r>
            <w:r w:rsidRPr="00C6678D">
              <w:rPr>
                <w:rFonts w:eastAsia="Times New Roman" w:cstheme="minorHAnsi"/>
                <w:color w:val="008080"/>
                <w:sz w:val="20"/>
                <w:szCs w:val="20"/>
              </w:rPr>
              <w:t>&lt;/</w:t>
            </w:r>
            <w:r w:rsidRPr="00C6678D">
              <w:rPr>
                <w:rFonts w:eastAsia="Times New Roman" w:cstheme="minorHAnsi"/>
                <w:color w:val="3F7F7F"/>
                <w:sz w:val="20"/>
                <w:szCs w:val="20"/>
                <w:highlight w:val="lightGray"/>
              </w:rPr>
              <w:t>iscomment</w:t>
            </w:r>
            <w:r w:rsidRPr="00C6678D">
              <w:rPr>
                <w:rFonts w:eastAsia="Times New Roman" w:cstheme="minorHAnsi"/>
                <w:color w:val="008080"/>
                <w:sz w:val="20"/>
                <w:szCs w:val="20"/>
              </w:rPr>
              <w:t>&gt;</w:t>
            </w:r>
          </w:p>
          <w:p w14:paraId="5FAD7AC1" w14:textId="77777777"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rPr>
              <w:t>meta</w:t>
            </w:r>
            <w:r w:rsidRPr="00C6678D">
              <w:rPr>
                <w:rFonts w:eastAsia="Times New Roman" w:cstheme="minorHAnsi"/>
                <w:sz w:val="20"/>
                <w:szCs w:val="20"/>
              </w:rPr>
              <w:t xml:space="preserve"> </w:t>
            </w:r>
            <w:r w:rsidRPr="00C6678D">
              <w:rPr>
                <w:rFonts w:eastAsia="Times New Roman" w:cstheme="minorHAnsi"/>
                <w:color w:val="7F007F"/>
                <w:sz w:val="20"/>
                <w:szCs w:val="20"/>
              </w:rPr>
              <w:t>http-equiv</w:t>
            </w:r>
            <w:r w:rsidRPr="00C6678D">
              <w:rPr>
                <w:rFonts w:eastAsia="Times New Roman" w:cstheme="minorHAnsi"/>
                <w:color w:val="000000"/>
                <w:sz w:val="20"/>
                <w:szCs w:val="20"/>
              </w:rPr>
              <w:t>=</w:t>
            </w:r>
            <w:r w:rsidRPr="00C6678D">
              <w:rPr>
                <w:rFonts w:eastAsia="Times New Roman" w:cstheme="minorHAnsi"/>
                <w:i/>
                <w:iCs/>
                <w:color w:val="2A00FF"/>
                <w:sz w:val="20"/>
                <w:szCs w:val="20"/>
              </w:rPr>
              <w:t>"x-ua-compatible"</w:t>
            </w:r>
            <w:r w:rsidRPr="00C6678D">
              <w:rPr>
                <w:rFonts w:eastAsia="Times New Roman" w:cstheme="minorHAnsi"/>
                <w:sz w:val="20"/>
                <w:szCs w:val="20"/>
              </w:rPr>
              <w:t xml:space="preserve"> </w:t>
            </w:r>
            <w:r w:rsidRPr="00C6678D">
              <w:rPr>
                <w:rFonts w:eastAsia="Times New Roman" w:cstheme="minorHAnsi"/>
                <w:color w:val="7F007F"/>
                <w:sz w:val="20"/>
                <w:szCs w:val="20"/>
              </w:rPr>
              <w:t>content</w:t>
            </w:r>
            <w:r w:rsidRPr="00C6678D">
              <w:rPr>
                <w:rFonts w:eastAsia="Times New Roman" w:cstheme="minorHAnsi"/>
                <w:color w:val="000000"/>
                <w:sz w:val="20"/>
                <w:szCs w:val="20"/>
              </w:rPr>
              <w:t>=</w:t>
            </w:r>
            <w:r w:rsidRPr="00C6678D">
              <w:rPr>
                <w:rFonts w:eastAsia="Times New Roman" w:cstheme="minorHAnsi"/>
                <w:i/>
                <w:iCs/>
                <w:color w:val="2A00FF"/>
                <w:sz w:val="20"/>
                <w:szCs w:val="20"/>
              </w:rPr>
              <w:t>"ie=edge"</w:t>
            </w:r>
            <w:r w:rsidRPr="00C6678D">
              <w:rPr>
                <w:rFonts w:eastAsia="Times New Roman" w:cstheme="minorHAnsi"/>
                <w:color w:val="008080"/>
                <w:sz w:val="20"/>
                <w:szCs w:val="20"/>
              </w:rPr>
              <w:t>&gt;</w:t>
            </w:r>
          </w:p>
          <w:p w14:paraId="1D4B37B9" w14:textId="77777777" w:rsidR="00484B2F" w:rsidRPr="00C6678D" w:rsidRDefault="00484B2F" w:rsidP="00F63243">
            <w:pPr>
              <w:autoSpaceDE w:val="0"/>
              <w:autoSpaceDN w:val="0"/>
              <w:adjustRightInd w:val="0"/>
              <w:spacing w:after="0" w:line="240" w:lineRule="auto"/>
              <w:rPr>
                <w:rFonts w:eastAsia="Times New Roman" w:cstheme="minorHAnsi"/>
                <w:sz w:val="20"/>
                <w:szCs w:val="20"/>
              </w:rPr>
            </w:pPr>
          </w:p>
          <w:p w14:paraId="69A5867A" w14:textId="77777777"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rPr>
              <w:t>iscomment</w:t>
            </w:r>
            <w:r w:rsidRPr="00C6678D">
              <w:rPr>
                <w:rFonts w:eastAsia="Times New Roman" w:cstheme="minorHAnsi"/>
                <w:color w:val="008080"/>
                <w:sz w:val="20"/>
                <w:szCs w:val="20"/>
              </w:rPr>
              <w:t>&gt;</w:t>
            </w:r>
            <w:r w:rsidRPr="00C6678D">
              <w:rPr>
                <w:rFonts w:eastAsia="Times New Roman" w:cstheme="minorHAnsi"/>
                <w:color w:val="000000"/>
                <w:sz w:val="20"/>
                <w:szCs w:val="20"/>
              </w:rPr>
              <w:t>See https://github.com/h5bp/html5-boilerplate/blob/5.2.0/dist/doc/html.md#mobile-viewport</w:t>
            </w:r>
            <w:r w:rsidRPr="00C6678D">
              <w:rPr>
                <w:rFonts w:eastAsia="Times New Roman" w:cstheme="minorHAnsi"/>
                <w:color w:val="008080"/>
                <w:sz w:val="20"/>
                <w:szCs w:val="20"/>
              </w:rPr>
              <w:t>&lt;/</w:t>
            </w:r>
            <w:r w:rsidRPr="00C6678D">
              <w:rPr>
                <w:rFonts w:eastAsia="Times New Roman" w:cstheme="minorHAnsi"/>
                <w:color w:val="3F7F7F"/>
                <w:sz w:val="20"/>
                <w:szCs w:val="20"/>
              </w:rPr>
              <w:t>iscomment</w:t>
            </w:r>
            <w:r w:rsidRPr="00C6678D">
              <w:rPr>
                <w:rFonts w:eastAsia="Times New Roman" w:cstheme="minorHAnsi"/>
                <w:color w:val="008080"/>
                <w:sz w:val="20"/>
                <w:szCs w:val="20"/>
              </w:rPr>
              <w:t>&gt;</w:t>
            </w:r>
          </w:p>
          <w:p w14:paraId="0E24E119" w14:textId="77777777"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rPr>
              <w:t>meta</w:t>
            </w:r>
            <w:r w:rsidRPr="00C6678D">
              <w:rPr>
                <w:rFonts w:eastAsia="Times New Roman" w:cstheme="minorHAnsi"/>
                <w:sz w:val="20"/>
                <w:szCs w:val="20"/>
              </w:rPr>
              <w:t xml:space="preserve"> </w:t>
            </w:r>
            <w:r w:rsidRPr="00C6678D">
              <w:rPr>
                <w:rFonts w:eastAsia="Times New Roman" w:cstheme="minorHAnsi"/>
                <w:color w:val="7F007F"/>
                <w:sz w:val="20"/>
                <w:szCs w:val="20"/>
              </w:rPr>
              <w:t>name</w:t>
            </w:r>
            <w:r w:rsidRPr="00C6678D">
              <w:rPr>
                <w:rFonts w:eastAsia="Times New Roman" w:cstheme="minorHAnsi"/>
                <w:color w:val="000000"/>
                <w:sz w:val="20"/>
                <w:szCs w:val="20"/>
              </w:rPr>
              <w:t>=</w:t>
            </w:r>
            <w:r w:rsidRPr="00C6678D">
              <w:rPr>
                <w:rFonts w:eastAsia="Times New Roman" w:cstheme="minorHAnsi"/>
                <w:i/>
                <w:iCs/>
                <w:color w:val="2A00FF"/>
                <w:sz w:val="20"/>
                <w:szCs w:val="20"/>
              </w:rPr>
              <w:t>"viewport"</w:t>
            </w:r>
            <w:r w:rsidRPr="00C6678D">
              <w:rPr>
                <w:rFonts w:eastAsia="Times New Roman" w:cstheme="minorHAnsi"/>
                <w:sz w:val="20"/>
                <w:szCs w:val="20"/>
              </w:rPr>
              <w:t xml:space="preserve"> </w:t>
            </w:r>
            <w:r w:rsidRPr="00C6678D">
              <w:rPr>
                <w:rFonts w:eastAsia="Times New Roman" w:cstheme="minorHAnsi"/>
                <w:color w:val="7F007F"/>
                <w:sz w:val="20"/>
                <w:szCs w:val="20"/>
              </w:rPr>
              <w:t>content</w:t>
            </w:r>
            <w:r w:rsidRPr="00C6678D">
              <w:rPr>
                <w:rFonts w:eastAsia="Times New Roman" w:cstheme="minorHAnsi"/>
                <w:color w:val="000000"/>
                <w:sz w:val="20"/>
                <w:szCs w:val="20"/>
              </w:rPr>
              <w:t>=</w:t>
            </w:r>
            <w:r w:rsidRPr="00C6678D">
              <w:rPr>
                <w:rFonts w:eastAsia="Times New Roman" w:cstheme="minorHAnsi"/>
                <w:i/>
                <w:iCs/>
                <w:color w:val="2A00FF"/>
                <w:sz w:val="20"/>
                <w:szCs w:val="20"/>
              </w:rPr>
              <w:t>"width=device-width, initial-scale=1"</w:t>
            </w:r>
            <w:r w:rsidRPr="00C6678D">
              <w:rPr>
                <w:rFonts w:eastAsia="Times New Roman" w:cstheme="minorHAnsi"/>
                <w:color w:val="008080"/>
                <w:sz w:val="20"/>
                <w:szCs w:val="20"/>
              </w:rPr>
              <w:t>&gt;</w:t>
            </w:r>
          </w:p>
          <w:p w14:paraId="37DC2957" w14:textId="77777777" w:rsidR="00484B2F" w:rsidRPr="00C6678D" w:rsidRDefault="00484B2F" w:rsidP="00F63243">
            <w:pPr>
              <w:autoSpaceDE w:val="0"/>
              <w:autoSpaceDN w:val="0"/>
              <w:adjustRightInd w:val="0"/>
              <w:spacing w:after="0" w:line="240" w:lineRule="auto"/>
              <w:rPr>
                <w:rFonts w:eastAsia="Times New Roman" w:cstheme="minorHAnsi"/>
                <w:sz w:val="20"/>
                <w:szCs w:val="20"/>
                <w:highlight w:val="yellow"/>
              </w:rPr>
            </w:pPr>
            <w:r w:rsidRPr="00C6678D">
              <w:rPr>
                <w:rFonts w:eastAsia="Times New Roman" w:cstheme="minorHAnsi"/>
                <w:color w:val="008080"/>
                <w:sz w:val="20"/>
                <w:szCs w:val="20"/>
                <w:highlight w:val="yellow"/>
              </w:rPr>
              <w:t>&lt;</w:t>
            </w:r>
            <w:r w:rsidRPr="00C6678D">
              <w:rPr>
                <w:rFonts w:eastAsia="Times New Roman" w:cstheme="minorHAnsi"/>
                <w:color w:val="3F7F7F"/>
                <w:sz w:val="20"/>
                <w:szCs w:val="20"/>
                <w:highlight w:val="yellow"/>
              </w:rPr>
              <w:t>isscript</w:t>
            </w:r>
            <w:r w:rsidRPr="00C6678D">
              <w:rPr>
                <w:rFonts w:eastAsia="Times New Roman" w:cstheme="minorHAnsi"/>
                <w:color w:val="008080"/>
                <w:sz w:val="20"/>
                <w:szCs w:val="20"/>
                <w:highlight w:val="yellow"/>
              </w:rPr>
              <w:t>&gt;</w:t>
            </w:r>
          </w:p>
          <w:p w14:paraId="142ABD5C" w14:textId="77777777" w:rsidR="00484B2F" w:rsidRPr="00C6678D" w:rsidRDefault="00484B2F" w:rsidP="00F63243">
            <w:pPr>
              <w:autoSpaceDE w:val="0"/>
              <w:autoSpaceDN w:val="0"/>
              <w:adjustRightInd w:val="0"/>
              <w:spacing w:after="0" w:line="240" w:lineRule="auto"/>
              <w:rPr>
                <w:rFonts w:eastAsia="Times New Roman" w:cstheme="minorHAnsi"/>
                <w:sz w:val="20"/>
                <w:szCs w:val="20"/>
                <w:highlight w:val="yellow"/>
              </w:rPr>
            </w:pPr>
            <w:r w:rsidRPr="00C6678D">
              <w:rPr>
                <w:rFonts w:eastAsia="Times New Roman" w:cstheme="minorHAnsi"/>
                <w:color w:val="000000"/>
                <w:sz w:val="20"/>
                <w:szCs w:val="20"/>
                <w:highlight w:val="yellow"/>
              </w:rPr>
              <w:tab/>
              <w:t>var CybersourceConstants = require('int_cybersource/cartridge/scripts/utils/CybersourceConstants');</w:t>
            </w:r>
          </w:p>
          <w:p w14:paraId="46AF223A" w14:textId="77777777"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8080"/>
                <w:sz w:val="20"/>
                <w:szCs w:val="20"/>
                <w:highlight w:val="yellow"/>
              </w:rPr>
              <w:t>&lt;/</w:t>
            </w:r>
            <w:r w:rsidRPr="00C6678D">
              <w:rPr>
                <w:rFonts w:eastAsia="Times New Roman" w:cstheme="minorHAnsi"/>
                <w:color w:val="3F7F7F"/>
                <w:sz w:val="20"/>
                <w:szCs w:val="20"/>
                <w:highlight w:val="yellow"/>
              </w:rPr>
              <w:t>isscript</w:t>
            </w:r>
            <w:r w:rsidRPr="00C6678D">
              <w:rPr>
                <w:rFonts w:eastAsia="Times New Roman" w:cstheme="minorHAnsi"/>
                <w:color w:val="008080"/>
                <w:sz w:val="20"/>
                <w:szCs w:val="20"/>
                <w:highlight w:val="yellow"/>
              </w:rPr>
              <w:t>&gt;</w:t>
            </w:r>
          </w:p>
          <w:p w14:paraId="47C0E090" w14:textId="77777777"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rPr>
              <w:t>script</w:t>
            </w:r>
            <w:r w:rsidRPr="00C6678D">
              <w:rPr>
                <w:rFonts w:eastAsia="Times New Roman" w:cstheme="minorHAnsi"/>
                <w:sz w:val="20"/>
                <w:szCs w:val="20"/>
              </w:rPr>
              <w:t xml:space="preserve"> </w:t>
            </w:r>
            <w:r w:rsidRPr="00C6678D">
              <w:rPr>
                <w:rFonts w:eastAsia="Times New Roman" w:cstheme="minorHAnsi"/>
                <w:color w:val="7F007F"/>
                <w:sz w:val="20"/>
                <w:szCs w:val="20"/>
              </w:rPr>
              <w:t>type</w:t>
            </w:r>
            <w:r w:rsidRPr="00C6678D">
              <w:rPr>
                <w:rFonts w:eastAsia="Times New Roman" w:cstheme="minorHAnsi"/>
                <w:color w:val="000000"/>
                <w:sz w:val="20"/>
                <w:szCs w:val="20"/>
              </w:rPr>
              <w:t>=</w:t>
            </w:r>
            <w:r w:rsidRPr="00C6678D">
              <w:rPr>
                <w:rFonts w:eastAsia="Times New Roman" w:cstheme="minorHAnsi"/>
                <w:i/>
                <w:iCs/>
                <w:color w:val="2A00FF"/>
                <w:sz w:val="20"/>
                <w:szCs w:val="20"/>
              </w:rPr>
              <w:t>"text/javascript"</w:t>
            </w:r>
            <w:r w:rsidRPr="00C6678D">
              <w:rPr>
                <w:rFonts w:eastAsia="Times New Roman" w:cstheme="minorHAnsi"/>
                <w:color w:val="008080"/>
                <w:sz w:val="20"/>
                <w:szCs w:val="20"/>
              </w:rPr>
              <w:t>&gt;</w:t>
            </w:r>
          </w:p>
          <w:p w14:paraId="4D73D7D1" w14:textId="77777777"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0000"/>
                <w:sz w:val="20"/>
                <w:szCs w:val="20"/>
              </w:rPr>
              <w:t xml:space="preserve">  WebFontConfig = {</w:t>
            </w:r>
          </w:p>
          <w:p w14:paraId="702B4F27" w14:textId="77777777"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0000"/>
                <w:sz w:val="20"/>
                <w:szCs w:val="20"/>
              </w:rPr>
              <w:t xml:space="preserve">    google: { families: [ </w:t>
            </w:r>
            <w:r w:rsidRPr="00C6678D">
              <w:rPr>
                <w:rFonts w:eastAsia="Times New Roman" w:cstheme="minorHAnsi"/>
                <w:color w:val="2A00FF"/>
                <w:sz w:val="20"/>
                <w:szCs w:val="20"/>
              </w:rPr>
              <w:t>'Lato:100,300,700,100italic,300italic:latin'</w:t>
            </w:r>
            <w:r w:rsidRPr="00C6678D">
              <w:rPr>
                <w:rFonts w:eastAsia="Times New Roman" w:cstheme="minorHAnsi"/>
                <w:color w:val="000000"/>
                <w:sz w:val="20"/>
                <w:szCs w:val="20"/>
              </w:rPr>
              <w:t xml:space="preserve">, </w:t>
            </w:r>
            <w:r w:rsidRPr="00C6678D">
              <w:rPr>
                <w:rFonts w:eastAsia="Times New Roman" w:cstheme="minorHAnsi"/>
                <w:color w:val="2A00FF"/>
                <w:sz w:val="20"/>
                <w:szCs w:val="20"/>
              </w:rPr>
              <w:t>'Crete+Round:400,400italic:latin'</w:t>
            </w:r>
            <w:r w:rsidRPr="00C6678D">
              <w:rPr>
                <w:rFonts w:eastAsia="Times New Roman" w:cstheme="minorHAnsi"/>
                <w:color w:val="000000"/>
                <w:sz w:val="20"/>
                <w:szCs w:val="20"/>
              </w:rPr>
              <w:t xml:space="preserve"> ] }</w:t>
            </w:r>
          </w:p>
          <w:p w14:paraId="48889064" w14:textId="77777777"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0000"/>
                <w:sz w:val="20"/>
                <w:szCs w:val="20"/>
              </w:rPr>
              <w:t xml:space="preserve">  };</w:t>
            </w:r>
          </w:p>
          <w:p w14:paraId="3A1824AB" w14:textId="77777777" w:rsidR="00484B2F" w:rsidRPr="00C6678D" w:rsidRDefault="00484B2F" w:rsidP="00F63243">
            <w:pPr>
              <w:autoSpaceDE w:val="0"/>
              <w:autoSpaceDN w:val="0"/>
              <w:adjustRightInd w:val="0"/>
              <w:spacing w:after="0" w:line="240" w:lineRule="auto"/>
              <w:rPr>
                <w:rFonts w:eastAsia="Times New Roman" w:cstheme="minorHAnsi"/>
                <w:color w:val="000000"/>
                <w:sz w:val="20"/>
                <w:szCs w:val="20"/>
              </w:rPr>
            </w:pPr>
            <w:r w:rsidRPr="00C6678D">
              <w:rPr>
                <w:rFonts w:eastAsia="Times New Roman" w:cstheme="minorHAnsi"/>
                <w:color w:val="000000"/>
                <w:sz w:val="20"/>
                <w:szCs w:val="20"/>
              </w:rPr>
              <w:t xml:space="preserve">  (</w:t>
            </w:r>
            <w:r w:rsidRPr="00C6678D">
              <w:rPr>
                <w:rFonts w:eastAsia="Times New Roman" w:cstheme="minorHAnsi"/>
                <w:b/>
                <w:bCs/>
                <w:color w:val="7F0055"/>
                <w:sz w:val="20"/>
                <w:szCs w:val="20"/>
              </w:rPr>
              <w:t>function</w:t>
            </w:r>
            <w:r w:rsidRPr="00C6678D">
              <w:rPr>
                <w:rFonts w:eastAsia="Times New Roman" w:cstheme="minorHAnsi"/>
                <w:color w:val="000000"/>
                <w:sz w:val="20"/>
                <w:szCs w:val="20"/>
              </w:rPr>
              <w:t>() {</w:t>
            </w:r>
          </w:p>
          <w:p w14:paraId="4B4393E1" w14:textId="77777777" w:rsidR="00484B2F" w:rsidRPr="00C6678D" w:rsidRDefault="00484B2F" w:rsidP="00F63243">
            <w:pPr>
              <w:autoSpaceDE w:val="0"/>
              <w:autoSpaceDN w:val="0"/>
              <w:adjustRightInd w:val="0"/>
              <w:spacing w:after="0" w:line="240" w:lineRule="auto"/>
              <w:rPr>
                <w:rFonts w:eastAsia="Times New Roman" w:cstheme="minorHAnsi"/>
                <w:color w:val="000000"/>
                <w:sz w:val="20"/>
                <w:szCs w:val="20"/>
              </w:rPr>
            </w:pPr>
          </w:p>
          <w:p w14:paraId="7A8CFDD2" w14:textId="77777777" w:rsidR="00484B2F" w:rsidRPr="00C6678D" w:rsidRDefault="00484B2F" w:rsidP="00F63243">
            <w:pPr>
              <w:autoSpaceDE w:val="0"/>
              <w:autoSpaceDN w:val="0"/>
              <w:adjustRightInd w:val="0"/>
              <w:spacing w:after="0" w:line="240" w:lineRule="auto"/>
              <w:rPr>
                <w:rFonts w:eastAsia="Times New Roman" w:cstheme="minorHAnsi"/>
                <w:b/>
                <w:color w:val="000000"/>
                <w:sz w:val="20"/>
                <w:szCs w:val="20"/>
              </w:rPr>
            </w:pPr>
            <w:r w:rsidRPr="00C6678D">
              <w:rPr>
                <w:rFonts w:eastAsia="Times New Roman" w:cstheme="minorHAnsi"/>
                <w:b/>
                <w:color w:val="000000"/>
                <w:sz w:val="20"/>
                <w:szCs w:val="20"/>
              </w:rPr>
              <w:t>Line 78 – Line 83</w:t>
            </w:r>
          </w:p>
          <w:p w14:paraId="0DF24E63" w14:textId="77777777" w:rsidR="00484B2F" w:rsidRPr="00C6678D" w:rsidRDefault="00484B2F" w:rsidP="00F63243">
            <w:pPr>
              <w:autoSpaceDE w:val="0"/>
              <w:autoSpaceDN w:val="0"/>
              <w:adjustRightInd w:val="0"/>
              <w:spacing w:after="0" w:line="240" w:lineRule="auto"/>
              <w:rPr>
                <w:rFonts w:eastAsia="Times New Roman" w:cstheme="minorHAnsi"/>
                <w:b/>
                <w:color w:val="008080"/>
                <w:sz w:val="20"/>
                <w:szCs w:val="20"/>
              </w:rPr>
            </w:pPr>
          </w:p>
          <w:p w14:paraId="23B5F16D" w14:textId="77777777"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highlight w:val="lightGray"/>
              </w:rPr>
              <w:t>iscomment</w:t>
            </w:r>
            <w:r w:rsidRPr="00C6678D">
              <w:rPr>
                <w:rFonts w:eastAsia="Times New Roman" w:cstheme="minorHAnsi"/>
                <w:color w:val="008080"/>
                <w:sz w:val="20"/>
                <w:szCs w:val="20"/>
              </w:rPr>
              <w:t>&gt;</w:t>
            </w:r>
            <w:r w:rsidRPr="00C6678D">
              <w:rPr>
                <w:rFonts w:eastAsia="Times New Roman" w:cstheme="minorHAnsi"/>
                <w:color w:val="000000"/>
                <w:sz w:val="20"/>
                <w:szCs w:val="20"/>
              </w:rPr>
              <w:t>Visa Checkout clickjacking prevention</w:t>
            </w:r>
            <w:r w:rsidRPr="00C6678D">
              <w:rPr>
                <w:rFonts w:eastAsia="Times New Roman" w:cstheme="minorHAnsi"/>
                <w:color w:val="008080"/>
                <w:sz w:val="20"/>
                <w:szCs w:val="20"/>
              </w:rPr>
              <w:t>&lt;/</w:t>
            </w:r>
            <w:r w:rsidRPr="00C6678D">
              <w:rPr>
                <w:rFonts w:eastAsia="Times New Roman" w:cstheme="minorHAnsi"/>
                <w:color w:val="3F7F7F"/>
                <w:sz w:val="20"/>
                <w:szCs w:val="20"/>
                <w:highlight w:val="lightGray"/>
              </w:rPr>
              <w:t>iscomment</w:t>
            </w:r>
            <w:r w:rsidRPr="00C6678D">
              <w:rPr>
                <w:rFonts w:eastAsia="Times New Roman" w:cstheme="minorHAnsi"/>
                <w:color w:val="008080"/>
                <w:sz w:val="20"/>
                <w:szCs w:val="20"/>
              </w:rPr>
              <w:t>&gt;</w:t>
            </w:r>
          </w:p>
          <w:p w14:paraId="15FBA4B0" w14:textId="77777777"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rPr>
              <w:t>isinclude</w:t>
            </w:r>
            <w:r w:rsidRPr="00C6678D">
              <w:rPr>
                <w:rFonts w:eastAsia="Times New Roman" w:cstheme="minorHAnsi"/>
                <w:sz w:val="20"/>
                <w:szCs w:val="20"/>
              </w:rPr>
              <w:t xml:space="preserve"> </w:t>
            </w:r>
            <w:r w:rsidRPr="00C6678D">
              <w:rPr>
                <w:rFonts w:eastAsia="Times New Roman" w:cstheme="minorHAnsi"/>
                <w:color w:val="7F007F"/>
                <w:sz w:val="20"/>
                <w:szCs w:val="20"/>
              </w:rPr>
              <w:t>template</w:t>
            </w:r>
            <w:r w:rsidRPr="00C6678D">
              <w:rPr>
                <w:rFonts w:eastAsia="Times New Roman" w:cstheme="minorHAnsi"/>
                <w:color w:val="000000"/>
                <w:sz w:val="20"/>
                <w:szCs w:val="20"/>
              </w:rPr>
              <w:t>=</w:t>
            </w:r>
            <w:r w:rsidRPr="00C6678D">
              <w:rPr>
                <w:rFonts w:eastAsia="Times New Roman" w:cstheme="minorHAnsi"/>
                <w:i/>
                <w:iCs/>
                <w:color w:val="2A00FF"/>
                <w:sz w:val="20"/>
                <w:szCs w:val="20"/>
              </w:rPr>
              <w:t>"visacheckout/clickjackingPrevent.isml"</w:t>
            </w:r>
            <w:r w:rsidRPr="00C6678D">
              <w:rPr>
                <w:rFonts w:eastAsia="Times New Roman" w:cstheme="minorHAnsi"/>
                <w:sz w:val="20"/>
                <w:szCs w:val="20"/>
              </w:rPr>
              <w:t xml:space="preserve"> </w:t>
            </w:r>
            <w:r w:rsidRPr="00C6678D">
              <w:rPr>
                <w:rFonts w:eastAsia="Times New Roman" w:cstheme="minorHAnsi"/>
                <w:color w:val="008080"/>
                <w:sz w:val="20"/>
                <w:szCs w:val="20"/>
              </w:rPr>
              <w:t>/&gt;</w:t>
            </w:r>
          </w:p>
          <w:p w14:paraId="71E9AF5A" w14:textId="77777777" w:rsidR="00484B2F" w:rsidRPr="00C6678D" w:rsidRDefault="00484B2F" w:rsidP="00F63243">
            <w:pPr>
              <w:autoSpaceDE w:val="0"/>
              <w:autoSpaceDN w:val="0"/>
              <w:adjustRightInd w:val="0"/>
              <w:spacing w:after="0" w:line="240" w:lineRule="auto"/>
              <w:rPr>
                <w:rFonts w:eastAsia="Times New Roman" w:cstheme="minorHAnsi"/>
                <w:sz w:val="20"/>
                <w:szCs w:val="20"/>
                <w:highlight w:val="yellow"/>
              </w:rPr>
            </w:pPr>
            <w:r w:rsidRPr="00C6678D">
              <w:rPr>
                <w:rFonts w:eastAsia="Times New Roman" w:cstheme="minorHAnsi"/>
                <w:color w:val="008080"/>
                <w:sz w:val="20"/>
                <w:szCs w:val="20"/>
                <w:highlight w:val="yellow"/>
              </w:rPr>
              <w:t>&lt;</w:t>
            </w:r>
            <w:r w:rsidRPr="00C6678D">
              <w:rPr>
                <w:rFonts w:eastAsia="Times New Roman" w:cstheme="minorHAnsi"/>
                <w:color w:val="3F7F7F"/>
                <w:sz w:val="20"/>
                <w:szCs w:val="20"/>
                <w:highlight w:val="yellow"/>
              </w:rPr>
              <w:t>isif</w:t>
            </w:r>
            <w:r w:rsidRPr="00C6678D">
              <w:rPr>
                <w:rFonts w:eastAsia="Times New Roman" w:cstheme="minorHAnsi"/>
                <w:sz w:val="20"/>
                <w:szCs w:val="20"/>
                <w:highlight w:val="yellow"/>
              </w:rPr>
              <w:t xml:space="preserve"> </w:t>
            </w:r>
            <w:r w:rsidRPr="00C6678D">
              <w:rPr>
                <w:rFonts w:eastAsia="Times New Roman" w:cstheme="minorHAnsi"/>
                <w:color w:val="7F007F"/>
                <w:sz w:val="20"/>
                <w:szCs w:val="20"/>
                <w:highlight w:val="yellow"/>
              </w:rPr>
              <w:t>condition</w:t>
            </w:r>
            <w:r w:rsidRPr="00C6678D">
              <w:rPr>
                <w:rFonts w:eastAsia="Times New Roman" w:cstheme="minorHAnsi"/>
                <w:color w:val="000000"/>
                <w:sz w:val="20"/>
                <w:szCs w:val="20"/>
                <w:highlight w:val="yellow"/>
              </w:rPr>
              <w:t>=</w:t>
            </w:r>
            <w:r w:rsidRPr="00C6678D">
              <w:rPr>
                <w:rFonts w:eastAsia="Times New Roman" w:cstheme="minorHAnsi"/>
                <w:i/>
                <w:iCs/>
                <w:color w:val="2A00FF"/>
                <w:sz w:val="20"/>
                <w:szCs w:val="20"/>
                <w:highlight w:val="yellow"/>
              </w:rPr>
              <w:t>"${'klarnaJSAPIPath' in dw.system.Site.current.preferences.custom &amp;&amp; !empty(dw.system.Site.current.preferences.custom.klarnaJSAPIPath)</w:t>
            </w:r>
          </w:p>
          <w:p w14:paraId="2CF91179" w14:textId="77777777" w:rsidR="00484B2F" w:rsidRPr="00C6678D" w:rsidRDefault="00484B2F" w:rsidP="00F63243">
            <w:pPr>
              <w:autoSpaceDE w:val="0"/>
              <w:autoSpaceDN w:val="0"/>
              <w:adjustRightInd w:val="0"/>
              <w:spacing w:after="0" w:line="240" w:lineRule="auto"/>
              <w:rPr>
                <w:rFonts w:eastAsia="Times New Roman" w:cstheme="minorHAnsi"/>
                <w:sz w:val="20"/>
                <w:szCs w:val="20"/>
                <w:highlight w:val="yellow"/>
              </w:rPr>
            </w:pPr>
            <w:r w:rsidRPr="00C6678D">
              <w:rPr>
                <w:rFonts w:eastAsia="Times New Roman" w:cstheme="minorHAnsi"/>
                <w:i/>
                <w:iCs/>
                <w:color w:val="2A00FF"/>
                <w:sz w:val="20"/>
                <w:szCs w:val="20"/>
                <w:highlight w:val="yellow"/>
              </w:rPr>
              <w:tab/>
            </w:r>
            <w:r w:rsidRPr="00C6678D">
              <w:rPr>
                <w:rFonts w:eastAsia="Times New Roman" w:cstheme="minorHAnsi"/>
                <w:i/>
                <w:iCs/>
                <w:color w:val="2A00FF"/>
                <w:sz w:val="20"/>
                <w:szCs w:val="20"/>
                <w:highlight w:val="yellow"/>
              </w:rPr>
              <w:tab/>
            </w:r>
            <w:r w:rsidRPr="00C6678D">
              <w:rPr>
                <w:rFonts w:eastAsia="Times New Roman" w:cstheme="minorHAnsi"/>
                <w:i/>
                <w:iCs/>
                <w:color w:val="2A00FF"/>
                <w:sz w:val="20"/>
                <w:szCs w:val="20"/>
                <w:highlight w:val="yellow"/>
              </w:rPr>
              <w:tab/>
            </w:r>
            <w:r w:rsidRPr="00C6678D">
              <w:rPr>
                <w:rFonts w:eastAsia="Times New Roman" w:cstheme="minorHAnsi"/>
                <w:i/>
                <w:iCs/>
                <w:color w:val="2A00FF"/>
                <w:sz w:val="20"/>
                <w:szCs w:val="20"/>
                <w:highlight w:val="yellow"/>
              </w:rPr>
              <w:tab/>
            </w:r>
            <w:r w:rsidRPr="00C6678D">
              <w:rPr>
                <w:rFonts w:eastAsia="Times New Roman" w:cstheme="minorHAnsi"/>
                <w:i/>
                <w:iCs/>
                <w:color w:val="2A00FF"/>
                <w:sz w:val="20"/>
                <w:szCs w:val="20"/>
                <w:highlight w:val="yellow"/>
              </w:rPr>
              <w:tab/>
              <w:t>&amp;&amp; dw.order.PaymentMgr.getPaymentMethod(CybersourceConstants.KLARNA_PAYMENT_METHOD).isActive()}"</w:t>
            </w:r>
            <w:r w:rsidRPr="00C6678D">
              <w:rPr>
                <w:rFonts w:eastAsia="Times New Roman" w:cstheme="minorHAnsi"/>
                <w:color w:val="008080"/>
                <w:sz w:val="20"/>
                <w:szCs w:val="20"/>
                <w:highlight w:val="yellow"/>
              </w:rPr>
              <w:t>&gt;</w:t>
            </w:r>
          </w:p>
          <w:p w14:paraId="6A201982" w14:textId="77777777" w:rsidR="00484B2F" w:rsidRPr="00C6678D" w:rsidRDefault="00484B2F" w:rsidP="00F63243">
            <w:pPr>
              <w:autoSpaceDE w:val="0"/>
              <w:autoSpaceDN w:val="0"/>
              <w:adjustRightInd w:val="0"/>
              <w:spacing w:after="0" w:line="240" w:lineRule="auto"/>
              <w:rPr>
                <w:rFonts w:eastAsia="Times New Roman" w:cstheme="minorHAnsi"/>
                <w:sz w:val="20"/>
                <w:szCs w:val="20"/>
                <w:highlight w:val="yellow"/>
              </w:rPr>
            </w:pPr>
            <w:r w:rsidRPr="00C6678D">
              <w:rPr>
                <w:rFonts w:eastAsia="Times New Roman" w:cstheme="minorHAnsi"/>
                <w:color w:val="000000"/>
                <w:sz w:val="20"/>
                <w:szCs w:val="20"/>
                <w:highlight w:val="yellow"/>
              </w:rPr>
              <w:tab/>
            </w:r>
            <w:r w:rsidRPr="00C6678D">
              <w:rPr>
                <w:rFonts w:eastAsia="Times New Roman" w:cstheme="minorHAnsi"/>
                <w:color w:val="008080"/>
                <w:sz w:val="20"/>
                <w:szCs w:val="20"/>
                <w:highlight w:val="yellow"/>
              </w:rPr>
              <w:t>&lt;</w:t>
            </w:r>
            <w:r w:rsidRPr="00C6678D">
              <w:rPr>
                <w:rFonts w:eastAsia="Times New Roman" w:cstheme="minorHAnsi"/>
                <w:color w:val="3F7F7F"/>
                <w:sz w:val="20"/>
                <w:szCs w:val="20"/>
                <w:highlight w:val="yellow"/>
              </w:rPr>
              <w:t>script</w:t>
            </w:r>
            <w:r w:rsidRPr="00C6678D">
              <w:rPr>
                <w:rFonts w:eastAsia="Times New Roman" w:cstheme="minorHAnsi"/>
                <w:sz w:val="20"/>
                <w:szCs w:val="20"/>
                <w:highlight w:val="yellow"/>
              </w:rPr>
              <w:t xml:space="preserve"> </w:t>
            </w:r>
            <w:r w:rsidRPr="00C6678D">
              <w:rPr>
                <w:rFonts w:eastAsia="Times New Roman" w:cstheme="minorHAnsi"/>
                <w:color w:val="7F007F"/>
                <w:sz w:val="20"/>
                <w:szCs w:val="20"/>
                <w:highlight w:val="yellow"/>
              </w:rPr>
              <w:t>src</w:t>
            </w:r>
            <w:r w:rsidRPr="00C6678D">
              <w:rPr>
                <w:rFonts w:eastAsia="Times New Roman" w:cstheme="minorHAnsi"/>
                <w:color w:val="000000"/>
                <w:sz w:val="20"/>
                <w:szCs w:val="20"/>
                <w:highlight w:val="yellow"/>
              </w:rPr>
              <w:t>=</w:t>
            </w:r>
            <w:r w:rsidRPr="00C6678D">
              <w:rPr>
                <w:rFonts w:eastAsia="Times New Roman" w:cstheme="minorHAnsi"/>
                <w:i/>
                <w:iCs/>
                <w:color w:val="2A00FF"/>
                <w:sz w:val="20"/>
                <w:szCs w:val="20"/>
                <w:highlight w:val="yellow"/>
              </w:rPr>
              <w:t>"${dw.system.Site.current.preferences.custom.klarnaJSAPIPath}"</w:t>
            </w:r>
            <w:r w:rsidRPr="00C6678D">
              <w:rPr>
                <w:rFonts w:eastAsia="Times New Roman" w:cstheme="minorHAnsi"/>
                <w:sz w:val="20"/>
                <w:szCs w:val="20"/>
                <w:highlight w:val="yellow"/>
              </w:rPr>
              <w:t xml:space="preserve"> </w:t>
            </w:r>
            <w:r w:rsidRPr="00C6678D">
              <w:rPr>
                <w:rFonts w:eastAsia="Times New Roman" w:cstheme="minorHAnsi"/>
                <w:color w:val="7F007F"/>
                <w:sz w:val="20"/>
                <w:szCs w:val="20"/>
                <w:highlight w:val="yellow"/>
              </w:rPr>
              <w:t>async</w:t>
            </w:r>
            <w:r w:rsidRPr="00C6678D">
              <w:rPr>
                <w:rFonts w:eastAsia="Times New Roman" w:cstheme="minorHAnsi"/>
                <w:color w:val="008080"/>
                <w:sz w:val="20"/>
                <w:szCs w:val="20"/>
                <w:highlight w:val="yellow"/>
              </w:rPr>
              <w:t>&gt;&lt;/</w:t>
            </w:r>
            <w:r w:rsidRPr="00C6678D">
              <w:rPr>
                <w:rFonts w:eastAsia="Times New Roman" w:cstheme="minorHAnsi"/>
                <w:color w:val="3F7F7F"/>
                <w:sz w:val="20"/>
                <w:szCs w:val="20"/>
                <w:highlight w:val="yellow"/>
              </w:rPr>
              <w:t>script</w:t>
            </w:r>
            <w:r w:rsidRPr="00C6678D">
              <w:rPr>
                <w:rFonts w:eastAsia="Times New Roman" w:cstheme="minorHAnsi"/>
                <w:color w:val="008080"/>
                <w:sz w:val="20"/>
                <w:szCs w:val="20"/>
                <w:highlight w:val="yellow"/>
              </w:rPr>
              <w:t>&gt;</w:t>
            </w:r>
          </w:p>
          <w:p w14:paraId="6C7F8629" w14:textId="77777777" w:rsidR="00484B2F" w:rsidRPr="00C6678D" w:rsidRDefault="00484B2F" w:rsidP="00F63243">
            <w:pPr>
              <w:autoSpaceDE w:val="0"/>
              <w:autoSpaceDN w:val="0"/>
              <w:adjustRightInd w:val="0"/>
              <w:spacing w:after="0" w:line="240" w:lineRule="auto"/>
              <w:rPr>
                <w:rFonts w:cstheme="minorHAnsi"/>
                <w:bCs/>
                <w:color w:val="000000" w:themeColor="text1"/>
              </w:rPr>
            </w:pPr>
            <w:r w:rsidRPr="00C6678D">
              <w:rPr>
                <w:rFonts w:eastAsia="Times New Roman" w:cstheme="minorHAnsi"/>
                <w:color w:val="008080"/>
                <w:sz w:val="20"/>
                <w:szCs w:val="20"/>
                <w:highlight w:val="yellow"/>
              </w:rPr>
              <w:t>&lt;/</w:t>
            </w:r>
            <w:r w:rsidRPr="00C6678D">
              <w:rPr>
                <w:rFonts w:eastAsia="Times New Roman" w:cstheme="minorHAnsi"/>
                <w:color w:val="3F7F7F"/>
                <w:sz w:val="20"/>
                <w:szCs w:val="20"/>
                <w:highlight w:val="yellow"/>
              </w:rPr>
              <w:t>isif</w:t>
            </w:r>
            <w:r w:rsidRPr="00C6678D">
              <w:rPr>
                <w:rFonts w:eastAsia="Times New Roman" w:cstheme="minorHAnsi"/>
                <w:color w:val="008080"/>
                <w:sz w:val="20"/>
                <w:szCs w:val="20"/>
                <w:highlight w:val="yellow"/>
              </w:rPr>
              <w:t>&gt;</w:t>
            </w:r>
          </w:p>
        </w:tc>
      </w:tr>
    </w:tbl>
    <w:p w14:paraId="18017E4C" w14:textId="77777777" w:rsidR="00025B82" w:rsidRDefault="00025B82" w:rsidP="00025B82">
      <w:pPr>
        <w:pStyle w:val="Body"/>
        <w:rPr>
          <w:rFonts w:asciiTheme="minorHAnsi" w:hAnsiTheme="minorHAnsi" w:cstheme="minorBidi"/>
          <w:bCs/>
          <w:color w:val="000000" w:themeColor="text1"/>
          <w:sz w:val="22"/>
          <w:szCs w:val="22"/>
        </w:rPr>
      </w:pPr>
    </w:p>
    <w:p w14:paraId="0C56F1EB" w14:textId="77777777" w:rsidR="002E3B11" w:rsidRDefault="002E3B11" w:rsidP="002E3B11">
      <w:pPr>
        <w:pStyle w:val="Heading5"/>
        <w:rPr>
          <w:rFonts w:asciiTheme="minorHAnsi" w:hAnsiTheme="minorHAnsi"/>
        </w:rPr>
      </w:pPr>
      <w:r>
        <w:rPr>
          <w:rFonts w:asciiTheme="minorHAnsi" w:hAnsiTheme="minorHAnsi"/>
        </w:rPr>
        <w:lastRenderedPageBreak/>
        <w:t>summary.isml</w:t>
      </w:r>
    </w:p>
    <w:p w14:paraId="7E8B82B5" w14:textId="77777777" w:rsidR="002E3B11" w:rsidRDefault="002E3B11" w:rsidP="002E3B11">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Changes have been made in this file to load Klarna widget on summary page and other conditions to display Place Order and Edit button for other payment methods except Klarna.</w:t>
      </w:r>
    </w:p>
    <w:tbl>
      <w:tblPr>
        <w:tblStyle w:val="TableGrid"/>
        <w:tblW w:w="0" w:type="auto"/>
        <w:tblLook w:val="04A0" w:firstRow="1" w:lastRow="0" w:firstColumn="1" w:lastColumn="0" w:noHBand="0" w:noVBand="1"/>
      </w:tblPr>
      <w:tblGrid>
        <w:gridCol w:w="10296"/>
      </w:tblGrid>
      <w:tr w:rsidR="002E3B11" w14:paraId="5EE6D20B" w14:textId="77777777" w:rsidTr="002E3B11">
        <w:tc>
          <w:tcPr>
            <w:tcW w:w="10296" w:type="dxa"/>
          </w:tcPr>
          <w:p w14:paraId="3B37989F" w14:textId="4E7ACED8" w:rsidR="002E3B11" w:rsidRDefault="002E3B11" w:rsidP="002E3B11">
            <w:pPr>
              <w:pStyle w:val="Body"/>
              <w:rPr>
                <w:rFonts w:asciiTheme="minorHAnsi" w:hAnsiTheme="minorHAnsi" w:cstheme="minorBidi"/>
                <w:bCs/>
                <w:color w:val="000000" w:themeColor="text1"/>
                <w:sz w:val="22"/>
                <w:szCs w:val="22"/>
              </w:rPr>
            </w:pPr>
            <w:r>
              <w:rPr>
                <w:bCs/>
                <w:color w:val="000000" w:themeColor="text1"/>
              </w:rPr>
              <w:t xml:space="preserve"> </w:t>
            </w:r>
            <w:ins w:id="1257" w:author="WIN764BIT" w:date="2017-08-30T16:33:00Z">
              <w:r w:rsidR="006B2BDF" w:rsidRPr="00E22248">
                <w:rPr>
                  <w:rFonts w:asciiTheme="minorHAnsi" w:hAnsiTheme="minorHAnsi" w:cstheme="minorBidi"/>
                  <w:bCs/>
                  <w:color w:val="000000" w:themeColor="text1"/>
                  <w:sz w:val="22"/>
                  <w:szCs w:val="22"/>
                  <w:highlight w:val="yellow"/>
                </w:rPr>
                <w:t xml:space="preserve">Please refer to the changes mentioned </w:t>
              </w:r>
            </w:ins>
            <w:ins w:id="1258" w:author="WIN764BIT" w:date="2017-08-30T16:34:00Z">
              <w:r w:rsidR="006B2BDF">
                <w:rPr>
                  <w:rFonts w:asciiTheme="minorHAnsi" w:hAnsiTheme="minorHAnsi" w:cstheme="minorBidi"/>
                  <w:bCs/>
                  <w:color w:val="000000" w:themeColor="text1"/>
                  <w:sz w:val="22"/>
                  <w:szCs w:val="22"/>
                  <w:highlight w:val="yellow"/>
                </w:rPr>
                <w:t xml:space="preserve"> under custom code – generic section- &gt; summary.isml</w:t>
              </w:r>
            </w:ins>
          </w:p>
        </w:tc>
      </w:tr>
    </w:tbl>
    <w:p w14:paraId="32BD8F53" w14:textId="77777777" w:rsidR="00025B82" w:rsidRPr="008A4D31" w:rsidRDefault="00025B82" w:rsidP="00025B82">
      <w:pPr>
        <w:pStyle w:val="Heading3"/>
        <w:spacing w:before="0" w:after="0"/>
        <w:rPr>
          <w:rFonts w:asciiTheme="minorHAnsi" w:hAnsiTheme="minorHAnsi"/>
        </w:rPr>
      </w:pPr>
      <w:bookmarkStart w:id="1259" w:name="_Toc492046338"/>
      <w:r>
        <w:rPr>
          <w:rFonts w:asciiTheme="minorHAnsi" w:hAnsiTheme="minorHAnsi"/>
        </w:rPr>
        <w:t>Bank Transfer</w:t>
      </w:r>
      <w:bookmarkEnd w:id="1259"/>
    </w:p>
    <w:p w14:paraId="2D3042B0" w14:textId="77777777" w:rsidR="0040486C" w:rsidRDefault="0040486C" w:rsidP="0040486C">
      <w:pPr>
        <w:pStyle w:val="Heading5"/>
        <w:rPr>
          <w:rFonts w:asciiTheme="minorHAnsi" w:hAnsiTheme="minorHAnsi"/>
        </w:rPr>
      </w:pPr>
      <w:r>
        <w:rPr>
          <w:rFonts w:asciiTheme="minorHAnsi" w:hAnsiTheme="minorHAnsi"/>
        </w:rPr>
        <w:t>BANK_TRANSFER.xml</w:t>
      </w:r>
    </w:p>
    <w:p w14:paraId="2F7B241E" w14:textId="7C2F9734" w:rsidR="0040486C" w:rsidRPr="007B058A" w:rsidRDefault="0040486C" w:rsidP="003C3632">
      <w:pPr>
        <w:pStyle w:val="BodyText"/>
      </w:pPr>
      <w:r w:rsidRPr="007D2E14">
        <w:t>This pipeline has been created to call sale service to authorize the bank transfer APM amount. KLARNA_CREDIT-Handle start node will create payment instrument for Bank Transfer APM</w:t>
      </w:r>
      <w:r w:rsidR="00ED0FEC">
        <w:t xml:space="preserve">. </w:t>
      </w:r>
      <w:r w:rsidR="00ED0FEC">
        <w:t>This file would be part of &lt;SG pipelines&gt;</w:t>
      </w:r>
      <w:r w:rsidR="00ED0FEC" w:rsidRPr="00ED0FEC">
        <w:t>\cartridge\pipelines</w:t>
      </w:r>
      <w:r w:rsidR="00ED0FEC">
        <w:t xml:space="preserve"> folder.</w:t>
      </w:r>
    </w:p>
    <w:p w14:paraId="222565FF" w14:textId="77777777" w:rsidR="0040486C" w:rsidRDefault="0040486C" w:rsidP="003C3632">
      <w:pPr>
        <w:pStyle w:val="BodyText"/>
      </w:pPr>
    </w:p>
    <w:p w14:paraId="0FC6ABF9" w14:textId="77777777" w:rsidR="0040486C" w:rsidRDefault="0040486C" w:rsidP="003C3632">
      <w:pPr>
        <w:pStyle w:val="BodyText"/>
      </w:pPr>
      <w:r>
        <w:rPr>
          <w:noProof/>
        </w:rPr>
        <w:drawing>
          <wp:inline distT="0" distB="0" distL="0" distR="0" wp14:anchorId="57D56FCB" wp14:editId="322E9F7B">
            <wp:extent cx="3905250" cy="39679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06311" cy="3969063"/>
                    </a:xfrm>
                    <a:prstGeom prst="rect">
                      <a:avLst/>
                    </a:prstGeom>
                    <a:noFill/>
                    <a:ln>
                      <a:noFill/>
                    </a:ln>
                  </pic:spPr>
                </pic:pic>
              </a:graphicData>
            </a:graphic>
          </wp:inline>
        </w:drawing>
      </w:r>
    </w:p>
    <w:p w14:paraId="53C03C1C" w14:textId="77777777" w:rsidR="0040486C" w:rsidRPr="007D2E14" w:rsidRDefault="0040486C" w:rsidP="003C3632">
      <w:pPr>
        <w:pStyle w:val="BodyText"/>
      </w:pPr>
      <w:r w:rsidRPr="007D2E14">
        <w:t>BANK_TRANSFER-Authorize pipeline node will process the Bank Transfer authorization request and handle the response back. Below cases have been handled in decision nodes.</w:t>
      </w:r>
    </w:p>
    <w:p w14:paraId="10CED10C" w14:textId="77777777" w:rsidR="0040486C" w:rsidRPr="007D2E14" w:rsidRDefault="0040486C" w:rsidP="003C3632">
      <w:pPr>
        <w:pStyle w:val="BodyText"/>
        <w:numPr>
          <w:ilvl w:val="0"/>
          <w:numId w:val="61"/>
        </w:numPr>
      </w:pPr>
      <w:r w:rsidRPr="007D2E14">
        <w:t>Result.authorized == true</w:t>
      </w:r>
    </w:p>
    <w:p w14:paraId="693668C9" w14:textId="77777777" w:rsidR="0040486C" w:rsidRPr="007D2E14" w:rsidRDefault="0040486C" w:rsidP="003C3632">
      <w:pPr>
        <w:pStyle w:val="BodyText"/>
        <w:numPr>
          <w:ilvl w:val="0"/>
          <w:numId w:val="61"/>
        </w:numPr>
      </w:pPr>
      <w:r w:rsidRPr="007D2E14">
        <w:t>Result.pending == true</w:t>
      </w:r>
    </w:p>
    <w:p w14:paraId="675EE665" w14:textId="77777777" w:rsidR="0040486C" w:rsidRPr="007D2E14" w:rsidRDefault="0040486C" w:rsidP="003C3632">
      <w:pPr>
        <w:pStyle w:val="BodyText"/>
        <w:numPr>
          <w:ilvl w:val="0"/>
          <w:numId w:val="61"/>
        </w:numPr>
      </w:pPr>
      <w:r w:rsidRPr="007D2E14">
        <w:t>Result.redirection == true</w:t>
      </w:r>
    </w:p>
    <w:p w14:paraId="3EB9A8CD" w14:textId="77777777" w:rsidR="0040486C" w:rsidRPr="007D2E14" w:rsidRDefault="0040486C" w:rsidP="003C3632">
      <w:pPr>
        <w:pStyle w:val="BodyText"/>
        <w:numPr>
          <w:ilvl w:val="0"/>
          <w:numId w:val="61"/>
        </w:numPr>
      </w:pPr>
      <w:r w:rsidRPr="007D2E14">
        <w:t>Result.error == true</w:t>
      </w:r>
    </w:p>
    <w:p w14:paraId="738DA0D4" w14:textId="77777777" w:rsidR="0040486C" w:rsidRDefault="0040486C" w:rsidP="003C3632">
      <w:pPr>
        <w:pStyle w:val="BodyText"/>
      </w:pPr>
      <w:r>
        <w:t xml:space="preserve">      </w:t>
      </w:r>
    </w:p>
    <w:p w14:paraId="1B5FD57C" w14:textId="77777777" w:rsidR="0040486C" w:rsidRDefault="0040486C" w:rsidP="003C3632">
      <w:pPr>
        <w:pStyle w:val="BodyText"/>
      </w:pPr>
    </w:p>
    <w:p w14:paraId="468DC240" w14:textId="77777777" w:rsidR="0040486C" w:rsidRDefault="0040486C" w:rsidP="003C3632">
      <w:pPr>
        <w:pStyle w:val="BodyText"/>
      </w:pPr>
    </w:p>
    <w:p w14:paraId="4761E0AD" w14:textId="77777777" w:rsidR="0040486C" w:rsidRDefault="0040486C" w:rsidP="003C3632">
      <w:pPr>
        <w:pStyle w:val="BodyText"/>
      </w:pPr>
    </w:p>
    <w:p w14:paraId="10F51502" w14:textId="77777777" w:rsidR="0040486C" w:rsidRDefault="0040486C" w:rsidP="003C3632">
      <w:pPr>
        <w:pStyle w:val="BodyText"/>
      </w:pPr>
    </w:p>
    <w:p w14:paraId="25339E22" w14:textId="77777777" w:rsidR="0040486C" w:rsidRDefault="0040486C" w:rsidP="003C3632">
      <w:pPr>
        <w:pStyle w:val="BodyText"/>
      </w:pPr>
    </w:p>
    <w:p w14:paraId="48463EDD" w14:textId="77777777" w:rsidR="0040486C" w:rsidRDefault="0040486C" w:rsidP="003C3632">
      <w:pPr>
        <w:pStyle w:val="BodyText"/>
      </w:pPr>
    </w:p>
    <w:p w14:paraId="49E68D2F" w14:textId="77777777" w:rsidR="0040486C" w:rsidRDefault="0040486C" w:rsidP="003C3632">
      <w:pPr>
        <w:pStyle w:val="BodyText"/>
      </w:pPr>
    </w:p>
    <w:p w14:paraId="2CC3294E" w14:textId="77777777" w:rsidR="0040486C" w:rsidRDefault="0040486C" w:rsidP="003C3632">
      <w:pPr>
        <w:pStyle w:val="BodyText"/>
      </w:pPr>
    </w:p>
    <w:p w14:paraId="56145805" w14:textId="77777777" w:rsidR="0040486C" w:rsidRDefault="0040486C" w:rsidP="003C3632">
      <w:pPr>
        <w:pStyle w:val="BodyText"/>
      </w:pPr>
    </w:p>
    <w:p w14:paraId="6581AAFB" w14:textId="77777777" w:rsidR="0040486C" w:rsidRDefault="0040486C" w:rsidP="003C3632">
      <w:pPr>
        <w:pStyle w:val="BodyText"/>
      </w:pPr>
    </w:p>
    <w:p w14:paraId="3A893FFE" w14:textId="77777777" w:rsidR="0040486C" w:rsidRDefault="0040486C" w:rsidP="003C3632">
      <w:pPr>
        <w:pStyle w:val="BodyText"/>
      </w:pPr>
    </w:p>
    <w:p w14:paraId="3E68C0D3" w14:textId="77777777" w:rsidR="0040486C" w:rsidRDefault="0040486C" w:rsidP="003C3632">
      <w:pPr>
        <w:pStyle w:val="BodyText"/>
      </w:pPr>
    </w:p>
    <w:p w14:paraId="53BA386A" w14:textId="77777777" w:rsidR="0040486C" w:rsidRDefault="0040486C" w:rsidP="003C3632">
      <w:pPr>
        <w:pStyle w:val="BodyText"/>
      </w:pPr>
      <w:r>
        <w:rPr>
          <w:noProof/>
        </w:rPr>
        <w:drawing>
          <wp:inline distT="0" distB="0" distL="0" distR="0" wp14:anchorId="41A8F844" wp14:editId="0A492698">
            <wp:extent cx="6400800" cy="4200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00800" cy="4200525"/>
                    </a:xfrm>
                    <a:prstGeom prst="rect">
                      <a:avLst/>
                    </a:prstGeom>
                    <a:noFill/>
                    <a:ln>
                      <a:noFill/>
                    </a:ln>
                  </pic:spPr>
                </pic:pic>
              </a:graphicData>
            </a:graphic>
          </wp:inline>
        </w:drawing>
      </w:r>
    </w:p>
    <w:p w14:paraId="2A132B94" w14:textId="77777777" w:rsidR="0040486C" w:rsidRDefault="0040486C" w:rsidP="003C3632">
      <w:pPr>
        <w:pStyle w:val="BodyText"/>
      </w:pPr>
    </w:p>
    <w:p w14:paraId="3C7B83EA" w14:textId="77777777" w:rsidR="0040486C" w:rsidRPr="007D2E14" w:rsidRDefault="0040486C" w:rsidP="003C3632">
      <w:pPr>
        <w:pStyle w:val="BodyText"/>
      </w:pPr>
      <w:r w:rsidRPr="007D2E14">
        <w:t>ProcessBankTransferOrder.ds has been used to process the request. Screen cap for the input to script has been attached below. Input to the script has mentioned below</w:t>
      </w:r>
    </w:p>
    <w:p w14:paraId="698075DB" w14:textId="77777777" w:rsidR="0040486C" w:rsidRPr="007D2E14" w:rsidRDefault="0040486C" w:rsidP="003C3632">
      <w:pPr>
        <w:pStyle w:val="BodyText"/>
        <w:numPr>
          <w:ilvl w:val="0"/>
          <w:numId w:val="98"/>
        </w:numPr>
      </w:pPr>
      <w:r w:rsidRPr="007D2E14">
        <w:t>Order</w:t>
      </w:r>
    </w:p>
    <w:p w14:paraId="00364833" w14:textId="77777777" w:rsidR="0040486C" w:rsidRPr="007D2E14" w:rsidRDefault="0040486C" w:rsidP="003C3632">
      <w:pPr>
        <w:pStyle w:val="BodyText"/>
        <w:numPr>
          <w:ilvl w:val="0"/>
          <w:numId w:val="98"/>
        </w:numPr>
      </w:pPr>
      <w:r w:rsidRPr="007D2E14">
        <w:t>"sale"</w:t>
      </w:r>
    </w:p>
    <w:p w14:paraId="3D7C86BF" w14:textId="77777777" w:rsidR="0040486C" w:rsidRPr="007D2E14" w:rsidRDefault="0040486C" w:rsidP="003C3632">
      <w:pPr>
        <w:pStyle w:val="BodyText"/>
        <w:numPr>
          <w:ilvl w:val="0"/>
          <w:numId w:val="98"/>
        </w:numPr>
      </w:pPr>
      <w:r w:rsidRPr="007D2E14">
        <w:t>PaymentInstrument</w:t>
      </w:r>
    </w:p>
    <w:p w14:paraId="6D4A2C65" w14:textId="77777777" w:rsidR="0040486C" w:rsidRDefault="0040486C" w:rsidP="003C3632">
      <w:pPr>
        <w:pStyle w:val="BodyText"/>
      </w:pPr>
    </w:p>
    <w:p w14:paraId="51961334" w14:textId="77777777" w:rsidR="0040486C" w:rsidRDefault="0040486C" w:rsidP="003C3632">
      <w:pPr>
        <w:pStyle w:val="BodyText"/>
      </w:pPr>
      <w:r>
        <w:rPr>
          <w:noProof/>
        </w:rPr>
        <w:lastRenderedPageBreak/>
        <w:drawing>
          <wp:inline distT="0" distB="0" distL="0" distR="0" wp14:anchorId="335A392F" wp14:editId="2750A11C">
            <wp:extent cx="6400800" cy="32385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00800" cy="3238500"/>
                    </a:xfrm>
                    <a:prstGeom prst="rect">
                      <a:avLst/>
                    </a:prstGeom>
                    <a:noFill/>
                    <a:ln>
                      <a:noFill/>
                    </a:ln>
                  </pic:spPr>
                </pic:pic>
              </a:graphicData>
            </a:graphic>
          </wp:inline>
        </w:drawing>
      </w:r>
      <w:r>
        <w:tab/>
      </w:r>
    </w:p>
    <w:p w14:paraId="056B9D1E" w14:textId="77777777" w:rsidR="00E02DA7" w:rsidRDefault="00E02DA7" w:rsidP="00E02DA7">
      <w:pPr>
        <w:pStyle w:val="Heading5"/>
        <w:rPr>
          <w:rFonts w:asciiTheme="minorHAnsi" w:hAnsiTheme="minorHAnsi"/>
        </w:rPr>
      </w:pPr>
      <w:r>
        <w:rPr>
          <w:rFonts w:asciiTheme="minorHAnsi" w:hAnsiTheme="minorHAnsi"/>
        </w:rPr>
        <w:t>billing.xml</w:t>
      </w:r>
    </w:p>
    <w:p w14:paraId="0C77389B" w14:textId="77777777" w:rsidR="00E02DA7" w:rsidRDefault="00E02DA7" w:rsidP="00E02DA7">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form fields for BIC and Bank List</w:t>
      </w:r>
    </w:p>
    <w:tbl>
      <w:tblPr>
        <w:tblStyle w:val="TableGrid"/>
        <w:tblW w:w="0" w:type="auto"/>
        <w:tblLook w:val="04A0" w:firstRow="1" w:lastRow="0" w:firstColumn="1" w:lastColumn="0" w:noHBand="0" w:noVBand="1"/>
      </w:tblPr>
      <w:tblGrid>
        <w:gridCol w:w="10296"/>
      </w:tblGrid>
      <w:tr w:rsidR="00E02DA7" w14:paraId="24484BA6" w14:textId="77777777" w:rsidTr="00F63243">
        <w:tc>
          <w:tcPr>
            <w:tcW w:w="10296" w:type="dxa"/>
          </w:tcPr>
          <w:p w14:paraId="54C34855" w14:textId="77777777"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Pr>
                <w:bCs/>
                <w:color w:val="000000" w:themeColor="text1"/>
              </w:rPr>
              <w:t xml:space="preserve"> </w:t>
            </w:r>
            <w:r w:rsidRPr="001254BD">
              <w:rPr>
                <w:rFonts w:eastAsia="Times New Roman" w:cs="Consolas"/>
                <w:color w:val="0000FF"/>
                <w:sz w:val="20"/>
                <w:szCs w:val="20"/>
              </w:rPr>
              <w:t>&lt;group formid="paymentMethods"&gt;</w:t>
            </w:r>
          </w:p>
          <w:p w14:paraId="62BABD4B" w14:textId="77777777"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30FCCCF9" w14:textId="77777777"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 xml:space="preserve">&lt;!-- </w:t>
            </w:r>
          </w:p>
          <w:p w14:paraId="6D50476B" w14:textId="77777777"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the selected payment method, e.g. "CREDIT_CARD" or "PayPal", this field is</w:t>
            </w:r>
          </w:p>
          <w:p w14:paraId="3BD0C158" w14:textId="77777777"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 xml:space="preserve">used to transport the payment method selection; validations then can be </w:t>
            </w:r>
          </w:p>
          <w:p w14:paraId="52960EFB" w14:textId="77777777"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made on the proper form group which defines the actual payment method attributes</w:t>
            </w:r>
          </w:p>
          <w:p w14:paraId="61C98DFF" w14:textId="77777777"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--&gt;</w:t>
            </w:r>
            <w:r w:rsidRPr="001254BD">
              <w:rPr>
                <w:rFonts w:eastAsia="Times New Roman" w:cs="Consolas"/>
                <w:color w:val="0000FF"/>
                <w:sz w:val="20"/>
                <w:szCs w:val="20"/>
              </w:rPr>
              <w:tab/>
            </w:r>
          </w:p>
          <w:p w14:paraId="0C594F2C" w14:textId="77777777"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593F152A" w14:textId="77777777"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641BBF5A" w14:textId="77777777" w:rsidR="00E02DA7" w:rsidRPr="006B2BDF" w:rsidRDefault="00E02DA7" w:rsidP="00F63243">
            <w:pPr>
              <w:autoSpaceDE w:val="0"/>
              <w:autoSpaceDN w:val="0"/>
              <w:adjustRightInd w:val="0"/>
              <w:spacing w:after="0" w:line="240" w:lineRule="auto"/>
              <w:rPr>
                <w:rFonts w:eastAsia="Times New Roman" w:cs="Consolas"/>
                <w:color w:val="0000FF"/>
                <w:sz w:val="20"/>
                <w:szCs w:val="20"/>
                <w:highlight w:val="yellow"/>
              </w:rPr>
            </w:pPr>
            <w:r w:rsidRPr="001254BD">
              <w:rPr>
                <w:rFonts w:eastAsia="Times New Roman" w:cs="Consolas"/>
                <w:color w:val="0000FF"/>
                <w:sz w:val="20"/>
                <w:szCs w:val="20"/>
              </w:rPr>
              <w:tab/>
            </w:r>
            <w:r w:rsidRPr="001254BD">
              <w:rPr>
                <w:rFonts w:eastAsia="Times New Roman" w:cs="Consolas"/>
                <w:color w:val="0000FF"/>
                <w:sz w:val="20"/>
                <w:szCs w:val="20"/>
              </w:rPr>
              <w:tab/>
            </w:r>
            <w:r w:rsidRPr="006B2BDF">
              <w:rPr>
                <w:rFonts w:eastAsia="Times New Roman" w:cs="Consolas"/>
                <w:color w:val="0000FF"/>
                <w:sz w:val="20"/>
                <w:szCs w:val="20"/>
                <w:highlight w:val="yellow"/>
              </w:rPr>
              <w:t xml:space="preserve">&lt;field formid="bankListSelection" label="payment.bankselection" type="string" mandatory="false" </w:t>
            </w:r>
          </w:p>
          <w:p w14:paraId="1788CA65" w14:textId="77777777" w:rsidR="00E02DA7" w:rsidRPr="006B2BDF" w:rsidRDefault="00E02DA7" w:rsidP="00F63243">
            <w:pPr>
              <w:autoSpaceDE w:val="0"/>
              <w:autoSpaceDN w:val="0"/>
              <w:adjustRightInd w:val="0"/>
              <w:spacing w:after="0" w:line="240" w:lineRule="auto"/>
              <w:rPr>
                <w:rFonts w:eastAsia="Times New Roman" w:cs="Consolas"/>
                <w:color w:val="0000FF"/>
                <w:sz w:val="20"/>
                <w:szCs w:val="20"/>
                <w:highlight w:val="yellow"/>
              </w:rPr>
            </w:pP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t>missing-error="payment.bankselectionerorr" value-error="payment.bankselectionerorr" /&gt;</w:t>
            </w:r>
          </w:p>
          <w:p w14:paraId="75C95157" w14:textId="77777777" w:rsidR="00E02DA7" w:rsidRPr="006B2BDF" w:rsidRDefault="00E02DA7" w:rsidP="00F63243">
            <w:pPr>
              <w:autoSpaceDE w:val="0"/>
              <w:autoSpaceDN w:val="0"/>
              <w:adjustRightInd w:val="0"/>
              <w:spacing w:after="0" w:line="240" w:lineRule="auto"/>
              <w:rPr>
                <w:rFonts w:eastAsia="Times New Roman" w:cs="Consolas"/>
                <w:color w:val="0000FF"/>
                <w:sz w:val="20"/>
                <w:szCs w:val="20"/>
                <w:highlight w:val="yellow"/>
              </w:rPr>
            </w:pP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p>
          <w:p w14:paraId="47426FD7" w14:textId="77777777" w:rsidR="00E02DA7" w:rsidRPr="006B2BDF" w:rsidRDefault="00E02DA7" w:rsidP="00F63243">
            <w:pPr>
              <w:autoSpaceDE w:val="0"/>
              <w:autoSpaceDN w:val="0"/>
              <w:adjustRightInd w:val="0"/>
              <w:spacing w:after="0" w:line="240" w:lineRule="auto"/>
              <w:rPr>
                <w:rFonts w:eastAsia="Times New Roman" w:cs="Consolas"/>
                <w:color w:val="0000FF"/>
                <w:sz w:val="20"/>
                <w:szCs w:val="20"/>
                <w:highlight w:val="yellow"/>
              </w:rPr>
            </w:pP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t xml:space="preserve">&lt;field formid="bicNumber" label="payment.bicnumber" type="string" mandatory="false" </w:t>
            </w:r>
          </w:p>
          <w:p w14:paraId="5AC9610C" w14:textId="77777777" w:rsidR="00E02DA7" w:rsidRPr="006B2BDF" w:rsidRDefault="00E02DA7" w:rsidP="00F63243">
            <w:pPr>
              <w:autoSpaceDE w:val="0"/>
              <w:autoSpaceDN w:val="0"/>
              <w:adjustRightInd w:val="0"/>
              <w:spacing w:after="0" w:line="240" w:lineRule="auto"/>
              <w:rPr>
                <w:rFonts w:eastAsia="Times New Roman" w:cs="Consolas"/>
                <w:color w:val="0000FF"/>
                <w:sz w:val="20"/>
                <w:szCs w:val="20"/>
              </w:rPr>
            </w:pP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t>missing-error="payment.bicnumbererror" value-error="payment.bicnumbererror" /&gt;</w:t>
            </w:r>
          </w:p>
          <w:p w14:paraId="7A9CF04F" w14:textId="77777777"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r>
          </w:p>
          <w:p w14:paraId="71BBF691" w14:textId="77777777"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&lt;field formid="selectedPaymentMethodID" type="string" default-value="CREDIT_CARD"&gt;</w:t>
            </w:r>
          </w:p>
          <w:p w14:paraId="52EEF9DB" w14:textId="77777777"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&lt;options optionid-binding="ID" value-binding="ID" label-binding="name"/&gt;</w:t>
            </w:r>
          </w:p>
          <w:p w14:paraId="34F43707" w14:textId="77777777"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&lt;/field&gt;</w:t>
            </w:r>
          </w:p>
          <w:p w14:paraId="17EFD3AC" w14:textId="77777777"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p>
          <w:p w14:paraId="669835F0" w14:textId="77777777"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 list of available credit cards to select from --&gt;</w:t>
            </w:r>
          </w:p>
          <w:p w14:paraId="785A2AD3" w14:textId="77777777"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&lt;list formid="creditCardList"&gt;</w:t>
            </w:r>
          </w:p>
          <w:p w14:paraId="3629DD69" w14:textId="77777777"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p>
          <w:p w14:paraId="7F1FC940" w14:textId="77777777"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&lt;!-- action for actually selecting the credit card --&gt;</w:t>
            </w:r>
          </w:p>
          <w:p w14:paraId="0178A0BA" w14:textId="77777777"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lastRenderedPageBreak/>
              <w:tab/>
            </w:r>
            <w:r w:rsidRPr="001254BD">
              <w:rPr>
                <w:rFonts w:eastAsia="Times New Roman" w:cs="Consolas"/>
                <w:color w:val="0000FF"/>
                <w:sz w:val="20"/>
                <w:szCs w:val="20"/>
              </w:rPr>
              <w:tab/>
            </w:r>
            <w:r w:rsidRPr="001254BD">
              <w:rPr>
                <w:rFonts w:eastAsia="Times New Roman" w:cs="Consolas"/>
                <w:color w:val="0000FF"/>
                <w:sz w:val="20"/>
                <w:szCs w:val="20"/>
              </w:rPr>
              <w:tab/>
              <w:t>&lt;action formid="useThisCreditCard" valid-form="false"/&gt;</w:t>
            </w:r>
          </w:p>
          <w:p w14:paraId="0BBAB872" w14:textId="77777777"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r>
          </w:p>
          <w:p w14:paraId="15429BB9" w14:textId="77777777"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&lt;/list&gt;</w:t>
            </w:r>
          </w:p>
          <w:p w14:paraId="375CD0ED" w14:textId="77777777"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7EC7E594" w14:textId="77777777"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55BF603E" w14:textId="77777777"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 fields for CreditCard selection --&gt;</w:t>
            </w:r>
          </w:p>
          <w:p w14:paraId="29DBFF92" w14:textId="77777777"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&lt;include formid="creditCard" name="creditcard"/&gt;</w:t>
            </w:r>
          </w:p>
          <w:p w14:paraId="77E83DBB" w14:textId="77777777"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239529E5" w14:textId="77777777"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 fields for BML selection --&gt;</w:t>
            </w:r>
          </w:p>
          <w:p w14:paraId="2C74EC84" w14:textId="77777777"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&lt;include formid="bml" name="bml"/&gt;</w:t>
            </w:r>
          </w:p>
          <w:p w14:paraId="1CA251E2" w14:textId="77777777"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p>
          <w:p w14:paraId="1A2BFAFC" w14:textId="77777777" w:rsidR="00E02DA7" w:rsidRDefault="00E02DA7" w:rsidP="00F63243">
            <w:pPr>
              <w:autoSpaceDE w:val="0"/>
              <w:autoSpaceDN w:val="0"/>
              <w:adjustRightInd w:val="0"/>
              <w:spacing w:after="0" w:line="240" w:lineRule="auto"/>
              <w:rPr>
                <w:bCs/>
                <w:color w:val="000000" w:themeColor="text1"/>
              </w:rPr>
            </w:pPr>
            <w:r w:rsidRPr="001254BD">
              <w:rPr>
                <w:rFonts w:eastAsia="Times New Roman" w:cs="Consolas"/>
                <w:color w:val="0000FF"/>
                <w:sz w:val="20"/>
                <w:szCs w:val="20"/>
              </w:rPr>
              <w:tab/>
              <w:t>&lt;/group&gt;</w:t>
            </w:r>
          </w:p>
        </w:tc>
      </w:tr>
    </w:tbl>
    <w:p w14:paraId="048AD854" w14:textId="77777777" w:rsidR="00025B82" w:rsidRDefault="00025B82" w:rsidP="00025B82">
      <w:pPr>
        <w:pStyle w:val="Body"/>
        <w:rPr>
          <w:rFonts w:asciiTheme="minorHAnsi" w:hAnsiTheme="minorHAnsi" w:cstheme="minorBidi"/>
          <w:bCs/>
          <w:color w:val="000000" w:themeColor="text1"/>
          <w:sz w:val="22"/>
          <w:szCs w:val="22"/>
        </w:rPr>
      </w:pPr>
    </w:p>
    <w:p w14:paraId="5D99CAC2" w14:textId="77777777" w:rsidR="006900F6" w:rsidRDefault="004B25DD" w:rsidP="006900F6">
      <w:pPr>
        <w:pStyle w:val="Heading5"/>
        <w:rPr>
          <w:rFonts w:asciiTheme="minorHAnsi" w:hAnsiTheme="minorHAnsi"/>
        </w:rPr>
      </w:pPr>
      <w:r>
        <w:rPr>
          <w:rFonts w:asciiTheme="minorHAnsi" w:hAnsiTheme="minorHAnsi"/>
        </w:rPr>
        <w:t>p</w:t>
      </w:r>
      <w:r w:rsidR="00EC78A1">
        <w:rPr>
          <w:rFonts w:asciiTheme="minorHAnsi" w:hAnsiTheme="minorHAnsi"/>
        </w:rPr>
        <w:t>aymentmethods.isml</w:t>
      </w:r>
    </w:p>
    <w:p w14:paraId="70044FD0" w14:textId="77777777" w:rsidR="006900F6" w:rsidRDefault="006900F6" w:rsidP="009B35FA">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 xml:space="preserve">Add </w:t>
      </w:r>
      <w:r w:rsidR="00EC78A1">
        <w:rPr>
          <w:rFonts w:asciiTheme="minorHAnsi" w:hAnsiTheme="minorHAnsi" w:cstheme="minorBidi"/>
          <w:bCs/>
          <w:color w:val="000000" w:themeColor="text1"/>
          <w:sz w:val="22"/>
          <w:szCs w:val="22"/>
        </w:rPr>
        <w:t>condition to handle bank transfer payment method on billing page</w:t>
      </w:r>
      <w:r w:rsidR="004B25DD">
        <w:rPr>
          <w:rFonts w:asciiTheme="minorHAnsi" w:hAnsiTheme="minorHAnsi" w:cstheme="minorBidi"/>
          <w:bCs/>
          <w:color w:val="000000" w:themeColor="text1"/>
          <w:sz w:val="22"/>
          <w:szCs w:val="22"/>
        </w:rPr>
        <w:t xml:space="preserve"> present at </w:t>
      </w:r>
      <w:r w:rsidR="004B25DD" w:rsidRPr="004B25DD">
        <w:rPr>
          <w:rFonts w:asciiTheme="minorHAnsi" w:hAnsiTheme="minorHAnsi" w:cstheme="minorBidi"/>
          <w:bCs/>
          <w:color w:val="000000" w:themeColor="text1"/>
          <w:sz w:val="22"/>
          <w:szCs w:val="22"/>
        </w:rPr>
        <w:t>checkout\billing\ path</w:t>
      </w:r>
    </w:p>
    <w:tbl>
      <w:tblPr>
        <w:tblStyle w:val="TableGrid"/>
        <w:tblW w:w="0" w:type="auto"/>
        <w:tblLook w:val="04A0" w:firstRow="1" w:lastRow="0" w:firstColumn="1" w:lastColumn="0" w:noHBand="0" w:noVBand="1"/>
      </w:tblPr>
      <w:tblGrid>
        <w:gridCol w:w="10296"/>
      </w:tblGrid>
      <w:tr w:rsidR="006900F6" w:rsidRPr="00D46346" w14:paraId="17F71D70" w14:textId="77777777" w:rsidTr="0004304C">
        <w:tc>
          <w:tcPr>
            <w:tcW w:w="10296" w:type="dxa"/>
          </w:tcPr>
          <w:p w14:paraId="7076C882" w14:textId="00E283EC" w:rsidR="006900F6" w:rsidRPr="00D46346" w:rsidRDefault="00D46346" w:rsidP="00EC78A1">
            <w:pPr>
              <w:pStyle w:val="Body"/>
              <w:rPr>
                <w:rFonts w:asciiTheme="minorHAnsi" w:hAnsiTheme="minorHAnsi" w:cstheme="minorHAnsi"/>
                <w:bCs/>
                <w:color w:val="000000" w:themeColor="text1"/>
                <w:sz w:val="22"/>
                <w:szCs w:val="22"/>
              </w:rPr>
            </w:pPr>
            <w:ins w:id="1260" w:author="WIN764BIT" w:date="2017-08-31T14:31:00Z">
              <w:r w:rsidRPr="00D46346">
                <w:rPr>
                  <w:rFonts w:asciiTheme="minorHAnsi" w:hAnsiTheme="minorHAnsi" w:cstheme="minorHAnsi"/>
                  <w:sz w:val="22"/>
                  <w:szCs w:val="22"/>
                  <w:highlight w:val="yellow"/>
                </w:rPr>
                <w:t>C</w:t>
              </w:r>
            </w:ins>
            <w:ins w:id="1261" w:author="WIN764BIT" w:date="2017-08-31T14:30:00Z">
              <w:r w:rsidRPr="00D46346">
                <w:rPr>
                  <w:rFonts w:asciiTheme="minorHAnsi" w:hAnsiTheme="minorHAnsi" w:cstheme="minorHAnsi"/>
                  <w:sz w:val="22"/>
                  <w:szCs w:val="22"/>
                  <w:highlight w:val="yellow"/>
                </w:rPr>
                <w:t>hanges are aleady covered  under custom code &gt; generic section-&gt; paymentmethods.isml</w:t>
              </w:r>
            </w:ins>
          </w:p>
        </w:tc>
      </w:tr>
    </w:tbl>
    <w:p w14:paraId="7E310F0D" w14:textId="77777777" w:rsidR="006900F6" w:rsidRDefault="006900F6" w:rsidP="00025B82">
      <w:pPr>
        <w:pStyle w:val="Body"/>
        <w:rPr>
          <w:rFonts w:asciiTheme="minorHAnsi" w:hAnsiTheme="minorHAnsi" w:cstheme="minorBidi"/>
          <w:bCs/>
          <w:color w:val="000000" w:themeColor="text1"/>
          <w:sz w:val="22"/>
          <w:szCs w:val="22"/>
        </w:rPr>
      </w:pPr>
    </w:p>
    <w:p w14:paraId="3B1B5CDC" w14:textId="77777777" w:rsidR="00025B82" w:rsidRDefault="00025B82" w:rsidP="00025B82">
      <w:pPr>
        <w:pStyle w:val="Heading5"/>
        <w:rPr>
          <w:rFonts w:asciiTheme="minorHAnsi" w:hAnsiTheme="minorHAnsi"/>
        </w:rPr>
      </w:pPr>
      <w:r>
        <w:rPr>
          <w:rFonts w:asciiTheme="minorHAnsi" w:hAnsiTheme="minorHAnsi"/>
        </w:rPr>
        <w:t>forms.properties</w:t>
      </w:r>
    </w:p>
    <w:p w14:paraId="23C63692" w14:textId="77777777" w:rsidR="00025B82" w:rsidRDefault="00025B82" w:rsidP="009B35FA">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resource bundle value</w:t>
      </w:r>
    </w:p>
    <w:tbl>
      <w:tblPr>
        <w:tblStyle w:val="TableGrid"/>
        <w:tblW w:w="0" w:type="auto"/>
        <w:tblLook w:val="04A0" w:firstRow="1" w:lastRow="0" w:firstColumn="1" w:lastColumn="0" w:noHBand="0" w:noVBand="1"/>
      </w:tblPr>
      <w:tblGrid>
        <w:gridCol w:w="10296"/>
      </w:tblGrid>
      <w:tr w:rsidR="00025B82" w14:paraId="686F3F83" w14:textId="77777777" w:rsidTr="0004304C">
        <w:tc>
          <w:tcPr>
            <w:tcW w:w="10296" w:type="dxa"/>
          </w:tcPr>
          <w:p w14:paraId="06283FEE" w14:textId="77777777"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payment.bankselection=</w:t>
            </w:r>
            <w:r w:rsidRPr="007B058A">
              <w:rPr>
                <w:rFonts w:eastAsia="Times New Roman" w:cs="Consolas"/>
                <w:color w:val="2A00FF"/>
                <w:sz w:val="20"/>
                <w:szCs w:val="20"/>
              </w:rPr>
              <w:t>Select</w:t>
            </w:r>
            <w:r w:rsidRPr="007B058A">
              <w:rPr>
                <w:rFonts w:eastAsia="Times New Roman" w:cs="Consolas"/>
                <w:color w:val="000000"/>
                <w:sz w:val="20"/>
                <w:szCs w:val="20"/>
              </w:rPr>
              <w:t xml:space="preserve"> </w:t>
            </w:r>
            <w:r w:rsidRPr="007B058A">
              <w:rPr>
                <w:rFonts w:eastAsia="Times New Roman" w:cs="Consolas"/>
                <w:color w:val="2A00FF"/>
                <w:sz w:val="20"/>
                <w:szCs w:val="20"/>
              </w:rPr>
              <w:t>Bank</w:t>
            </w:r>
          </w:p>
          <w:p w14:paraId="51294C7A" w14:textId="77777777"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payment.bankselectionerorr=</w:t>
            </w:r>
            <w:r w:rsidRPr="007B058A">
              <w:rPr>
                <w:rFonts w:eastAsia="Times New Roman" w:cs="Consolas"/>
                <w:color w:val="2A00FF"/>
                <w:sz w:val="20"/>
                <w:szCs w:val="20"/>
              </w:rPr>
              <w:t>Please</w:t>
            </w:r>
            <w:r w:rsidRPr="007B058A">
              <w:rPr>
                <w:rFonts w:eastAsia="Times New Roman" w:cs="Consolas"/>
                <w:color w:val="000000"/>
                <w:sz w:val="20"/>
                <w:szCs w:val="20"/>
              </w:rPr>
              <w:t xml:space="preserve"> </w:t>
            </w:r>
            <w:r w:rsidRPr="007B058A">
              <w:rPr>
                <w:rFonts w:eastAsia="Times New Roman" w:cs="Consolas"/>
                <w:color w:val="2A00FF"/>
                <w:sz w:val="20"/>
                <w:szCs w:val="20"/>
              </w:rPr>
              <w:t>Select</w:t>
            </w:r>
            <w:r w:rsidRPr="007B058A">
              <w:rPr>
                <w:rFonts w:eastAsia="Times New Roman" w:cs="Consolas"/>
                <w:color w:val="000000"/>
                <w:sz w:val="20"/>
                <w:szCs w:val="20"/>
              </w:rPr>
              <w:t xml:space="preserve"> </w:t>
            </w:r>
            <w:r w:rsidRPr="007B058A">
              <w:rPr>
                <w:rFonts w:eastAsia="Times New Roman" w:cs="Consolas"/>
                <w:color w:val="2A00FF"/>
                <w:sz w:val="20"/>
                <w:szCs w:val="20"/>
              </w:rPr>
              <w:t>Bank</w:t>
            </w:r>
          </w:p>
          <w:p w14:paraId="3867B4F2" w14:textId="77777777"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u w:val="single"/>
              </w:rPr>
              <w:t>payment.</w:t>
            </w:r>
            <w:r w:rsidRPr="007B058A">
              <w:rPr>
                <w:rFonts w:eastAsia="Times New Roman" w:cs="Consolas"/>
                <w:color w:val="000000"/>
                <w:sz w:val="20"/>
                <w:szCs w:val="20"/>
                <w:highlight w:val="lightGray"/>
                <w:u w:val="single"/>
              </w:rPr>
              <w:t>bic</w:t>
            </w:r>
            <w:r w:rsidRPr="007B058A">
              <w:rPr>
                <w:rFonts w:eastAsia="Times New Roman" w:cs="Consolas"/>
                <w:color w:val="000000"/>
                <w:sz w:val="20"/>
                <w:szCs w:val="20"/>
                <w:u w:val="single"/>
              </w:rPr>
              <w:t>number</w:t>
            </w:r>
            <w:r w:rsidRPr="007B058A">
              <w:rPr>
                <w:rFonts w:eastAsia="Times New Roman" w:cs="Consolas"/>
                <w:color w:val="000000"/>
                <w:sz w:val="20"/>
                <w:szCs w:val="20"/>
              </w:rPr>
              <w:t>=</w:t>
            </w:r>
            <w:r w:rsidRPr="007B058A">
              <w:rPr>
                <w:rFonts w:eastAsia="Times New Roman" w:cs="Consolas"/>
                <w:color w:val="2A00FF"/>
                <w:sz w:val="20"/>
                <w:szCs w:val="20"/>
                <w:highlight w:val="lightGray"/>
              </w:rPr>
              <w:t>BIC</w:t>
            </w:r>
            <w:r w:rsidRPr="007B058A">
              <w:rPr>
                <w:rFonts w:eastAsia="Times New Roman" w:cs="Consolas"/>
                <w:color w:val="000000"/>
                <w:sz w:val="20"/>
                <w:szCs w:val="20"/>
              </w:rPr>
              <w:t xml:space="preserve"> </w:t>
            </w:r>
            <w:r w:rsidRPr="007B058A">
              <w:rPr>
                <w:rFonts w:eastAsia="Times New Roman" w:cs="Consolas"/>
                <w:color w:val="2A00FF"/>
                <w:sz w:val="20"/>
                <w:szCs w:val="20"/>
              </w:rPr>
              <w:t>Number</w:t>
            </w:r>
          </w:p>
          <w:p w14:paraId="7D956C78" w14:textId="77777777" w:rsidR="00025B82" w:rsidRDefault="00025B82" w:rsidP="0004304C">
            <w:pPr>
              <w:pStyle w:val="Body"/>
              <w:rPr>
                <w:rFonts w:asciiTheme="minorHAnsi" w:hAnsiTheme="minorHAnsi" w:cstheme="minorBidi"/>
                <w:bCs/>
                <w:color w:val="000000" w:themeColor="text1"/>
                <w:sz w:val="22"/>
                <w:szCs w:val="22"/>
              </w:rPr>
            </w:pPr>
            <w:r w:rsidRPr="007B058A">
              <w:rPr>
                <w:rFonts w:asciiTheme="minorHAnsi" w:eastAsia="Times New Roman" w:hAnsiTheme="minorHAnsi" w:cs="Consolas"/>
                <w:color w:val="000000"/>
                <w:sz w:val="20"/>
                <w:szCs w:val="20"/>
              </w:rPr>
              <w:t>payment.</w:t>
            </w:r>
            <w:r w:rsidRPr="007B058A">
              <w:rPr>
                <w:rFonts w:asciiTheme="minorHAnsi" w:eastAsia="Times New Roman" w:hAnsiTheme="minorHAnsi" w:cs="Consolas"/>
                <w:color w:val="000000"/>
                <w:sz w:val="20"/>
                <w:szCs w:val="20"/>
                <w:highlight w:val="lightGray"/>
              </w:rPr>
              <w:t>bic</w:t>
            </w:r>
            <w:r w:rsidRPr="007B058A">
              <w:rPr>
                <w:rFonts w:asciiTheme="minorHAnsi" w:eastAsia="Times New Roman" w:hAnsiTheme="minorHAnsi" w:cs="Consolas"/>
                <w:color w:val="000000"/>
                <w:sz w:val="20"/>
                <w:szCs w:val="20"/>
              </w:rPr>
              <w:t>numbererror=</w:t>
            </w:r>
            <w:r w:rsidRPr="007B058A">
              <w:rPr>
                <w:rFonts w:asciiTheme="minorHAnsi" w:eastAsia="Times New Roman" w:hAnsiTheme="minorHAnsi" w:cs="Consolas"/>
                <w:color w:val="2A00FF"/>
                <w:sz w:val="20"/>
                <w:szCs w:val="20"/>
              </w:rPr>
              <w:t>Please</w:t>
            </w:r>
            <w:r w:rsidRPr="007B058A">
              <w:rPr>
                <w:rFonts w:asciiTheme="minorHAnsi" w:eastAsia="Times New Roman" w:hAnsiTheme="minorHAnsi" w:cs="Consolas"/>
                <w:color w:val="000000"/>
                <w:sz w:val="20"/>
                <w:szCs w:val="20"/>
              </w:rPr>
              <w:t xml:space="preserve"> </w:t>
            </w:r>
            <w:r w:rsidRPr="007B058A">
              <w:rPr>
                <w:rFonts w:asciiTheme="minorHAnsi" w:eastAsia="Times New Roman" w:hAnsiTheme="minorHAnsi" w:cs="Consolas"/>
                <w:color w:val="2A00FF"/>
                <w:sz w:val="20"/>
                <w:szCs w:val="20"/>
              </w:rPr>
              <w:t>Enter</w:t>
            </w:r>
            <w:r w:rsidRPr="007B058A">
              <w:rPr>
                <w:rFonts w:asciiTheme="minorHAnsi" w:eastAsia="Times New Roman" w:hAnsiTheme="minorHAnsi" w:cs="Consolas"/>
                <w:color w:val="000000"/>
                <w:sz w:val="20"/>
                <w:szCs w:val="20"/>
              </w:rPr>
              <w:t xml:space="preserve"> </w:t>
            </w:r>
            <w:r w:rsidRPr="007B058A">
              <w:rPr>
                <w:rFonts w:asciiTheme="minorHAnsi" w:eastAsia="Times New Roman" w:hAnsiTheme="minorHAnsi" w:cs="Consolas"/>
                <w:color w:val="2A00FF"/>
                <w:sz w:val="20"/>
                <w:szCs w:val="20"/>
                <w:highlight w:val="lightGray"/>
              </w:rPr>
              <w:t>BIC</w:t>
            </w:r>
            <w:r w:rsidRPr="007B058A">
              <w:rPr>
                <w:rFonts w:asciiTheme="minorHAnsi" w:eastAsia="Times New Roman" w:hAnsiTheme="minorHAnsi" w:cs="Consolas"/>
                <w:color w:val="000000"/>
                <w:sz w:val="20"/>
                <w:szCs w:val="20"/>
              </w:rPr>
              <w:t xml:space="preserve"> </w:t>
            </w:r>
            <w:r w:rsidRPr="007B058A">
              <w:rPr>
                <w:rFonts w:asciiTheme="minorHAnsi" w:eastAsia="Times New Roman" w:hAnsiTheme="minorHAnsi" w:cs="Consolas"/>
                <w:color w:val="2A00FF"/>
                <w:sz w:val="20"/>
                <w:szCs w:val="20"/>
              </w:rPr>
              <w:t>number</w:t>
            </w:r>
            <w:r>
              <w:rPr>
                <w:rFonts w:asciiTheme="minorHAnsi" w:hAnsiTheme="minorHAnsi" w:cstheme="minorBidi"/>
                <w:bCs/>
                <w:color w:val="000000" w:themeColor="text1"/>
                <w:sz w:val="22"/>
                <w:szCs w:val="22"/>
              </w:rPr>
              <w:t xml:space="preserve"> </w:t>
            </w:r>
          </w:p>
        </w:tc>
      </w:tr>
    </w:tbl>
    <w:p w14:paraId="0EE4719D" w14:textId="77777777" w:rsidR="00747254" w:rsidRPr="00E33D85" w:rsidRDefault="00747254" w:rsidP="00747254">
      <w:pPr>
        <w:pStyle w:val="Heading3"/>
        <w:spacing w:before="0" w:after="0"/>
        <w:rPr>
          <w:rFonts w:asciiTheme="minorHAnsi" w:hAnsiTheme="minorHAnsi"/>
        </w:rPr>
      </w:pPr>
      <w:bookmarkStart w:id="1262" w:name="_Toc492046339"/>
      <w:r w:rsidRPr="00E33D85">
        <w:rPr>
          <w:rFonts w:asciiTheme="minorHAnsi" w:hAnsiTheme="minorHAnsi"/>
        </w:rPr>
        <w:t>Alipay Authorization</w:t>
      </w:r>
      <w:bookmarkEnd w:id="1262"/>
    </w:p>
    <w:p w14:paraId="6CE75286" w14:textId="77777777" w:rsidR="00747254" w:rsidRPr="00E33D85" w:rsidRDefault="00747254" w:rsidP="003F4C2A">
      <w:pPr>
        <w:pStyle w:val="Heading4"/>
        <w:tabs>
          <w:tab w:val="left" w:pos="6480"/>
        </w:tabs>
        <w:rPr>
          <w:rFonts w:asciiTheme="minorHAnsi" w:hAnsiTheme="minorHAnsi"/>
        </w:rPr>
      </w:pPr>
      <w:r w:rsidRPr="00E33D85">
        <w:rPr>
          <w:rFonts w:asciiTheme="minorHAnsi" w:hAnsiTheme="minorHAnsi"/>
        </w:rPr>
        <w:t>ValidatePaymentInstruments.ds</w:t>
      </w:r>
      <w:r w:rsidR="003F4C2A" w:rsidRPr="00E33D85">
        <w:rPr>
          <w:rFonts w:asciiTheme="minorHAnsi" w:hAnsiTheme="minorHAnsi"/>
        </w:rPr>
        <w:tab/>
      </w:r>
    </w:p>
    <w:p w14:paraId="0155CB41" w14:textId="77777777" w:rsidR="00F00529" w:rsidRPr="007D2E14" w:rsidRDefault="00F00529" w:rsidP="003C3632">
      <w:pPr>
        <w:pStyle w:val="BodyText"/>
      </w:pPr>
      <w:r w:rsidRPr="007D2E14">
        <w:t xml:space="preserve">Replace the GIFT_CERTIFICATE payment instrument check </w:t>
      </w:r>
    </w:p>
    <w:tbl>
      <w:tblPr>
        <w:tblStyle w:val="TableGrid"/>
        <w:tblW w:w="0" w:type="auto"/>
        <w:tblLook w:val="04A0" w:firstRow="1" w:lastRow="0" w:firstColumn="1" w:lastColumn="0" w:noHBand="0" w:noVBand="1"/>
      </w:tblPr>
      <w:tblGrid>
        <w:gridCol w:w="10296"/>
      </w:tblGrid>
      <w:tr w:rsidR="009103E7" w14:paraId="7DC3E4F1" w14:textId="77777777" w:rsidTr="009103E7">
        <w:tc>
          <w:tcPr>
            <w:tcW w:w="10296" w:type="dxa"/>
          </w:tcPr>
          <w:p w14:paraId="04DC6317" w14:textId="77777777" w:rsidR="001554BC" w:rsidRDefault="001554BC" w:rsidP="001554BC">
            <w:pPr>
              <w:autoSpaceDE w:val="0"/>
              <w:autoSpaceDN w:val="0"/>
              <w:adjustRightInd w:val="0"/>
              <w:spacing w:after="0" w:line="240" w:lineRule="auto"/>
              <w:rPr>
                <w:rFonts w:eastAsia="Times New Roman" w:cs="Consolas"/>
                <w:b/>
                <w:bCs/>
                <w:color w:val="7F0055"/>
                <w:sz w:val="20"/>
                <w:szCs w:val="20"/>
              </w:rPr>
            </w:pPr>
            <w:r>
              <w:rPr>
                <w:rFonts w:eastAsia="Times New Roman" w:cs="Consolas"/>
                <w:b/>
                <w:bCs/>
                <w:color w:val="7F0055"/>
                <w:sz w:val="20"/>
                <w:szCs w:val="20"/>
              </w:rPr>
              <w:t>Add import</w:t>
            </w:r>
          </w:p>
          <w:p w14:paraId="63B28BCE" w14:textId="3CB215BC" w:rsidR="001554BC" w:rsidRPr="001554BC" w:rsidRDefault="001554BC" w:rsidP="009103E7">
            <w:pPr>
              <w:autoSpaceDE w:val="0"/>
              <w:autoSpaceDN w:val="0"/>
              <w:adjustRightInd w:val="0"/>
              <w:spacing w:after="0" w:line="240" w:lineRule="auto"/>
              <w:rPr>
                <w:rFonts w:eastAsia="Times New Roman" w:cs="Consolas"/>
                <w:color w:val="2A00FF"/>
                <w:sz w:val="20"/>
                <w:szCs w:val="20"/>
                <w:highlight w:val="yellow"/>
              </w:rPr>
            </w:pPr>
            <w:r w:rsidRPr="001554BC">
              <w:rPr>
                <w:rFonts w:eastAsia="Times New Roman" w:cs="Consolas"/>
                <w:color w:val="2A00FF"/>
                <w:sz w:val="20"/>
                <w:szCs w:val="20"/>
                <w:highlight w:val="yellow"/>
              </w:rPr>
              <w:t>importPackage( dw.web );</w:t>
            </w:r>
            <w:r w:rsidR="009103E7" w:rsidRPr="009103E7">
              <w:rPr>
                <w:rFonts w:ascii="Consolas" w:eastAsia="Times New Roman" w:hAnsi="Consolas" w:cs="Consolas"/>
                <w:color w:val="000000"/>
                <w:sz w:val="20"/>
                <w:szCs w:val="20"/>
              </w:rPr>
              <w:t xml:space="preserve">  </w:t>
            </w:r>
          </w:p>
          <w:p w14:paraId="4523AE24" w14:textId="77777777" w:rsidR="001554BC" w:rsidRDefault="001554BC" w:rsidP="009103E7">
            <w:pPr>
              <w:autoSpaceDE w:val="0"/>
              <w:autoSpaceDN w:val="0"/>
              <w:adjustRightInd w:val="0"/>
              <w:spacing w:after="0" w:line="240" w:lineRule="auto"/>
              <w:rPr>
                <w:rFonts w:ascii="Consolas" w:eastAsia="Times New Roman" w:hAnsi="Consolas" w:cs="Consolas"/>
                <w:color w:val="000000"/>
                <w:sz w:val="20"/>
                <w:szCs w:val="20"/>
              </w:rPr>
            </w:pPr>
          </w:p>
          <w:p w14:paraId="536337BB" w14:textId="53AA3E45" w:rsidR="009103E7" w:rsidRPr="009103E7" w:rsidRDefault="009103E7" w:rsidP="009103E7">
            <w:pPr>
              <w:autoSpaceDE w:val="0"/>
              <w:autoSpaceDN w:val="0"/>
              <w:adjustRightInd w:val="0"/>
              <w:spacing w:after="0" w:line="240" w:lineRule="auto"/>
              <w:rPr>
                <w:rFonts w:eastAsia="Times New Roman" w:cs="Consolas"/>
                <w:sz w:val="20"/>
                <w:szCs w:val="20"/>
              </w:rPr>
            </w:pPr>
            <w:r w:rsidRPr="009103E7">
              <w:rPr>
                <w:rFonts w:eastAsia="Times New Roman" w:cs="Consolas"/>
                <w:color w:val="3F7F5F"/>
                <w:sz w:val="20"/>
                <w:szCs w:val="20"/>
              </w:rPr>
              <w:t>// ignore gift certificate payment instruments</w:t>
            </w:r>
          </w:p>
          <w:p w14:paraId="205DE6D7" w14:textId="77777777" w:rsidR="009103E7" w:rsidRPr="009103E7" w:rsidRDefault="009103E7" w:rsidP="009103E7">
            <w:pPr>
              <w:autoSpaceDE w:val="0"/>
              <w:autoSpaceDN w:val="0"/>
              <w:adjustRightInd w:val="0"/>
              <w:spacing w:after="0" w:line="240" w:lineRule="auto"/>
              <w:rPr>
                <w:rFonts w:eastAsia="Times New Roman" w:cs="Consolas"/>
                <w:sz w:val="20"/>
                <w:szCs w:val="20"/>
              </w:rPr>
            </w:pPr>
            <w:r w:rsidRPr="009103E7">
              <w:rPr>
                <w:rFonts w:eastAsia="Times New Roman" w:cs="Consolas"/>
                <w:color w:val="000000"/>
                <w:sz w:val="20"/>
                <w:szCs w:val="20"/>
              </w:rPr>
              <w:t xml:space="preserve">    </w:t>
            </w:r>
            <w:r w:rsidRPr="009103E7">
              <w:rPr>
                <w:rFonts w:eastAsia="Times New Roman" w:cs="Consolas"/>
                <w:b/>
                <w:bCs/>
                <w:color w:val="7F0055"/>
                <w:sz w:val="20"/>
                <w:szCs w:val="20"/>
              </w:rPr>
              <w:t>if</w:t>
            </w:r>
            <w:r w:rsidRPr="009103E7">
              <w:rPr>
                <w:rFonts w:eastAsia="Times New Roman" w:cs="Consolas"/>
                <w:color w:val="000000"/>
                <w:sz w:val="20"/>
                <w:szCs w:val="20"/>
              </w:rPr>
              <w:t xml:space="preserve">(PaymentInstrument.METHOD_GIFT_CERTIFICATE.equals(pi.paymentMethod) </w:t>
            </w:r>
            <w:r w:rsidRPr="003606BA">
              <w:rPr>
                <w:rFonts w:eastAsia="Times New Roman" w:cs="Consolas"/>
                <w:color w:val="000000"/>
                <w:sz w:val="20"/>
                <w:szCs w:val="20"/>
                <w:highlight w:val="yellow"/>
              </w:rPr>
              <w:t>|| Resource.msg(</w:t>
            </w:r>
            <w:r w:rsidRPr="003606BA">
              <w:rPr>
                <w:rFonts w:eastAsia="Times New Roman" w:cs="Consolas"/>
                <w:color w:val="2A00FF"/>
                <w:sz w:val="20"/>
                <w:szCs w:val="20"/>
                <w:highlight w:val="yellow"/>
              </w:rPr>
              <w:t>"paymentmethodname.alipay"</w:t>
            </w:r>
            <w:r w:rsidRPr="003606BA">
              <w:rPr>
                <w:rFonts w:eastAsia="Times New Roman" w:cs="Consolas"/>
                <w:color w:val="000000"/>
                <w:sz w:val="20"/>
                <w:szCs w:val="20"/>
                <w:highlight w:val="yellow"/>
              </w:rPr>
              <w:t xml:space="preserve">, </w:t>
            </w:r>
            <w:r w:rsidRPr="003606BA">
              <w:rPr>
                <w:rFonts w:eastAsia="Times New Roman" w:cs="Consolas"/>
                <w:color w:val="2A00FF"/>
                <w:sz w:val="20"/>
                <w:szCs w:val="20"/>
                <w:highlight w:val="yellow"/>
              </w:rPr>
              <w:t>"cybersource"</w:t>
            </w:r>
            <w:r w:rsidRPr="003606BA">
              <w:rPr>
                <w:rFonts w:eastAsia="Times New Roman" w:cs="Consolas"/>
                <w:color w:val="000000"/>
                <w:sz w:val="20"/>
                <w:szCs w:val="20"/>
                <w:highlight w:val="yellow"/>
              </w:rPr>
              <w:t>, null).equals(pi.paymentMethod)</w:t>
            </w:r>
            <w:r w:rsidRPr="009103E7">
              <w:rPr>
                <w:rFonts w:eastAsia="Times New Roman" w:cs="Consolas"/>
                <w:color w:val="000000"/>
                <w:sz w:val="20"/>
                <w:szCs w:val="20"/>
              </w:rPr>
              <w:t>)</w:t>
            </w:r>
          </w:p>
          <w:p w14:paraId="4D6D863E" w14:textId="77777777" w:rsidR="009103E7" w:rsidRDefault="009103E7" w:rsidP="003C3632">
            <w:pPr>
              <w:pStyle w:val="BodyText"/>
            </w:pPr>
            <w:r w:rsidRPr="009103E7">
              <w:t xml:space="preserve">        {</w:t>
            </w:r>
          </w:p>
        </w:tc>
      </w:tr>
    </w:tbl>
    <w:p w14:paraId="5F32EB62" w14:textId="77777777" w:rsidR="009103E7" w:rsidRPr="00E33D85" w:rsidRDefault="009103E7" w:rsidP="003C3632">
      <w:pPr>
        <w:pStyle w:val="BodyText"/>
      </w:pPr>
    </w:p>
    <w:p w14:paraId="3F7CF5EE" w14:textId="2469DC39" w:rsidR="00B16364" w:rsidRDefault="00B16364" w:rsidP="00B16364">
      <w:pPr>
        <w:pStyle w:val="Heading3"/>
      </w:pPr>
      <w:bookmarkStart w:id="1263" w:name="_Toc492046340"/>
      <w:r>
        <w:t>PayPal Express &amp; PayPal Billing Agreement</w:t>
      </w:r>
      <w:bookmarkEnd w:id="1263"/>
    </w:p>
    <w:p w14:paraId="37F37172" w14:textId="77777777" w:rsidR="00B16364" w:rsidRPr="002D7FAA" w:rsidRDefault="00B16364" w:rsidP="00B16364">
      <w:pPr>
        <w:pStyle w:val="Heading4"/>
        <w:rPr>
          <w:rFonts w:asciiTheme="minorHAnsi" w:hAnsiTheme="minorHAnsi"/>
        </w:rPr>
      </w:pPr>
      <w:r w:rsidRPr="002D7FAA">
        <w:rPr>
          <w:rFonts w:asciiTheme="minorHAnsi" w:hAnsiTheme="minorHAnsi"/>
        </w:rPr>
        <w:t>footer_ui.isml</w:t>
      </w:r>
    </w:p>
    <w:p w14:paraId="1153EEEB" w14:textId="77777777" w:rsidR="00B16364" w:rsidRPr="007D2E14" w:rsidRDefault="00B16364" w:rsidP="003C3632">
      <w:pPr>
        <w:pStyle w:val="BodyText"/>
      </w:pPr>
      <w:r w:rsidRPr="007D2E14">
        <w:t>Place below lines of code in footer_ui.isml at end of file</w:t>
      </w:r>
    </w:p>
    <w:p w14:paraId="5C01724E" w14:textId="77777777" w:rsidR="00B16364" w:rsidRDefault="00B16364" w:rsidP="003C3632">
      <w:pPr>
        <w:pStyle w:val="BodyText"/>
      </w:pPr>
    </w:p>
    <w:tbl>
      <w:tblPr>
        <w:tblStyle w:val="TableGrid"/>
        <w:tblW w:w="0" w:type="auto"/>
        <w:tblLook w:val="04A0" w:firstRow="1" w:lastRow="0" w:firstColumn="1" w:lastColumn="0" w:noHBand="0" w:noVBand="1"/>
      </w:tblPr>
      <w:tblGrid>
        <w:gridCol w:w="10296"/>
      </w:tblGrid>
      <w:tr w:rsidR="00B16364" w14:paraId="1A3EC350" w14:textId="77777777" w:rsidTr="00634BE4">
        <w:tc>
          <w:tcPr>
            <w:tcW w:w="10296" w:type="dxa"/>
          </w:tcPr>
          <w:p w14:paraId="3E8AF85F" w14:textId="77777777" w:rsidR="00B16364" w:rsidRPr="007B058A" w:rsidRDefault="00B16364" w:rsidP="00634BE4">
            <w:pPr>
              <w:autoSpaceDE w:val="0"/>
              <w:autoSpaceDN w:val="0"/>
              <w:adjustRightInd w:val="0"/>
              <w:spacing w:after="0" w:line="240" w:lineRule="auto"/>
              <w:rPr>
                <w:rFonts w:eastAsia="Times New Roman" w:cs="Consolas"/>
                <w:sz w:val="20"/>
                <w:szCs w:val="20"/>
                <w:highlight w:val="yellow"/>
              </w:rPr>
            </w:pPr>
            <w:r w:rsidRPr="007B058A">
              <w:rPr>
                <w:rFonts w:eastAsia="Times New Roman" w:cs="Consolas"/>
                <w:color w:val="008080"/>
                <w:sz w:val="20"/>
                <w:szCs w:val="20"/>
                <w:highlight w:val="yellow"/>
              </w:rPr>
              <w:lastRenderedPageBreak/>
              <w:t>&lt;</w:t>
            </w:r>
            <w:r w:rsidRPr="007B058A">
              <w:rPr>
                <w:rFonts w:eastAsia="Times New Roman" w:cs="Consolas"/>
                <w:color w:val="3F7F7F"/>
                <w:sz w:val="20"/>
                <w:szCs w:val="20"/>
                <w:highlight w:val="yellow"/>
              </w:rPr>
              <w:t>isscript</w:t>
            </w:r>
            <w:r w:rsidRPr="007B058A">
              <w:rPr>
                <w:rFonts w:eastAsia="Times New Roman" w:cs="Consolas"/>
                <w:color w:val="008080"/>
                <w:sz w:val="20"/>
                <w:szCs w:val="20"/>
                <w:highlight w:val="yellow"/>
              </w:rPr>
              <w:t>&gt;</w:t>
            </w:r>
          </w:p>
          <w:p w14:paraId="74672CC6" w14:textId="77777777" w:rsidR="00B16364" w:rsidRPr="007B058A" w:rsidRDefault="00B16364" w:rsidP="00634BE4">
            <w:pPr>
              <w:autoSpaceDE w:val="0"/>
              <w:autoSpaceDN w:val="0"/>
              <w:adjustRightInd w:val="0"/>
              <w:spacing w:after="0" w:line="240" w:lineRule="auto"/>
              <w:rPr>
                <w:rFonts w:eastAsia="Times New Roman" w:cs="Consolas"/>
                <w:sz w:val="20"/>
                <w:szCs w:val="20"/>
                <w:highlight w:val="yellow"/>
              </w:rPr>
            </w:pPr>
            <w:r w:rsidRPr="007B058A">
              <w:rPr>
                <w:rFonts w:eastAsia="Times New Roman" w:cs="Consolas"/>
                <w:color w:val="000000"/>
                <w:sz w:val="20"/>
                <w:szCs w:val="20"/>
                <w:highlight w:val="yellow"/>
              </w:rPr>
              <w:tab/>
              <w:t>var CybersourceConstants = require('int_cybersource/cartridge/scripts/utils/CybersourceConstants');</w:t>
            </w:r>
          </w:p>
          <w:p w14:paraId="352DA716" w14:textId="77777777" w:rsidR="00B16364" w:rsidRPr="007B058A" w:rsidRDefault="00B16364" w:rsidP="00634BE4">
            <w:pPr>
              <w:autoSpaceDE w:val="0"/>
              <w:autoSpaceDN w:val="0"/>
              <w:adjustRightInd w:val="0"/>
              <w:spacing w:after="0" w:line="240" w:lineRule="auto"/>
              <w:rPr>
                <w:rFonts w:eastAsia="Times New Roman" w:cs="Consolas"/>
                <w:sz w:val="20"/>
                <w:szCs w:val="20"/>
                <w:highlight w:val="yellow"/>
              </w:rPr>
            </w:pPr>
            <w:r w:rsidRPr="007B058A">
              <w:rPr>
                <w:rFonts w:eastAsia="Times New Roman" w:cs="Consolas"/>
                <w:color w:val="000000"/>
                <w:sz w:val="20"/>
                <w:szCs w:val="20"/>
                <w:highlight w:val="yellow"/>
              </w:rPr>
              <w:t xml:space="preserve"> </w:t>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isscript</w:t>
            </w:r>
            <w:r w:rsidRPr="007B058A">
              <w:rPr>
                <w:rFonts w:eastAsia="Times New Roman" w:cs="Consolas"/>
                <w:color w:val="008080"/>
                <w:sz w:val="20"/>
                <w:szCs w:val="20"/>
                <w:highlight w:val="yellow"/>
              </w:rPr>
              <w:t>&gt;</w:t>
            </w:r>
          </w:p>
          <w:p w14:paraId="336FB3E9" w14:textId="77777777" w:rsidR="00B16364" w:rsidRPr="007B058A" w:rsidRDefault="00B16364" w:rsidP="00634BE4">
            <w:pPr>
              <w:autoSpaceDE w:val="0"/>
              <w:autoSpaceDN w:val="0"/>
              <w:adjustRightInd w:val="0"/>
              <w:spacing w:after="0" w:line="240" w:lineRule="auto"/>
              <w:rPr>
                <w:rFonts w:eastAsia="Times New Roman" w:cs="Consolas"/>
                <w:sz w:val="20"/>
                <w:szCs w:val="20"/>
                <w:highlight w:val="yellow"/>
              </w:rPr>
            </w:pP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isif</w:t>
            </w:r>
            <w:r w:rsidRPr="007B058A">
              <w:rPr>
                <w:rFonts w:eastAsia="Times New Roman" w:cs="Consolas"/>
                <w:sz w:val="20"/>
                <w:szCs w:val="20"/>
                <w:highlight w:val="yellow"/>
              </w:rPr>
              <w:t xml:space="preserve"> </w:t>
            </w:r>
            <w:r w:rsidRPr="007B058A">
              <w:rPr>
                <w:rFonts w:eastAsia="Times New Roman" w:cs="Consolas"/>
                <w:color w:val="7F007F"/>
                <w:sz w:val="20"/>
                <w:szCs w:val="20"/>
                <w:highlight w:val="yellow"/>
              </w:rPr>
              <w:t>condition</w:t>
            </w:r>
            <w:r w:rsidRPr="007B058A">
              <w:rPr>
                <w:rFonts w:eastAsia="Times New Roman" w:cs="Consolas"/>
                <w:color w:val="000000"/>
                <w:sz w:val="20"/>
                <w:szCs w:val="20"/>
                <w:highlight w:val="yellow"/>
              </w:rPr>
              <w:t>=</w:t>
            </w:r>
            <w:r w:rsidRPr="007B058A">
              <w:rPr>
                <w:rFonts w:eastAsia="Times New Roman" w:cs="Consolas"/>
                <w:i/>
                <w:iCs/>
                <w:color w:val="2A00FF"/>
                <w:sz w:val="20"/>
                <w:szCs w:val="20"/>
                <w:highlight w:val="yellow"/>
              </w:rPr>
              <w:t>"${dw.order.PaymentMgr.getPaymentMethod(CybersourceConstants.METHOD_PAYPAL).isActive() &amp;&amp;  dw.system.Site.current.getCustomPreferenceValue('CsEnableExpressPaypal')==true}"</w:t>
            </w:r>
            <w:r w:rsidRPr="007B058A">
              <w:rPr>
                <w:rFonts w:eastAsia="Times New Roman" w:cs="Consolas"/>
                <w:color w:val="008080"/>
                <w:sz w:val="20"/>
                <w:szCs w:val="20"/>
                <w:highlight w:val="yellow"/>
              </w:rPr>
              <w:t>&gt;</w:t>
            </w:r>
          </w:p>
          <w:p w14:paraId="5F55BEF8" w14:textId="77777777" w:rsidR="00B16364" w:rsidRPr="007B058A" w:rsidRDefault="00B16364" w:rsidP="00634BE4">
            <w:pPr>
              <w:autoSpaceDE w:val="0"/>
              <w:autoSpaceDN w:val="0"/>
              <w:adjustRightInd w:val="0"/>
              <w:spacing w:after="0" w:line="240" w:lineRule="auto"/>
              <w:rPr>
                <w:rFonts w:eastAsia="Times New Roman" w:cs="Consolas"/>
                <w:sz w:val="20"/>
                <w:szCs w:val="20"/>
                <w:highlight w:val="yellow"/>
              </w:rPr>
            </w:pPr>
            <w:r w:rsidRPr="007B058A">
              <w:rPr>
                <w:rFonts w:eastAsia="Times New Roman" w:cs="Consolas"/>
                <w:color w:val="000000"/>
                <w:sz w:val="20"/>
                <w:szCs w:val="20"/>
                <w:highlight w:val="yellow"/>
              </w:rPr>
              <w:tab/>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script</w:t>
            </w:r>
            <w:r w:rsidRPr="007B058A">
              <w:rPr>
                <w:rFonts w:eastAsia="Times New Roman" w:cs="Consolas"/>
                <w:sz w:val="20"/>
                <w:szCs w:val="20"/>
                <w:highlight w:val="yellow"/>
              </w:rPr>
              <w:t xml:space="preserve"> </w:t>
            </w:r>
            <w:r w:rsidRPr="007B058A">
              <w:rPr>
                <w:rFonts w:eastAsia="Times New Roman" w:cs="Consolas"/>
                <w:color w:val="7F007F"/>
                <w:sz w:val="20"/>
                <w:szCs w:val="20"/>
                <w:highlight w:val="yellow"/>
              </w:rPr>
              <w:t>src</w:t>
            </w:r>
            <w:r w:rsidRPr="007B058A">
              <w:rPr>
                <w:rFonts w:eastAsia="Times New Roman" w:cs="Consolas"/>
                <w:color w:val="000000"/>
                <w:sz w:val="20"/>
                <w:szCs w:val="20"/>
                <w:highlight w:val="yellow"/>
              </w:rPr>
              <w:t>=</w:t>
            </w:r>
            <w:r w:rsidRPr="007B058A">
              <w:rPr>
                <w:rFonts w:eastAsia="Times New Roman" w:cs="Consolas"/>
                <w:i/>
                <w:iCs/>
                <w:color w:val="2A00FF"/>
                <w:sz w:val="20"/>
                <w:szCs w:val="20"/>
                <w:highlight w:val="yellow"/>
              </w:rPr>
              <w:t>"https://www.paypalobjects.com/api/checkout.js"</w:t>
            </w:r>
            <w:r w:rsidRPr="007B058A">
              <w:rPr>
                <w:rFonts w:eastAsia="Times New Roman" w:cs="Consolas"/>
                <w:color w:val="008080"/>
                <w:sz w:val="20"/>
                <w:szCs w:val="20"/>
                <w:highlight w:val="yellow"/>
              </w:rPr>
              <w:t>&gt;&lt;/</w:t>
            </w:r>
            <w:r w:rsidRPr="007B058A">
              <w:rPr>
                <w:rFonts w:eastAsia="Times New Roman" w:cs="Consolas"/>
                <w:color w:val="3F7F7F"/>
                <w:sz w:val="20"/>
                <w:szCs w:val="20"/>
                <w:highlight w:val="yellow"/>
              </w:rPr>
              <w:t>script</w:t>
            </w:r>
            <w:r w:rsidRPr="007B058A">
              <w:rPr>
                <w:rFonts w:eastAsia="Times New Roman" w:cs="Consolas"/>
                <w:color w:val="008080"/>
                <w:sz w:val="20"/>
                <w:szCs w:val="20"/>
                <w:highlight w:val="yellow"/>
              </w:rPr>
              <w:t>&gt;</w:t>
            </w:r>
          </w:p>
          <w:p w14:paraId="778C1B50" w14:textId="77777777" w:rsidR="00B16364" w:rsidRPr="007B058A" w:rsidRDefault="00B16364" w:rsidP="00634BE4">
            <w:pPr>
              <w:autoSpaceDE w:val="0"/>
              <w:autoSpaceDN w:val="0"/>
              <w:adjustRightInd w:val="0"/>
              <w:spacing w:after="0" w:line="240" w:lineRule="auto"/>
              <w:rPr>
                <w:rFonts w:eastAsia="Times New Roman" w:cs="Consolas"/>
                <w:sz w:val="20"/>
                <w:szCs w:val="20"/>
                <w:highlight w:val="yellow"/>
              </w:rPr>
            </w:pP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isif</w:t>
            </w:r>
            <w:r w:rsidRPr="007B058A">
              <w:rPr>
                <w:rFonts w:eastAsia="Times New Roman" w:cs="Consolas"/>
                <w:color w:val="008080"/>
                <w:sz w:val="20"/>
                <w:szCs w:val="20"/>
                <w:highlight w:val="yellow"/>
              </w:rPr>
              <w:t>&gt;</w:t>
            </w:r>
          </w:p>
          <w:p w14:paraId="5500C97E" w14:textId="77777777" w:rsidR="00B16364" w:rsidRDefault="00B16364" w:rsidP="003C3632">
            <w:pPr>
              <w:pStyle w:val="BodyText"/>
            </w:pPr>
            <w:r w:rsidRPr="007B058A">
              <w:rPr>
                <w:color w:val="008080"/>
                <w:highlight w:val="yellow"/>
              </w:rPr>
              <w:t>&lt;</w:t>
            </w:r>
            <w:r w:rsidRPr="007B058A">
              <w:rPr>
                <w:color w:val="3F7F7F"/>
                <w:highlight w:val="yellow"/>
              </w:rPr>
              <w:t>script</w:t>
            </w:r>
            <w:r w:rsidRPr="007B058A">
              <w:rPr>
                <w:highlight w:val="yellow"/>
              </w:rPr>
              <w:t xml:space="preserve"> </w:t>
            </w:r>
            <w:r w:rsidRPr="007B058A">
              <w:rPr>
                <w:color w:val="7F007F"/>
                <w:highlight w:val="yellow"/>
              </w:rPr>
              <w:t>src</w:t>
            </w:r>
            <w:r w:rsidRPr="007B058A">
              <w:rPr>
                <w:color w:val="000000"/>
                <w:highlight w:val="yellow"/>
              </w:rPr>
              <w:t>=</w:t>
            </w:r>
            <w:r w:rsidRPr="007B058A">
              <w:rPr>
                <w:highlight w:val="yellow"/>
              </w:rPr>
              <w:t>"${URLUtils.staticURL('/js/cybersource-custom.js')}"</w:t>
            </w:r>
            <w:r w:rsidRPr="007B058A">
              <w:rPr>
                <w:color w:val="008080"/>
                <w:highlight w:val="yellow"/>
              </w:rPr>
              <w:t>&gt;&lt;/</w:t>
            </w:r>
            <w:r w:rsidRPr="007B058A">
              <w:rPr>
                <w:color w:val="3F7F7F"/>
                <w:highlight w:val="yellow"/>
              </w:rPr>
              <w:t>script</w:t>
            </w:r>
            <w:r w:rsidRPr="007B058A">
              <w:rPr>
                <w:color w:val="008080"/>
                <w:highlight w:val="yellow"/>
              </w:rPr>
              <w:t>&gt;</w:t>
            </w:r>
          </w:p>
        </w:tc>
      </w:tr>
    </w:tbl>
    <w:p w14:paraId="74D7940C" w14:textId="77777777" w:rsidR="00B16364" w:rsidRDefault="00B16364" w:rsidP="003C3632">
      <w:pPr>
        <w:pStyle w:val="BodyText"/>
      </w:pPr>
    </w:p>
    <w:p w14:paraId="0D579536" w14:textId="77777777" w:rsidR="00B16364" w:rsidRPr="00EB350B" w:rsidRDefault="00B16364" w:rsidP="00B16364">
      <w:pPr>
        <w:pStyle w:val="Heading4"/>
        <w:rPr>
          <w:rFonts w:asciiTheme="minorHAnsi" w:hAnsiTheme="minorHAnsi"/>
        </w:rPr>
      </w:pPr>
      <w:r w:rsidRPr="00EB350B">
        <w:rPr>
          <w:rFonts w:asciiTheme="minorHAnsi" w:hAnsiTheme="minorHAnsi"/>
        </w:rPr>
        <w:t>Minicart.isml</w:t>
      </w:r>
    </w:p>
    <w:p w14:paraId="7403EE0A" w14:textId="77777777" w:rsidR="00634BE4" w:rsidRPr="007D2E14" w:rsidRDefault="00634BE4" w:rsidP="003C3632">
      <w:pPr>
        <w:pStyle w:val="BodyText"/>
      </w:pPr>
      <w:r w:rsidRPr="007D2E14">
        <w:t>Include script module after util/module</w:t>
      </w:r>
    </w:p>
    <w:tbl>
      <w:tblPr>
        <w:tblStyle w:val="TableGrid"/>
        <w:tblW w:w="0" w:type="auto"/>
        <w:tblLook w:val="04A0" w:firstRow="1" w:lastRow="0" w:firstColumn="1" w:lastColumn="0" w:noHBand="0" w:noVBand="1"/>
      </w:tblPr>
      <w:tblGrid>
        <w:gridCol w:w="10296"/>
      </w:tblGrid>
      <w:tr w:rsidR="00634BE4" w14:paraId="1111F2CB" w14:textId="77777777" w:rsidTr="00634BE4">
        <w:tc>
          <w:tcPr>
            <w:tcW w:w="10296" w:type="dxa"/>
          </w:tcPr>
          <w:p w14:paraId="55CFE307" w14:textId="77777777" w:rsidR="00E1487D" w:rsidRPr="00E1487D" w:rsidRDefault="00E1487D" w:rsidP="00E1487D">
            <w:pPr>
              <w:autoSpaceDE w:val="0"/>
              <w:autoSpaceDN w:val="0"/>
              <w:adjustRightInd w:val="0"/>
              <w:spacing w:after="0" w:line="240" w:lineRule="auto"/>
              <w:rPr>
                <w:rFonts w:eastAsia="Times New Roman" w:cs="Consolas"/>
                <w:sz w:val="20"/>
                <w:szCs w:val="20"/>
              </w:rPr>
            </w:pPr>
            <w:r w:rsidRPr="00E1487D">
              <w:rPr>
                <w:rFonts w:eastAsia="Times New Roman" w:cs="Consolas"/>
                <w:color w:val="008080"/>
                <w:sz w:val="20"/>
                <w:szCs w:val="20"/>
              </w:rPr>
              <w:t>&lt;</w:t>
            </w:r>
            <w:r w:rsidRPr="00E1487D">
              <w:rPr>
                <w:rFonts w:eastAsia="Times New Roman" w:cs="Consolas"/>
                <w:color w:val="3F7F7F"/>
                <w:sz w:val="20"/>
                <w:szCs w:val="20"/>
              </w:rPr>
              <w:t>isinclude</w:t>
            </w:r>
            <w:r w:rsidRPr="00E1487D">
              <w:rPr>
                <w:rFonts w:eastAsia="Times New Roman" w:cs="Consolas"/>
                <w:sz w:val="20"/>
                <w:szCs w:val="20"/>
              </w:rPr>
              <w:t xml:space="preserve"> </w:t>
            </w:r>
            <w:r w:rsidRPr="00E1487D">
              <w:rPr>
                <w:rFonts w:eastAsia="Times New Roman" w:cs="Consolas"/>
                <w:color w:val="7F007F"/>
                <w:sz w:val="20"/>
                <w:szCs w:val="20"/>
              </w:rPr>
              <w:t>template</w:t>
            </w:r>
            <w:r w:rsidRPr="00E1487D">
              <w:rPr>
                <w:rFonts w:eastAsia="Times New Roman" w:cs="Consolas"/>
                <w:color w:val="000000"/>
                <w:sz w:val="20"/>
                <w:szCs w:val="20"/>
              </w:rPr>
              <w:t>=</w:t>
            </w:r>
            <w:r w:rsidRPr="00E1487D">
              <w:rPr>
                <w:rFonts w:eastAsia="Times New Roman" w:cs="Consolas"/>
                <w:i/>
                <w:iCs/>
                <w:color w:val="2A00FF"/>
                <w:sz w:val="20"/>
                <w:szCs w:val="20"/>
              </w:rPr>
              <w:t>"util/modules"</w:t>
            </w:r>
            <w:r w:rsidRPr="00E1487D">
              <w:rPr>
                <w:rFonts w:eastAsia="Times New Roman" w:cs="Consolas"/>
                <w:color w:val="008080"/>
                <w:sz w:val="20"/>
                <w:szCs w:val="20"/>
              </w:rPr>
              <w:t>/&gt;</w:t>
            </w:r>
          </w:p>
          <w:p w14:paraId="234564E0" w14:textId="77777777" w:rsidR="00E1487D" w:rsidRPr="00E1487D" w:rsidRDefault="00E1487D" w:rsidP="00E1487D">
            <w:pPr>
              <w:autoSpaceDE w:val="0"/>
              <w:autoSpaceDN w:val="0"/>
              <w:adjustRightInd w:val="0"/>
              <w:spacing w:after="0" w:line="240" w:lineRule="auto"/>
              <w:rPr>
                <w:rFonts w:eastAsia="Times New Roman" w:cs="Consolas"/>
                <w:sz w:val="20"/>
                <w:szCs w:val="20"/>
                <w:highlight w:val="yellow"/>
              </w:rPr>
            </w:pPr>
            <w:r w:rsidRPr="00E1487D">
              <w:rPr>
                <w:rFonts w:eastAsia="Times New Roman" w:cs="Consolas"/>
                <w:color w:val="008080"/>
                <w:sz w:val="20"/>
                <w:szCs w:val="20"/>
                <w:highlight w:val="yellow"/>
              </w:rPr>
              <w:t>&lt;</w:t>
            </w:r>
            <w:r w:rsidRPr="00E1487D">
              <w:rPr>
                <w:rFonts w:eastAsia="Times New Roman" w:cs="Consolas"/>
                <w:color w:val="3F7F7F"/>
                <w:sz w:val="20"/>
                <w:szCs w:val="20"/>
                <w:highlight w:val="yellow"/>
              </w:rPr>
              <w:t>isscript</w:t>
            </w:r>
            <w:r w:rsidRPr="00E1487D">
              <w:rPr>
                <w:rFonts w:eastAsia="Times New Roman" w:cs="Consolas"/>
                <w:color w:val="008080"/>
                <w:sz w:val="20"/>
                <w:szCs w:val="20"/>
                <w:highlight w:val="yellow"/>
              </w:rPr>
              <w:t>&gt;</w:t>
            </w:r>
          </w:p>
          <w:p w14:paraId="383BBD57" w14:textId="77777777" w:rsidR="00E1487D" w:rsidRPr="00E1487D" w:rsidRDefault="00E1487D" w:rsidP="00E1487D">
            <w:pPr>
              <w:autoSpaceDE w:val="0"/>
              <w:autoSpaceDN w:val="0"/>
              <w:adjustRightInd w:val="0"/>
              <w:spacing w:after="0" w:line="240" w:lineRule="auto"/>
              <w:rPr>
                <w:rFonts w:eastAsia="Times New Roman" w:cs="Consolas"/>
                <w:sz w:val="20"/>
                <w:szCs w:val="20"/>
                <w:highlight w:val="yellow"/>
              </w:rPr>
            </w:pPr>
            <w:r w:rsidRPr="00E1487D">
              <w:rPr>
                <w:rFonts w:eastAsia="Times New Roman" w:cs="Consolas"/>
                <w:color w:val="000000"/>
                <w:sz w:val="20"/>
                <w:szCs w:val="20"/>
                <w:highlight w:val="yellow"/>
              </w:rPr>
              <w:tab/>
              <w:t>var CybersourceConstants = require('int_cybersource/cartridge/scripts/utils/CybersourceConstants');</w:t>
            </w:r>
          </w:p>
          <w:p w14:paraId="66DB95E2" w14:textId="77777777" w:rsidR="00634BE4" w:rsidRDefault="00E1487D" w:rsidP="003C3632">
            <w:pPr>
              <w:pStyle w:val="BodyText"/>
            </w:pPr>
            <w:r w:rsidRPr="00E1487D">
              <w:rPr>
                <w:color w:val="000000"/>
                <w:highlight w:val="yellow"/>
              </w:rPr>
              <w:t xml:space="preserve"> </w:t>
            </w:r>
            <w:r w:rsidRPr="00E1487D">
              <w:rPr>
                <w:color w:val="008080"/>
                <w:highlight w:val="yellow"/>
              </w:rPr>
              <w:t>&lt;/</w:t>
            </w:r>
            <w:r w:rsidRPr="00E1487D">
              <w:rPr>
                <w:highlight w:val="yellow"/>
              </w:rPr>
              <w:t>isscript</w:t>
            </w:r>
            <w:r w:rsidRPr="00E1487D">
              <w:rPr>
                <w:color w:val="008080"/>
                <w:highlight w:val="yellow"/>
              </w:rPr>
              <w:t>&gt;</w:t>
            </w:r>
          </w:p>
        </w:tc>
      </w:tr>
    </w:tbl>
    <w:p w14:paraId="789C1A9A" w14:textId="77777777" w:rsidR="00634BE4" w:rsidRDefault="00634BE4" w:rsidP="003C3632">
      <w:pPr>
        <w:pStyle w:val="BodyText"/>
      </w:pPr>
    </w:p>
    <w:p w14:paraId="17B58361" w14:textId="77777777" w:rsidR="00B16364" w:rsidRPr="007D2E14" w:rsidRDefault="00B16364" w:rsidP="003C3632">
      <w:pPr>
        <w:pStyle w:val="BodyText"/>
      </w:pPr>
      <w:r w:rsidRPr="007D2E14">
        <w:t xml:space="preserve">Add below code after </w:t>
      </w:r>
      <w:r w:rsidR="007A1042" w:rsidRPr="007D2E14">
        <w:t>class="button mini-cart-link-cart"  anchor tag</w:t>
      </w:r>
    </w:p>
    <w:tbl>
      <w:tblPr>
        <w:tblStyle w:val="TableGrid"/>
        <w:tblW w:w="0" w:type="auto"/>
        <w:tblLook w:val="04A0" w:firstRow="1" w:lastRow="0" w:firstColumn="1" w:lastColumn="0" w:noHBand="0" w:noVBand="1"/>
      </w:tblPr>
      <w:tblGrid>
        <w:gridCol w:w="10296"/>
      </w:tblGrid>
      <w:tr w:rsidR="007A1042" w14:paraId="1527E1F4" w14:textId="77777777" w:rsidTr="007A1042">
        <w:tc>
          <w:tcPr>
            <w:tcW w:w="10296" w:type="dxa"/>
          </w:tcPr>
          <w:p w14:paraId="297DD66A" w14:textId="77777777" w:rsidR="007A1042" w:rsidRPr="007A1042" w:rsidRDefault="007A1042" w:rsidP="007A1042">
            <w:pPr>
              <w:autoSpaceDE w:val="0"/>
              <w:autoSpaceDN w:val="0"/>
              <w:adjustRightInd w:val="0"/>
              <w:spacing w:after="0" w:line="240" w:lineRule="auto"/>
              <w:rPr>
                <w:rFonts w:eastAsia="Times New Roman" w:cs="Consolas"/>
                <w:sz w:val="20"/>
                <w:szCs w:val="20"/>
              </w:rPr>
            </w:pPr>
            <w:r w:rsidRPr="007A1042">
              <w:rPr>
                <w:rFonts w:eastAsia="Times New Roman" w:cs="Consolas"/>
                <w:color w:val="008080"/>
                <w:sz w:val="20"/>
                <w:szCs w:val="20"/>
              </w:rPr>
              <w:t>&lt;</w:t>
            </w:r>
            <w:r w:rsidRPr="007A1042">
              <w:rPr>
                <w:rFonts w:eastAsia="Times New Roman" w:cs="Consolas"/>
                <w:color w:val="3F7F7F"/>
                <w:sz w:val="20"/>
                <w:szCs w:val="20"/>
                <w:highlight w:val="lightGray"/>
              </w:rPr>
              <w:t>a</w:t>
            </w:r>
            <w:r w:rsidRPr="007A1042">
              <w:rPr>
                <w:rFonts w:eastAsia="Times New Roman" w:cs="Consolas"/>
                <w:sz w:val="20"/>
                <w:szCs w:val="20"/>
              </w:rPr>
              <w:t xml:space="preserve"> </w:t>
            </w:r>
            <w:r w:rsidRPr="007A1042">
              <w:rPr>
                <w:rFonts w:eastAsia="Times New Roman" w:cs="Consolas"/>
                <w:color w:val="7F007F"/>
                <w:sz w:val="20"/>
                <w:szCs w:val="20"/>
              </w:rPr>
              <w:t>class</w:t>
            </w:r>
            <w:r w:rsidRPr="007A1042">
              <w:rPr>
                <w:rFonts w:eastAsia="Times New Roman" w:cs="Consolas"/>
                <w:color w:val="000000"/>
                <w:sz w:val="20"/>
                <w:szCs w:val="20"/>
              </w:rPr>
              <w:t>=</w:t>
            </w:r>
            <w:r w:rsidRPr="007A1042">
              <w:rPr>
                <w:rFonts w:eastAsia="Times New Roman" w:cs="Consolas"/>
                <w:i/>
                <w:iCs/>
                <w:color w:val="2A00FF"/>
                <w:sz w:val="20"/>
                <w:szCs w:val="20"/>
              </w:rPr>
              <w:t>"button mini-cart-link-cart"</w:t>
            </w:r>
            <w:r w:rsidRPr="007A1042">
              <w:rPr>
                <w:rFonts w:eastAsia="Times New Roman" w:cs="Consolas"/>
                <w:sz w:val="20"/>
                <w:szCs w:val="20"/>
              </w:rPr>
              <w:t xml:space="preserve"> </w:t>
            </w:r>
            <w:r w:rsidRPr="007A1042">
              <w:rPr>
                <w:rFonts w:eastAsia="Times New Roman" w:cs="Consolas"/>
                <w:color w:val="7F007F"/>
                <w:sz w:val="20"/>
                <w:szCs w:val="20"/>
              </w:rPr>
              <w:t>href</w:t>
            </w:r>
            <w:r w:rsidRPr="007A1042">
              <w:rPr>
                <w:rFonts w:eastAsia="Times New Roman" w:cs="Consolas"/>
                <w:color w:val="000000"/>
                <w:sz w:val="20"/>
                <w:szCs w:val="20"/>
              </w:rPr>
              <w:t>=</w:t>
            </w:r>
            <w:r w:rsidRPr="007A1042">
              <w:rPr>
                <w:rFonts w:eastAsia="Times New Roman" w:cs="Consolas"/>
                <w:i/>
                <w:iCs/>
                <w:color w:val="2A00FF"/>
                <w:sz w:val="20"/>
                <w:szCs w:val="20"/>
              </w:rPr>
              <w:t>"${URLUtils.https('Cart-Show')}"</w:t>
            </w:r>
            <w:r w:rsidRPr="007A1042">
              <w:rPr>
                <w:rFonts w:eastAsia="Times New Roman" w:cs="Consolas"/>
                <w:sz w:val="20"/>
                <w:szCs w:val="20"/>
              </w:rPr>
              <w:t xml:space="preserve"> </w:t>
            </w:r>
            <w:r w:rsidRPr="007A1042">
              <w:rPr>
                <w:rFonts w:eastAsia="Times New Roman" w:cs="Consolas"/>
                <w:color w:val="7F007F"/>
                <w:sz w:val="20"/>
                <w:szCs w:val="20"/>
              </w:rPr>
              <w:t>title</w:t>
            </w:r>
            <w:r w:rsidRPr="007A1042">
              <w:rPr>
                <w:rFonts w:eastAsia="Times New Roman" w:cs="Consolas"/>
                <w:color w:val="000000"/>
                <w:sz w:val="20"/>
                <w:szCs w:val="20"/>
              </w:rPr>
              <w:t>=</w:t>
            </w:r>
            <w:r w:rsidRPr="007A1042">
              <w:rPr>
                <w:rFonts w:eastAsia="Times New Roman" w:cs="Consolas"/>
                <w:i/>
                <w:iCs/>
                <w:color w:val="2A00FF"/>
                <w:sz w:val="20"/>
                <w:szCs w:val="20"/>
              </w:rPr>
              <w:t>"${Resource.msg('minicart.viewcart.label','checkout',null)}"</w:t>
            </w:r>
            <w:r w:rsidRPr="007A1042">
              <w:rPr>
                <w:rFonts w:eastAsia="Times New Roman" w:cs="Consolas"/>
                <w:color w:val="008080"/>
                <w:sz w:val="20"/>
                <w:szCs w:val="20"/>
              </w:rPr>
              <w:t>&gt;</w:t>
            </w:r>
            <w:r w:rsidRPr="007A1042">
              <w:rPr>
                <w:rFonts w:eastAsia="Times New Roman" w:cs="Consolas"/>
                <w:color w:val="000000"/>
                <w:sz w:val="20"/>
                <w:szCs w:val="20"/>
              </w:rPr>
              <w:t>${Resource.msg('minicart.viewcart','checkout',null)}</w:t>
            </w:r>
            <w:r w:rsidRPr="007A1042">
              <w:rPr>
                <w:rFonts w:eastAsia="Times New Roman" w:cs="Consolas"/>
                <w:color w:val="008080"/>
                <w:sz w:val="20"/>
                <w:szCs w:val="20"/>
              </w:rPr>
              <w:t>&lt;/</w:t>
            </w:r>
            <w:r w:rsidRPr="007A1042">
              <w:rPr>
                <w:rFonts w:eastAsia="Times New Roman" w:cs="Consolas"/>
                <w:color w:val="3F7F7F"/>
                <w:sz w:val="20"/>
                <w:szCs w:val="20"/>
                <w:highlight w:val="lightGray"/>
              </w:rPr>
              <w:t>a</w:t>
            </w:r>
            <w:r w:rsidRPr="007A1042">
              <w:rPr>
                <w:rFonts w:eastAsia="Times New Roman" w:cs="Consolas"/>
                <w:color w:val="008080"/>
                <w:sz w:val="20"/>
                <w:szCs w:val="20"/>
              </w:rPr>
              <w:t>&gt;</w:t>
            </w:r>
          </w:p>
          <w:p w14:paraId="5B97607F" w14:textId="77777777" w:rsidR="007A1042" w:rsidRPr="007A1042" w:rsidRDefault="007A1042" w:rsidP="007A1042">
            <w:pPr>
              <w:autoSpaceDE w:val="0"/>
              <w:autoSpaceDN w:val="0"/>
              <w:adjustRightInd w:val="0"/>
              <w:spacing w:after="0" w:line="240" w:lineRule="auto"/>
              <w:rPr>
                <w:rFonts w:eastAsia="Times New Roman" w:cs="Consolas"/>
                <w:sz w:val="20"/>
                <w:szCs w:val="20"/>
              </w:rPr>
            </w:pPr>
            <w:r w:rsidRPr="007A1042">
              <w:rPr>
                <w:rFonts w:eastAsia="Times New Roman" w:cs="Consolas"/>
                <w:color w:val="000000"/>
                <w:sz w:val="20"/>
                <w:szCs w:val="20"/>
              </w:rPr>
              <w:t xml:space="preserve">           </w:t>
            </w:r>
          </w:p>
          <w:p w14:paraId="595DC69F" w14:textId="77777777" w:rsidR="007A1042" w:rsidRPr="007A1042" w:rsidRDefault="007A1042" w:rsidP="007A1042">
            <w:pPr>
              <w:autoSpaceDE w:val="0"/>
              <w:autoSpaceDN w:val="0"/>
              <w:adjustRightInd w:val="0"/>
              <w:spacing w:after="0" w:line="240" w:lineRule="auto"/>
              <w:rPr>
                <w:rFonts w:eastAsia="Times New Roman" w:cs="Consolas"/>
                <w:sz w:val="20"/>
                <w:szCs w:val="20"/>
                <w:highlight w:val="yellow"/>
              </w:rPr>
            </w:pPr>
            <w:r w:rsidRPr="007A1042">
              <w:rPr>
                <w:rFonts w:eastAsia="Times New Roman" w:cs="Consolas"/>
                <w:color w:val="000000"/>
                <w:sz w:val="20"/>
                <w:szCs w:val="20"/>
              </w:rPr>
              <w:tab/>
            </w:r>
            <w:r w:rsidRPr="007A1042">
              <w:rPr>
                <w:rFonts w:eastAsia="Times New Roman" w:cs="Consolas"/>
                <w:color w:val="000000"/>
                <w:sz w:val="20"/>
                <w:szCs w:val="20"/>
              </w:rPr>
              <w:tab/>
            </w:r>
            <w:r w:rsidRPr="007A1042">
              <w:rPr>
                <w:rFonts w:eastAsia="Times New Roman" w:cs="Consolas"/>
                <w:color w:val="000000"/>
                <w:sz w:val="20"/>
                <w:szCs w:val="20"/>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form</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class</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"minicart-action-expresscheckout"</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action</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"${URLUtils.https('CYBPaypal-SessionCallback')}"</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method</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"post"</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name</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"${pdict.CurrentForms.cart.dynamicHtmlName}"</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id</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"checkout-form"</w:t>
            </w:r>
            <w:r w:rsidRPr="007A1042">
              <w:rPr>
                <w:rFonts w:eastAsia="Times New Roman" w:cs="Consolas"/>
                <w:color w:val="008080"/>
                <w:sz w:val="20"/>
                <w:szCs w:val="20"/>
                <w:highlight w:val="yellow"/>
              </w:rPr>
              <w:t>&gt;</w:t>
            </w:r>
          </w:p>
          <w:p w14:paraId="7D999D78" w14:textId="77777777" w:rsidR="007A1042" w:rsidRPr="007A1042" w:rsidRDefault="007A1042" w:rsidP="007A1042">
            <w:pPr>
              <w:autoSpaceDE w:val="0"/>
              <w:autoSpaceDN w:val="0"/>
              <w:adjustRightInd w:val="0"/>
              <w:spacing w:after="0" w:line="240" w:lineRule="auto"/>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fieldset</w:t>
            </w:r>
            <w:r w:rsidRPr="007A1042">
              <w:rPr>
                <w:rFonts w:eastAsia="Times New Roman" w:cs="Consolas"/>
                <w:color w:val="008080"/>
                <w:sz w:val="20"/>
                <w:szCs w:val="20"/>
                <w:highlight w:val="yellow"/>
              </w:rPr>
              <w:t>&gt;</w:t>
            </w:r>
          </w:p>
          <w:p w14:paraId="093B1163" w14:textId="77777777" w:rsidR="007A1042" w:rsidRPr="007A1042" w:rsidRDefault="007A1042" w:rsidP="007A1042">
            <w:pPr>
              <w:autoSpaceDE w:val="0"/>
              <w:autoSpaceDN w:val="0"/>
              <w:adjustRightInd w:val="0"/>
              <w:spacing w:after="0" w:line="240" w:lineRule="auto"/>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isif</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condition</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"${dw.order.PaymentMgr.getPaymentMethod(CybersourceConstants.METHOD_PAYPAL).isActive() &amp;&amp;  dw.system.Site.current.getCustomPreferenceValue('CsEnableExpressPaypal')==true}"</w:t>
            </w:r>
            <w:r w:rsidRPr="007A1042">
              <w:rPr>
                <w:rFonts w:eastAsia="Times New Roman" w:cs="Consolas"/>
                <w:color w:val="008080"/>
                <w:sz w:val="20"/>
                <w:szCs w:val="20"/>
                <w:highlight w:val="yellow"/>
              </w:rPr>
              <w:t>&gt;</w:t>
            </w:r>
          </w:p>
          <w:p w14:paraId="3A16C221" w14:textId="77777777" w:rsidR="007A1042" w:rsidRPr="007A1042" w:rsidRDefault="007A1042" w:rsidP="007A1042">
            <w:pPr>
              <w:autoSpaceDE w:val="0"/>
              <w:autoSpaceDN w:val="0"/>
              <w:adjustRightInd w:val="0"/>
              <w:spacing w:after="0" w:line="240" w:lineRule="auto"/>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isif</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condition</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"${dw.system.Site.getCurrent().getCustomPreferenceValue('payPalBillingAgreements') &amp;&amp; !empty(pdict.CurrentCustomer.profile) &amp;&amp; !empty(pdict.CurrentCustomer.profile.custom.billingAgreementID)}"</w:t>
            </w:r>
            <w:r w:rsidRPr="007A1042">
              <w:rPr>
                <w:rFonts w:eastAsia="Times New Roman" w:cs="Consolas"/>
                <w:color w:val="008080"/>
                <w:sz w:val="20"/>
                <w:szCs w:val="20"/>
                <w:highlight w:val="yellow"/>
              </w:rPr>
              <w:t>&gt;</w:t>
            </w:r>
            <w:r w:rsidRPr="007A1042">
              <w:rPr>
                <w:rFonts w:eastAsia="Times New Roman" w:cs="Consolas"/>
                <w:color w:val="000000"/>
                <w:sz w:val="20"/>
                <w:szCs w:val="20"/>
                <w:highlight w:val="yellow"/>
              </w:rPr>
              <w:t xml:space="preserve"> </w:t>
            </w:r>
          </w:p>
          <w:p w14:paraId="16224A8D" w14:textId="77777777" w:rsidR="007A1042" w:rsidRPr="007A1042" w:rsidRDefault="007A1042" w:rsidP="007A1042">
            <w:pPr>
              <w:autoSpaceDE w:val="0"/>
              <w:autoSpaceDN w:val="0"/>
              <w:adjustRightInd w:val="0"/>
              <w:spacing w:after="0" w:line="240" w:lineRule="auto"/>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input</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type</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"image"</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src</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"https://www.paypal.com/en_US/i/btn/btn_xpressCheckout.gif"</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alt</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"Paypal Express"</w:t>
            </w:r>
            <w:r w:rsidRPr="007A1042">
              <w:rPr>
                <w:rFonts w:eastAsia="Times New Roman" w:cs="Consolas"/>
                <w:sz w:val="20"/>
                <w:szCs w:val="20"/>
                <w:highlight w:val="yellow"/>
              </w:rPr>
              <w:t xml:space="preserve"> </w:t>
            </w:r>
            <w:r w:rsidRPr="007A1042">
              <w:rPr>
                <w:rFonts w:eastAsia="Times New Roman" w:cs="Consolas"/>
                <w:color w:val="008080"/>
                <w:sz w:val="20"/>
                <w:szCs w:val="20"/>
                <w:highlight w:val="yellow"/>
              </w:rPr>
              <w:t>/&gt;</w:t>
            </w:r>
          </w:p>
          <w:p w14:paraId="3C92BF8A" w14:textId="77777777" w:rsidR="007A1042" w:rsidRPr="007A1042" w:rsidRDefault="007A1042" w:rsidP="007A1042">
            <w:pPr>
              <w:autoSpaceDE w:val="0"/>
              <w:autoSpaceDN w:val="0"/>
              <w:adjustRightInd w:val="0"/>
              <w:spacing w:after="0" w:line="240" w:lineRule="auto"/>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iselse</w:t>
            </w:r>
            <w:r w:rsidRPr="007A1042">
              <w:rPr>
                <w:rFonts w:eastAsia="Times New Roman" w:cs="Consolas"/>
                <w:color w:val="008080"/>
                <w:sz w:val="20"/>
                <w:szCs w:val="20"/>
                <w:highlight w:val="yellow"/>
              </w:rPr>
              <w:t>&gt;</w:t>
            </w:r>
          </w:p>
          <w:p w14:paraId="64CAF370" w14:textId="77777777" w:rsidR="007A1042" w:rsidRPr="007A1042" w:rsidRDefault="007A1042" w:rsidP="007A1042">
            <w:pPr>
              <w:autoSpaceDE w:val="0"/>
              <w:autoSpaceDN w:val="0"/>
              <w:adjustRightInd w:val="0"/>
              <w:spacing w:after="0" w:line="240" w:lineRule="auto"/>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div</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class</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"paypal-button-container-mini"</w:t>
            </w:r>
            <w:r w:rsidRPr="007A1042">
              <w:rPr>
                <w:rFonts w:eastAsia="Times New Roman" w:cs="Consolas"/>
                <w:color w:val="008080"/>
                <w:sz w:val="20"/>
                <w:szCs w:val="20"/>
                <w:highlight w:val="yellow"/>
              </w:rPr>
              <w:t>&gt;&lt;/</w:t>
            </w:r>
            <w:r w:rsidRPr="007A1042">
              <w:rPr>
                <w:rFonts w:eastAsia="Times New Roman" w:cs="Consolas"/>
                <w:color w:val="3F7F7F"/>
                <w:sz w:val="20"/>
                <w:szCs w:val="20"/>
                <w:highlight w:val="yellow"/>
              </w:rPr>
              <w:t>div</w:t>
            </w:r>
            <w:r w:rsidRPr="007A1042">
              <w:rPr>
                <w:rFonts w:eastAsia="Times New Roman" w:cs="Consolas"/>
                <w:color w:val="008080"/>
                <w:sz w:val="20"/>
                <w:szCs w:val="20"/>
                <w:highlight w:val="yellow"/>
              </w:rPr>
              <w:t>&gt;</w:t>
            </w:r>
          </w:p>
          <w:p w14:paraId="58E9F584" w14:textId="77777777" w:rsidR="007A1042" w:rsidRPr="007A1042" w:rsidRDefault="007A1042" w:rsidP="007A1042">
            <w:pPr>
              <w:autoSpaceDE w:val="0"/>
              <w:autoSpaceDN w:val="0"/>
              <w:adjustRightInd w:val="0"/>
              <w:spacing w:after="0" w:line="240" w:lineRule="auto"/>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isif</w:t>
            </w:r>
            <w:r w:rsidRPr="007A1042">
              <w:rPr>
                <w:rFonts w:eastAsia="Times New Roman" w:cs="Consolas"/>
                <w:color w:val="008080"/>
                <w:sz w:val="20"/>
                <w:szCs w:val="20"/>
                <w:highlight w:val="yellow"/>
              </w:rPr>
              <w:t>&gt;</w:t>
            </w:r>
          </w:p>
          <w:p w14:paraId="227C9D06" w14:textId="77777777" w:rsidR="007A1042" w:rsidRPr="007A1042" w:rsidRDefault="007A1042" w:rsidP="007A1042">
            <w:pPr>
              <w:autoSpaceDE w:val="0"/>
              <w:autoSpaceDN w:val="0"/>
              <w:adjustRightInd w:val="0"/>
              <w:spacing w:after="0" w:line="240" w:lineRule="auto"/>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isif</w:t>
            </w:r>
            <w:r w:rsidRPr="007A1042">
              <w:rPr>
                <w:rFonts w:eastAsia="Times New Roman" w:cs="Consolas"/>
                <w:color w:val="008080"/>
                <w:sz w:val="20"/>
                <w:szCs w:val="20"/>
                <w:highlight w:val="yellow"/>
              </w:rPr>
              <w:t>&gt;</w:t>
            </w:r>
          </w:p>
          <w:p w14:paraId="21A0C161" w14:textId="77777777" w:rsidR="007A1042" w:rsidRPr="007A1042" w:rsidRDefault="007A1042" w:rsidP="007A1042">
            <w:pPr>
              <w:autoSpaceDE w:val="0"/>
              <w:autoSpaceDN w:val="0"/>
              <w:adjustRightInd w:val="0"/>
              <w:spacing w:after="0" w:line="240" w:lineRule="auto"/>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fieldset</w:t>
            </w:r>
            <w:r w:rsidRPr="007A1042">
              <w:rPr>
                <w:rFonts w:eastAsia="Times New Roman" w:cs="Consolas"/>
                <w:color w:val="008080"/>
                <w:sz w:val="20"/>
                <w:szCs w:val="20"/>
                <w:highlight w:val="yellow"/>
              </w:rPr>
              <w:t>&gt;</w:t>
            </w:r>
          </w:p>
          <w:p w14:paraId="2F2763AE" w14:textId="77777777" w:rsidR="007A1042" w:rsidRDefault="007A1042" w:rsidP="003C3632">
            <w:pPr>
              <w:pStyle w:val="BodyText"/>
            </w:pPr>
            <w:r w:rsidRPr="007A1042">
              <w:rPr>
                <w:color w:val="000000"/>
                <w:highlight w:val="yellow"/>
              </w:rPr>
              <w:tab/>
            </w:r>
            <w:r w:rsidRPr="007A1042">
              <w:rPr>
                <w:color w:val="000000"/>
                <w:highlight w:val="yellow"/>
              </w:rPr>
              <w:tab/>
            </w:r>
            <w:r w:rsidRPr="007A1042">
              <w:rPr>
                <w:color w:val="000000"/>
                <w:highlight w:val="yellow"/>
              </w:rPr>
              <w:tab/>
            </w:r>
            <w:r w:rsidRPr="007A1042">
              <w:rPr>
                <w:color w:val="008080"/>
                <w:highlight w:val="yellow"/>
              </w:rPr>
              <w:t>&lt;/</w:t>
            </w:r>
            <w:r w:rsidRPr="007A1042">
              <w:rPr>
                <w:highlight w:val="yellow"/>
              </w:rPr>
              <w:t>form</w:t>
            </w:r>
            <w:r w:rsidRPr="007A1042">
              <w:rPr>
                <w:color w:val="008080"/>
                <w:highlight w:val="yellow"/>
              </w:rPr>
              <w:t>&gt;</w:t>
            </w:r>
          </w:p>
        </w:tc>
      </w:tr>
    </w:tbl>
    <w:p w14:paraId="36141C04" w14:textId="77777777" w:rsidR="007A1042" w:rsidRDefault="007A1042" w:rsidP="003C3632">
      <w:pPr>
        <w:pStyle w:val="BodyText"/>
      </w:pPr>
    </w:p>
    <w:p w14:paraId="3C839F25" w14:textId="77777777" w:rsidR="00B16364" w:rsidRDefault="00B16364" w:rsidP="00B16364">
      <w:pPr>
        <w:pStyle w:val="Heading4"/>
        <w:rPr>
          <w:rFonts w:asciiTheme="minorHAnsi" w:hAnsiTheme="minorHAnsi"/>
        </w:rPr>
      </w:pPr>
      <w:r w:rsidRPr="001303BF">
        <w:rPr>
          <w:rFonts w:asciiTheme="minorHAnsi" w:hAnsiTheme="minorHAnsi"/>
        </w:rPr>
        <w:t>Cart.isml</w:t>
      </w:r>
    </w:p>
    <w:p w14:paraId="207D122E" w14:textId="77777777" w:rsidR="005F6FB9" w:rsidRPr="007D2E14" w:rsidRDefault="005F6FB9" w:rsidP="003C3632">
      <w:pPr>
        <w:pStyle w:val="BodyText"/>
      </w:pPr>
      <w:r w:rsidRPr="007D2E14">
        <w:t>Add cubersource constants after API include section</w:t>
      </w:r>
    </w:p>
    <w:tbl>
      <w:tblPr>
        <w:tblStyle w:val="TableGrid"/>
        <w:tblW w:w="0" w:type="auto"/>
        <w:tblLook w:val="04A0" w:firstRow="1" w:lastRow="0" w:firstColumn="1" w:lastColumn="0" w:noHBand="0" w:noVBand="1"/>
      </w:tblPr>
      <w:tblGrid>
        <w:gridCol w:w="10296"/>
      </w:tblGrid>
      <w:tr w:rsidR="005F6FB9" w14:paraId="7274DA0A" w14:textId="77777777" w:rsidTr="005F6FB9">
        <w:tc>
          <w:tcPr>
            <w:tcW w:w="10296" w:type="dxa"/>
          </w:tcPr>
          <w:p w14:paraId="792F29FA" w14:textId="77777777" w:rsidR="005F6FB9" w:rsidRPr="005F6FB9" w:rsidRDefault="005F6FB9" w:rsidP="005F6FB9">
            <w:pPr>
              <w:autoSpaceDE w:val="0"/>
              <w:autoSpaceDN w:val="0"/>
              <w:adjustRightInd w:val="0"/>
              <w:spacing w:after="0" w:line="240" w:lineRule="auto"/>
              <w:rPr>
                <w:rFonts w:eastAsia="Times New Roman" w:cs="Consolas"/>
                <w:sz w:val="20"/>
                <w:szCs w:val="20"/>
              </w:rPr>
            </w:pPr>
            <w:r w:rsidRPr="005F6FB9">
              <w:rPr>
                <w:rFonts w:eastAsia="Times New Roman" w:cs="Consolas"/>
                <w:color w:val="008080"/>
                <w:sz w:val="20"/>
                <w:szCs w:val="20"/>
              </w:rPr>
              <w:t>&lt;</w:t>
            </w:r>
            <w:r w:rsidRPr="005F6FB9">
              <w:rPr>
                <w:rFonts w:eastAsia="Times New Roman" w:cs="Consolas"/>
                <w:color w:val="3F7F7F"/>
                <w:sz w:val="20"/>
                <w:szCs w:val="20"/>
              </w:rPr>
              <w:t>isinclude</w:t>
            </w:r>
            <w:r w:rsidRPr="005F6FB9">
              <w:rPr>
                <w:rFonts w:eastAsia="Times New Roman" w:cs="Consolas"/>
                <w:sz w:val="20"/>
                <w:szCs w:val="20"/>
              </w:rPr>
              <w:t xml:space="preserve"> </w:t>
            </w:r>
            <w:r w:rsidRPr="005F6FB9">
              <w:rPr>
                <w:rFonts w:eastAsia="Times New Roman" w:cs="Consolas"/>
                <w:color w:val="7F007F"/>
                <w:sz w:val="20"/>
                <w:szCs w:val="20"/>
              </w:rPr>
              <w:t>template</w:t>
            </w:r>
            <w:r w:rsidRPr="005F6FB9">
              <w:rPr>
                <w:rFonts w:eastAsia="Times New Roman" w:cs="Consolas"/>
                <w:color w:val="000000"/>
                <w:sz w:val="20"/>
                <w:szCs w:val="20"/>
              </w:rPr>
              <w:t>=</w:t>
            </w:r>
            <w:r w:rsidRPr="005F6FB9">
              <w:rPr>
                <w:rFonts w:eastAsia="Times New Roman" w:cs="Consolas"/>
                <w:i/>
                <w:iCs/>
                <w:color w:val="2A00FF"/>
                <w:sz w:val="20"/>
                <w:szCs w:val="20"/>
              </w:rPr>
              <w:t>"util/reporting/ReportBasket.isml"</w:t>
            </w:r>
            <w:r w:rsidRPr="005F6FB9">
              <w:rPr>
                <w:rFonts w:eastAsia="Times New Roman" w:cs="Consolas"/>
                <w:sz w:val="20"/>
                <w:szCs w:val="20"/>
              </w:rPr>
              <w:t xml:space="preserve"> </w:t>
            </w:r>
            <w:r w:rsidRPr="005F6FB9">
              <w:rPr>
                <w:rFonts w:eastAsia="Times New Roman" w:cs="Consolas"/>
                <w:color w:val="008080"/>
                <w:sz w:val="20"/>
                <w:szCs w:val="20"/>
              </w:rPr>
              <w:t>/&gt;</w:t>
            </w:r>
          </w:p>
          <w:p w14:paraId="216A4FA9" w14:textId="77777777" w:rsidR="005F6FB9" w:rsidRPr="005F6FB9" w:rsidRDefault="005F6FB9" w:rsidP="005F6FB9">
            <w:pPr>
              <w:autoSpaceDE w:val="0"/>
              <w:autoSpaceDN w:val="0"/>
              <w:adjustRightInd w:val="0"/>
              <w:spacing w:after="0" w:line="240" w:lineRule="auto"/>
              <w:rPr>
                <w:rFonts w:eastAsia="Times New Roman" w:cs="Consolas"/>
                <w:sz w:val="20"/>
                <w:szCs w:val="20"/>
                <w:highlight w:val="yellow"/>
              </w:rPr>
            </w:pPr>
            <w:r w:rsidRPr="005F6FB9">
              <w:rPr>
                <w:rFonts w:eastAsia="Times New Roman" w:cs="Consolas"/>
                <w:color w:val="008080"/>
                <w:sz w:val="20"/>
                <w:szCs w:val="20"/>
                <w:highlight w:val="yellow"/>
              </w:rPr>
              <w:t>&lt;</w:t>
            </w:r>
            <w:r w:rsidRPr="005F6FB9">
              <w:rPr>
                <w:rFonts w:eastAsia="Times New Roman" w:cs="Consolas"/>
                <w:color w:val="3F7F7F"/>
                <w:sz w:val="20"/>
                <w:szCs w:val="20"/>
                <w:highlight w:val="yellow"/>
              </w:rPr>
              <w:t>isscript</w:t>
            </w:r>
            <w:r w:rsidRPr="005F6FB9">
              <w:rPr>
                <w:rFonts w:eastAsia="Times New Roman" w:cs="Consolas"/>
                <w:color w:val="008080"/>
                <w:sz w:val="20"/>
                <w:szCs w:val="20"/>
                <w:highlight w:val="yellow"/>
              </w:rPr>
              <w:t>&gt;</w:t>
            </w:r>
          </w:p>
          <w:p w14:paraId="067ED958" w14:textId="77777777" w:rsidR="005F6FB9" w:rsidRPr="005F6FB9" w:rsidRDefault="005F6FB9" w:rsidP="005F6FB9">
            <w:pPr>
              <w:autoSpaceDE w:val="0"/>
              <w:autoSpaceDN w:val="0"/>
              <w:adjustRightInd w:val="0"/>
              <w:spacing w:after="0" w:line="240" w:lineRule="auto"/>
              <w:rPr>
                <w:rFonts w:eastAsia="Times New Roman" w:cs="Consolas"/>
                <w:sz w:val="20"/>
                <w:szCs w:val="20"/>
                <w:highlight w:val="yellow"/>
              </w:rPr>
            </w:pPr>
            <w:r w:rsidRPr="005F6FB9">
              <w:rPr>
                <w:rFonts w:eastAsia="Times New Roman" w:cs="Consolas"/>
                <w:color w:val="000000"/>
                <w:sz w:val="20"/>
                <w:szCs w:val="20"/>
                <w:highlight w:val="yellow"/>
              </w:rPr>
              <w:tab/>
              <w:t>var CybersourceConstants = require('int_cybersource/cartridge/scripts/utils/CybersourceConstants');</w:t>
            </w:r>
          </w:p>
          <w:p w14:paraId="4B64BB5E" w14:textId="77777777" w:rsidR="005F6FB9" w:rsidRDefault="005F6FB9" w:rsidP="003C3632">
            <w:pPr>
              <w:pStyle w:val="BodyText"/>
            </w:pPr>
            <w:r w:rsidRPr="005F6FB9">
              <w:rPr>
                <w:color w:val="000000"/>
                <w:highlight w:val="yellow"/>
              </w:rPr>
              <w:t xml:space="preserve"> </w:t>
            </w:r>
            <w:r w:rsidRPr="005F6FB9">
              <w:rPr>
                <w:color w:val="008080"/>
                <w:highlight w:val="yellow"/>
              </w:rPr>
              <w:t>&lt;/</w:t>
            </w:r>
            <w:r w:rsidRPr="005F6FB9">
              <w:rPr>
                <w:highlight w:val="yellow"/>
              </w:rPr>
              <w:t>isscript</w:t>
            </w:r>
            <w:r w:rsidRPr="005F6FB9">
              <w:rPr>
                <w:color w:val="008080"/>
                <w:highlight w:val="yellow"/>
              </w:rPr>
              <w:t>&gt;</w:t>
            </w:r>
          </w:p>
        </w:tc>
      </w:tr>
    </w:tbl>
    <w:p w14:paraId="07DDAA1F" w14:textId="77777777" w:rsidR="005F6FB9" w:rsidRPr="005F6FB9" w:rsidRDefault="005F6FB9" w:rsidP="003C3632">
      <w:pPr>
        <w:pStyle w:val="BodyText"/>
      </w:pPr>
    </w:p>
    <w:p w14:paraId="5DD41DBC" w14:textId="77777777" w:rsidR="00585261" w:rsidRPr="007D2E14" w:rsidRDefault="00B16364" w:rsidP="003C3632">
      <w:pPr>
        <w:pStyle w:val="BodyText"/>
      </w:pPr>
      <w:r w:rsidRPr="007D2E14">
        <w:t xml:space="preserve">Add below lines </w:t>
      </w:r>
      <w:r w:rsidR="00585261" w:rsidRPr="007D2E14">
        <w:t xml:space="preserve">of inside  &lt;div class="cart-actions &gt; and &lt;div class="cart-actions cart-actions-top"&gt; </w:t>
      </w:r>
    </w:p>
    <w:tbl>
      <w:tblPr>
        <w:tblStyle w:val="TableGrid"/>
        <w:tblW w:w="0" w:type="auto"/>
        <w:tblLook w:val="04A0" w:firstRow="1" w:lastRow="0" w:firstColumn="1" w:lastColumn="0" w:noHBand="0" w:noVBand="1"/>
      </w:tblPr>
      <w:tblGrid>
        <w:gridCol w:w="10296"/>
      </w:tblGrid>
      <w:tr w:rsidR="00585261" w14:paraId="36FC9220" w14:textId="77777777" w:rsidTr="00585261">
        <w:tc>
          <w:tcPr>
            <w:tcW w:w="10296" w:type="dxa"/>
          </w:tcPr>
          <w:p w14:paraId="2D859129" w14:textId="77777777" w:rsidR="00585261" w:rsidRPr="00585261" w:rsidRDefault="00585261" w:rsidP="00585261">
            <w:pPr>
              <w:autoSpaceDE w:val="0"/>
              <w:autoSpaceDN w:val="0"/>
              <w:adjustRightInd w:val="0"/>
              <w:spacing w:after="0" w:line="240" w:lineRule="auto"/>
              <w:rPr>
                <w:rFonts w:eastAsia="Times New Roman" w:cs="Consolas"/>
                <w:sz w:val="20"/>
                <w:szCs w:val="20"/>
              </w:rPr>
            </w:pPr>
            <w:r w:rsidRPr="00585261">
              <w:rPr>
                <w:rFonts w:eastAsia="Times New Roman" w:cs="Consolas"/>
                <w:color w:val="008080"/>
                <w:sz w:val="20"/>
                <w:szCs w:val="20"/>
              </w:rPr>
              <w:t>&lt;</w:t>
            </w:r>
            <w:r w:rsidRPr="00585261">
              <w:rPr>
                <w:rFonts w:eastAsia="Times New Roman" w:cs="Consolas"/>
                <w:color w:val="3F7F7F"/>
                <w:sz w:val="20"/>
                <w:szCs w:val="20"/>
                <w:highlight w:val="lightGray"/>
              </w:rPr>
              <w:t>div</w:t>
            </w:r>
            <w:r w:rsidRPr="00585261">
              <w:rPr>
                <w:rFonts w:eastAsia="Times New Roman" w:cs="Consolas"/>
                <w:sz w:val="20"/>
                <w:szCs w:val="20"/>
              </w:rPr>
              <w:t xml:space="preserve"> </w:t>
            </w:r>
            <w:r w:rsidRPr="00585261">
              <w:rPr>
                <w:rFonts w:eastAsia="Times New Roman" w:cs="Consolas"/>
                <w:color w:val="7F007F"/>
                <w:sz w:val="20"/>
                <w:szCs w:val="20"/>
              </w:rPr>
              <w:t>class</w:t>
            </w:r>
            <w:r w:rsidRPr="00585261">
              <w:rPr>
                <w:rFonts w:eastAsia="Times New Roman" w:cs="Consolas"/>
                <w:color w:val="000000"/>
                <w:sz w:val="20"/>
                <w:szCs w:val="20"/>
              </w:rPr>
              <w:t>=</w:t>
            </w:r>
            <w:r w:rsidRPr="00585261">
              <w:rPr>
                <w:rFonts w:eastAsia="Times New Roman" w:cs="Consolas"/>
                <w:i/>
                <w:iCs/>
                <w:color w:val="2A00FF"/>
                <w:sz w:val="20"/>
                <w:szCs w:val="20"/>
              </w:rPr>
              <w:t>"cart-actions cart-actions-top"</w:t>
            </w:r>
            <w:r w:rsidRPr="00585261">
              <w:rPr>
                <w:rFonts w:eastAsia="Times New Roman" w:cs="Consolas"/>
                <w:color w:val="008080"/>
                <w:sz w:val="20"/>
                <w:szCs w:val="20"/>
              </w:rPr>
              <w:t>&gt;</w:t>
            </w:r>
          </w:p>
          <w:p w14:paraId="781E9FE4" w14:textId="77777777" w:rsidR="00585261" w:rsidRPr="00585261" w:rsidRDefault="00585261" w:rsidP="00585261">
            <w:pPr>
              <w:autoSpaceDE w:val="0"/>
              <w:autoSpaceDN w:val="0"/>
              <w:adjustRightInd w:val="0"/>
              <w:spacing w:after="0" w:line="240" w:lineRule="auto"/>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8080"/>
                <w:sz w:val="20"/>
                <w:szCs w:val="20"/>
              </w:rPr>
              <w:t>&lt;</w:t>
            </w:r>
            <w:r w:rsidRPr="00585261">
              <w:rPr>
                <w:rFonts w:eastAsia="Times New Roman" w:cs="Consolas"/>
                <w:color w:val="3F7F7F"/>
                <w:sz w:val="20"/>
                <w:szCs w:val="20"/>
              </w:rPr>
              <w:t>iscomment</w:t>
            </w:r>
            <w:r w:rsidRPr="00585261">
              <w:rPr>
                <w:rFonts w:eastAsia="Times New Roman" w:cs="Consolas"/>
                <w:color w:val="008080"/>
                <w:sz w:val="20"/>
                <w:szCs w:val="20"/>
              </w:rPr>
              <w:t>&gt;</w:t>
            </w:r>
            <w:r w:rsidRPr="00585261">
              <w:rPr>
                <w:rFonts w:eastAsia="Times New Roman" w:cs="Consolas"/>
                <w:color w:val="000000"/>
                <w:sz w:val="20"/>
                <w:szCs w:val="20"/>
              </w:rPr>
              <w:t>continue shop url is a non-secure but checkout needs a secure and that is why separate forms!</w:t>
            </w:r>
            <w:r w:rsidRPr="00585261">
              <w:rPr>
                <w:rFonts w:eastAsia="Times New Roman" w:cs="Consolas"/>
                <w:color w:val="008080"/>
                <w:sz w:val="20"/>
                <w:szCs w:val="20"/>
              </w:rPr>
              <w:t>&lt;/</w:t>
            </w:r>
            <w:r w:rsidRPr="00585261">
              <w:rPr>
                <w:rFonts w:eastAsia="Times New Roman" w:cs="Consolas"/>
                <w:color w:val="3F7F7F"/>
                <w:sz w:val="20"/>
                <w:szCs w:val="20"/>
              </w:rPr>
              <w:t>iscomment</w:t>
            </w:r>
            <w:r w:rsidRPr="00585261">
              <w:rPr>
                <w:rFonts w:eastAsia="Times New Roman" w:cs="Consolas"/>
                <w:color w:val="008080"/>
                <w:sz w:val="20"/>
                <w:szCs w:val="20"/>
              </w:rPr>
              <w:t>&gt;</w:t>
            </w:r>
          </w:p>
          <w:p w14:paraId="49E8F167" w14:textId="77777777" w:rsidR="00585261" w:rsidRPr="00585261" w:rsidRDefault="00585261" w:rsidP="00585261">
            <w:pPr>
              <w:autoSpaceDE w:val="0"/>
              <w:autoSpaceDN w:val="0"/>
              <w:adjustRightInd w:val="0"/>
              <w:spacing w:after="0" w:line="240" w:lineRule="auto"/>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form</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class</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"cart-action-checkout"</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action</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"${URLUtils.continueURL()}"</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method</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"post"</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name</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"${pdict.CurrentForms.cart.dynamicHtmlName}"</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id</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"checkout-form"</w:t>
            </w:r>
            <w:r w:rsidRPr="007F3647">
              <w:rPr>
                <w:rFonts w:eastAsia="Times New Roman" w:cs="Consolas"/>
                <w:color w:val="008080"/>
                <w:sz w:val="20"/>
                <w:szCs w:val="20"/>
                <w:highlight w:val="yellow"/>
              </w:rPr>
              <w:t>&gt;</w:t>
            </w:r>
          </w:p>
          <w:p w14:paraId="0881D4C3" w14:textId="77777777" w:rsidR="00585261" w:rsidRPr="00585261" w:rsidRDefault="00585261" w:rsidP="00585261">
            <w:pPr>
              <w:autoSpaceDE w:val="0"/>
              <w:autoSpaceDN w:val="0"/>
              <w:adjustRightInd w:val="0"/>
              <w:spacing w:after="0" w:line="240" w:lineRule="auto"/>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8080"/>
                <w:sz w:val="20"/>
                <w:szCs w:val="20"/>
              </w:rPr>
              <w:t>&lt;</w:t>
            </w:r>
            <w:r w:rsidRPr="00585261">
              <w:rPr>
                <w:rFonts w:eastAsia="Times New Roman" w:cs="Consolas"/>
                <w:color w:val="3F7F7F"/>
                <w:sz w:val="20"/>
                <w:szCs w:val="20"/>
              </w:rPr>
              <w:t>fieldset</w:t>
            </w:r>
            <w:r w:rsidRPr="00585261">
              <w:rPr>
                <w:rFonts w:eastAsia="Times New Roman" w:cs="Consolas"/>
                <w:color w:val="008080"/>
                <w:sz w:val="20"/>
                <w:szCs w:val="20"/>
              </w:rPr>
              <w:t>&gt;</w:t>
            </w:r>
          </w:p>
          <w:p w14:paraId="77CBF63B" w14:textId="77777777" w:rsidR="00585261" w:rsidRPr="00585261" w:rsidRDefault="00585261" w:rsidP="00585261">
            <w:pPr>
              <w:autoSpaceDE w:val="0"/>
              <w:autoSpaceDN w:val="0"/>
              <w:adjustRightInd w:val="0"/>
              <w:spacing w:after="0" w:line="240" w:lineRule="auto"/>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8080"/>
                <w:sz w:val="20"/>
                <w:szCs w:val="20"/>
              </w:rPr>
              <w:t>&lt;</w:t>
            </w:r>
            <w:r w:rsidRPr="00585261">
              <w:rPr>
                <w:rFonts w:eastAsia="Times New Roman" w:cs="Consolas"/>
                <w:color w:val="3F7F7F"/>
                <w:sz w:val="20"/>
                <w:szCs w:val="20"/>
              </w:rPr>
              <w:t>isif</w:t>
            </w:r>
            <w:r w:rsidRPr="00585261">
              <w:rPr>
                <w:rFonts w:eastAsia="Times New Roman" w:cs="Consolas"/>
                <w:sz w:val="20"/>
                <w:szCs w:val="20"/>
              </w:rPr>
              <w:t xml:space="preserve"> </w:t>
            </w:r>
            <w:r w:rsidRPr="00585261">
              <w:rPr>
                <w:rFonts w:eastAsia="Times New Roman" w:cs="Consolas"/>
                <w:color w:val="7F007F"/>
                <w:sz w:val="20"/>
                <w:szCs w:val="20"/>
              </w:rPr>
              <w:t>condition</w:t>
            </w:r>
            <w:r w:rsidRPr="00585261">
              <w:rPr>
                <w:rFonts w:eastAsia="Times New Roman" w:cs="Consolas"/>
                <w:color w:val="000000"/>
                <w:sz w:val="20"/>
                <w:szCs w:val="20"/>
              </w:rPr>
              <w:t>=</w:t>
            </w:r>
            <w:r w:rsidRPr="00585261">
              <w:rPr>
                <w:rFonts w:eastAsia="Times New Roman" w:cs="Consolas"/>
                <w:i/>
                <w:iCs/>
                <w:color w:val="2A00FF"/>
                <w:sz w:val="20"/>
                <w:szCs w:val="20"/>
              </w:rPr>
              <w:t>"${enableCheckout}"</w:t>
            </w:r>
            <w:r w:rsidRPr="00585261">
              <w:rPr>
                <w:rFonts w:eastAsia="Times New Roman" w:cs="Consolas"/>
                <w:color w:val="008080"/>
                <w:sz w:val="20"/>
                <w:szCs w:val="20"/>
              </w:rPr>
              <w:t>&gt;</w:t>
            </w:r>
          </w:p>
          <w:p w14:paraId="66B23AE1" w14:textId="77777777" w:rsidR="00585261" w:rsidRPr="00585261" w:rsidRDefault="00585261" w:rsidP="00585261">
            <w:pPr>
              <w:autoSpaceDE w:val="0"/>
              <w:autoSpaceDN w:val="0"/>
              <w:adjustRightInd w:val="0"/>
              <w:spacing w:after="0" w:line="240" w:lineRule="auto"/>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8080"/>
                <w:sz w:val="20"/>
                <w:szCs w:val="20"/>
              </w:rPr>
              <w:t>&lt;</w:t>
            </w:r>
            <w:r w:rsidRPr="00585261">
              <w:rPr>
                <w:rFonts w:eastAsia="Times New Roman" w:cs="Consolas"/>
                <w:color w:val="3F7F7F"/>
                <w:sz w:val="20"/>
                <w:szCs w:val="20"/>
              </w:rPr>
              <w:t>button</w:t>
            </w:r>
            <w:r w:rsidRPr="00585261">
              <w:rPr>
                <w:rFonts w:eastAsia="Times New Roman" w:cs="Consolas"/>
                <w:sz w:val="20"/>
                <w:szCs w:val="20"/>
              </w:rPr>
              <w:t xml:space="preserve"> </w:t>
            </w:r>
            <w:r w:rsidRPr="00585261">
              <w:rPr>
                <w:rFonts w:eastAsia="Times New Roman" w:cs="Consolas"/>
                <w:color w:val="7F007F"/>
                <w:sz w:val="20"/>
                <w:szCs w:val="20"/>
              </w:rPr>
              <w:t>class</w:t>
            </w:r>
            <w:r w:rsidRPr="00585261">
              <w:rPr>
                <w:rFonts w:eastAsia="Times New Roman" w:cs="Consolas"/>
                <w:color w:val="000000"/>
                <w:sz w:val="20"/>
                <w:szCs w:val="20"/>
              </w:rPr>
              <w:t>=</w:t>
            </w:r>
            <w:r w:rsidRPr="00585261">
              <w:rPr>
                <w:rFonts w:eastAsia="Times New Roman" w:cs="Consolas"/>
                <w:i/>
                <w:iCs/>
                <w:color w:val="2A00FF"/>
                <w:sz w:val="20"/>
                <w:szCs w:val="20"/>
              </w:rPr>
              <w:t>"button-fancy-large"</w:t>
            </w:r>
            <w:r w:rsidRPr="00585261">
              <w:rPr>
                <w:rFonts w:eastAsia="Times New Roman" w:cs="Consolas"/>
                <w:sz w:val="20"/>
                <w:szCs w:val="20"/>
              </w:rPr>
              <w:t xml:space="preserve"> </w:t>
            </w:r>
            <w:r w:rsidRPr="00585261">
              <w:rPr>
                <w:rFonts w:eastAsia="Times New Roman" w:cs="Consolas"/>
                <w:color w:val="7F007F"/>
                <w:sz w:val="20"/>
                <w:szCs w:val="20"/>
              </w:rPr>
              <w:t>type</w:t>
            </w:r>
            <w:r w:rsidRPr="00585261">
              <w:rPr>
                <w:rFonts w:eastAsia="Times New Roman" w:cs="Consolas"/>
                <w:color w:val="000000"/>
                <w:sz w:val="20"/>
                <w:szCs w:val="20"/>
              </w:rPr>
              <w:t>=</w:t>
            </w:r>
            <w:r w:rsidRPr="00585261">
              <w:rPr>
                <w:rFonts w:eastAsia="Times New Roman" w:cs="Consolas"/>
                <w:i/>
                <w:iCs/>
                <w:color w:val="2A00FF"/>
                <w:sz w:val="20"/>
                <w:szCs w:val="20"/>
              </w:rPr>
              <w:t>"submit"</w:t>
            </w:r>
            <w:r w:rsidRPr="00585261">
              <w:rPr>
                <w:rFonts w:eastAsia="Times New Roman" w:cs="Consolas"/>
                <w:sz w:val="20"/>
                <w:szCs w:val="20"/>
              </w:rPr>
              <w:t xml:space="preserve"> </w:t>
            </w:r>
            <w:r w:rsidRPr="00585261">
              <w:rPr>
                <w:rFonts w:eastAsia="Times New Roman" w:cs="Consolas"/>
                <w:color w:val="7F007F"/>
                <w:sz w:val="20"/>
                <w:szCs w:val="20"/>
              </w:rPr>
              <w:t>value</w:t>
            </w:r>
            <w:r w:rsidRPr="00585261">
              <w:rPr>
                <w:rFonts w:eastAsia="Times New Roman" w:cs="Consolas"/>
                <w:color w:val="000000"/>
                <w:sz w:val="20"/>
                <w:szCs w:val="20"/>
              </w:rPr>
              <w:t>=</w:t>
            </w:r>
            <w:r w:rsidRPr="00585261">
              <w:rPr>
                <w:rFonts w:eastAsia="Times New Roman" w:cs="Consolas"/>
                <w:i/>
                <w:iCs/>
                <w:color w:val="2A00FF"/>
                <w:sz w:val="20"/>
                <w:szCs w:val="20"/>
              </w:rPr>
              <w:t>"${Resource.msg('global.checkout','locale',null)}"</w:t>
            </w:r>
            <w:r w:rsidRPr="00585261">
              <w:rPr>
                <w:rFonts w:eastAsia="Times New Roman" w:cs="Consolas"/>
                <w:sz w:val="20"/>
                <w:szCs w:val="20"/>
              </w:rPr>
              <w:t xml:space="preserve"> </w:t>
            </w:r>
            <w:r w:rsidRPr="00585261">
              <w:rPr>
                <w:rFonts w:eastAsia="Times New Roman" w:cs="Consolas"/>
                <w:color w:val="7F007F"/>
                <w:sz w:val="20"/>
                <w:szCs w:val="20"/>
              </w:rPr>
              <w:t>name</w:t>
            </w:r>
            <w:r w:rsidRPr="00585261">
              <w:rPr>
                <w:rFonts w:eastAsia="Times New Roman" w:cs="Consolas"/>
                <w:color w:val="000000"/>
                <w:sz w:val="20"/>
                <w:szCs w:val="20"/>
              </w:rPr>
              <w:t>=</w:t>
            </w:r>
            <w:r w:rsidRPr="00585261">
              <w:rPr>
                <w:rFonts w:eastAsia="Times New Roman" w:cs="Consolas"/>
                <w:i/>
                <w:iCs/>
                <w:color w:val="2A00FF"/>
                <w:sz w:val="20"/>
                <w:szCs w:val="20"/>
              </w:rPr>
              <w:t>"${pdict.CurrentForms.cart.checkoutCart.htmlName}"</w:t>
            </w:r>
            <w:r w:rsidRPr="00585261">
              <w:rPr>
                <w:rFonts w:eastAsia="Times New Roman" w:cs="Consolas"/>
                <w:color w:val="008080"/>
                <w:sz w:val="20"/>
                <w:szCs w:val="20"/>
              </w:rPr>
              <w:t>&gt;</w:t>
            </w:r>
          </w:p>
          <w:p w14:paraId="5E89B6E8" w14:textId="77777777" w:rsidR="00585261" w:rsidRPr="00585261" w:rsidRDefault="00585261" w:rsidP="00585261">
            <w:pPr>
              <w:autoSpaceDE w:val="0"/>
              <w:autoSpaceDN w:val="0"/>
              <w:adjustRightInd w:val="0"/>
              <w:spacing w:after="0" w:line="240" w:lineRule="auto"/>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t>${Resource.msg('global.checkout','locale',null)}</w:t>
            </w:r>
          </w:p>
          <w:p w14:paraId="643AD512" w14:textId="77777777" w:rsidR="00585261" w:rsidRPr="00585261" w:rsidRDefault="00585261" w:rsidP="00585261">
            <w:pPr>
              <w:autoSpaceDE w:val="0"/>
              <w:autoSpaceDN w:val="0"/>
              <w:adjustRightInd w:val="0"/>
              <w:spacing w:after="0" w:line="240" w:lineRule="auto"/>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8080"/>
                <w:sz w:val="20"/>
                <w:szCs w:val="20"/>
              </w:rPr>
              <w:t>&lt;/</w:t>
            </w:r>
            <w:r w:rsidRPr="00585261">
              <w:rPr>
                <w:rFonts w:eastAsia="Times New Roman" w:cs="Consolas"/>
                <w:color w:val="3F7F7F"/>
                <w:sz w:val="20"/>
                <w:szCs w:val="20"/>
              </w:rPr>
              <w:t>button</w:t>
            </w:r>
            <w:r w:rsidRPr="00585261">
              <w:rPr>
                <w:rFonts w:eastAsia="Times New Roman" w:cs="Consolas"/>
                <w:color w:val="008080"/>
                <w:sz w:val="20"/>
                <w:szCs w:val="20"/>
              </w:rPr>
              <w:t>&gt;</w:t>
            </w:r>
          </w:p>
          <w:p w14:paraId="400CF7DE" w14:textId="77777777" w:rsidR="00585261" w:rsidRPr="00585261" w:rsidRDefault="00585261" w:rsidP="00585261">
            <w:pPr>
              <w:autoSpaceDE w:val="0"/>
              <w:autoSpaceDN w:val="0"/>
              <w:adjustRightInd w:val="0"/>
              <w:spacing w:after="0" w:line="240" w:lineRule="auto"/>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p>
          <w:p w14:paraId="4C8DE1CE" w14:textId="77777777" w:rsidR="00585261" w:rsidRPr="007F3647" w:rsidRDefault="00585261" w:rsidP="00585261">
            <w:pPr>
              <w:autoSpaceDE w:val="0"/>
              <w:autoSpaceDN w:val="0"/>
              <w:adjustRightInd w:val="0"/>
              <w:spacing w:after="0" w:line="240" w:lineRule="auto"/>
              <w:rPr>
                <w:rFonts w:eastAsia="Times New Roman" w:cs="Consolas"/>
                <w:sz w:val="20"/>
                <w:szCs w:val="20"/>
                <w:highlight w:val="yellow"/>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t xml:space="preserve"> </w:t>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isif</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condition</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"${dw.order.PaymentMgr.getPaymentMethod(CybersourceConstants.METHOD_PAYPAL).isActive() &amp;&amp;  dw.system.Site.current.getCustomPreferenceValue('CsEnableExpressPaypal')==true}"</w:t>
            </w:r>
            <w:r w:rsidRPr="007F3647">
              <w:rPr>
                <w:rFonts w:eastAsia="Times New Roman" w:cs="Consolas"/>
                <w:color w:val="008080"/>
                <w:sz w:val="20"/>
                <w:szCs w:val="20"/>
                <w:highlight w:val="yellow"/>
              </w:rPr>
              <w:t>&gt;</w:t>
            </w:r>
          </w:p>
          <w:p w14:paraId="7A1C73B9" w14:textId="77777777" w:rsidR="00585261" w:rsidRPr="007F3647" w:rsidRDefault="00585261" w:rsidP="00585261">
            <w:pPr>
              <w:autoSpaceDE w:val="0"/>
              <w:autoSpaceDN w:val="0"/>
              <w:adjustRightInd w:val="0"/>
              <w:spacing w:after="0" w:line="240" w:lineRule="auto"/>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isif</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condition</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"${dw.system.Site.getCurrent().getCustomPreferenceValue('payPalBillingAgreements') &amp;&amp; !empty(pdict.CurrentCustomer.profile) &amp;&amp; !empty(pdict.CurrentCustomer.profile.custom.billingAgreementID)}"</w:t>
            </w:r>
            <w:r w:rsidRPr="007F3647">
              <w:rPr>
                <w:rFonts w:eastAsia="Times New Roman" w:cs="Consolas"/>
                <w:color w:val="008080"/>
                <w:sz w:val="20"/>
                <w:szCs w:val="20"/>
                <w:highlight w:val="yellow"/>
              </w:rPr>
              <w:t>&gt;</w:t>
            </w:r>
            <w:r w:rsidRPr="007F3647">
              <w:rPr>
                <w:rFonts w:eastAsia="Times New Roman" w:cs="Consolas"/>
                <w:color w:val="000000"/>
                <w:sz w:val="20"/>
                <w:szCs w:val="20"/>
                <w:highlight w:val="yellow"/>
              </w:rPr>
              <w:t xml:space="preserve"> </w:t>
            </w:r>
          </w:p>
          <w:p w14:paraId="309082E2" w14:textId="77777777" w:rsidR="00585261" w:rsidRPr="007F3647" w:rsidRDefault="00585261" w:rsidP="00585261">
            <w:pPr>
              <w:autoSpaceDE w:val="0"/>
              <w:autoSpaceDN w:val="0"/>
              <w:adjustRightInd w:val="0"/>
              <w:spacing w:after="0" w:line="240" w:lineRule="auto"/>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input</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type</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"image"</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src</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"https://www.paypal.com/en_US/i/btn/btn_xpressCheckout.gif"</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alt</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"Paypal Express"</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class</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"billingAgreementExpressCheckout"</w:t>
            </w:r>
            <w:r w:rsidRPr="007F3647">
              <w:rPr>
                <w:rFonts w:eastAsia="Times New Roman" w:cs="Consolas"/>
                <w:color w:val="008080"/>
                <w:sz w:val="20"/>
                <w:szCs w:val="20"/>
                <w:highlight w:val="yellow"/>
              </w:rPr>
              <w:t>/&gt;</w:t>
            </w:r>
          </w:p>
          <w:p w14:paraId="32F9E98D" w14:textId="77777777" w:rsidR="00585261" w:rsidRPr="007F3647" w:rsidRDefault="00585261" w:rsidP="00585261">
            <w:pPr>
              <w:autoSpaceDE w:val="0"/>
              <w:autoSpaceDN w:val="0"/>
              <w:adjustRightInd w:val="0"/>
              <w:spacing w:after="0" w:line="240" w:lineRule="auto"/>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iselse</w:t>
            </w:r>
            <w:r w:rsidRPr="007F3647">
              <w:rPr>
                <w:rFonts w:eastAsia="Times New Roman" w:cs="Consolas"/>
                <w:color w:val="008080"/>
                <w:sz w:val="20"/>
                <w:szCs w:val="20"/>
                <w:highlight w:val="yellow"/>
              </w:rPr>
              <w:t>&gt;</w:t>
            </w:r>
          </w:p>
          <w:p w14:paraId="38818AB5" w14:textId="77777777" w:rsidR="00585261" w:rsidRPr="007F3647" w:rsidRDefault="00585261" w:rsidP="00585261">
            <w:pPr>
              <w:autoSpaceDE w:val="0"/>
              <w:autoSpaceDN w:val="0"/>
              <w:adjustRightInd w:val="0"/>
              <w:spacing w:after="0" w:line="240" w:lineRule="auto"/>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div</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class</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"paypal-button-container-cart2"</w:t>
            </w:r>
            <w:r w:rsidRPr="007F3647">
              <w:rPr>
                <w:rFonts w:eastAsia="Times New Roman" w:cs="Consolas"/>
                <w:color w:val="008080"/>
                <w:sz w:val="20"/>
                <w:szCs w:val="20"/>
                <w:highlight w:val="yellow"/>
              </w:rPr>
              <w:t>&gt;&lt;/</w:t>
            </w:r>
            <w:r w:rsidRPr="007F3647">
              <w:rPr>
                <w:rFonts w:eastAsia="Times New Roman" w:cs="Consolas"/>
                <w:color w:val="3F7F7F"/>
                <w:sz w:val="20"/>
                <w:szCs w:val="20"/>
                <w:highlight w:val="yellow"/>
              </w:rPr>
              <w:t>div</w:t>
            </w:r>
            <w:r w:rsidRPr="007F3647">
              <w:rPr>
                <w:rFonts w:eastAsia="Times New Roman" w:cs="Consolas"/>
                <w:color w:val="008080"/>
                <w:sz w:val="20"/>
                <w:szCs w:val="20"/>
                <w:highlight w:val="yellow"/>
              </w:rPr>
              <w:t>&gt;</w:t>
            </w:r>
          </w:p>
          <w:p w14:paraId="5CB31C57" w14:textId="77777777" w:rsidR="00585261" w:rsidRPr="007F3647" w:rsidRDefault="00585261" w:rsidP="00585261">
            <w:pPr>
              <w:autoSpaceDE w:val="0"/>
              <w:autoSpaceDN w:val="0"/>
              <w:adjustRightInd w:val="0"/>
              <w:spacing w:after="0" w:line="240" w:lineRule="auto"/>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isif</w:t>
            </w:r>
            <w:r w:rsidRPr="007F3647">
              <w:rPr>
                <w:rFonts w:eastAsia="Times New Roman" w:cs="Consolas"/>
                <w:color w:val="008080"/>
                <w:sz w:val="20"/>
                <w:szCs w:val="20"/>
                <w:highlight w:val="yellow"/>
              </w:rPr>
              <w:t>&gt;</w:t>
            </w:r>
          </w:p>
          <w:p w14:paraId="5E532699" w14:textId="77777777" w:rsidR="00585261" w:rsidRDefault="00585261" w:rsidP="003C3632">
            <w:pPr>
              <w:pStyle w:val="BodyText"/>
            </w:pPr>
            <w:r w:rsidRPr="007F3647">
              <w:rPr>
                <w:highlight w:val="yellow"/>
              </w:rPr>
              <w:tab/>
            </w:r>
            <w:r w:rsidRPr="007F3647">
              <w:rPr>
                <w:highlight w:val="yellow"/>
              </w:rPr>
              <w:tab/>
            </w:r>
            <w:r w:rsidRPr="007F3647">
              <w:rPr>
                <w:highlight w:val="yellow"/>
              </w:rPr>
              <w:tab/>
            </w:r>
            <w:r w:rsidRPr="007F3647">
              <w:rPr>
                <w:highlight w:val="yellow"/>
              </w:rPr>
              <w:tab/>
            </w:r>
            <w:r w:rsidRPr="007F3647">
              <w:rPr>
                <w:highlight w:val="yellow"/>
              </w:rPr>
              <w:tab/>
            </w:r>
            <w:r w:rsidRPr="007F3647">
              <w:rPr>
                <w:highlight w:val="yellow"/>
              </w:rPr>
              <w:tab/>
            </w:r>
            <w:r w:rsidRPr="007F3647">
              <w:rPr>
                <w:color w:val="008080"/>
                <w:highlight w:val="yellow"/>
              </w:rPr>
              <w:t>&lt;/</w:t>
            </w:r>
            <w:r w:rsidRPr="007F3647">
              <w:rPr>
                <w:color w:val="3F7F7F"/>
                <w:highlight w:val="yellow"/>
              </w:rPr>
              <w:t>isif</w:t>
            </w:r>
            <w:r w:rsidRPr="007F3647">
              <w:rPr>
                <w:color w:val="008080"/>
                <w:highlight w:val="yellow"/>
              </w:rPr>
              <w:t>&gt;</w:t>
            </w:r>
          </w:p>
        </w:tc>
      </w:tr>
    </w:tbl>
    <w:p w14:paraId="127EA79A" w14:textId="77777777" w:rsidR="00585261" w:rsidRPr="001303BF" w:rsidRDefault="00585261" w:rsidP="003C3632">
      <w:pPr>
        <w:pStyle w:val="BodyText"/>
      </w:pPr>
    </w:p>
    <w:tbl>
      <w:tblPr>
        <w:tblStyle w:val="TableGrid"/>
        <w:tblW w:w="0" w:type="auto"/>
        <w:tblLook w:val="04A0" w:firstRow="1" w:lastRow="0" w:firstColumn="1" w:lastColumn="0" w:noHBand="0" w:noVBand="1"/>
      </w:tblPr>
      <w:tblGrid>
        <w:gridCol w:w="10296"/>
      </w:tblGrid>
      <w:tr w:rsidR="00177B5B" w14:paraId="515B762E" w14:textId="77777777" w:rsidTr="00177B5B">
        <w:tc>
          <w:tcPr>
            <w:tcW w:w="10296" w:type="dxa"/>
          </w:tcPr>
          <w:p w14:paraId="1FF0677C" w14:textId="77777777" w:rsidR="00177B5B" w:rsidRPr="00177B5B" w:rsidRDefault="00177B5B" w:rsidP="00177B5B">
            <w:pPr>
              <w:autoSpaceDE w:val="0"/>
              <w:autoSpaceDN w:val="0"/>
              <w:adjustRightInd w:val="0"/>
              <w:spacing w:after="0" w:line="240" w:lineRule="auto"/>
              <w:rPr>
                <w:rFonts w:eastAsia="Times New Roman" w:cs="Consolas"/>
                <w:sz w:val="20"/>
                <w:szCs w:val="20"/>
              </w:rPr>
            </w:pPr>
            <w:r w:rsidRPr="00177B5B">
              <w:rPr>
                <w:rFonts w:eastAsia="Times New Roman" w:cs="Consolas"/>
                <w:color w:val="008080"/>
                <w:sz w:val="20"/>
                <w:szCs w:val="20"/>
              </w:rPr>
              <w:t>&lt;</w:t>
            </w:r>
            <w:r w:rsidRPr="00177B5B">
              <w:rPr>
                <w:rFonts w:eastAsia="Times New Roman" w:cs="Consolas"/>
                <w:color w:val="3F7F7F"/>
                <w:sz w:val="20"/>
                <w:szCs w:val="20"/>
                <w:highlight w:val="lightGray"/>
              </w:rPr>
              <w:t>div</w:t>
            </w:r>
            <w:r w:rsidRPr="00177B5B">
              <w:rPr>
                <w:rFonts w:eastAsia="Times New Roman" w:cs="Consolas"/>
                <w:sz w:val="20"/>
                <w:szCs w:val="20"/>
              </w:rPr>
              <w:t xml:space="preserve"> </w:t>
            </w:r>
            <w:r w:rsidRPr="00177B5B">
              <w:rPr>
                <w:rFonts w:eastAsia="Times New Roman" w:cs="Consolas"/>
                <w:color w:val="7F007F"/>
                <w:sz w:val="20"/>
                <w:szCs w:val="20"/>
              </w:rPr>
              <w:t>class</w:t>
            </w:r>
            <w:r w:rsidRPr="00177B5B">
              <w:rPr>
                <w:rFonts w:eastAsia="Times New Roman" w:cs="Consolas"/>
                <w:color w:val="000000"/>
                <w:sz w:val="20"/>
                <w:szCs w:val="20"/>
              </w:rPr>
              <w:t>=</w:t>
            </w:r>
            <w:r w:rsidRPr="00177B5B">
              <w:rPr>
                <w:rFonts w:eastAsia="Times New Roman" w:cs="Consolas"/>
                <w:i/>
                <w:iCs/>
                <w:color w:val="2A00FF"/>
                <w:sz w:val="20"/>
                <w:szCs w:val="20"/>
              </w:rPr>
              <w:t>"cart-actions"</w:t>
            </w:r>
            <w:r w:rsidRPr="00177B5B">
              <w:rPr>
                <w:rFonts w:eastAsia="Times New Roman" w:cs="Consolas"/>
                <w:color w:val="008080"/>
                <w:sz w:val="20"/>
                <w:szCs w:val="20"/>
              </w:rPr>
              <w:t>&gt;</w:t>
            </w:r>
          </w:p>
          <w:p w14:paraId="64BEBDC9" w14:textId="77777777" w:rsidR="00177B5B" w:rsidRPr="00177B5B" w:rsidRDefault="00177B5B" w:rsidP="00177B5B">
            <w:pPr>
              <w:autoSpaceDE w:val="0"/>
              <w:autoSpaceDN w:val="0"/>
              <w:adjustRightInd w:val="0"/>
              <w:spacing w:after="0" w:line="240" w:lineRule="auto"/>
              <w:rPr>
                <w:rFonts w:eastAsia="Times New Roman" w:cs="Consolas"/>
                <w:sz w:val="20"/>
                <w:szCs w:val="20"/>
              </w:rPr>
            </w:pPr>
          </w:p>
          <w:p w14:paraId="0483BBA3" w14:textId="77777777" w:rsidR="00177B5B" w:rsidRPr="00177B5B" w:rsidRDefault="00177B5B" w:rsidP="00177B5B">
            <w:pPr>
              <w:autoSpaceDE w:val="0"/>
              <w:autoSpaceDN w:val="0"/>
              <w:adjustRightInd w:val="0"/>
              <w:spacing w:after="0" w:line="240" w:lineRule="auto"/>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rPr>
              <w:t>&lt;</w:t>
            </w:r>
            <w:r w:rsidRPr="00177B5B">
              <w:rPr>
                <w:rFonts w:eastAsia="Times New Roman" w:cs="Consolas"/>
                <w:color w:val="3F7F7F"/>
                <w:sz w:val="20"/>
                <w:szCs w:val="20"/>
              </w:rPr>
              <w:t>iscomment</w:t>
            </w:r>
            <w:r w:rsidRPr="00177B5B">
              <w:rPr>
                <w:rFonts w:eastAsia="Times New Roman" w:cs="Consolas"/>
                <w:color w:val="008080"/>
                <w:sz w:val="20"/>
                <w:szCs w:val="20"/>
              </w:rPr>
              <w:t>&gt;</w:t>
            </w:r>
            <w:r w:rsidRPr="00177B5B">
              <w:rPr>
                <w:rFonts w:eastAsia="Times New Roman" w:cs="Consolas"/>
                <w:color w:val="000000"/>
                <w:sz w:val="20"/>
                <w:szCs w:val="20"/>
              </w:rPr>
              <w:t>continue shop url is a non-secure but checkout needs a secure and that is why separate forms!</w:t>
            </w:r>
            <w:r w:rsidRPr="00177B5B">
              <w:rPr>
                <w:rFonts w:eastAsia="Times New Roman" w:cs="Consolas"/>
                <w:color w:val="008080"/>
                <w:sz w:val="20"/>
                <w:szCs w:val="20"/>
              </w:rPr>
              <w:t>&lt;/</w:t>
            </w:r>
            <w:r w:rsidRPr="00177B5B">
              <w:rPr>
                <w:rFonts w:eastAsia="Times New Roman" w:cs="Consolas"/>
                <w:color w:val="3F7F7F"/>
                <w:sz w:val="20"/>
                <w:szCs w:val="20"/>
              </w:rPr>
              <w:t>iscomment</w:t>
            </w:r>
            <w:r w:rsidRPr="00177B5B">
              <w:rPr>
                <w:rFonts w:eastAsia="Times New Roman" w:cs="Consolas"/>
                <w:color w:val="008080"/>
                <w:sz w:val="20"/>
                <w:szCs w:val="20"/>
              </w:rPr>
              <w:t>&gt;</w:t>
            </w:r>
          </w:p>
          <w:p w14:paraId="4CC21A1B" w14:textId="77777777" w:rsidR="00177B5B" w:rsidRPr="00177B5B" w:rsidRDefault="00177B5B" w:rsidP="00177B5B">
            <w:pPr>
              <w:autoSpaceDE w:val="0"/>
              <w:autoSpaceDN w:val="0"/>
              <w:adjustRightInd w:val="0"/>
              <w:spacing w:after="0" w:line="240" w:lineRule="auto"/>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form</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class</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"cart-action-checkout"</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action</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"${URLUtils.continueURL()}"</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method</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"post"</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name</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"${pdict.CurrentForms.cart.dynamicHtmlName}"</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id</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"checkout-form"</w:t>
            </w:r>
            <w:r w:rsidRPr="00177B5B">
              <w:rPr>
                <w:rFonts w:eastAsia="Times New Roman" w:cs="Consolas"/>
                <w:color w:val="008080"/>
                <w:sz w:val="20"/>
                <w:szCs w:val="20"/>
                <w:highlight w:val="yellow"/>
              </w:rPr>
              <w:t>&gt;</w:t>
            </w:r>
          </w:p>
          <w:p w14:paraId="4D7058FF" w14:textId="77777777" w:rsidR="00177B5B" w:rsidRPr="00177B5B" w:rsidRDefault="00177B5B" w:rsidP="00177B5B">
            <w:pPr>
              <w:autoSpaceDE w:val="0"/>
              <w:autoSpaceDN w:val="0"/>
              <w:adjustRightInd w:val="0"/>
              <w:spacing w:after="0" w:line="240" w:lineRule="auto"/>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rPr>
              <w:t>&lt;</w:t>
            </w:r>
            <w:r w:rsidRPr="00177B5B">
              <w:rPr>
                <w:rFonts w:eastAsia="Times New Roman" w:cs="Consolas"/>
                <w:color w:val="3F7F7F"/>
                <w:sz w:val="20"/>
                <w:szCs w:val="20"/>
              </w:rPr>
              <w:t>fieldset</w:t>
            </w:r>
            <w:r w:rsidRPr="00177B5B">
              <w:rPr>
                <w:rFonts w:eastAsia="Times New Roman" w:cs="Consolas"/>
                <w:color w:val="008080"/>
                <w:sz w:val="20"/>
                <w:szCs w:val="20"/>
              </w:rPr>
              <w:t>&gt;</w:t>
            </w:r>
          </w:p>
          <w:p w14:paraId="6A130AA5" w14:textId="77777777" w:rsidR="00177B5B" w:rsidRPr="00177B5B" w:rsidRDefault="00177B5B" w:rsidP="00177B5B">
            <w:pPr>
              <w:autoSpaceDE w:val="0"/>
              <w:autoSpaceDN w:val="0"/>
              <w:adjustRightInd w:val="0"/>
              <w:spacing w:after="0" w:line="240" w:lineRule="auto"/>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rPr>
              <w:t>&lt;</w:t>
            </w:r>
            <w:r w:rsidRPr="00177B5B">
              <w:rPr>
                <w:rFonts w:eastAsia="Times New Roman" w:cs="Consolas"/>
                <w:color w:val="3F7F7F"/>
                <w:sz w:val="20"/>
                <w:szCs w:val="20"/>
              </w:rPr>
              <w:t>isif</w:t>
            </w:r>
            <w:r w:rsidRPr="00177B5B">
              <w:rPr>
                <w:rFonts w:eastAsia="Times New Roman" w:cs="Consolas"/>
                <w:sz w:val="20"/>
                <w:szCs w:val="20"/>
              </w:rPr>
              <w:t xml:space="preserve"> </w:t>
            </w:r>
            <w:r w:rsidRPr="00177B5B">
              <w:rPr>
                <w:rFonts w:eastAsia="Times New Roman" w:cs="Consolas"/>
                <w:color w:val="7F007F"/>
                <w:sz w:val="20"/>
                <w:szCs w:val="20"/>
              </w:rPr>
              <w:t>condition</w:t>
            </w:r>
            <w:r w:rsidRPr="00177B5B">
              <w:rPr>
                <w:rFonts w:eastAsia="Times New Roman" w:cs="Consolas"/>
                <w:color w:val="000000"/>
                <w:sz w:val="20"/>
                <w:szCs w:val="20"/>
              </w:rPr>
              <w:t>=</w:t>
            </w:r>
            <w:r w:rsidRPr="00177B5B">
              <w:rPr>
                <w:rFonts w:eastAsia="Times New Roman" w:cs="Consolas"/>
                <w:i/>
                <w:iCs/>
                <w:color w:val="2A00FF"/>
                <w:sz w:val="20"/>
                <w:szCs w:val="20"/>
              </w:rPr>
              <w:t>"${enableCheckout}"</w:t>
            </w:r>
            <w:r w:rsidRPr="00177B5B">
              <w:rPr>
                <w:rFonts w:eastAsia="Times New Roman" w:cs="Consolas"/>
                <w:color w:val="008080"/>
                <w:sz w:val="20"/>
                <w:szCs w:val="20"/>
              </w:rPr>
              <w:t>&gt;</w:t>
            </w:r>
          </w:p>
          <w:p w14:paraId="778C5E3D" w14:textId="77777777" w:rsidR="00177B5B" w:rsidRPr="00177B5B" w:rsidRDefault="00177B5B" w:rsidP="00177B5B">
            <w:pPr>
              <w:autoSpaceDE w:val="0"/>
              <w:autoSpaceDN w:val="0"/>
              <w:adjustRightInd w:val="0"/>
              <w:spacing w:after="0" w:line="240" w:lineRule="auto"/>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rPr>
              <w:t>&lt;</w:t>
            </w:r>
            <w:r w:rsidRPr="00177B5B">
              <w:rPr>
                <w:rFonts w:eastAsia="Times New Roman" w:cs="Consolas"/>
                <w:color w:val="3F7F7F"/>
                <w:sz w:val="20"/>
                <w:szCs w:val="20"/>
              </w:rPr>
              <w:t>button</w:t>
            </w:r>
            <w:r w:rsidRPr="00177B5B">
              <w:rPr>
                <w:rFonts w:eastAsia="Times New Roman" w:cs="Consolas"/>
                <w:sz w:val="20"/>
                <w:szCs w:val="20"/>
              </w:rPr>
              <w:t xml:space="preserve"> </w:t>
            </w:r>
            <w:r w:rsidRPr="00177B5B">
              <w:rPr>
                <w:rFonts w:eastAsia="Times New Roman" w:cs="Consolas"/>
                <w:color w:val="7F007F"/>
                <w:sz w:val="20"/>
                <w:szCs w:val="20"/>
              </w:rPr>
              <w:t>class</w:t>
            </w:r>
            <w:r w:rsidRPr="00177B5B">
              <w:rPr>
                <w:rFonts w:eastAsia="Times New Roman" w:cs="Consolas"/>
                <w:color w:val="000000"/>
                <w:sz w:val="20"/>
                <w:szCs w:val="20"/>
              </w:rPr>
              <w:t>=</w:t>
            </w:r>
            <w:r w:rsidRPr="00177B5B">
              <w:rPr>
                <w:rFonts w:eastAsia="Times New Roman" w:cs="Consolas"/>
                <w:i/>
                <w:iCs/>
                <w:color w:val="2A00FF"/>
                <w:sz w:val="20"/>
                <w:szCs w:val="20"/>
              </w:rPr>
              <w:t>"button-fancy-large"</w:t>
            </w:r>
            <w:r w:rsidRPr="00177B5B">
              <w:rPr>
                <w:rFonts w:eastAsia="Times New Roman" w:cs="Consolas"/>
                <w:sz w:val="20"/>
                <w:szCs w:val="20"/>
              </w:rPr>
              <w:t xml:space="preserve"> </w:t>
            </w:r>
            <w:r w:rsidRPr="00177B5B">
              <w:rPr>
                <w:rFonts w:eastAsia="Times New Roman" w:cs="Consolas"/>
                <w:color w:val="7F007F"/>
                <w:sz w:val="20"/>
                <w:szCs w:val="20"/>
              </w:rPr>
              <w:t>type</w:t>
            </w:r>
            <w:r w:rsidRPr="00177B5B">
              <w:rPr>
                <w:rFonts w:eastAsia="Times New Roman" w:cs="Consolas"/>
                <w:color w:val="000000"/>
                <w:sz w:val="20"/>
                <w:szCs w:val="20"/>
              </w:rPr>
              <w:t>=</w:t>
            </w:r>
            <w:r w:rsidRPr="00177B5B">
              <w:rPr>
                <w:rFonts w:eastAsia="Times New Roman" w:cs="Consolas"/>
                <w:i/>
                <w:iCs/>
                <w:color w:val="2A00FF"/>
                <w:sz w:val="20"/>
                <w:szCs w:val="20"/>
              </w:rPr>
              <w:t>"submit"</w:t>
            </w:r>
            <w:r w:rsidRPr="00177B5B">
              <w:rPr>
                <w:rFonts w:eastAsia="Times New Roman" w:cs="Consolas"/>
                <w:sz w:val="20"/>
                <w:szCs w:val="20"/>
              </w:rPr>
              <w:t xml:space="preserve"> </w:t>
            </w:r>
            <w:r w:rsidRPr="00177B5B">
              <w:rPr>
                <w:rFonts w:eastAsia="Times New Roman" w:cs="Consolas"/>
                <w:color w:val="7F007F"/>
                <w:sz w:val="20"/>
                <w:szCs w:val="20"/>
              </w:rPr>
              <w:t>value</w:t>
            </w:r>
            <w:r w:rsidRPr="00177B5B">
              <w:rPr>
                <w:rFonts w:eastAsia="Times New Roman" w:cs="Consolas"/>
                <w:color w:val="000000"/>
                <w:sz w:val="20"/>
                <w:szCs w:val="20"/>
              </w:rPr>
              <w:t>=</w:t>
            </w:r>
            <w:r w:rsidRPr="00177B5B">
              <w:rPr>
                <w:rFonts w:eastAsia="Times New Roman" w:cs="Consolas"/>
                <w:i/>
                <w:iCs/>
                <w:color w:val="2A00FF"/>
                <w:sz w:val="20"/>
                <w:szCs w:val="20"/>
              </w:rPr>
              <w:t>"${Resource.msg('global.checkout','locale',null)}"</w:t>
            </w:r>
            <w:r w:rsidRPr="00177B5B">
              <w:rPr>
                <w:rFonts w:eastAsia="Times New Roman" w:cs="Consolas"/>
                <w:sz w:val="20"/>
                <w:szCs w:val="20"/>
              </w:rPr>
              <w:t xml:space="preserve"> </w:t>
            </w:r>
            <w:r w:rsidRPr="00177B5B">
              <w:rPr>
                <w:rFonts w:eastAsia="Times New Roman" w:cs="Consolas"/>
                <w:color w:val="7F007F"/>
                <w:sz w:val="20"/>
                <w:szCs w:val="20"/>
              </w:rPr>
              <w:t>name</w:t>
            </w:r>
            <w:r w:rsidRPr="00177B5B">
              <w:rPr>
                <w:rFonts w:eastAsia="Times New Roman" w:cs="Consolas"/>
                <w:color w:val="000000"/>
                <w:sz w:val="20"/>
                <w:szCs w:val="20"/>
              </w:rPr>
              <w:t>=</w:t>
            </w:r>
            <w:r w:rsidRPr="00177B5B">
              <w:rPr>
                <w:rFonts w:eastAsia="Times New Roman" w:cs="Consolas"/>
                <w:i/>
                <w:iCs/>
                <w:color w:val="2A00FF"/>
                <w:sz w:val="20"/>
                <w:szCs w:val="20"/>
              </w:rPr>
              <w:t>"${pdict.CurrentForms.cart.checkoutCart.htmlName}"</w:t>
            </w:r>
            <w:r w:rsidRPr="00177B5B">
              <w:rPr>
                <w:rFonts w:eastAsia="Times New Roman" w:cs="Consolas"/>
                <w:color w:val="008080"/>
                <w:sz w:val="20"/>
                <w:szCs w:val="20"/>
              </w:rPr>
              <w:t>&gt;</w:t>
            </w:r>
          </w:p>
          <w:p w14:paraId="5F08457E" w14:textId="77777777" w:rsidR="00177B5B" w:rsidRPr="00177B5B" w:rsidRDefault="00177B5B" w:rsidP="00177B5B">
            <w:pPr>
              <w:autoSpaceDE w:val="0"/>
              <w:autoSpaceDN w:val="0"/>
              <w:adjustRightInd w:val="0"/>
              <w:spacing w:after="0" w:line="240" w:lineRule="auto"/>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t>${Resource.msg('global.checkout','locale',null)}</w:t>
            </w:r>
          </w:p>
          <w:p w14:paraId="5B5ECC03" w14:textId="77777777" w:rsidR="00177B5B" w:rsidRPr="00177B5B" w:rsidRDefault="00177B5B" w:rsidP="00177B5B">
            <w:pPr>
              <w:autoSpaceDE w:val="0"/>
              <w:autoSpaceDN w:val="0"/>
              <w:adjustRightInd w:val="0"/>
              <w:spacing w:after="0" w:line="240" w:lineRule="auto"/>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rPr>
              <w:t>&lt;/</w:t>
            </w:r>
            <w:r w:rsidRPr="00177B5B">
              <w:rPr>
                <w:rFonts w:eastAsia="Times New Roman" w:cs="Consolas"/>
                <w:color w:val="3F7F7F"/>
                <w:sz w:val="20"/>
                <w:szCs w:val="20"/>
              </w:rPr>
              <w:t>button</w:t>
            </w:r>
            <w:r w:rsidRPr="00177B5B">
              <w:rPr>
                <w:rFonts w:eastAsia="Times New Roman" w:cs="Consolas"/>
                <w:color w:val="008080"/>
                <w:sz w:val="20"/>
                <w:szCs w:val="20"/>
              </w:rPr>
              <w:t>&gt;</w:t>
            </w:r>
          </w:p>
          <w:p w14:paraId="5EC575BD" w14:textId="77777777" w:rsidR="00177B5B" w:rsidRPr="00177B5B" w:rsidRDefault="00177B5B" w:rsidP="00177B5B">
            <w:pPr>
              <w:autoSpaceDE w:val="0"/>
              <w:autoSpaceDN w:val="0"/>
              <w:adjustRightInd w:val="0"/>
              <w:spacing w:after="0" w:line="240" w:lineRule="auto"/>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p>
          <w:p w14:paraId="5842CE04" w14:textId="77777777" w:rsidR="00177B5B" w:rsidRPr="00177B5B" w:rsidRDefault="00177B5B" w:rsidP="00177B5B">
            <w:pPr>
              <w:autoSpaceDE w:val="0"/>
              <w:autoSpaceDN w:val="0"/>
              <w:adjustRightInd w:val="0"/>
              <w:spacing w:after="0" w:line="240" w:lineRule="auto"/>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t xml:space="preserve"> </w:t>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isif</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condition</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"${dw.order.PaymentMgr.getPaymentMethod(CybersourceConstants.METHOD_PAYPAL).isActive() &amp;&amp;  dw.system.Site.current.getCustomPreferenceValue('CsEnableExpressPaypal')==true}"</w:t>
            </w:r>
            <w:r w:rsidRPr="00177B5B">
              <w:rPr>
                <w:rFonts w:eastAsia="Times New Roman" w:cs="Consolas"/>
                <w:color w:val="008080"/>
                <w:sz w:val="20"/>
                <w:szCs w:val="20"/>
                <w:highlight w:val="yellow"/>
              </w:rPr>
              <w:t>&gt;</w:t>
            </w:r>
          </w:p>
          <w:p w14:paraId="15E6610C" w14:textId="77777777" w:rsidR="00177B5B" w:rsidRPr="00177B5B" w:rsidRDefault="00177B5B" w:rsidP="00177B5B">
            <w:pPr>
              <w:autoSpaceDE w:val="0"/>
              <w:autoSpaceDN w:val="0"/>
              <w:adjustRightInd w:val="0"/>
              <w:spacing w:after="0" w:line="240" w:lineRule="auto"/>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isif</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condition</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"${dw.system.Site.getCurrent().getCustomPreferenceValue('payPalBillingAgreements') &amp;&amp; !empty(pdict.CurrentCustomer.profile) &amp;&amp; !empty(pdict.CurrentCustomer.profile.custom.billingAgreementID)}"</w:t>
            </w:r>
            <w:r w:rsidRPr="00177B5B">
              <w:rPr>
                <w:rFonts w:eastAsia="Times New Roman" w:cs="Consolas"/>
                <w:color w:val="008080"/>
                <w:sz w:val="20"/>
                <w:szCs w:val="20"/>
                <w:highlight w:val="yellow"/>
              </w:rPr>
              <w:t>&gt;</w:t>
            </w:r>
            <w:r w:rsidRPr="00177B5B">
              <w:rPr>
                <w:rFonts w:eastAsia="Times New Roman" w:cs="Consolas"/>
                <w:color w:val="000000"/>
                <w:sz w:val="20"/>
                <w:szCs w:val="20"/>
                <w:highlight w:val="yellow"/>
              </w:rPr>
              <w:t xml:space="preserve"> </w:t>
            </w:r>
          </w:p>
          <w:p w14:paraId="4225CAEC" w14:textId="77777777" w:rsidR="00177B5B" w:rsidRPr="00177B5B" w:rsidRDefault="00177B5B" w:rsidP="00177B5B">
            <w:pPr>
              <w:autoSpaceDE w:val="0"/>
              <w:autoSpaceDN w:val="0"/>
              <w:adjustRightInd w:val="0"/>
              <w:spacing w:after="0" w:line="240" w:lineRule="auto"/>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input</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type</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"image"</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src</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"https://www.paypal.com/en_US/i/btn/btn_xpressCheckout.gif"</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alt</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"Paypal Express"</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lastRenderedPageBreak/>
              <w:t>class</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"billingAgreementExpressCheckout"</w:t>
            </w:r>
            <w:r w:rsidRPr="00177B5B">
              <w:rPr>
                <w:rFonts w:eastAsia="Times New Roman" w:cs="Consolas"/>
                <w:color w:val="008080"/>
                <w:sz w:val="20"/>
                <w:szCs w:val="20"/>
                <w:highlight w:val="yellow"/>
              </w:rPr>
              <w:t>/&gt;</w:t>
            </w:r>
          </w:p>
          <w:p w14:paraId="3EE6971A" w14:textId="77777777" w:rsidR="00177B5B" w:rsidRPr="00177B5B" w:rsidRDefault="00177B5B" w:rsidP="00177B5B">
            <w:pPr>
              <w:autoSpaceDE w:val="0"/>
              <w:autoSpaceDN w:val="0"/>
              <w:adjustRightInd w:val="0"/>
              <w:spacing w:after="0" w:line="240" w:lineRule="auto"/>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iselse</w:t>
            </w:r>
            <w:r w:rsidRPr="00177B5B">
              <w:rPr>
                <w:rFonts w:eastAsia="Times New Roman" w:cs="Consolas"/>
                <w:color w:val="008080"/>
                <w:sz w:val="20"/>
                <w:szCs w:val="20"/>
                <w:highlight w:val="yellow"/>
              </w:rPr>
              <w:t>&gt;</w:t>
            </w:r>
          </w:p>
          <w:p w14:paraId="2F3F9258" w14:textId="77777777" w:rsidR="00177B5B" w:rsidRPr="00177B5B" w:rsidRDefault="00177B5B" w:rsidP="00177B5B">
            <w:pPr>
              <w:autoSpaceDE w:val="0"/>
              <w:autoSpaceDN w:val="0"/>
              <w:adjustRightInd w:val="0"/>
              <w:spacing w:after="0" w:line="240" w:lineRule="auto"/>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div</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class</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"paypal-button-container-cart1"</w:t>
            </w:r>
            <w:r w:rsidRPr="00177B5B">
              <w:rPr>
                <w:rFonts w:eastAsia="Times New Roman" w:cs="Consolas"/>
                <w:color w:val="008080"/>
                <w:sz w:val="20"/>
                <w:szCs w:val="20"/>
                <w:highlight w:val="yellow"/>
              </w:rPr>
              <w:t>&gt;&lt;/</w:t>
            </w:r>
            <w:r w:rsidRPr="00177B5B">
              <w:rPr>
                <w:rFonts w:eastAsia="Times New Roman" w:cs="Consolas"/>
                <w:color w:val="3F7F7F"/>
                <w:sz w:val="20"/>
                <w:szCs w:val="20"/>
                <w:highlight w:val="yellow"/>
              </w:rPr>
              <w:t>div</w:t>
            </w:r>
            <w:r w:rsidRPr="00177B5B">
              <w:rPr>
                <w:rFonts w:eastAsia="Times New Roman" w:cs="Consolas"/>
                <w:color w:val="008080"/>
                <w:sz w:val="20"/>
                <w:szCs w:val="20"/>
                <w:highlight w:val="yellow"/>
              </w:rPr>
              <w:t>&gt;</w:t>
            </w:r>
          </w:p>
          <w:p w14:paraId="34DE01E7" w14:textId="77777777" w:rsidR="00177B5B" w:rsidRPr="00177B5B" w:rsidRDefault="00177B5B" w:rsidP="00177B5B">
            <w:pPr>
              <w:autoSpaceDE w:val="0"/>
              <w:autoSpaceDN w:val="0"/>
              <w:adjustRightInd w:val="0"/>
              <w:spacing w:after="0" w:line="240" w:lineRule="auto"/>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isif</w:t>
            </w:r>
            <w:r w:rsidRPr="00177B5B">
              <w:rPr>
                <w:rFonts w:eastAsia="Times New Roman" w:cs="Consolas"/>
                <w:color w:val="008080"/>
                <w:sz w:val="20"/>
                <w:szCs w:val="20"/>
                <w:highlight w:val="yellow"/>
              </w:rPr>
              <w:t>&gt;</w:t>
            </w:r>
          </w:p>
          <w:p w14:paraId="43FBBCC8" w14:textId="77777777" w:rsidR="00177B5B" w:rsidRPr="00177B5B" w:rsidRDefault="00177B5B" w:rsidP="00177B5B">
            <w:pPr>
              <w:autoSpaceDE w:val="0"/>
              <w:autoSpaceDN w:val="0"/>
              <w:adjustRightInd w:val="0"/>
              <w:spacing w:after="0" w:line="240" w:lineRule="auto"/>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p>
          <w:p w14:paraId="2B861189" w14:textId="77777777" w:rsidR="00177B5B" w:rsidRDefault="00177B5B" w:rsidP="003C3632">
            <w:pPr>
              <w:pStyle w:val="BodyText"/>
            </w:pPr>
            <w:r w:rsidRPr="00177B5B">
              <w:rPr>
                <w:highlight w:val="yellow"/>
              </w:rPr>
              <w:tab/>
            </w:r>
            <w:r w:rsidRPr="00177B5B">
              <w:rPr>
                <w:highlight w:val="yellow"/>
              </w:rPr>
              <w:tab/>
            </w:r>
            <w:r w:rsidRPr="00177B5B">
              <w:rPr>
                <w:highlight w:val="yellow"/>
              </w:rPr>
              <w:tab/>
            </w:r>
            <w:r w:rsidRPr="00177B5B">
              <w:rPr>
                <w:highlight w:val="yellow"/>
              </w:rPr>
              <w:tab/>
            </w:r>
            <w:r w:rsidRPr="00177B5B">
              <w:rPr>
                <w:highlight w:val="yellow"/>
              </w:rPr>
              <w:tab/>
            </w:r>
            <w:r w:rsidRPr="00177B5B">
              <w:rPr>
                <w:highlight w:val="yellow"/>
              </w:rPr>
              <w:tab/>
            </w:r>
            <w:r w:rsidRPr="00177B5B">
              <w:rPr>
                <w:color w:val="008080"/>
                <w:highlight w:val="yellow"/>
              </w:rPr>
              <w:t>&lt;/</w:t>
            </w:r>
            <w:r w:rsidRPr="00177B5B">
              <w:rPr>
                <w:color w:val="3F7F7F"/>
                <w:highlight w:val="yellow"/>
              </w:rPr>
              <w:t>isif</w:t>
            </w:r>
            <w:r w:rsidRPr="00177B5B">
              <w:rPr>
                <w:color w:val="008080"/>
                <w:highlight w:val="yellow"/>
              </w:rPr>
              <w:t>&gt;</w:t>
            </w:r>
          </w:p>
        </w:tc>
      </w:tr>
    </w:tbl>
    <w:p w14:paraId="3CD1B281" w14:textId="77777777" w:rsidR="00B16364" w:rsidRDefault="00B16364" w:rsidP="003C3632">
      <w:pPr>
        <w:pStyle w:val="BodyText"/>
      </w:pPr>
    </w:p>
    <w:p w14:paraId="53B9D900" w14:textId="56702341" w:rsidR="00B16364" w:rsidRPr="00E3342B" w:rsidRDefault="00ED0FEC" w:rsidP="00B16364">
      <w:pPr>
        <w:pStyle w:val="Heading4"/>
        <w:rPr>
          <w:rFonts w:asciiTheme="minorHAnsi" w:hAnsiTheme="minorHAnsi"/>
        </w:rPr>
      </w:pPr>
      <w:r>
        <w:rPr>
          <w:rFonts w:asciiTheme="minorHAnsi" w:hAnsiTheme="minorHAnsi"/>
        </w:rPr>
        <w:t>Resource</w:t>
      </w:r>
      <w:r w:rsidR="00B16364" w:rsidRPr="00E3342B">
        <w:rPr>
          <w:rFonts w:asciiTheme="minorHAnsi" w:hAnsiTheme="minorHAnsi"/>
        </w:rPr>
        <w:t>.ds</w:t>
      </w:r>
    </w:p>
    <w:p w14:paraId="1BC6C28C" w14:textId="77777777" w:rsidR="00B16364" w:rsidRPr="007D2E14" w:rsidRDefault="00B16364" w:rsidP="003C3632">
      <w:pPr>
        <w:pStyle w:val="BodyText"/>
      </w:pPr>
      <w:r w:rsidRPr="007D2E14">
        <w:t>Add below urls in urls json object under ResourceHelper.getUrls method.</w:t>
      </w:r>
    </w:p>
    <w:tbl>
      <w:tblPr>
        <w:tblStyle w:val="TableGrid"/>
        <w:tblW w:w="0" w:type="auto"/>
        <w:tblLook w:val="04A0" w:firstRow="1" w:lastRow="0" w:firstColumn="1" w:lastColumn="0" w:noHBand="0" w:noVBand="1"/>
      </w:tblPr>
      <w:tblGrid>
        <w:gridCol w:w="10296"/>
      </w:tblGrid>
      <w:tr w:rsidR="00B16364" w14:paraId="4AE27271" w14:textId="77777777" w:rsidTr="00634BE4">
        <w:tc>
          <w:tcPr>
            <w:tcW w:w="10296" w:type="dxa"/>
          </w:tcPr>
          <w:p w14:paraId="7CB0994E" w14:textId="277088D7" w:rsidR="006B2BDF" w:rsidRDefault="006B2BDF" w:rsidP="00634BE4">
            <w:pPr>
              <w:autoSpaceDE w:val="0"/>
              <w:autoSpaceDN w:val="0"/>
              <w:adjustRightInd w:val="0"/>
              <w:spacing w:after="0" w:line="240" w:lineRule="auto"/>
              <w:rPr>
                <w:rFonts w:eastAsia="Times New Roman" w:cs="Consolas"/>
                <w:color w:val="000000"/>
                <w:sz w:val="20"/>
                <w:szCs w:val="20"/>
              </w:rPr>
            </w:pPr>
            <w:r>
              <w:rPr>
                <w:rFonts w:eastAsia="Times New Roman" w:cs="Consolas"/>
                <w:color w:val="000000"/>
                <w:sz w:val="20"/>
                <w:szCs w:val="20"/>
              </w:rPr>
              <w:t>,</w:t>
            </w:r>
          </w:p>
          <w:p w14:paraId="33223DC4" w14:textId="77777777" w:rsidR="00B16364" w:rsidRPr="007B058A" w:rsidRDefault="00B16364" w:rsidP="00634BE4">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paypalinitsession</w:t>
            </w:r>
            <w:r w:rsidRPr="007B058A">
              <w:rPr>
                <w:rFonts w:eastAsia="Times New Roman" w:cs="Consolas"/>
                <w:color w:val="000000"/>
                <w:sz w:val="20"/>
                <w:szCs w:val="20"/>
              </w:rPr>
              <w:tab/>
              <w:t>: URLUtils.url(</w:t>
            </w:r>
            <w:r w:rsidRPr="007B058A">
              <w:rPr>
                <w:rFonts w:eastAsia="Times New Roman" w:cs="Consolas"/>
                <w:color w:val="2A00FF"/>
                <w:sz w:val="20"/>
                <w:szCs w:val="20"/>
              </w:rPr>
              <w:t>'CYBPaypal-InitiatePaypalExpress'</w:t>
            </w:r>
            <w:r w:rsidRPr="007B058A">
              <w:rPr>
                <w:rFonts w:eastAsia="Times New Roman" w:cs="Consolas"/>
                <w:color w:val="000000"/>
                <w:sz w:val="20"/>
                <w:szCs w:val="20"/>
              </w:rPr>
              <w:t>).toString(),</w:t>
            </w:r>
          </w:p>
          <w:p w14:paraId="43A857ED" w14:textId="77777777" w:rsidR="00B16364" w:rsidRPr="007B058A" w:rsidRDefault="00B16364" w:rsidP="00634BE4">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paypalcallback</w:t>
            </w:r>
            <w:r w:rsidRPr="007B058A">
              <w:rPr>
                <w:rFonts w:eastAsia="Times New Roman" w:cs="Consolas"/>
                <w:color w:val="000000"/>
                <w:sz w:val="20"/>
                <w:szCs w:val="20"/>
              </w:rPr>
              <w:tab/>
              <w:t>: URLUtils.https(</w:t>
            </w:r>
            <w:r w:rsidRPr="007B058A">
              <w:rPr>
                <w:rFonts w:eastAsia="Times New Roman" w:cs="Consolas"/>
                <w:color w:val="2A00FF"/>
                <w:sz w:val="20"/>
                <w:szCs w:val="20"/>
              </w:rPr>
              <w:t>'CYBPaypal-SessionCallback'</w:t>
            </w:r>
            <w:r w:rsidRPr="007B058A">
              <w:rPr>
                <w:rFonts w:eastAsia="Times New Roman" w:cs="Consolas"/>
                <w:color w:val="000000"/>
                <w:sz w:val="20"/>
                <w:szCs w:val="20"/>
              </w:rPr>
              <w:t>).toString(),</w:t>
            </w:r>
          </w:p>
          <w:p w14:paraId="2C420321" w14:textId="77777777" w:rsidR="00B16364" w:rsidRPr="007B058A" w:rsidRDefault="00B16364" w:rsidP="00634BE4">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billingagreement</w:t>
            </w:r>
            <w:r w:rsidRPr="007B058A">
              <w:rPr>
                <w:rFonts w:eastAsia="Times New Roman" w:cs="Consolas"/>
                <w:color w:val="000000"/>
                <w:sz w:val="20"/>
                <w:szCs w:val="20"/>
              </w:rPr>
              <w:tab/>
              <w:t>:  URLUtils.https(</w:t>
            </w:r>
            <w:r w:rsidRPr="007B058A">
              <w:rPr>
                <w:rFonts w:eastAsia="Times New Roman" w:cs="Consolas"/>
                <w:color w:val="2A00FF"/>
                <w:sz w:val="20"/>
                <w:szCs w:val="20"/>
              </w:rPr>
              <w:t>'CYBPaypal-BillingAgreement'</w:t>
            </w:r>
            <w:r w:rsidRPr="007B058A">
              <w:rPr>
                <w:rFonts w:eastAsia="Times New Roman" w:cs="Consolas"/>
                <w:color w:val="000000"/>
                <w:sz w:val="20"/>
                <w:szCs w:val="20"/>
              </w:rPr>
              <w:t>).toString(),</w:t>
            </w:r>
          </w:p>
          <w:p w14:paraId="7B7ECF45" w14:textId="77777777" w:rsidR="00B16364" w:rsidRPr="007A0529" w:rsidRDefault="00B16364" w:rsidP="003C3632">
            <w:pPr>
              <w:pStyle w:val="BodyText"/>
            </w:pPr>
            <w:r w:rsidRPr="007A0529">
              <w:t>orderreview         : URLUtils.https(</w:t>
            </w:r>
            <w:r w:rsidRPr="007A0529">
              <w:rPr>
                <w:color w:val="2A00FF"/>
              </w:rPr>
              <w:t>'COSummary-Start'</w:t>
            </w:r>
            <w:r w:rsidRPr="007A0529">
              <w:t>).toString()</w:t>
            </w:r>
          </w:p>
        </w:tc>
      </w:tr>
    </w:tbl>
    <w:p w14:paraId="6C4D33F0" w14:textId="77777777" w:rsidR="00B16364" w:rsidRDefault="00B16364" w:rsidP="003C3632">
      <w:pPr>
        <w:pStyle w:val="BodyText"/>
      </w:pPr>
    </w:p>
    <w:p w14:paraId="68CE64B0" w14:textId="77777777" w:rsidR="00B16364" w:rsidRPr="007D2E14" w:rsidRDefault="00B16364" w:rsidP="003C3632">
      <w:pPr>
        <w:pStyle w:val="BodyText"/>
      </w:pPr>
      <w:r w:rsidRPr="007D2E14">
        <w:t>Add below preference in json object under ResourceHelper.getPreferences method</w:t>
      </w:r>
    </w:p>
    <w:tbl>
      <w:tblPr>
        <w:tblStyle w:val="TableGrid"/>
        <w:tblW w:w="0" w:type="auto"/>
        <w:tblLook w:val="04A0" w:firstRow="1" w:lastRow="0" w:firstColumn="1" w:lastColumn="0" w:noHBand="0" w:noVBand="1"/>
      </w:tblPr>
      <w:tblGrid>
        <w:gridCol w:w="10296"/>
      </w:tblGrid>
      <w:tr w:rsidR="00B16364" w:rsidRPr="006B2BDF" w14:paraId="1389BCE5" w14:textId="77777777" w:rsidTr="00634BE4">
        <w:tc>
          <w:tcPr>
            <w:tcW w:w="10296" w:type="dxa"/>
          </w:tcPr>
          <w:p w14:paraId="233E5861" w14:textId="719A282E" w:rsidR="006B2BDF" w:rsidRPr="006B2BDF" w:rsidRDefault="006B2BDF" w:rsidP="003C3632">
            <w:pPr>
              <w:pStyle w:val="BodyText"/>
            </w:pPr>
            <w:r w:rsidRPr="006B2BDF">
              <w:t>,</w:t>
            </w:r>
          </w:p>
          <w:p w14:paraId="50F9A05C" w14:textId="77777777" w:rsidR="00B16364" w:rsidRPr="006B2BDF" w:rsidRDefault="00B16364" w:rsidP="003C3632">
            <w:pPr>
              <w:pStyle w:val="BodyText"/>
            </w:pPr>
            <w:r w:rsidRPr="006B2BDF">
              <w:t>ISPAYPALENABLED : (dw.order.PaymentMgr.getPaymentMethod('PAYPAL').isActive() &amp;&amp;  Site.getCurrent().getCustomPreferenceValue(</w:t>
            </w:r>
            <w:r w:rsidRPr="006B2BDF">
              <w:rPr>
                <w:color w:val="2A00FF"/>
              </w:rPr>
              <w:t>'CsEnableExpressPaypal'</w:t>
            </w:r>
            <w:r w:rsidRPr="006B2BDF">
              <w:t>)?true:false)</w:t>
            </w:r>
          </w:p>
        </w:tc>
      </w:tr>
    </w:tbl>
    <w:p w14:paraId="26205E02" w14:textId="77777777" w:rsidR="00AE2BB9" w:rsidRPr="00E3342B" w:rsidRDefault="00AE2BB9" w:rsidP="00AE2BB9">
      <w:pPr>
        <w:pStyle w:val="Heading4"/>
        <w:rPr>
          <w:rFonts w:asciiTheme="minorHAnsi" w:hAnsiTheme="minorHAnsi"/>
        </w:rPr>
      </w:pPr>
      <w:r>
        <w:rPr>
          <w:rFonts w:asciiTheme="minorHAnsi" w:hAnsiTheme="minorHAnsi"/>
        </w:rPr>
        <w:t>Checkout.properties</w:t>
      </w:r>
    </w:p>
    <w:p w14:paraId="42C32AC6" w14:textId="77777777" w:rsidR="00AE2BB9" w:rsidRPr="007D2E14" w:rsidRDefault="00AE2BB9" w:rsidP="003C3632">
      <w:pPr>
        <w:pStyle w:val="BodyText"/>
      </w:pPr>
      <w:r w:rsidRPr="007D2E14">
        <w:t>Add billing agreement message for paypal.</w:t>
      </w:r>
    </w:p>
    <w:tbl>
      <w:tblPr>
        <w:tblStyle w:val="TableGrid"/>
        <w:tblW w:w="0" w:type="auto"/>
        <w:tblLook w:val="04A0" w:firstRow="1" w:lastRow="0" w:firstColumn="1" w:lastColumn="0" w:noHBand="0" w:noVBand="1"/>
      </w:tblPr>
      <w:tblGrid>
        <w:gridCol w:w="10296"/>
      </w:tblGrid>
      <w:tr w:rsidR="00AE2BB9" w14:paraId="4FE0B6FC" w14:textId="77777777" w:rsidTr="0004304C">
        <w:tc>
          <w:tcPr>
            <w:tcW w:w="10296" w:type="dxa"/>
          </w:tcPr>
          <w:p w14:paraId="544CC2AC" w14:textId="77777777" w:rsidR="00AE2BB9" w:rsidRPr="007B058A" w:rsidRDefault="00AE2BB9" w:rsidP="00AE2BB9">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billing.selectcreditcard=</w:t>
            </w:r>
            <w:r w:rsidRPr="007B058A">
              <w:rPr>
                <w:rFonts w:eastAsia="Times New Roman" w:cs="Consolas"/>
                <w:color w:val="2A00FF"/>
                <w:sz w:val="20"/>
                <w:szCs w:val="20"/>
              </w:rPr>
              <w:t>Select</w:t>
            </w:r>
            <w:r w:rsidRPr="007B058A">
              <w:rPr>
                <w:rFonts w:eastAsia="Times New Roman" w:cs="Consolas"/>
                <w:color w:val="000000"/>
                <w:sz w:val="20"/>
                <w:szCs w:val="20"/>
              </w:rPr>
              <w:t xml:space="preserve"> </w:t>
            </w:r>
            <w:r w:rsidRPr="007B058A">
              <w:rPr>
                <w:rFonts w:eastAsia="Times New Roman" w:cs="Consolas"/>
                <w:color w:val="2A00FF"/>
                <w:sz w:val="20"/>
                <w:szCs w:val="20"/>
              </w:rPr>
              <w:t>Credit</w:t>
            </w:r>
            <w:r w:rsidRPr="007B058A">
              <w:rPr>
                <w:rFonts w:eastAsia="Times New Roman" w:cs="Consolas"/>
                <w:color w:val="000000"/>
                <w:sz w:val="20"/>
                <w:szCs w:val="20"/>
              </w:rPr>
              <w:t xml:space="preserve"> </w:t>
            </w:r>
            <w:r w:rsidRPr="007B058A">
              <w:rPr>
                <w:rFonts w:eastAsia="Times New Roman" w:cs="Consolas"/>
                <w:color w:val="2A00FF"/>
                <w:sz w:val="20"/>
                <w:szCs w:val="20"/>
              </w:rPr>
              <w:t>Card</w:t>
            </w:r>
          </w:p>
          <w:p w14:paraId="1FD52B09" w14:textId="77777777" w:rsidR="00AE2BB9" w:rsidRDefault="00AE2BB9" w:rsidP="003C3632">
            <w:pPr>
              <w:pStyle w:val="BodyText"/>
            </w:pPr>
            <w:r w:rsidRPr="007B058A">
              <w:rPr>
                <w:highlight w:val="yellow"/>
              </w:rPr>
              <w:t>billing.billingagreement=</w:t>
            </w:r>
            <w:r w:rsidRPr="007B058A">
              <w:rPr>
                <w:color w:val="2A00FF"/>
                <w:highlight w:val="yellow"/>
              </w:rPr>
              <w:t>Create</w:t>
            </w:r>
            <w:r w:rsidRPr="007B058A">
              <w:rPr>
                <w:highlight w:val="yellow"/>
              </w:rPr>
              <w:t xml:space="preserve"> </w:t>
            </w:r>
            <w:r w:rsidRPr="007B058A">
              <w:rPr>
                <w:color w:val="2A00FF"/>
                <w:highlight w:val="yellow"/>
              </w:rPr>
              <w:t>Billing</w:t>
            </w:r>
            <w:r w:rsidRPr="007B058A">
              <w:rPr>
                <w:highlight w:val="yellow"/>
              </w:rPr>
              <w:t xml:space="preserve"> </w:t>
            </w:r>
            <w:r w:rsidRPr="007B058A">
              <w:rPr>
                <w:color w:val="2A00FF"/>
                <w:highlight w:val="yellow"/>
              </w:rPr>
              <w:t>Agreement</w:t>
            </w:r>
          </w:p>
        </w:tc>
      </w:tr>
    </w:tbl>
    <w:p w14:paraId="7AD8BCA8" w14:textId="77777777" w:rsidR="00B16364" w:rsidRDefault="00B16364" w:rsidP="003C3632">
      <w:pPr>
        <w:pStyle w:val="BodyText"/>
      </w:pPr>
      <w:r>
        <w:t xml:space="preserve"> </w:t>
      </w:r>
    </w:p>
    <w:p w14:paraId="67CA7470" w14:textId="77777777" w:rsidR="00B16364" w:rsidRDefault="00B16364" w:rsidP="00B16364">
      <w:pPr>
        <w:pStyle w:val="Heading4"/>
        <w:rPr>
          <w:rFonts w:asciiTheme="minorHAnsi" w:hAnsiTheme="minorHAnsi"/>
        </w:rPr>
      </w:pPr>
      <w:r w:rsidRPr="000B3DE4">
        <w:rPr>
          <w:rFonts w:asciiTheme="minorHAnsi" w:hAnsiTheme="minorHAnsi"/>
        </w:rPr>
        <w:t>Paymentmethod</w:t>
      </w:r>
      <w:r w:rsidR="00D251A1">
        <w:rPr>
          <w:rFonts w:asciiTheme="minorHAnsi" w:hAnsiTheme="minorHAnsi"/>
        </w:rPr>
        <w:t>s</w:t>
      </w:r>
      <w:r w:rsidRPr="000B3DE4">
        <w:rPr>
          <w:rFonts w:asciiTheme="minorHAnsi" w:hAnsiTheme="minorHAnsi"/>
        </w:rPr>
        <w:t>.isml</w:t>
      </w:r>
    </w:p>
    <w:p w14:paraId="5CE1CCD2" w14:textId="77777777" w:rsidR="00B16364" w:rsidRPr="007D2E14" w:rsidRDefault="007A1042" w:rsidP="003C3632">
      <w:pPr>
        <w:pStyle w:val="BodyText"/>
      </w:pPr>
      <w:r w:rsidRPr="007D2E14">
        <w:t>Include cubersource constant at API include section</w:t>
      </w:r>
    </w:p>
    <w:tbl>
      <w:tblPr>
        <w:tblStyle w:val="TableGrid"/>
        <w:tblW w:w="0" w:type="auto"/>
        <w:tblLook w:val="04A0" w:firstRow="1" w:lastRow="0" w:firstColumn="1" w:lastColumn="0" w:noHBand="0" w:noVBand="1"/>
      </w:tblPr>
      <w:tblGrid>
        <w:gridCol w:w="10296"/>
      </w:tblGrid>
      <w:tr w:rsidR="00B16364" w14:paraId="637ED6AF" w14:textId="77777777" w:rsidTr="00634BE4">
        <w:tc>
          <w:tcPr>
            <w:tcW w:w="10296" w:type="dxa"/>
          </w:tcPr>
          <w:p w14:paraId="5D7B6FDA" w14:textId="7E640F34" w:rsidR="00B16364" w:rsidRDefault="006B2BDF" w:rsidP="003C3632">
            <w:pPr>
              <w:pStyle w:val="BodyText"/>
            </w:pPr>
            <w:ins w:id="1264" w:author="WIN764BIT" w:date="2017-08-31T14:31:00Z">
              <w:r w:rsidRPr="006B2BDF">
                <w:rPr>
                  <w:highlight w:val="yellow"/>
                </w:rPr>
                <w:t>C</w:t>
              </w:r>
            </w:ins>
            <w:ins w:id="1265" w:author="WIN764BIT" w:date="2017-08-31T14:30:00Z">
              <w:r w:rsidRPr="006B2BDF">
                <w:rPr>
                  <w:highlight w:val="yellow"/>
                </w:rPr>
                <w:t>hanges are aleady covered  under custom code &gt; generic section-&gt; paymentmethods.isml</w:t>
              </w:r>
            </w:ins>
          </w:p>
        </w:tc>
      </w:tr>
    </w:tbl>
    <w:p w14:paraId="13FEE546" w14:textId="77777777" w:rsidR="00B16364" w:rsidRDefault="00B16364" w:rsidP="003C3632">
      <w:pPr>
        <w:pStyle w:val="BodyText"/>
      </w:pPr>
    </w:p>
    <w:p w14:paraId="34AE5EE9" w14:textId="77777777" w:rsidR="00A3519C" w:rsidRDefault="00A3519C" w:rsidP="00A3519C">
      <w:pPr>
        <w:pStyle w:val="Heading4"/>
        <w:rPr>
          <w:rFonts w:asciiTheme="minorHAnsi" w:hAnsiTheme="minorHAnsi"/>
        </w:rPr>
      </w:pPr>
      <w:r w:rsidRPr="005C354E">
        <w:rPr>
          <w:rFonts w:asciiTheme="minorHAnsi" w:hAnsiTheme="minorHAnsi"/>
        </w:rPr>
        <w:t>PAYPAL_EXPRESS.</w:t>
      </w:r>
      <w:r>
        <w:rPr>
          <w:rFonts w:asciiTheme="minorHAnsi" w:hAnsiTheme="minorHAnsi"/>
        </w:rPr>
        <w:t>xml</w:t>
      </w:r>
    </w:p>
    <w:p w14:paraId="207BD821" w14:textId="77777777" w:rsidR="00A3519C" w:rsidRPr="007D2E14" w:rsidRDefault="00A3519C" w:rsidP="003C3632">
      <w:pPr>
        <w:pStyle w:val="BodyText"/>
      </w:pPr>
      <w:r w:rsidRPr="007D2E14">
        <w:t xml:space="preserve">Add assign node in PAYPAL_EXPRESS-Handle pipeline and assign PAYPAL in paymentType variable as shown below </w:t>
      </w:r>
    </w:p>
    <w:p w14:paraId="4A1F2867" w14:textId="77777777" w:rsidR="00A3519C" w:rsidRDefault="00A3519C" w:rsidP="003C3632">
      <w:pPr>
        <w:pStyle w:val="BodyText"/>
      </w:pPr>
    </w:p>
    <w:p w14:paraId="285DDD06" w14:textId="77777777" w:rsidR="00A3519C" w:rsidRDefault="00A3519C" w:rsidP="003C3632">
      <w:pPr>
        <w:pStyle w:val="BodyText"/>
      </w:pPr>
      <w:r>
        <w:rPr>
          <w:noProof/>
        </w:rPr>
        <w:lastRenderedPageBreak/>
        <w:drawing>
          <wp:inline distT="0" distB="0" distL="0" distR="0" wp14:anchorId="5B416B43" wp14:editId="77BCDD1A">
            <wp:extent cx="4472887" cy="402907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476750" cy="4032554"/>
                    </a:xfrm>
                    <a:prstGeom prst="rect">
                      <a:avLst/>
                    </a:prstGeom>
                  </pic:spPr>
                </pic:pic>
              </a:graphicData>
            </a:graphic>
          </wp:inline>
        </w:drawing>
      </w:r>
    </w:p>
    <w:p w14:paraId="33F4EE58" w14:textId="77777777" w:rsidR="00A3519C" w:rsidRDefault="00A3519C" w:rsidP="003C3632">
      <w:pPr>
        <w:pStyle w:val="BodyText"/>
      </w:pPr>
    </w:p>
    <w:p w14:paraId="56688487" w14:textId="77777777" w:rsidR="00A3519C" w:rsidRDefault="00A3519C" w:rsidP="003C3632">
      <w:pPr>
        <w:pStyle w:val="BodyText"/>
      </w:pPr>
    </w:p>
    <w:p w14:paraId="02B111BA" w14:textId="77777777" w:rsidR="00A3519C" w:rsidRPr="00A61598" w:rsidRDefault="00A3519C" w:rsidP="003C3632">
      <w:pPr>
        <w:pStyle w:val="BodyText"/>
      </w:pPr>
    </w:p>
    <w:p w14:paraId="5E01C883" w14:textId="77777777" w:rsidR="00A3519C" w:rsidRPr="007D2E14" w:rsidRDefault="00A3519C" w:rsidP="003C3632">
      <w:pPr>
        <w:pStyle w:val="BodyText"/>
      </w:pPr>
      <w:r w:rsidRPr="007D2E14">
        <w:t>Add call node in Handle pipeline for CybersourceData-RemovePaymentInstrument, as shown below</w:t>
      </w:r>
    </w:p>
    <w:p w14:paraId="05762F6C" w14:textId="77777777" w:rsidR="00A3519C" w:rsidRDefault="00A3519C" w:rsidP="003C3632">
      <w:pPr>
        <w:pStyle w:val="BodyText"/>
      </w:pPr>
      <w:r>
        <w:rPr>
          <w:noProof/>
        </w:rPr>
        <w:lastRenderedPageBreak/>
        <w:drawing>
          <wp:inline distT="0" distB="0" distL="0" distR="0" wp14:anchorId="237B20A3" wp14:editId="459FE029">
            <wp:extent cx="4057650" cy="4221326"/>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60916" cy="4224723"/>
                    </a:xfrm>
                    <a:prstGeom prst="rect">
                      <a:avLst/>
                    </a:prstGeom>
                    <a:noFill/>
                    <a:ln>
                      <a:noFill/>
                    </a:ln>
                  </pic:spPr>
                </pic:pic>
              </a:graphicData>
            </a:graphic>
          </wp:inline>
        </w:drawing>
      </w:r>
    </w:p>
    <w:p w14:paraId="220606F2" w14:textId="77777777" w:rsidR="00A3519C" w:rsidRDefault="00A3519C" w:rsidP="003C3632">
      <w:pPr>
        <w:pStyle w:val="BodyText"/>
      </w:pPr>
    </w:p>
    <w:p w14:paraId="5C453B0B" w14:textId="77777777" w:rsidR="00A3519C" w:rsidRDefault="00A3519C" w:rsidP="003C3632">
      <w:pPr>
        <w:pStyle w:val="BodyText"/>
      </w:pPr>
    </w:p>
    <w:p w14:paraId="66F6F99F" w14:textId="05FD8C8B" w:rsidR="00A3519C" w:rsidRPr="005C354E" w:rsidRDefault="00ED0FEC" w:rsidP="003C3632">
      <w:pPr>
        <w:pStyle w:val="BodyText"/>
      </w:pPr>
      <w:r>
        <w:rPr>
          <w:noProof/>
        </w:rPr>
        <w:lastRenderedPageBreak/>
        <w:drawing>
          <wp:inline distT="0" distB="0" distL="0" distR="0" wp14:anchorId="16EBAB37" wp14:editId="3ADB3142">
            <wp:extent cx="6391275" cy="39624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391275" cy="3962400"/>
                    </a:xfrm>
                    <a:prstGeom prst="rect">
                      <a:avLst/>
                    </a:prstGeom>
                    <a:noFill/>
                    <a:ln>
                      <a:noFill/>
                    </a:ln>
                  </pic:spPr>
                </pic:pic>
              </a:graphicData>
            </a:graphic>
          </wp:inline>
        </w:drawing>
      </w:r>
    </w:p>
    <w:p w14:paraId="2BD346CB" w14:textId="77777777" w:rsidR="00A3519C" w:rsidRDefault="00A3519C" w:rsidP="003C3632">
      <w:pPr>
        <w:pStyle w:val="BodyText"/>
      </w:pPr>
    </w:p>
    <w:p w14:paraId="634FA127" w14:textId="77777777" w:rsidR="00A3519C" w:rsidRDefault="00A3519C" w:rsidP="003C3632">
      <w:pPr>
        <w:pStyle w:val="BodyText"/>
      </w:pPr>
    </w:p>
    <w:p w14:paraId="00E632FB" w14:textId="77777777" w:rsidR="00A3519C" w:rsidRDefault="00A3519C" w:rsidP="003C3632">
      <w:pPr>
        <w:pStyle w:val="BodyText"/>
      </w:pPr>
    </w:p>
    <w:p w14:paraId="77C5AB37" w14:textId="77777777" w:rsidR="00A3519C" w:rsidRPr="007D2E14" w:rsidRDefault="00A3519C" w:rsidP="003C3632">
      <w:pPr>
        <w:pStyle w:val="BodyText"/>
      </w:pPr>
      <w:r w:rsidRPr="007D2E14">
        <w:t>Add a script node for cybersource/paypal/PayPalProcessOrder.ds in PAYPAL_EXPRESS-Authonrize pipeline.</w:t>
      </w:r>
    </w:p>
    <w:p w14:paraId="754644D4" w14:textId="77777777" w:rsidR="00A3519C" w:rsidRDefault="00A3519C" w:rsidP="003C3632">
      <w:pPr>
        <w:pStyle w:val="BodyText"/>
      </w:pPr>
    </w:p>
    <w:p w14:paraId="23CB6FEE" w14:textId="77777777" w:rsidR="00A3519C" w:rsidRDefault="00A3519C" w:rsidP="003C3632">
      <w:pPr>
        <w:pStyle w:val="BodyText"/>
      </w:pPr>
      <w:r>
        <w:rPr>
          <w:noProof/>
        </w:rPr>
        <w:lastRenderedPageBreak/>
        <w:drawing>
          <wp:inline distT="0" distB="0" distL="0" distR="0" wp14:anchorId="07ECDC39" wp14:editId="24C92D2F">
            <wp:extent cx="5172075" cy="363855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172075" cy="3638550"/>
                    </a:xfrm>
                    <a:prstGeom prst="rect">
                      <a:avLst/>
                    </a:prstGeom>
                  </pic:spPr>
                </pic:pic>
              </a:graphicData>
            </a:graphic>
          </wp:inline>
        </w:drawing>
      </w:r>
    </w:p>
    <w:p w14:paraId="4E91BB20" w14:textId="77777777" w:rsidR="00A3519C" w:rsidRDefault="00A3519C" w:rsidP="003C3632">
      <w:pPr>
        <w:pStyle w:val="BodyText"/>
      </w:pPr>
    </w:p>
    <w:p w14:paraId="47C4A745" w14:textId="77777777" w:rsidR="00A3519C" w:rsidRDefault="00A3519C" w:rsidP="003C3632">
      <w:pPr>
        <w:pStyle w:val="BodyText"/>
      </w:pPr>
    </w:p>
    <w:p w14:paraId="5E51EA71" w14:textId="77777777" w:rsidR="00A3519C" w:rsidRDefault="00A3519C" w:rsidP="003C3632">
      <w:pPr>
        <w:pStyle w:val="BodyText"/>
      </w:pPr>
      <w:r>
        <w:t xml:space="preserve">Add decision nodes for various condition i.e authorized, review and error </w:t>
      </w:r>
    </w:p>
    <w:p w14:paraId="079BCBDE" w14:textId="77777777" w:rsidR="00A3519C" w:rsidRDefault="00A3519C" w:rsidP="003C3632">
      <w:pPr>
        <w:pStyle w:val="BodyText"/>
      </w:pPr>
    </w:p>
    <w:p w14:paraId="7EE8BCD1" w14:textId="77777777" w:rsidR="00A3519C" w:rsidRDefault="00A3519C" w:rsidP="003C3632">
      <w:pPr>
        <w:pStyle w:val="BodyText"/>
      </w:pPr>
      <w:r>
        <w:rPr>
          <w:noProof/>
        </w:rPr>
        <w:drawing>
          <wp:inline distT="0" distB="0" distL="0" distR="0" wp14:anchorId="54D71992" wp14:editId="5AFCEA67">
            <wp:extent cx="5772150" cy="282892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72150" cy="2828925"/>
                    </a:xfrm>
                    <a:prstGeom prst="rect">
                      <a:avLst/>
                    </a:prstGeom>
                    <a:noFill/>
                    <a:ln>
                      <a:noFill/>
                    </a:ln>
                  </pic:spPr>
                </pic:pic>
              </a:graphicData>
            </a:graphic>
          </wp:inline>
        </w:drawing>
      </w:r>
    </w:p>
    <w:p w14:paraId="41A08E78" w14:textId="77777777" w:rsidR="00A3519C" w:rsidRDefault="00A3519C" w:rsidP="003C3632">
      <w:pPr>
        <w:pStyle w:val="BodyText"/>
      </w:pPr>
      <w:r>
        <w:t xml:space="preserve">Add condition as given below </w:t>
      </w:r>
    </w:p>
    <w:p w14:paraId="478664D7" w14:textId="77777777" w:rsidR="00A3519C" w:rsidRDefault="00A3519C" w:rsidP="003C3632">
      <w:pPr>
        <w:pStyle w:val="BodyText"/>
      </w:pPr>
      <w:r>
        <w:rPr>
          <w:noProof/>
        </w:rPr>
        <w:lastRenderedPageBreak/>
        <w:drawing>
          <wp:inline distT="0" distB="0" distL="0" distR="0" wp14:anchorId="33B94EA1" wp14:editId="670A4ED4">
            <wp:extent cx="4105275" cy="23812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105275" cy="2381250"/>
                    </a:xfrm>
                    <a:prstGeom prst="rect">
                      <a:avLst/>
                    </a:prstGeom>
                  </pic:spPr>
                </pic:pic>
              </a:graphicData>
            </a:graphic>
          </wp:inline>
        </w:drawing>
      </w:r>
    </w:p>
    <w:p w14:paraId="09D75E61" w14:textId="77777777" w:rsidR="00A3519C" w:rsidRDefault="00A3519C" w:rsidP="003C3632">
      <w:pPr>
        <w:pStyle w:val="BodyText"/>
      </w:pPr>
    </w:p>
    <w:p w14:paraId="264C73A6" w14:textId="77777777" w:rsidR="00B16364" w:rsidRDefault="00B16364" w:rsidP="00B16364">
      <w:pPr>
        <w:pStyle w:val="Heading4"/>
        <w:rPr>
          <w:rFonts w:asciiTheme="minorHAnsi" w:hAnsiTheme="minorHAnsi"/>
        </w:rPr>
      </w:pPr>
      <w:r w:rsidRPr="00652B62">
        <w:rPr>
          <w:rFonts w:asciiTheme="minorHAnsi" w:hAnsiTheme="minorHAnsi"/>
        </w:rPr>
        <w:t>ValidatePaymentInstruments.ds</w:t>
      </w:r>
    </w:p>
    <w:p w14:paraId="5DFD7AEC" w14:textId="77777777" w:rsidR="00B16364" w:rsidRPr="007D2E14" w:rsidRDefault="00B16364" w:rsidP="003C3632">
      <w:pPr>
        <w:pStyle w:val="BodyText"/>
      </w:pPr>
      <w:r w:rsidRPr="007D2E14">
        <w:t>Add another co</w:t>
      </w:r>
      <w:r w:rsidR="007D2E14">
        <w:t xml:space="preserve">ndition in if statement </w:t>
      </w:r>
    </w:p>
    <w:p w14:paraId="6061A4D8" w14:textId="77777777" w:rsidR="00B16364" w:rsidRDefault="00B16364" w:rsidP="003C3632">
      <w:pPr>
        <w:pStyle w:val="BodyText"/>
      </w:pPr>
    </w:p>
    <w:tbl>
      <w:tblPr>
        <w:tblStyle w:val="TableGrid"/>
        <w:tblW w:w="0" w:type="auto"/>
        <w:tblLook w:val="04A0" w:firstRow="1" w:lastRow="0" w:firstColumn="1" w:lastColumn="0" w:noHBand="0" w:noVBand="1"/>
      </w:tblPr>
      <w:tblGrid>
        <w:gridCol w:w="10296"/>
      </w:tblGrid>
      <w:tr w:rsidR="00B16364" w14:paraId="7F016809" w14:textId="77777777" w:rsidTr="00634BE4">
        <w:tc>
          <w:tcPr>
            <w:tcW w:w="10296" w:type="dxa"/>
          </w:tcPr>
          <w:p w14:paraId="66DD26DD" w14:textId="77777777" w:rsidR="001554BC" w:rsidRDefault="001554BC" w:rsidP="00634BE4">
            <w:pPr>
              <w:autoSpaceDE w:val="0"/>
              <w:autoSpaceDN w:val="0"/>
              <w:adjustRightInd w:val="0"/>
              <w:spacing w:after="0" w:line="240" w:lineRule="auto"/>
              <w:rPr>
                <w:rFonts w:eastAsia="Times New Roman" w:cs="Consolas"/>
                <w:b/>
                <w:bCs/>
                <w:color w:val="7F0055"/>
                <w:sz w:val="20"/>
                <w:szCs w:val="20"/>
              </w:rPr>
            </w:pPr>
            <w:r>
              <w:rPr>
                <w:rFonts w:eastAsia="Times New Roman" w:cs="Consolas"/>
                <w:b/>
                <w:bCs/>
                <w:color w:val="7F0055"/>
                <w:sz w:val="20"/>
                <w:szCs w:val="20"/>
              </w:rPr>
              <w:t>Add import</w:t>
            </w:r>
          </w:p>
          <w:p w14:paraId="360DE8B2" w14:textId="21A772A7" w:rsidR="001554BC" w:rsidRPr="001554BC" w:rsidRDefault="001554BC" w:rsidP="00634BE4">
            <w:pPr>
              <w:autoSpaceDE w:val="0"/>
              <w:autoSpaceDN w:val="0"/>
              <w:adjustRightInd w:val="0"/>
              <w:spacing w:after="0" w:line="240" w:lineRule="auto"/>
              <w:rPr>
                <w:rFonts w:eastAsia="Times New Roman" w:cs="Consolas"/>
                <w:color w:val="2A00FF"/>
                <w:sz w:val="20"/>
                <w:szCs w:val="20"/>
                <w:highlight w:val="yellow"/>
              </w:rPr>
            </w:pPr>
            <w:r w:rsidRPr="001554BC">
              <w:rPr>
                <w:rFonts w:eastAsia="Times New Roman" w:cs="Consolas"/>
                <w:color w:val="2A00FF"/>
                <w:sz w:val="20"/>
                <w:szCs w:val="20"/>
                <w:highlight w:val="yellow"/>
              </w:rPr>
              <w:t>importPackage( dw.web );</w:t>
            </w:r>
          </w:p>
          <w:p w14:paraId="4D28ECB6" w14:textId="77777777" w:rsidR="001554BC" w:rsidRDefault="001554BC" w:rsidP="00634BE4">
            <w:pPr>
              <w:autoSpaceDE w:val="0"/>
              <w:autoSpaceDN w:val="0"/>
              <w:adjustRightInd w:val="0"/>
              <w:spacing w:after="0" w:line="240" w:lineRule="auto"/>
              <w:rPr>
                <w:rFonts w:eastAsia="Times New Roman" w:cs="Consolas"/>
                <w:b/>
                <w:bCs/>
                <w:color w:val="7F0055"/>
                <w:sz w:val="20"/>
                <w:szCs w:val="20"/>
              </w:rPr>
            </w:pPr>
          </w:p>
          <w:p w14:paraId="1CFDEF01" w14:textId="77777777" w:rsidR="00B16364" w:rsidRPr="007D2E14" w:rsidRDefault="00B16364" w:rsidP="00634BE4">
            <w:pPr>
              <w:autoSpaceDE w:val="0"/>
              <w:autoSpaceDN w:val="0"/>
              <w:adjustRightInd w:val="0"/>
              <w:spacing w:after="0" w:line="240" w:lineRule="auto"/>
              <w:rPr>
                <w:rFonts w:eastAsia="Times New Roman" w:cs="Consolas"/>
                <w:sz w:val="20"/>
                <w:szCs w:val="20"/>
              </w:rPr>
            </w:pPr>
            <w:r w:rsidRPr="007D2E14">
              <w:rPr>
                <w:rFonts w:eastAsia="Times New Roman" w:cs="Consolas"/>
                <w:b/>
                <w:bCs/>
                <w:color w:val="7F0055"/>
                <w:sz w:val="20"/>
                <w:szCs w:val="20"/>
              </w:rPr>
              <w:t>if</w:t>
            </w:r>
            <w:r w:rsidRPr="007D2E14">
              <w:rPr>
                <w:rFonts w:eastAsia="Times New Roman" w:cs="Consolas"/>
                <w:color w:val="000000"/>
                <w:sz w:val="20"/>
                <w:szCs w:val="20"/>
              </w:rPr>
              <w:t xml:space="preserve">(PaymentInstrument.METHOD_GIFT_CERTIFICATE.equals(pi.paymentMethod) </w:t>
            </w:r>
            <w:r w:rsidRPr="007D2E14">
              <w:rPr>
                <w:rFonts w:eastAsia="Times New Roman" w:cs="Consolas"/>
                <w:color w:val="000000"/>
                <w:sz w:val="20"/>
                <w:szCs w:val="20"/>
                <w:highlight w:val="yellow"/>
              </w:rPr>
              <w:t>|| Resource.msg(</w:t>
            </w:r>
            <w:r w:rsidRPr="007D2E14">
              <w:rPr>
                <w:rFonts w:eastAsia="Times New Roman" w:cs="Consolas"/>
                <w:color w:val="2A00FF"/>
                <w:sz w:val="20"/>
                <w:szCs w:val="20"/>
                <w:highlight w:val="yellow"/>
              </w:rPr>
              <w:t>"paymentmethodname.paypal"</w:t>
            </w:r>
            <w:r w:rsidRPr="007D2E14">
              <w:rPr>
                <w:rFonts w:eastAsia="Times New Roman" w:cs="Consolas"/>
                <w:color w:val="000000"/>
                <w:sz w:val="20"/>
                <w:szCs w:val="20"/>
                <w:highlight w:val="yellow"/>
              </w:rPr>
              <w:t xml:space="preserve">, </w:t>
            </w:r>
            <w:r w:rsidRPr="007D2E14">
              <w:rPr>
                <w:rFonts w:eastAsia="Times New Roman" w:cs="Consolas"/>
                <w:color w:val="2A00FF"/>
                <w:sz w:val="20"/>
                <w:szCs w:val="20"/>
                <w:highlight w:val="yellow"/>
              </w:rPr>
              <w:t>"cybersource"</w:t>
            </w:r>
            <w:r w:rsidRPr="007D2E14">
              <w:rPr>
                <w:rFonts w:eastAsia="Times New Roman" w:cs="Consolas"/>
                <w:color w:val="000000"/>
                <w:sz w:val="20"/>
                <w:szCs w:val="20"/>
                <w:highlight w:val="yellow"/>
              </w:rPr>
              <w:t>, null).equals(pi.paymentMethod)</w:t>
            </w:r>
            <w:r w:rsidRPr="007D2E14">
              <w:rPr>
                <w:rFonts w:eastAsia="Times New Roman" w:cs="Consolas"/>
                <w:color w:val="000000"/>
                <w:sz w:val="20"/>
                <w:szCs w:val="20"/>
              </w:rPr>
              <w:t>)</w:t>
            </w:r>
          </w:p>
          <w:p w14:paraId="54C6A87E" w14:textId="77777777" w:rsidR="00B16364" w:rsidRPr="007D2E14" w:rsidRDefault="00B16364" w:rsidP="00634BE4">
            <w:pPr>
              <w:autoSpaceDE w:val="0"/>
              <w:autoSpaceDN w:val="0"/>
              <w:adjustRightInd w:val="0"/>
              <w:spacing w:after="0" w:line="240" w:lineRule="auto"/>
              <w:rPr>
                <w:rFonts w:eastAsia="Times New Roman" w:cs="Consolas"/>
                <w:sz w:val="20"/>
                <w:szCs w:val="20"/>
              </w:rPr>
            </w:pPr>
            <w:r w:rsidRPr="007D2E14">
              <w:rPr>
                <w:rFonts w:eastAsia="Times New Roman" w:cs="Consolas"/>
                <w:color w:val="000000"/>
                <w:sz w:val="20"/>
                <w:szCs w:val="20"/>
              </w:rPr>
              <w:t>{</w:t>
            </w:r>
          </w:p>
          <w:p w14:paraId="643ACD47" w14:textId="77777777" w:rsidR="00B16364" w:rsidRPr="007D2E14" w:rsidRDefault="00B16364" w:rsidP="00634BE4">
            <w:pPr>
              <w:autoSpaceDE w:val="0"/>
              <w:autoSpaceDN w:val="0"/>
              <w:adjustRightInd w:val="0"/>
              <w:spacing w:after="0" w:line="240" w:lineRule="auto"/>
              <w:rPr>
                <w:rFonts w:eastAsia="Times New Roman" w:cs="Consolas"/>
                <w:sz w:val="20"/>
                <w:szCs w:val="20"/>
              </w:rPr>
            </w:pPr>
            <w:r w:rsidRPr="007D2E14">
              <w:rPr>
                <w:rFonts w:eastAsia="Times New Roman" w:cs="Consolas"/>
                <w:color w:val="000000"/>
                <w:sz w:val="20"/>
                <w:szCs w:val="20"/>
              </w:rPr>
              <w:t xml:space="preserve">      </w:t>
            </w:r>
            <w:r w:rsidRPr="007D2E14">
              <w:rPr>
                <w:rFonts w:eastAsia="Times New Roman" w:cs="Consolas"/>
                <w:color w:val="000000"/>
                <w:sz w:val="20"/>
                <w:szCs w:val="20"/>
              </w:rPr>
              <w:tab/>
            </w:r>
            <w:r w:rsidRPr="007D2E14">
              <w:rPr>
                <w:rFonts w:eastAsia="Times New Roman" w:cs="Consolas"/>
                <w:b/>
                <w:bCs/>
                <w:color w:val="7F0055"/>
                <w:sz w:val="20"/>
                <w:szCs w:val="20"/>
              </w:rPr>
              <w:t>continue</w:t>
            </w:r>
            <w:r w:rsidRPr="007D2E14">
              <w:rPr>
                <w:rFonts w:eastAsia="Times New Roman" w:cs="Consolas"/>
                <w:color w:val="000000"/>
                <w:sz w:val="20"/>
                <w:szCs w:val="20"/>
              </w:rPr>
              <w:t>;</w:t>
            </w:r>
          </w:p>
          <w:p w14:paraId="3EE1FF06" w14:textId="77777777" w:rsidR="00B16364" w:rsidRDefault="00B16364" w:rsidP="003C3632">
            <w:pPr>
              <w:pStyle w:val="BodyText"/>
            </w:pPr>
            <w:r w:rsidRPr="007D2E14">
              <w:t>}</w:t>
            </w:r>
          </w:p>
        </w:tc>
      </w:tr>
    </w:tbl>
    <w:p w14:paraId="74011FD2" w14:textId="77777777" w:rsidR="00B16364" w:rsidRDefault="00B16364" w:rsidP="00B16364">
      <w:pPr>
        <w:pStyle w:val="Heading3"/>
      </w:pPr>
      <w:bookmarkStart w:id="1266" w:name="_Toc492046341"/>
      <w:r>
        <w:t>PayPal Credit</w:t>
      </w:r>
      <w:bookmarkEnd w:id="1266"/>
    </w:p>
    <w:p w14:paraId="6A2EB38C" w14:textId="77777777" w:rsidR="00621068" w:rsidRDefault="00621068" w:rsidP="00621068">
      <w:pPr>
        <w:pStyle w:val="Heading4"/>
        <w:rPr>
          <w:rFonts w:asciiTheme="minorHAnsi" w:hAnsiTheme="minorHAnsi"/>
        </w:rPr>
      </w:pPr>
      <w:r>
        <w:rPr>
          <w:rFonts w:asciiTheme="minorHAnsi" w:hAnsiTheme="minorHAnsi"/>
        </w:rPr>
        <w:t>PAYPAL_CREDIT.xml</w:t>
      </w:r>
    </w:p>
    <w:p w14:paraId="1CAAF03B" w14:textId="77777777" w:rsidR="00621068" w:rsidRPr="007D2E14" w:rsidRDefault="00621068" w:rsidP="003C3632">
      <w:pPr>
        <w:pStyle w:val="BodyText"/>
      </w:pPr>
      <w:r w:rsidRPr="007D2E14">
        <w:t xml:space="preserve">Add assign node in PAYPAL_CREDIT-Handle pipeline and assign ‘PAYPAL_CREDIT’ in paymentType variable </w:t>
      </w:r>
    </w:p>
    <w:p w14:paraId="64CED043" w14:textId="77777777" w:rsidR="00621068" w:rsidRDefault="00621068" w:rsidP="003C3632">
      <w:pPr>
        <w:pStyle w:val="BodyText"/>
      </w:pPr>
    </w:p>
    <w:p w14:paraId="6D188975" w14:textId="77777777" w:rsidR="00621068" w:rsidRDefault="00621068" w:rsidP="003C3632">
      <w:pPr>
        <w:pStyle w:val="BodyText"/>
      </w:pPr>
    </w:p>
    <w:p w14:paraId="615E35A7" w14:textId="77777777" w:rsidR="00621068" w:rsidRDefault="00621068" w:rsidP="003C3632">
      <w:pPr>
        <w:pStyle w:val="BodyText"/>
      </w:pPr>
      <w:r>
        <w:rPr>
          <w:noProof/>
        </w:rPr>
        <w:lastRenderedPageBreak/>
        <w:drawing>
          <wp:inline distT="0" distB="0" distL="0" distR="0" wp14:anchorId="117EFAC7" wp14:editId="4F675D03">
            <wp:extent cx="5067300" cy="29813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067271" cy="2981308"/>
                    </a:xfrm>
                    <a:prstGeom prst="rect">
                      <a:avLst/>
                    </a:prstGeom>
                  </pic:spPr>
                </pic:pic>
              </a:graphicData>
            </a:graphic>
          </wp:inline>
        </w:drawing>
      </w:r>
    </w:p>
    <w:p w14:paraId="763D3416" w14:textId="77777777" w:rsidR="00621068" w:rsidRDefault="00621068" w:rsidP="003C3632">
      <w:pPr>
        <w:pStyle w:val="BodyText"/>
      </w:pPr>
    </w:p>
    <w:p w14:paraId="250429D4" w14:textId="77777777" w:rsidR="00621068" w:rsidRDefault="00621068" w:rsidP="003C3632">
      <w:pPr>
        <w:pStyle w:val="BodyText"/>
      </w:pPr>
    </w:p>
    <w:p w14:paraId="2BC56AFB" w14:textId="77777777" w:rsidR="00621068" w:rsidRDefault="006E5D5D" w:rsidP="003C3632">
      <w:pPr>
        <w:pStyle w:val="BodyText"/>
      </w:pPr>
      <w:r>
        <w:rPr>
          <w:noProof/>
        </w:rPr>
        <w:drawing>
          <wp:inline distT="0" distB="0" distL="0" distR="0" wp14:anchorId="4B68292F" wp14:editId="7600DBE5">
            <wp:extent cx="6391275" cy="33623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391275" cy="3362325"/>
                    </a:xfrm>
                    <a:prstGeom prst="rect">
                      <a:avLst/>
                    </a:prstGeom>
                    <a:noFill/>
                    <a:ln>
                      <a:noFill/>
                    </a:ln>
                  </pic:spPr>
                </pic:pic>
              </a:graphicData>
            </a:graphic>
          </wp:inline>
        </w:drawing>
      </w:r>
    </w:p>
    <w:p w14:paraId="4FA5E52A" w14:textId="77777777" w:rsidR="00621068" w:rsidRDefault="00621068" w:rsidP="003C3632">
      <w:pPr>
        <w:pStyle w:val="BodyText"/>
      </w:pPr>
    </w:p>
    <w:p w14:paraId="2A556F20" w14:textId="77777777" w:rsidR="007D2E14" w:rsidRDefault="007D2E14" w:rsidP="003C3632">
      <w:pPr>
        <w:pStyle w:val="BodyText"/>
      </w:pPr>
    </w:p>
    <w:p w14:paraId="2A94E390" w14:textId="77777777" w:rsidR="007D2E14" w:rsidRDefault="007D2E14" w:rsidP="003C3632">
      <w:pPr>
        <w:pStyle w:val="BodyText"/>
      </w:pPr>
    </w:p>
    <w:p w14:paraId="2CEAC2FC" w14:textId="77777777" w:rsidR="00621068" w:rsidRPr="007D2E14" w:rsidRDefault="00621068" w:rsidP="003C3632">
      <w:pPr>
        <w:pStyle w:val="BodyText"/>
      </w:pPr>
      <w:r w:rsidRPr="007D2E14">
        <w:t>Add a script node for cybersource/paypal/PayPalProcessOrder.ds in PAYPAL_CREDIT-Authorize pipeline.</w:t>
      </w:r>
    </w:p>
    <w:p w14:paraId="454715D0" w14:textId="77777777" w:rsidR="00621068" w:rsidRDefault="00621068" w:rsidP="003C3632">
      <w:pPr>
        <w:pStyle w:val="BodyText"/>
      </w:pPr>
    </w:p>
    <w:p w14:paraId="531CA55A" w14:textId="77777777" w:rsidR="00621068" w:rsidRDefault="00621068" w:rsidP="003C3632">
      <w:pPr>
        <w:pStyle w:val="BodyText"/>
      </w:pPr>
      <w:r>
        <w:rPr>
          <w:noProof/>
        </w:rPr>
        <w:lastRenderedPageBreak/>
        <w:drawing>
          <wp:inline distT="0" distB="0" distL="0" distR="0" wp14:anchorId="1A00C8A5" wp14:editId="2B1E1D83">
            <wp:extent cx="5172075" cy="36385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172075" cy="3638550"/>
                    </a:xfrm>
                    <a:prstGeom prst="rect">
                      <a:avLst/>
                    </a:prstGeom>
                  </pic:spPr>
                </pic:pic>
              </a:graphicData>
            </a:graphic>
          </wp:inline>
        </w:drawing>
      </w:r>
    </w:p>
    <w:p w14:paraId="0D0050E7" w14:textId="77777777" w:rsidR="00621068" w:rsidRDefault="00621068" w:rsidP="003C3632">
      <w:pPr>
        <w:pStyle w:val="BodyText"/>
      </w:pPr>
    </w:p>
    <w:p w14:paraId="602C7446" w14:textId="77777777" w:rsidR="00621068" w:rsidRDefault="00621068" w:rsidP="003C3632">
      <w:pPr>
        <w:pStyle w:val="BodyText"/>
      </w:pPr>
    </w:p>
    <w:p w14:paraId="247590C6" w14:textId="77777777" w:rsidR="00621068" w:rsidRPr="007D2E14" w:rsidRDefault="00621068" w:rsidP="003C3632">
      <w:pPr>
        <w:pStyle w:val="BodyText"/>
      </w:pPr>
      <w:r w:rsidRPr="007D2E14">
        <w:t xml:space="preserve">Add decision nodes for various condition i.e authorized, review and error </w:t>
      </w:r>
    </w:p>
    <w:p w14:paraId="4D3FD29F" w14:textId="77777777" w:rsidR="00621068" w:rsidRDefault="00621068" w:rsidP="003C3632">
      <w:pPr>
        <w:pStyle w:val="BodyText"/>
      </w:pPr>
    </w:p>
    <w:p w14:paraId="247FFDAC" w14:textId="77777777" w:rsidR="00621068" w:rsidRDefault="00621068" w:rsidP="003C3632">
      <w:pPr>
        <w:pStyle w:val="BodyText"/>
      </w:pPr>
      <w:r>
        <w:rPr>
          <w:noProof/>
        </w:rPr>
        <w:drawing>
          <wp:inline distT="0" distB="0" distL="0" distR="0" wp14:anchorId="3D5EED94" wp14:editId="7DCD0913">
            <wp:extent cx="5772150" cy="28289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72150" cy="2828925"/>
                    </a:xfrm>
                    <a:prstGeom prst="rect">
                      <a:avLst/>
                    </a:prstGeom>
                    <a:noFill/>
                    <a:ln>
                      <a:noFill/>
                    </a:ln>
                  </pic:spPr>
                </pic:pic>
              </a:graphicData>
            </a:graphic>
          </wp:inline>
        </w:drawing>
      </w:r>
    </w:p>
    <w:p w14:paraId="5D337624" w14:textId="77777777" w:rsidR="00621068" w:rsidRPr="007D2E14" w:rsidRDefault="00621068" w:rsidP="003C3632">
      <w:pPr>
        <w:pStyle w:val="BodyText"/>
      </w:pPr>
      <w:r w:rsidRPr="007D2E14">
        <w:t xml:space="preserve">Add condition as given below </w:t>
      </w:r>
    </w:p>
    <w:p w14:paraId="1A4827EF" w14:textId="77777777" w:rsidR="00621068" w:rsidRDefault="00621068" w:rsidP="003C3632">
      <w:pPr>
        <w:pStyle w:val="BodyText"/>
      </w:pPr>
      <w:r>
        <w:rPr>
          <w:noProof/>
        </w:rPr>
        <w:lastRenderedPageBreak/>
        <w:drawing>
          <wp:inline distT="0" distB="0" distL="0" distR="0" wp14:anchorId="3DE21497" wp14:editId="253CB3E8">
            <wp:extent cx="4105275" cy="23812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105275" cy="2381250"/>
                    </a:xfrm>
                    <a:prstGeom prst="rect">
                      <a:avLst/>
                    </a:prstGeom>
                  </pic:spPr>
                </pic:pic>
              </a:graphicData>
            </a:graphic>
          </wp:inline>
        </w:drawing>
      </w:r>
    </w:p>
    <w:p w14:paraId="5D30C208" w14:textId="77777777" w:rsidR="00B16364" w:rsidRDefault="00B16364" w:rsidP="00B16364">
      <w:pPr>
        <w:pStyle w:val="Heading4"/>
        <w:rPr>
          <w:rFonts w:asciiTheme="minorHAnsi" w:hAnsiTheme="minorHAnsi"/>
        </w:rPr>
      </w:pPr>
      <w:r w:rsidRPr="000B3DE4">
        <w:rPr>
          <w:rFonts w:asciiTheme="minorHAnsi" w:hAnsiTheme="minorHAnsi"/>
        </w:rPr>
        <w:t>Paymentmethod</w:t>
      </w:r>
      <w:r w:rsidR="00D251A1">
        <w:rPr>
          <w:rFonts w:asciiTheme="minorHAnsi" w:hAnsiTheme="minorHAnsi"/>
        </w:rPr>
        <w:t>s</w:t>
      </w:r>
      <w:r w:rsidRPr="000B3DE4">
        <w:rPr>
          <w:rFonts w:asciiTheme="minorHAnsi" w:hAnsiTheme="minorHAnsi"/>
        </w:rPr>
        <w:t>.isml</w:t>
      </w:r>
    </w:p>
    <w:p w14:paraId="32908E50" w14:textId="77777777" w:rsidR="00B16364" w:rsidRPr="007D2E14" w:rsidRDefault="00B16364" w:rsidP="003C3632">
      <w:pPr>
        <w:pStyle w:val="BodyText"/>
      </w:pPr>
      <w:r w:rsidRPr="007D2E14">
        <w:t>Above mentioned steps for PayPal Express is also required for PayPal credit except minicart.isml and cart.isml. Only additional div for payment-method need to add in paymentmethods.isml</w:t>
      </w:r>
    </w:p>
    <w:tbl>
      <w:tblPr>
        <w:tblStyle w:val="TableGrid"/>
        <w:tblW w:w="0" w:type="auto"/>
        <w:tblLook w:val="04A0" w:firstRow="1" w:lastRow="0" w:firstColumn="1" w:lastColumn="0" w:noHBand="0" w:noVBand="1"/>
      </w:tblPr>
      <w:tblGrid>
        <w:gridCol w:w="10296"/>
      </w:tblGrid>
      <w:tr w:rsidR="00B16364" w14:paraId="021222CD" w14:textId="77777777" w:rsidTr="00634BE4">
        <w:tc>
          <w:tcPr>
            <w:tcW w:w="10296" w:type="dxa"/>
          </w:tcPr>
          <w:p w14:paraId="6EB071FE" w14:textId="229385BC" w:rsidR="00B16364" w:rsidRDefault="00D46346" w:rsidP="003C3632">
            <w:pPr>
              <w:pStyle w:val="BodyText"/>
            </w:pPr>
            <w:ins w:id="1267" w:author="WIN764BIT" w:date="2017-08-31T14:31:00Z">
              <w:r w:rsidRPr="006B2BDF">
                <w:rPr>
                  <w:highlight w:val="yellow"/>
                </w:rPr>
                <w:t>C</w:t>
              </w:r>
            </w:ins>
            <w:ins w:id="1268" w:author="WIN764BIT" w:date="2017-08-31T14:30:00Z">
              <w:r w:rsidRPr="006B2BDF">
                <w:rPr>
                  <w:highlight w:val="yellow"/>
                </w:rPr>
                <w:t>hanges are aleady covered  under custom code &gt; generic section-&gt; paymentmethods.isml</w:t>
              </w:r>
            </w:ins>
          </w:p>
        </w:tc>
      </w:tr>
    </w:tbl>
    <w:p w14:paraId="0CCDB9F7" w14:textId="77777777" w:rsidR="00163106" w:rsidRPr="00D602FC" w:rsidRDefault="00163106" w:rsidP="00163106">
      <w:pPr>
        <w:pStyle w:val="Heading3"/>
        <w:rPr>
          <w:rFonts w:asciiTheme="minorHAnsi" w:hAnsiTheme="minorHAnsi"/>
        </w:rPr>
      </w:pPr>
      <w:bookmarkStart w:id="1269" w:name="_Toc471208448"/>
      <w:bookmarkStart w:id="1270" w:name="_Toc464049349"/>
      <w:bookmarkStart w:id="1271" w:name="_Toc492046342"/>
      <w:r w:rsidRPr="00D602FC">
        <w:rPr>
          <w:rFonts w:asciiTheme="minorHAnsi" w:hAnsiTheme="minorHAnsi"/>
        </w:rPr>
        <w:t>Retail POS</w:t>
      </w:r>
      <w:bookmarkEnd w:id="1269"/>
      <w:bookmarkEnd w:id="1271"/>
    </w:p>
    <w:p w14:paraId="4B63E1A5" w14:textId="77777777" w:rsidR="00163106" w:rsidRPr="007D2E14" w:rsidRDefault="00163106" w:rsidP="003C3632">
      <w:pPr>
        <w:pStyle w:val="BodyText"/>
      </w:pPr>
      <w:r w:rsidRPr="007D2E14">
        <w:t>This integration requires only one sub-pipeline to be integrated to your project. The pipeline screenshot is shown below which needs to be called in your project as required:</w:t>
      </w:r>
    </w:p>
    <w:p w14:paraId="51D44827" w14:textId="77777777" w:rsidR="00163106" w:rsidRPr="00D602FC" w:rsidRDefault="00056F6A" w:rsidP="003C3632">
      <w:pPr>
        <w:pStyle w:val="BodyText"/>
      </w:pPr>
      <w:r>
        <w:rPr>
          <w:noProof/>
        </w:rPr>
        <w:drawing>
          <wp:inline distT="0" distB="0" distL="0" distR="0" wp14:anchorId="24CE96F6" wp14:editId="24822061">
            <wp:extent cx="2857500" cy="15906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57500" cy="1590675"/>
                    </a:xfrm>
                    <a:prstGeom prst="rect">
                      <a:avLst/>
                    </a:prstGeom>
                    <a:noFill/>
                    <a:ln>
                      <a:noFill/>
                    </a:ln>
                  </pic:spPr>
                </pic:pic>
              </a:graphicData>
            </a:graphic>
          </wp:inline>
        </w:drawing>
      </w:r>
    </w:p>
    <w:p w14:paraId="57E0ED30" w14:textId="77777777" w:rsidR="00163106" w:rsidRPr="007D2E14" w:rsidRDefault="00163106" w:rsidP="003C3632">
      <w:pPr>
        <w:pStyle w:val="BodyText"/>
      </w:pPr>
      <w:r w:rsidRPr="007D2E14">
        <w:t xml:space="preserve">This required call node should be integrated at EACreditCard-Authorize pipeline of DSS app as show below.  The track data, expiration date or account number should not be encrypted and may need to be decrypted prior to calling </w:t>
      </w:r>
      <w:r w:rsidR="00056F6A">
        <w:t>CYBPos</w:t>
      </w:r>
      <w:r w:rsidR="00056F6A" w:rsidRPr="007D2E14">
        <w:t xml:space="preserve"> </w:t>
      </w:r>
      <w:r w:rsidRPr="007D2E14">
        <w:t>-AuthorizePOS depending on the payment terminal used.</w:t>
      </w:r>
    </w:p>
    <w:p w14:paraId="6AF82F4A" w14:textId="77777777" w:rsidR="00163106" w:rsidRPr="00D602FC" w:rsidRDefault="00056F6A" w:rsidP="003C3632">
      <w:pPr>
        <w:pStyle w:val="BodyText"/>
      </w:pPr>
      <w:r>
        <w:rPr>
          <w:noProof/>
        </w:rPr>
        <w:lastRenderedPageBreak/>
        <w:drawing>
          <wp:inline distT="0" distB="0" distL="0" distR="0" wp14:anchorId="2F20E7E1" wp14:editId="1C6C76E3">
            <wp:extent cx="4010025" cy="50101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10025" cy="5010150"/>
                    </a:xfrm>
                    <a:prstGeom prst="rect">
                      <a:avLst/>
                    </a:prstGeom>
                    <a:noFill/>
                    <a:ln>
                      <a:noFill/>
                    </a:ln>
                  </pic:spPr>
                </pic:pic>
              </a:graphicData>
            </a:graphic>
          </wp:inline>
        </w:drawing>
      </w:r>
    </w:p>
    <w:p w14:paraId="4E3B1674" w14:textId="77777777" w:rsidR="00F7346D" w:rsidRDefault="00F7346D" w:rsidP="003C3632">
      <w:pPr>
        <w:pStyle w:val="BodyText"/>
      </w:pPr>
    </w:p>
    <w:p w14:paraId="4BD9419F" w14:textId="77777777" w:rsidR="00163106" w:rsidRPr="007935DE" w:rsidRDefault="00163106" w:rsidP="003C3632">
      <w:pPr>
        <w:pStyle w:val="BodyText"/>
      </w:pPr>
      <w:r w:rsidRPr="007935DE">
        <w:t xml:space="preserve">Three assign nodes must be used for required node </w:t>
      </w:r>
      <w:r w:rsidR="00056F6A">
        <w:t>CYBPos</w:t>
      </w:r>
      <w:r w:rsidRPr="007935DE">
        <w:t>-AuthorizePOS to work correctly as shown above. The assign node must set variables based on POS terminal entry mode. Below are the use and description for assignment of variables. Assuming that object.attribute variable used in Assign node will be replaced by actual object/variable to get the required values:</w:t>
      </w:r>
    </w:p>
    <w:p w14:paraId="68B756A9" w14:textId="77777777" w:rsidR="00163106" w:rsidRPr="007935DE" w:rsidRDefault="00163106" w:rsidP="003C3632">
      <w:pPr>
        <w:pStyle w:val="BodyText"/>
      </w:pPr>
      <w:r w:rsidRPr="007935DE">
        <w:t>POS terminal entry mode can be set in int_ocapi_ext/cartridge/scripts/actions/CaptureCreditCardDetails.ds as Shown below.</w:t>
      </w:r>
    </w:p>
    <w:p w14:paraId="5C8492CB" w14:textId="77777777" w:rsidR="00163106" w:rsidRDefault="00163106" w:rsidP="003C3632">
      <w:pPr>
        <w:pStyle w:val="BodyText"/>
      </w:pPr>
    </w:p>
    <w:p w14:paraId="65006A2F" w14:textId="77777777" w:rsidR="00163106" w:rsidRPr="00D602FC" w:rsidRDefault="00163106" w:rsidP="003C3632">
      <w:pPr>
        <w:pStyle w:val="BodyText"/>
      </w:pPr>
      <w:r w:rsidRPr="00D602FC">
        <w:rPr>
          <w:noProof/>
        </w:rPr>
        <w:lastRenderedPageBreak/>
        <w:drawing>
          <wp:inline distT="0" distB="0" distL="0" distR="0" wp14:anchorId="08199545" wp14:editId="58803163">
            <wp:extent cx="5603109" cy="6156960"/>
            <wp:effectExtent l="0" t="0" r="0" b="0"/>
            <wp:docPr id="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03301" cy="6157171"/>
                    </a:xfrm>
                    <a:prstGeom prst="rect">
                      <a:avLst/>
                    </a:prstGeom>
                    <a:noFill/>
                    <a:ln>
                      <a:noFill/>
                    </a:ln>
                  </pic:spPr>
                </pic:pic>
              </a:graphicData>
            </a:graphic>
          </wp:inline>
        </w:drawing>
      </w:r>
    </w:p>
    <w:p w14:paraId="5BF67141" w14:textId="77777777" w:rsidR="00163106" w:rsidRPr="00D602FC" w:rsidRDefault="00163106" w:rsidP="003C3632">
      <w:pPr>
        <w:pStyle w:val="BodyText"/>
      </w:pPr>
      <w:r w:rsidRPr="00D602FC">
        <w:t xml:space="preserve">1. </w:t>
      </w:r>
      <w:r w:rsidRPr="005F7EA2">
        <w:t>Use of Assign node labeled as “Assign node 1” above. This will set the common variables for the transaction irrespective of entry mode used. Below is the screenshot of variables used in this assign node:</w:t>
      </w:r>
      <w:r w:rsidRPr="00D602FC">
        <w:t xml:space="preserve"> </w:t>
      </w:r>
    </w:p>
    <w:p w14:paraId="18639ED6" w14:textId="77777777" w:rsidR="00163106" w:rsidRPr="00D602FC" w:rsidRDefault="00163106" w:rsidP="003C3632">
      <w:pPr>
        <w:pStyle w:val="BodyText"/>
      </w:pPr>
      <w:r w:rsidRPr="00D602FC">
        <w:rPr>
          <w:noProof/>
        </w:rPr>
        <w:lastRenderedPageBreak/>
        <w:drawing>
          <wp:inline distT="0" distB="0" distL="0" distR="0" wp14:anchorId="48F37B15" wp14:editId="3FC59F7C">
            <wp:extent cx="6400800" cy="5747385"/>
            <wp:effectExtent l="19050" t="1905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 node 1.png"/>
                    <pic:cNvPicPr/>
                  </pic:nvPicPr>
                  <pic:blipFill>
                    <a:blip r:embed="rId85">
                      <a:extLst>
                        <a:ext uri="{28A0092B-C50C-407E-A947-70E740481C1C}">
                          <a14:useLocalDpi xmlns:a14="http://schemas.microsoft.com/office/drawing/2010/main" val="0"/>
                        </a:ext>
                      </a:extLst>
                    </a:blip>
                    <a:stretch>
                      <a:fillRect/>
                    </a:stretch>
                  </pic:blipFill>
                  <pic:spPr>
                    <a:xfrm>
                      <a:off x="0" y="0"/>
                      <a:ext cx="6400800" cy="5747385"/>
                    </a:xfrm>
                    <a:prstGeom prst="rect">
                      <a:avLst/>
                    </a:prstGeom>
                    <a:ln>
                      <a:solidFill>
                        <a:schemeClr val="accent1"/>
                      </a:solidFill>
                    </a:ln>
                  </pic:spPr>
                </pic:pic>
              </a:graphicData>
            </a:graphic>
          </wp:inline>
        </w:drawing>
      </w:r>
    </w:p>
    <w:p w14:paraId="40D13183" w14:textId="77777777" w:rsidR="00163106" w:rsidRPr="00D602FC" w:rsidRDefault="00163106" w:rsidP="003C3632">
      <w:pPr>
        <w:pStyle w:val="BodyText"/>
      </w:pPr>
    </w:p>
    <w:p w14:paraId="34654A27" w14:textId="77777777" w:rsidR="00163106" w:rsidRPr="005F7EA2" w:rsidRDefault="00163106" w:rsidP="003C3632">
      <w:pPr>
        <w:pStyle w:val="BodyText"/>
      </w:pPr>
      <w:r w:rsidRPr="005F7EA2">
        <w:t>Example input variables from DSS:</w:t>
      </w:r>
    </w:p>
    <w:p w14:paraId="2CDA92A9" w14:textId="77777777" w:rsidR="00163106" w:rsidRPr="00D602FC" w:rsidRDefault="00163106" w:rsidP="003C3632">
      <w:pPr>
        <w:pStyle w:val="BodyText"/>
      </w:pPr>
      <w:r w:rsidRPr="00D602FC">
        <w:rPr>
          <w:noProof/>
        </w:rPr>
        <w:lastRenderedPageBreak/>
        <w:drawing>
          <wp:inline distT="0" distB="0" distL="0" distR="0" wp14:anchorId="1B841D22" wp14:editId="365E66F6">
            <wp:extent cx="5657215" cy="3112979"/>
            <wp:effectExtent l="0" t="0" r="635" b="0"/>
            <wp:docPr id="70" name="Picture 70" descr="Macintosh HD:Users:cthomas:Screenshots:Screen Shot 2014-07-01 at 10.56.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thomas:Screenshots:Screen Shot 2014-07-01 at 10.56.45 P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62210" cy="3115728"/>
                    </a:xfrm>
                    <a:prstGeom prst="rect">
                      <a:avLst/>
                    </a:prstGeom>
                    <a:noFill/>
                    <a:ln>
                      <a:noFill/>
                    </a:ln>
                  </pic:spPr>
                </pic:pic>
              </a:graphicData>
            </a:graphic>
          </wp:inline>
        </w:drawing>
      </w:r>
    </w:p>
    <w:p w14:paraId="583924BA" w14:textId="77777777" w:rsidR="00163106" w:rsidRPr="00D602FC" w:rsidRDefault="00163106" w:rsidP="003C3632">
      <w:pPr>
        <w:pStyle w:val="BodyText"/>
      </w:pPr>
      <w:r w:rsidRPr="00D602FC">
        <w:t xml:space="preserve">2. </w:t>
      </w:r>
      <w:r w:rsidRPr="005F7EA2">
        <w:t>Use of Assign node labeled as “Assign node 2” if keyed entry mode is used on the POS terminal device. See below screenshot for the list of variables to set:</w:t>
      </w:r>
    </w:p>
    <w:p w14:paraId="2342CA6A" w14:textId="77777777" w:rsidR="00163106" w:rsidRPr="00D602FC" w:rsidRDefault="00FE53FB" w:rsidP="003C3632">
      <w:pPr>
        <w:pStyle w:val="BodyText"/>
      </w:pPr>
      <w:r>
        <w:rPr>
          <w:noProof/>
        </w:rPr>
        <w:drawing>
          <wp:inline distT="0" distB="0" distL="0" distR="0" wp14:anchorId="5EA0BB64" wp14:editId="5741C4DE">
            <wp:extent cx="6267450" cy="35718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267450" cy="3571875"/>
                    </a:xfrm>
                    <a:prstGeom prst="rect">
                      <a:avLst/>
                    </a:prstGeom>
                    <a:noFill/>
                    <a:ln>
                      <a:noFill/>
                    </a:ln>
                  </pic:spPr>
                </pic:pic>
              </a:graphicData>
            </a:graphic>
          </wp:inline>
        </w:drawing>
      </w:r>
    </w:p>
    <w:p w14:paraId="545C0BFD" w14:textId="77777777" w:rsidR="00163106" w:rsidRPr="00D602FC" w:rsidRDefault="00163106" w:rsidP="003C3632">
      <w:pPr>
        <w:pStyle w:val="BodyText"/>
      </w:pPr>
    </w:p>
    <w:p w14:paraId="6A44CDB0" w14:textId="77777777" w:rsidR="00163106" w:rsidRPr="005F7EA2" w:rsidRDefault="00163106" w:rsidP="003C3632">
      <w:pPr>
        <w:pStyle w:val="BodyText"/>
      </w:pPr>
      <w:r w:rsidRPr="005F7EA2">
        <w:t>Example input variables from DSS:</w:t>
      </w:r>
    </w:p>
    <w:p w14:paraId="6C93BE8A" w14:textId="77777777" w:rsidR="00163106" w:rsidRPr="00D602FC" w:rsidRDefault="00163106" w:rsidP="003C3632">
      <w:pPr>
        <w:pStyle w:val="BodyText"/>
      </w:pPr>
    </w:p>
    <w:p w14:paraId="7B0199A8" w14:textId="77777777" w:rsidR="00163106" w:rsidRPr="00D602FC" w:rsidRDefault="00163106" w:rsidP="003C3632">
      <w:pPr>
        <w:pStyle w:val="BodyText"/>
      </w:pPr>
      <w:r w:rsidRPr="00D602FC">
        <w:rPr>
          <w:noProof/>
        </w:rPr>
        <w:lastRenderedPageBreak/>
        <w:drawing>
          <wp:inline distT="0" distB="0" distL="0" distR="0" wp14:anchorId="112A54D0" wp14:editId="20047313">
            <wp:extent cx="4775305" cy="5611495"/>
            <wp:effectExtent l="0" t="0" r="0" b="0"/>
            <wp:docPr id="79" name="Picture 79" descr="Macintosh HD:Users:cthomas:Screenshots:Screen Shot 2014-07-01 at 11.00.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thomas:Screenshots:Screen Shot 2014-07-01 at 11.00.10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75305" cy="5611495"/>
                    </a:xfrm>
                    <a:prstGeom prst="rect">
                      <a:avLst/>
                    </a:prstGeom>
                    <a:noFill/>
                    <a:ln>
                      <a:noFill/>
                    </a:ln>
                  </pic:spPr>
                </pic:pic>
              </a:graphicData>
            </a:graphic>
          </wp:inline>
        </w:drawing>
      </w:r>
    </w:p>
    <w:p w14:paraId="0770C708" w14:textId="77777777" w:rsidR="00163106" w:rsidRPr="005F7EA2" w:rsidRDefault="00163106" w:rsidP="003C3632">
      <w:pPr>
        <w:pStyle w:val="BodyText"/>
        <w:numPr>
          <w:ilvl w:val="0"/>
          <w:numId w:val="25"/>
        </w:numPr>
      </w:pPr>
      <w:r w:rsidRPr="005F7EA2">
        <w:t>Use of Assign node labeled as “Assign node 3” if swiped entry mode is used on the POS terminal device. See below screenshot for the variable to set:</w:t>
      </w:r>
    </w:p>
    <w:p w14:paraId="0C904145" w14:textId="77777777" w:rsidR="00163106" w:rsidRPr="00D602FC" w:rsidRDefault="00FE53FB" w:rsidP="003C3632">
      <w:pPr>
        <w:pStyle w:val="BodyText"/>
      </w:pPr>
      <w:r>
        <w:rPr>
          <w:noProof/>
        </w:rPr>
        <w:lastRenderedPageBreak/>
        <w:drawing>
          <wp:inline distT="0" distB="0" distL="0" distR="0" wp14:anchorId="65BF6CA0" wp14:editId="7BB73653">
            <wp:extent cx="6096000" cy="5867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96000" cy="5867400"/>
                    </a:xfrm>
                    <a:prstGeom prst="rect">
                      <a:avLst/>
                    </a:prstGeom>
                    <a:noFill/>
                    <a:ln>
                      <a:noFill/>
                    </a:ln>
                  </pic:spPr>
                </pic:pic>
              </a:graphicData>
            </a:graphic>
          </wp:inline>
        </w:drawing>
      </w:r>
    </w:p>
    <w:p w14:paraId="1524B2DC" w14:textId="77777777" w:rsidR="00163106" w:rsidRPr="00D602FC" w:rsidRDefault="00163106" w:rsidP="003C3632">
      <w:pPr>
        <w:pStyle w:val="BodyText"/>
      </w:pPr>
    </w:p>
    <w:p w14:paraId="3BEE5DA4" w14:textId="77777777" w:rsidR="00163106" w:rsidRPr="00D602FC" w:rsidRDefault="00163106" w:rsidP="003C3632">
      <w:pPr>
        <w:pStyle w:val="BodyText"/>
      </w:pPr>
      <w:r w:rsidRPr="00A83479">
        <w:t>Example of input variables from DSS</w:t>
      </w:r>
      <w:r w:rsidRPr="00D602FC">
        <w:t>:</w:t>
      </w:r>
      <w:r w:rsidRPr="00D602FC">
        <w:rPr>
          <w:noProof/>
        </w:rPr>
        <w:lastRenderedPageBreak/>
        <w:drawing>
          <wp:inline distT="0" distB="0" distL="0" distR="0" wp14:anchorId="3EAC0630" wp14:editId="687638FA">
            <wp:extent cx="5305678" cy="5353050"/>
            <wp:effectExtent l="0" t="0" r="0" b="0"/>
            <wp:docPr id="80" name="Picture 80" descr="Macintosh HD:Users:cthomas:Screenshots:Screen Shot 2014-07-01 at 11.01.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thomas:Screenshots:Screen Shot 2014-07-01 at 11.01.16 P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05678" cy="5353050"/>
                    </a:xfrm>
                    <a:prstGeom prst="rect">
                      <a:avLst/>
                    </a:prstGeom>
                    <a:noFill/>
                    <a:ln>
                      <a:noFill/>
                    </a:ln>
                  </pic:spPr>
                </pic:pic>
              </a:graphicData>
            </a:graphic>
          </wp:inline>
        </w:drawing>
      </w:r>
    </w:p>
    <w:p w14:paraId="428B2D80" w14:textId="77777777" w:rsidR="00163106" w:rsidRPr="00D602FC" w:rsidRDefault="00163106" w:rsidP="003C3632">
      <w:pPr>
        <w:pStyle w:val="BodyText"/>
      </w:pPr>
    </w:p>
    <w:p w14:paraId="705D67EE" w14:textId="77777777" w:rsidR="00163106" w:rsidRPr="00D602FC" w:rsidRDefault="00163106" w:rsidP="003C3632">
      <w:pPr>
        <w:pStyle w:val="BodyText"/>
      </w:pPr>
    </w:p>
    <w:p w14:paraId="4A690CE5" w14:textId="77777777" w:rsidR="00163106" w:rsidRPr="00D602FC" w:rsidRDefault="00163106" w:rsidP="003C3632">
      <w:pPr>
        <w:pStyle w:val="BodyText"/>
      </w:pPr>
    </w:p>
    <w:p w14:paraId="3B209BB6" w14:textId="77777777" w:rsidR="00163106" w:rsidRPr="00D602FC" w:rsidRDefault="00163106" w:rsidP="003C3632">
      <w:pPr>
        <w:pStyle w:val="BodyText"/>
      </w:pPr>
    </w:p>
    <w:p w14:paraId="6D026BE2" w14:textId="77777777" w:rsidR="00163106" w:rsidRPr="00D602FC" w:rsidRDefault="00163106" w:rsidP="003C3632">
      <w:pPr>
        <w:pStyle w:val="BodyText"/>
      </w:pPr>
      <w:r w:rsidRPr="00D602FC">
        <w:t>Below is the snapshot of required pipeline.</w:t>
      </w:r>
    </w:p>
    <w:p w14:paraId="10F1A3FB" w14:textId="77777777" w:rsidR="00163106" w:rsidRDefault="00FE53FB" w:rsidP="003C3632">
      <w:pPr>
        <w:pStyle w:val="BodyText"/>
      </w:pPr>
      <w:r>
        <w:rPr>
          <w:noProof/>
        </w:rPr>
        <w:lastRenderedPageBreak/>
        <w:drawing>
          <wp:inline distT="0" distB="0" distL="0" distR="0" wp14:anchorId="1A74AAFC" wp14:editId="08D04910">
            <wp:extent cx="6400800" cy="51339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00800" cy="5133975"/>
                    </a:xfrm>
                    <a:prstGeom prst="rect">
                      <a:avLst/>
                    </a:prstGeom>
                    <a:noFill/>
                    <a:ln>
                      <a:noFill/>
                    </a:ln>
                  </pic:spPr>
                </pic:pic>
              </a:graphicData>
            </a:graphic>
          </wp:inline>
        </w:drawing>
      </w:r>
    </w:p>
    <w:p w14:paraId="212C96CC" w14:textId="77777777" w:rsidR="00FE53FB" w:rsidRPr="00D602FC" w:rsidRDefault="00FE53FB" w:rsidP="003C3632">
      <w:pPr>
        <w:pStyle w:val="BodyText"/>
      </w:pPr>
      <w:r>
        <w:rPr>
          <w:noProof/>
        </w:rPr>
        <w:drawing>
          <wp:inline distT="0" distB="0" distL="0" distR="0" wp14:anchorId="398F912D" wp14:editId="53C14530">
            <wp:extent cx="6400800" cy="3619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00800" cy="361950"/>
                    </a:xfrm>
                    <a:prstGeom prst="rect">
                      <a:avLst/>
                    </a:prstGeom>
                    <a:noFill/>
                    <a:ln>
                      <a:noFill/>
                    </a:ln>
                  </pic:spPr>
                </pic:pic>
              </a:graphicData>
            </a:graphic>
          </wp:inline>
        </w:drawing>
      </w:r>
    </w:p>
    <w:p w14:paraId="46A1D5F1" w14:textId="77777777" w:rsidR="00163106" w:rsidRPr="00D602FC" w:rsidRDefault="00163106" w:rsidP="003C3632">
      <w:pPr>
        <w:pStyle w:val="BodyText"/>
      </w:pPr>
    </w:p>
    <w:p w14:paraId="4999637B" w14:textId="77777777" w:rsidR="00163106" w:rsidRPr="00A83479" w:rsidRDefault="00163106" w:rsidP="003C3632">
      <w:pPr>
        <w:pStyle w:val="BodyText"/>
      </w:pPr>
      <w:r w:rsidRPr="00A83479">
        <w:t>Below is the list of variables with description. One or two variables become mandatory depending upon other variables and few are optional:</w:t>
      </w:r>
    </w:p>
    <w:tbl>
      <w:tblPr>
        <w:tblStyle w:val="TableGrid"/>
        <w:tblW w:w="10008" w:type="dxa"/>
        <w:tblLayout w:type="fixed"/>
        <w:tblLook w:val="04A0" w:firstRow="1" w:lastRow="0" w:firstColumn="1" w:lastColumn="0" w:noHBand="0" w:noVBand="1"/>
      </w:tblPr>
      <w:tblGrid>
        <w:gridCol w:w="828"/>
        <w:gridCol w:w="1890"/>
        <w:gridCol w:w="5670"/>
        <w:gridCol w:w="1620"/>
      </w:tblGrid>
      <w:tr w:rsidR="00163106" w:rsidRPr="00A83479" w14:paraId="7052E7BC" w14:textId="77777777" w:rsidTr="00A83479">
        <w:tc>
          <w:tcPr>
            <w:tcW w:w="828" w:type="dxa"/>
            <w:shd w:val="clear" w:color="auto" w:fill="BFBFBF" w:themeFill="background1" w:themeFillShade="BF"/>
          </w:tcPr>
          <w:p w14:paraId="1C8A32DD" w14:textId="77777777" w:rsidR="00163106" w:rsidRPr="00A83479" w:rsidRDefault="00163106" w:rsidP="003C3632">
            <w:pPr>
              <w:pStyle w:val="BodyText"/>
            </w:pPr>
            <w:r w:rsidRPr="00A83479">
              <w:t>S. No.</w:t>
            </w:r>
          </w:p>
        </w:tc>
        <w:tc>
          <w:tcPr>
            <w:tcW w:w="1890" w:type="dxa"/>
            <w:shd w:val="clear" w:color="auto" w:fill="BFBFBF" w:themeFill="background1" w:themeFillShade="BF"/>
          </w:tcPr>
          <w:p w14:paraId="7CCDFF34" w14:textId="77777777" w:rsidR="00163106" w:rsidRPr="00A83479" w:rsidRDefault="00163106" w:rsidP="003C3632">
            <w:pPr>
              <w:pStyle w:val="BodyText"/>
            </w:pPr>
            <w:r w:rsidRPr="00A83479">
              <w:t>Variable name</w:t>
            </w:r>
          </w:p>
        </w:tc>
        <w:tc>
          <w:tcPr>
            <w:tcW w:w="5670" w:type="dxa"/>
            <w:shd w:val="clear" w:color="auto" w:fill="BFBFBF" w:themeFill="background1" w:themeFillShade="BF"/>
          </w:tcPr>
          <w:p w14:paraId="05C47391" w14:textId="77777777" w:rsidR="00163106" w:rsidRPr="00A83479" w:rsidRDefault="00163106" w:rsidP="003C3632">
            <w:pPr>
              <w:pStyle w:val="BodyText"/>
            </w:pPr>
            <w:r w:rsidRPr="00A83479">
              <w:t>Description</w:t>
            </w:r>
          </w:p>
        </w:tc>
        <w:tc>
          <w:tcPr>
            <w:tcW w:w="1620" w:type="dxa"/>
            <w:shd w:val="clear" w:color="auto" w:fill="BFBFBF" w:themeFill="background1" w:themeFillShade="BF"/>
          </w:tcPr>
          <w:p w14:paraId="5C9236F3" w14:textId="77777777" w:rsidR="00163106" w:rsidRPr="00A83479" w:rsidRDefault="00163106" w:rsidP="003C3632">
            <w:pPr>
              <w:pStyle w:val="BodyText"/>
            </w:pPr>
            <w:r w:rsidRPr="00A83479">
              <w:t>Note</w:t>
            </w:r>
          </w:p>
        </w:tc>
      </w:tr>
      <w:tr w:rsidR="00163106" w:rsidRPr="00A83479" w14:paraId="5DAE5C48" w14:textId="77777777" w:rsidTr="00A83479">
        <w:tc>
          <w:tcPr>
            <w:tcW w:w="828" w:type="dxa"/>
          </w:tcPr>
          <w:p w14:paraId="379100DF" w14:textId="77777777" w:rsidR="00163106" w:rsidRPr="00A83479" w:rsidRDefault="00163106" w:rsidP="003C3632">
            <w:pPr>
              <w:pStyle w:val="BodyText"/>
            </w:pPr>
            <w:r w:rsidRPr="00A83479">
              <w:t>1</w:t>
            </w:r>
          </w:p>
        </w:tc>
        <w:tc>
          <w:tcPr>
            <w:tcW w:w="1890" w:type="dxa"/>
          </w:tcPr>
          <w:p w14:paraId="50DB424D" w14:textId="77777777" w:rsidR="00163106" w:rsidRPr="00A83479" w:rsidRDefault="00163106" w:rsidP="003C3632">
            <w:pPr>
              <w:pStyle w:val="BodyText"/>
            </w:pPr>
            <w:r w:rsidRPr="00A83479">
              <w:t>cardPresent</w:t>
            </w:r>
          </w:p>
        </w:tc>
        <w:tc>
          <w:tcPr>
            <w:tcW w:w="5670" w:type="dxa"/>
          </w:tcPr>
          <w:p w14:paraId="068B7545" w14:textId="77777777" w:rsidR="00163106" w:rsidRPr="00A83479" w:rsidRDefault="00163106" w:rsidP="003C3632">
            <w:pPr>
              <w:pStyle w:val="BodyText"/>
            </w:pPr>
            <w:r w:rsidRPr="00A83479">
              <w:t>Indicates whether the card is present at the time of retail POS transaction. Possible values:</w:t>
            </w:r>
          </w:p>
          <w:p w14:paraId="2F1E7DC2" w14:textId="77777777" w:rsidR="00163106" w:rsidRPr="00A83479" w:rsidRDefault="00163106" w:rsidP="003C3632">
            <w:pPr>
              <w:pStyle w:val="BodyText"/>
            </w:pPr>
            <w:r w:rsidRPr="00A83479">
              <w:t>N – card not present</w:t>
            </w:r>
          </w:p>
          <w:p w14:paraId="3FCB3CF7" w14:textId="77777777" w:rsidR="00163106" w:rsidRPr="00A83479" w:rsidRDefault="00163106" w:rsidP="003C3632">
            <w:pPr>
              <w:pStyle w:val="BodyText"/>
            </w:pPr>
            <w:r w:rsidRPr="00A83479">
              <w:t>Y – card is present</w:t>
            </w:r>
          </w:p>
          <w:p w14:paraId="72EEA020" w14:textId="77777777" w:rsidR="00163106" w:rsidRPr="00A83479" w:rsidRDefault="00163106" w:rsidP="003C3632">
            <w:pPr>
              <w:pStyle w:val="BodyText"/>
            </w:pPr>
          </w:p>
        </w:tc>
        <w:tc>
          <w:tcPr>
            <w:tcW w:w="1620" w:type="dxa"/>
          </w:tcPr>
          <w:p w14:paraId="4781E801" w14:textId="77777777" w:rsidR="00163106" w:rsidRPr="00A83479" w:rsidRDefault="00163106" w:rsidP="003C3632">
            <w:pPr>
              <w:pStyle w:val="BodyText"/>
            </w:pPr>
            <w:r w:rsidRPr="00A83479">
              <w:t>Required.</w:t>
            </w:r>
          </w:p>
        </w:tc>
      </w:tr>
      <w:tr w:rsidR="00163106" w:rsidRPr="00A83479" w14:paraId="389FFFE5" w14:textId="77777777" w:rsidTr="00A83479">
        <w:tc>
          <w:tcPr>
            <w:tcW w:w="828" w:type="dxa"/>
          </w:tcPr>
          <w:p w14:paraId="051721E8" w14:textId="77777777" w:rsidR="00163106" w:rsidRPr="00A83479" w:rsidRDefault="00163106" w:rsidP="003C3632">
            <w:pPr>
              <w:pStyle w:val="BodyText"/>
            </w:pPr>
            <w:r w:rsidRPr="00A83479">
              <w:t>2</w:t>
            </w:r>
          </w:p>
        </w:tc>
        <w:tc>
          <w:tcPr>
            <w:tcW w:w="1890" w:type="dxa"/>
          </w:tcPr>
          <w:p w14:paraId="637C7C66" w14:textId="77777777" w:rsidR="00163106" w:rsidRPr="00A83479" w:rsidRDefault="00163106" w:rsidP="003C3632">
            <w:pPr>
              <w:pStyle w:val="BodyText"/>
            </w:pPr>
            <w:r w:rsidRPr="00A83479">
              <w:t>catLevel</w:t>
            </w:r>
          </w:p>
        </w:tc>
        <w:tc>
          <w:tcPr>
            <w:tcW w:w="5670" w:type="dxa"/>
          </w:tcPr>
          <w:p w14:paraId="39BD3AF5" w14:textId="77777777" w:rsidR="00163106" w:rsidRPr="00A83479" w:rsidRDefault="00163106" w:rsidP="003C3632">
            <w:pPr>
              <w:pStyle w:val="BodyText"/>
            </w:pPr>
            <w:r w:rsidRPr="00A83479">
              <w:t>Type of cardholder activated terminal. Possible values:</w:t>
            </w:r>
          </w:p>
          <w:p w14:paraId="2B8BA40B" w14:textId="77777777" w:rsidR="00163106" w:rsidRPr="00A83479" w:rsidRDefault="00163106" w:rsidP="003C3632">
            <w:pPr>
              <w:pStyle w:val="BodyText"/>
            </w:pPr>
            <w:r w:rsidRPr="00A83479">
              <w:lastRenderedPageBreak/>
              <w:t>1 – Automated dispensing machine</w:t>
            </w:r>
          </w:p>
          <w:p w14:paraId="27210813" w14:textId="77777777" w:rsidR="00163106" w:rsidRPr="00A83479" w:rsidRDefault="00163106" w:rsidP="003C3632">
            <w:pPr>
              <w:pStyle w:val="BodyText"/>
            </w:pPr>
            <w:r w:rsidRPr="00A83479">
              <w:t>2 – Self-service terminal</w:t>
            </w:r>
          </w:p>
          <w:p w14:paraId="393F7EB8" w14:textId="77777777" w:rsidR="00163106" w:rsidRPr="00A83479" w:rsidRDefault="00163106" w:rsidP="003C3632">
            <w:pPr>
              <w:pStyle w:val="BodyText"/>
            </w:pPr>
            <w:r w:rsidRPr="00A83479">
              <w:t>3 – Limited amount terminal</w:t>
            </w:r>
          </w:p>
          <w:p w14:paraId="53ED2D10" w14:textId="77777777" w:rsidR="00163106" w:rsidRPr="00A83479" w:rsidRDefault="00163106" w:rsidP="003C3632">
            <w:pPr>
              <w:pStyle w:val="BodyText"/>
            </w:pPr>
            <w:r w:rsidRPr="00A83479">
              <w:t>4 – In-flight commerce (IFC) terminal</w:t>
            </w:r>
          </w:p>
          <w:p w14:paraId="4CE69EF2" w14:textId="77777777" w:rsidR="00163106" w:rsidRPr="00A83479" w:rsidRDefault="00163106" w:rsidP="003C3632">
            <w:pPr>
              <w:pStyle w:val="BodyText"/>
            </w:pPr>
            <w:r w:rsidRPr="00A83479">
              <w:t>5 – Radio frequency device</w:t>
            </w:r>
          </w:p>
          <w:p w14:paraId="466C857A" w14:textId="77777777" w:rsidR="00163106" w:rsidRPr="00A83479" w:rsidRDefault="00163106" w:rsidP="003C3632">
            <w:pPr>
              <w:pStyle w:val="BodyText"/>
            </w:pPr>
            <w:r w:rsidRPr="00A83479">
              <w:t>6 – Mobile acceptance terminal</w:t>
            </w:r>
          </w:p>
        </w:tc>
        <w:tc>
          <w:tcPr>
            <w:tcW w:w="1620" w:type="dxa"/>
          </w:tcPr>
          <w:p w14:paraId="4C4971CF" w14:textId="77777777" w:rsidR="00163106" w:rsidRPr="00A83479" w:rsidRDefault="00163106" w:rsidP="003C3632">
            <w:pPr>
              <w:pStyle w:val="BodyText"/>
            </w:pPr>
            <w:r w:rsidRPr="00A83479">
              <w:lastRenderedPageBreak/>
              <w:t xml:space="preserve">Optional. </w:t>
            </w:r>
            <w:r w:rsidRPr="00A83479">
              <w:lastRenderedPageBreak/>
              <w:t>This variable becomes required if terminalID variable is set to a value.</w:t>
            </w:r>
          </w:p>
        </w:tc>
      </w:tr>
      <w:tr w:rsidR="00163106" w:rsidRPr="00A83479" w14:paraId="083723F5" w14:textId="77777777" w:rsidTr="00A83479">
        <w:tc>
          <w:tcPr>
            <w:tcW w:w="828" w:type="dxa"/>
          </w:tcPr>
          <w:p w14:paraId="6D28CB08" w14:textId="77777777" w:rsidR="00163106" w:rsidRPr="00A83479" w:rsidRDefault="00163106" w:rsidP="003C3632">
            <w:pPr>
              <w:pStyle w:val="BodyText"/>
            </w:pPr>
            <w:r w:rsidRPr="00A83479">
              <w:lastRenderedPageBreak/>
              <w:t>3</w:t>
            </w:r>
          </w:p>
        </w:tc>
        <w:tc>
          <w:tcPr>
            <w:tcW w:w="1890" w:type="dxa"/>
          </w:tcPr>
          <w:p w14:paraId="5101DFC0" w14:textId="77777777" w:rsidR="00163106" w:rsidRPr="00A83479" w:rsidRDefault="00163106" w:rsidP="003C3632">
            <w:pPr>
              <w:pStyle w:val="BodyText"/>
            </w:pPr>
            <w:r w:rsidRPr="00A83479">
              <w:t>entryMode</w:t>
            </w:r>
          </w:p>
        </w:tc>
        <w:tc>
          <w:tcPr>
            <w:tcW w:w="5670" w:type="dxa"/>
          </w:tcPr>
          <w:p w14:paraId="4FF1ADAE" w14:textId="77777777" w:rsidR="00163106" w:rsidRPr="00A83479" w:rsidRDefault="00163106" w:rsidP="003C3632">
            <w:pPr>
              <w:pStyle w:val="BodyText"/>
            </w:pPr>
            <w:r w:rsidRPr="00A83479">
              <w:t>Method of entering credit card information into the POS terminal. Possible values:</w:t>
            </w:r>
          </w:p>
          <w:p w14:paraId="05A0B964" w14:textId="77777777" w:rsidR="00163106" w:rsidRPr="00A83479" w:rsidRDefault="00163106" w:rsidP="003C3632">
            <w:pPr>
              <w:pStyle w:val="BodyText"/>
            </w:pPr>
            <w:r w:rsidRPr="00A83479">
              <w:t>keyed – Manually keyed into POS terminal.</w:t>
            </w:r>
          </w:p>
          <w:p w14:paraId="01F4E841" w14:textId="77777777" w:rsidR="00163106" w:rsidRPr="00A83479" w:rsidRDefault="00163106" w:rsidP="003C3632">
            <w:pPr>
              <w:pStyle w:val="BodyText"/>
            </w:pPr>
            <w:r w:rsidRPr="00A83479">
              <w:t>swiped – Read from credit card magnetic stripe.</w:t>
            </w:r>
          </w:p>
          <w:p w14:paraId="2B7EBE8F" w14:textId="77777777" w:rsidR="00163106" w:rsidRPr="00A83479" w:rsidRDefault="00163106" w:rsidP="003C3632">
            <w:pPr>
              <w:pStyle w:val="BodyText"/>
            </w:pPr>
          </w:p>
        </w:tc>
        <w:tc>
          <w:tcPr>
            <w:tcW w:w="1620" w:type="dxa"/>
          </w:tcPr>
          <w:p w14:paraId="38614F97" w14:textId="77777777" w:rsidR="00163106" w:rsidRPr="00A83479" w:rsidRDefault="00163106" w:rsidP="003C3632">
            <w:pPr>
              <w:pStyle w:val="BodyText"/>
            </w:pPr>
            <w:r w:rsidRPr="00A83479">
              <w:t>Required.</w:t>
            </w:r>
          </w:p>
        </w:tc>
      </w:tr>
      <w:tr w:rsidR="00163106" w:rsidRPr="00A83479" w14:paraId="235A5628" w14:textId="77777777" w:rsidTr="00A83479">
        <w:tc>
          <w:tcPr>
            <w:tcW w:w="828" w:type="dxa"/>
          </w:tcPr>
          <w:p w14:paraId="466B2826" w14:textId="77777777" w:rsidR="00163106" w:rsidRPr="00A83479" w:rsidRDefault="00163106" w:rsidP="003C3632">
            <w:pPr>
              <w:pStyle w:val="BodyText"/>
            </w:pPr>
            <w:r w:rsidRPr="00A83479">
              <w:t>4</w:t>
            </w:r>
          </w:p>
        </w:tc>
        <w:tc>
          <w:tcPr>
            <w:tcW w:w="1890" w:type="dxa"/>
          </w:tcPr>
          <w:p w14:paraId="17F011D9" w14:textId="77777777" w:rsidR="00163106" w:rsidRPr="00A83479" w:rsidRDefault="00163106" w:rsidP="003C3632">
            <w:pPr>
              <w:pStyle w:val="BodyText"/>
            </w:pPr>
            <w:r w:rsidRPr="00A83479">
              <w:t>terminalCapability</w:t>
            </w:r>
          </w:p>
        </w:tc>
        <w:tc>
          <w:tcPr>
            <w:tcW w:w="5670" w:type="dxa"/>
          </w:tcPr>
          <w:p w14:paraId="6FE975B7" w14:textId="77777777" w:rsidR="00163106" w:rsidRPr="00A83479" w:rsidRDefault="00163106" w:rsidP="003C3632">
            <w:pPr>
              <w:pStyle w:val="BodyText"/>
            </w:pPr>
            <w:r w:rsidRPr="00A83479">
              <w:t>POS terminal’s capability. Possible values:</w:t>
            </w:r>
          </w:p>
          <w:p w14:paraId="6A55DD0C" w14:textId="77777777" w:rsidR="00163106" w:rsidRPr="00A83479" w:rsidRDefault="00163106" w:rsidP="003C3632">
            <w:pPr>
              <w:pStyle w:val="BodyText"/>
            </w:pPr>
            <w:r w:rsidRPr="00A83479">
              <w:t>1 – Terminal has a magnetic stripe reader only.</w:t>
            </w:r>
          </w:p>
          <w:p w14:paraId="7B0E0107" w14:textId="77777777" w:rsidR="00163106" w:rsidRPr="00A83479" w:rsidRDefault="00163106" w:rsidP="003C3632">
            <w:pPr>
              <w:pStyle w:val="BodyText"/>
            </w:pPr>
            <w:r w:rsidRPr="00A83479">
              <w:t>2 – Terminal has a magnetic stripe reader and manual entry capability.</w:t>
            </w:r>
          </w:p>
          <w:p w14:paraId="634A6A6B" w14:textId="77777777" w:rsidR="00163106" w:rsidRPr="00A83479" w:rsidRDefault="00163106" w:rsidP="003C3632">
            <w:pPr>
              <w:pStyle w:val="BodyText"/>
            </w:pPr>
            <w:r w:rsidRPr="00A83479">
              <w:t>3 – Terminal has manual entry capability only.</w:t>
            </w:r>
          </w:p>
          <w:p w14:paraId="38E174E5" w14:textId="77777777" w:rsidR="00163106" w:rsidRPr="00A83479" w:rsidRDefault="00163106" w:rsidP="003C3632">
            <w:pPr>
              <w:pStyle w:val="BodyText"/>
            </w:pPr>
          </w:p>
        </w:tc>
        <w:tc>
          <w:tcPr>
            <w:tcW w:w="1620" w:type="dxa"/>
          </w:tcPr>
          <w:p w14:paraId="3C4E4FDB" w14:textId="77777777" w:rsidR="00163106" w:rsidRPr="00A83479" w:rsidRDefault="00163106" w:rsidP="003C3632">
            <w:pPr>
              <w:pStyle w:val="BodyText"/>
            </w:pPr>
            <w:r w:rsidRPr="00A83479">
              <w:t>Required.</w:t>
            </w:r>
          </w:p>
        </w:tc>
      </w:tr>
      <w:tr w:rsidR="00163106" w:rsidRPr="00A83479" w14:paraId="7C6C8F36" w14:textId="77777777" w:rsidTr="00A83479">
        <w:tc>
          <w:tcPr>
            <w:tcW w:w="828" w:type="dxa"/>
          </w:tcPr>
          <w:p w14:paraId="5BA80EF3" w14:textId="77777777" w:rsidR="00163106" w:rsidRPr="00A83479" w:rsidRDefault="00163106" w:rsidP="003C3632">
            <w:pPr>
              <w:pStyle w:val="BodyText"/>
            </w:pPr>
            <w:r w:rsidRPr="00A83479">
              <w:t>5</w:t>
            </w:r>
          </w:p>
        </w:tc>
        <w:tc>
          <w:tcPr>
            <w:tcW w:w="1890" w:type="dxa"/>
          </w:tcPr>
          <w:p w14:paraId="595278FC" w14:textId="77777777" w:rsidR="00163106" w:rsidRPr="00A83479" w:rsidRDefault="00163106" w:rsidP="003C3632">
            <w:pPr>
              <w:pStyle w:val="BodyText"/>
            </w:pPr>
            <w:r w:rsidRPr="00A83479">
              <w:t>terminalID</w:t>
            </w:r>
          </w:p>
        </w:tc>
        <w:tc>
          <w:tcPr>
            <w:tcW w:w="5670" w:type="dxa"/>
          </w:tcPr>
          <w:p w14:paraId="4BF84D4A" w14:textId="77777777" w:rsidR="00163106" w:rsidRPr="00A83479" w:rsidRDefault="00163106" w:rsidP="003C3632">
            <w:pPr>
              <w:pStyle w:val="BodyText"/>
            </w:pPr>
            <w:r w:rsidRPr="00A83479">
              <w:t>Identifier for the terminal at your retail location. You can define this value yourself, but consult with the processor for requirements. Terminal ID(s) are configurable in a custom object named ‘POS_TerminalMapping’ (Refer custom object definition XML to be imported). Here terminal device’s serial number will be mapped to a Terminal ID. This variable should be assigned device’s serial number. Code will pick configured Terminal ID if found and passed to CyberSource API in request.</w:t>
            </w:r>
          </w:p>
          <w:p w14:paraId="0FB9DF63" w14:textId="77777777" w:rsidR="00163106" w:rsidRPr="00A83479" w:rsidRDefault="00163106" w:rsidP="003C3632">
            <w:pPr>
              <w:pStyle w:val="BodyText"/>
            </w:pPr>
          </w:p>
        </w:tc>
        <w:tc>
          <w:tcPr>
            <w:tcW w:w="1620" w:type="dxa"/>
          </w:tcPr>
          <w:p w14:paraId="68BB81B9" w14:textId="77777777" w:rsidR="00163106" w:rsidRPr="00A83479" w:rsidRDefault="00163106" w:rsidP="003C3632">
            <w:pPr>
              <w:pStyle w:val="BodyText"/>
            </w:pPr>
            <w:r w:rsidRPr="00A83479">
              <w:t>Optional.</w:t>
            </w:r>
          </w:p>
        </w:tc>
      </w:tr>
      <w:tr w:rsidR="00163106" w:rsidRPr="00A83479" w14:paraId="2D7C8A4F" w14:textId="77777777" w:rsidTr="00A83479">
        <w:tc>
          <w:tcPr>
            <w:tcW w:w="828" w:type="dxa"/>
          </w:tcPr>
          <w:p w14:paraId="6BBF183B" w14:textId="77777777" w:rsidR="00163106" w:rsidRPr="00A83479" w:rsidRDefault="00163106" w:rsidP="003C3632">
            <w:pPr>
              <w:pStyle w:val="BodyText"/>
            </w:pPr>
            <w:r w:rsidRPr="00A83479">
              <w:t>6</w:t>
            </w:r>
          </w:p>
        </w:tc>
        <w:tc>
          <w:tcPr>
            <w:tcW w:w="1890" w:type="dxa"/>
          </w:tcPr>
          <w:p w14:paraId="1D1174F7" w14:textId="77777777" w:rsidR="00163106" w:rsidRPr="00A83479" w:rsidRDefault="00163106" w:rsidP="003C3632">
            <w:pPr>
              <w:pStyle w:val="BodyText"/>
            </w:pPr>
            <w:r w:rsidRPr="00A83479">
              <w:t>trackData</w:t>
            </w:r>
          </w:p>
        </w:tc>
        <w:tc>
          <w:tcPr>
            <w:tcW w:w="5670" w:type="dxa"/>
          </w:tcPr>
          <w:p w14:paraId="41C0E000" w14:textId="77777777" w:rsidR="00163106" w:rsidRPr="00A83479" w:rsidRDefault="00163106" w:rsidP="003C3632">
            <w:pPr>
              <w:pStyle w:val="BodyText"/>
            </w:pPr>
            <w:r w:rsidRPr="00A83479">
              <w:t xml:space="preserve">Card’s track 1 and 2 data. Some processors require track 1 data, some processors require track 2 data, and some processors require both track 1 data and track 2 data. To make sure that you provide the required information regardless of the processor that you use now or may use in the future, CyberSource recommends that you send both track 1 and track 2 data in your retail POS requests. </w:t>
            </w:r>
          </w:p>
          <w:p w14:paraId="1F5E49A7" w14:textId="77777777" w:rsidR="00163106" w:rsidRPr="00A83479" w:rsidRDefault="00163106" w:rsidP="003C3632">
            <w:pPr>
              <w:pStyle w:val="BodyText"/>
            </w:pPr>
            <w:r w:rsidRPr="00A83479">
              <w:t xml:space="preserve">The sentinels are required. The start sentinel (%) indicates the initial data position on the track. The end sentinel (?) follows the final character of data recorded on the track. Details of track 1 and track 2 data for the example </w:t>
            </w:r>
            <w:r w:rsidR="00FE53FB" w:rsidRPr="00FE53FB">
              <w:rPr>
                <w:b/>
              </w:rPr>
              <w:t>%B4111111111111111^SMITH/JOHN^2012101976110000868000000?;4111111111111111=20121019761186800000?</w:t>
            </w:r>
          </w:p>
          <w:p w14:paraId="7F3C437C" w14:textId="77777777" w:rsidR="00163106" w:rsidRPr="00A83479" w:rsidRDefault="00163106" w:rsidP="003C3632">
            <w:pPr>
              <w:pStyle w:val="BodyText"/>
            </w:pPr>
            <w:r w:rsidRPr="00A83479">
              <w:t>Track 1 – the track 1 data precedes the semicolon (;)</w:t>
            </w:r>
          </w:p>
          <w:p w14:paraId="45F5F89D" w14:textId="77777777" w:rsidR="00163106" w:rsidRPr="00A83479" w:rsidRDefault="00163106" w:rsidP="003C3632">
            <w:pPr>
              <w:pStyle w:val="BodyText"/>
            </w:pPr>
            <w:r w:rsidRPr="00A83479">
              <w:lastRenderedPageBreak/>
              <w:t>Track 2 – the track 2 data follows the semicolon (;)</w:t>
            </w:r>
          </w:p>
          <w:p w14:paraId="084F6F96" w14:textId="77777777" w:rsidR="00163106" w:rsidRPr="00A83479" w:rsidRDefault="00163106" w:rsidP="003C3632">
            <w:pPr>
              <w:pStyle w:val="BodyText"/>
            </w:pPr>
          </w:p>
        </w:tc>
        <w:tc>
          <w:tcPr>
            <w:tcW w:w="1620" w:type="dxa"/>
          </w:tcPr>
          <w:p w14:paraId="6A788B15" w14:textId="77777777" w:rsidR="00163106" w:rsidRPr="00A83479" w:rsidRDefault="00163106" w:rsidP="003C3632">
            <w:pPr>
              <w:pStyle w:val="BodyText"/>
            </w:pPr>
            <w:r w:rsidRPr="00A83479">
              <w:lastRenderedPageBreak/>
              <w:t>Required if entryMode=swiped.</w:t>
            </w:r>
          </w:p>
        </w:tc>
      </w:tr>
      <w:tr w:rsidR="00163106" w:rsidRPr="00A83479" w14:paraId="0EE37A5F" w14:textId="77777777" w:rsidTr="00A83479">
        <w:tc>
          <w:tcPr>
            <w:tcW w:w="828" w:type="dxa"/>
          </w:tcPr>
          <w:p w14:paraId="1DD2BED6" w14:textId="77777777" w:rsidR="00163106" w:rsidRPr="00A83479" w:rsidRDefault="00163106" w:rsidP="003C3632">
            <w:pPr>
              <w:pStyle w:val="BodyText"/>
            </w:pPr>
            <w:r w:rsidRPr="00A83479">
              <w:t>7</w:t>
            </w:r>
          </w:p>
        </w:tc>
        <w:tc>
          <w:tcPr>
            <w:tcW w:w="1890" w:type="dxa"/>
          </w:tcPr>
          <w:p w14:paraId="38EFCBD1" w14:textId="77777777" w:rsidR="00163106" w:rsidRPr="00A83479" w:rsidRDefault="00163106" w:rsidP="003C3632">
            <w:pPr>
              <w:pStyle w:val="BodyText"/>
            </w:pPr>
            <w:r w:rsidRPr="00A83479">
              <w:t>currency</w:t>
            </w:r>
          </w:p>
        </w:tc>
        <w:tc>
          <w:tcPr>
            <w:tcW w:w="5670" w:type="dxa"/>
          </w:tcPr>
          <w:p w14:paraId="626AF3FB" w14:textId="77777777" w:rsidR="00163106" w:rsidRPr="00A83479" w:rsidRDefault="00163106" w:rsidP="003C3632">
            <w:pPr>
              <w:pStyle w:val="BodyText"/>
            </w:pPr>
            <w:r w:rsidRPr="00A83479">
              <w:t xml:space="preserve">Currency used for order. For possible values refer </w:t>
            </w:r>
            <w:hyperlink r:id="rId93" w:history="1">
              <w:r w:rsidRPr="00A83479">
                <w:rPr>
                  <w:rStyle w:val="Hyperlink"/>
                </w:rPr>
                <w:t>ISO Standard Currency Codes</w:t>
              </w:r>
            </w:hyperlink>
          </w:p>
          <w:p w14:paraId="3C1EC2F8" w14:textId="77777777" w:rsidR="00163106" w:rsidRPr="00A83479" w:rsidRDefault="00163106" w:rsidP="003C3632">
            <w:pPr>
              <w:pStyle w:val="BodyText"/>
            </w:pPr>
          </w:p>
        </w:tc>
        <w:tc>
          <w:tcPr>
            <w:tcW w:w="1620" w:type="dxa"/>
          </w:tcPr>
          <w:p w14:paraId="032A7552" w14:textId="77777777" w:rsidR="00163106" w:rsidRPr="00A83479" w:rsidRDefault="00163106" w:rsidP="003C3632">
            <w:pPr>
              <w:pStyle w:val="BodyText"/>
            </w:pPr>
            <w:r w:rsidRPr="00A83479">
              <w:t>If this variable is not set with any currency code then default currency code is retrieved configured for web store in Business Manager.</w:t>
            </w:r>
          </w:p>
        </w:tc>
      </w:tr>
      <w:tr w:rsidR="00163106" w:rsidRPr="00A83479" w14:paraId="32A69AE1" w14:textId="77777777" w:rsidTr="00A83479">
        <w:tc>
          <w:tcPr>
            <w:tcW w:w="828" w:type="dxa"/>
          </w:tcPr>
          <w:p w14:paraId="47DA4F1A" w14:textId="77777777" w:rsidR="00163106" w:rsidRPr="00A83479" w:rsidRDefault="00163106" w:rsidP="003C3632">
            <w:pPr>
              <w:pStyle w:val="BodyText"/>
            </w:pPr>
            <w:r w:rsidRPr="00A83479">
              <w:t>8</w:t>
            </w:r>
          </w:p>
        </w:tc>
        <w:tc>
          <w:tcPr>
            <w:tcW w:w="1890" w:type="dxa"/>
          </w:tcPr>
          <w:p w14:paraId="1D1978F5" w14:textId="77777777" w:rsidR="00163106" w:rsidRPr="00A83479" w:rsidRDefault="00163106" w:rsidP="003C3632">
            <w:pPr>
              <w:pStyle w:val="BodyText"/>
            </w:pPr>
            <w:r w:rsidRPr="00A83479">
              <w:t>amount</w:t>
            </w:r>
          </w:p>
        </w:tc>
        <w:tc>
          <w:tcPr>
            <w:tcW w:w="5670" w:type="dxa"/>
          </w:tcPr>
          <w:p w14:paraId="754200AE" w14:textId="77777777" w:rsidR="00163106" w:rsidRPr="00A83479" w:rsidRDefault="00163106" w:rsidP="003C3632">
            <w:pPr>
              <w:pStyle w:val="BodyText"/>
            </w:pPr>
            <w:r w:rsidRPr="00A83479">
              <w:t>Grand total for the order.</w:t>
            </w:r>
          </w:p>
          <w:p w14:paraId="0020FD77" w14:textId="77777777" w:rsidR="00163106" w:rsidRPr="00A83479" w:rsidRDefault="00163106" w:rsidP="003C3632">
            <w:pPr>
              <w:pStyle w:val="BodyText"/>
            </w:pPr>
          </w:p>
        </w:tc>
        <w:tc>
          <w:tcPr>
            <w:tcW w:w="1620" w:type="dxa"/>
          </w:tcPr>
          <w:p w14:paraId="0CA8613A" w14:textId="77777777" w:rsidR="00163106" w:rsidRPr="00A83479" w:rsidRDefault="00163106" w:rsidP="003C3632">
            <w:pPr>
              <w:pStyle w:val="BodyText"/>
            </w:pPr>
          </w:p>
        </w:tc>
      </w:tr>
      <w:tr w:rsidR="00163106" w:rsidRPr="00A83479" w14:paraId="7AFF69DD" w14:textId="77777777" w:rsidTr="00A83479">
        <w:tc>
          <w:tcPr>
            <w:tcW w:w="828" w:type="dxa"/>
          </w:tcPr>
          <w:p w14:paraId="3C90836B" w14:textId="77777777" w:rsidR="00163106" w:rsidRPr="00A83479" w:rsidRDefault="00163106" w:rsidP="003C3632">
            <w:pPr>
              <w:pStyle w:val="BodyText"/>
            </w:pPr>
            <w:r w:rsidRPr="00A83479">
              <w:t>9</w:t>
            </w:r>
          </w:p>
        </w:tc>
        <w:tc>
          <w:tcPr>
            <w:tcW w:w="1890" w:type="dxa"/>
          </w:tcPr>
          <w:p w14:paraId="0F0E7ABA" w14:textId="77777777" w:rsidR="00163106" w:rsidRPr="00A83479" w:rsidRDefault="00163106" w:rsidP="003C3632">
            <w:pPr>
              <w:pStyle w:val="BodyText"/>
            </w:pPr>
            <w:r w:rsidRPr="00A83479">
              <w:t>accountNumber</w:t>
            </w:r>
          </w:p>
        </w:tc>
        <w:tc>
          <w:tcPr>
            <w:tcW w:w="5670" w:type="dxa"/>
          </w:tcPr>
          <w:p w14:paraId="3986DB15" w14:textId="77777777" w:rsidR="00163106" w:rsidRPr="00A83479" w:rsidRDefault="00163106" w:rsidP="003C3632">
            <w:pPr>
              <w:pStyle w:val="BodyText"/>
            </w:pPr>
            <w:r w:rsidRPr="00A83479">
              <w:t>Customer’s credit card number.</w:t>
            </w:r>
          </w:p>
          <w:p w14:paraId="058F803C" w14:textId="77777777" w:rsidR="00163106" w:rsidRPr="00A83479" w:rsidRDefault="00163106" w:rsidP="003C3632">
            <w:pPr>
              <w:pStyle w:val="BodyText"/>
            </w:pPr>
          </w:p>
        </w:tc>
        <w:tc>
          <w:tcPr>
            <w:tcW w:w="1620" w:type="dxa"/>
          </w:tcPr>
          <w:p w14:paraId="6D373BD6" w14:textId="77777777" w:rsidR="00163106" w:rsidRPr="00A83479" w:rsidRDefault="00163106" w:rsidP="003C3632">
            <w:pPr>
              <w:pStyle w:val="BodyText"/>
            </w:pPr>
            <w:r w:rsidRPr="00A83479">
              <w:t>This variable becomes mandatory if entryMode=keyed.</w:t>
            </w:r>
          </w:p>
        </w:tc>
      </w:tr>
      <w:tr w:rsidR="00163106" w:rsidRPr="00A83479" w14:paraId="0547D8ED" w14:textId="77777777" w:rsidTr="00A83479">
        <w:tc>
          <w:tcPr>
            <w:tcW w:w="828" w:type="dxa"/>
          </w:tcPr>
          <w:p w14:paraId="338D3D7F" w14:textId="77777777" w:rsidR="00163106" w:rsidRPr="00A83479" w:rsidRDefault="00163106" w:rsidP="003C3632">
            <w:pPr>
              <w:pStyle w:val="BodyText"/>
            </w:pPr>
            <w:r w:rsidRPr="00A83479">
              <w:t>10</w:t>
            </w:r>
          </w:p>
        </w:tc>
        <w:tc>
          <w:tcPr>
            <w:tcW w:w="1890" w:type="dxa"/>
          </w:tcPr>
          <w:p w14:paraId="4C7CEE81" w14:textId="77777777" w:rsidR="00163106" w:rsidRPr="00A83479" w:rsidRDefault="00163106" w:rsidP="003C3632">
            <w:pPr>
              <w:pStyle w:val="BodyText"/>
            </w:pPr>
            <w:r w:rsidRPr="00A83479">
              <w:t>cardType</w:t>
            </w:r>
          </w:p>
        </w:tc>
        <w:tc>
          <w:tcPr>
            <w:tcW w:w="5670" w:type="dxa"/>
          </w:tcPr>
          <w:p w14:paraId="6FD69BA2" w14:textId="77777777" w:rsidR="00163106" w:rsidRPr="00A83479" w:rsidRDefault="00163106" w:rsidP="003C3632">
            <w:pPr>
              <w:pStyle w:val="BodyText"/>
            </w:pPr>
            <w:r w:rsidRPr="00A83479">
              <w:t>Type of card to authorize. Possible values:</w:t>
            </w:r>
          </w:p>
          <w:p w14:paraId="171D8EB7" w14:textId="77777777" w:rsidR="00163106" w:rsidRPr="00A83479" w:rsidRDefault="00163106" w:rsidP="003C3632">
            <w:pPr>
              <w:pStyle w:val="BodyText"/>
            </w:pPr>
            <w:r w:rsidRPr="00A83479">
              <w:t>001 – Visa</w:t>
            </w:r>
          </w:p>
          <w:p w14:paraId="63F8B581" w14:textId="77777777" w:rsidR="00163106" w:rsidRPr="00A83479" w:rsidRDefault="00163106" w:rsidP="003C3632">
            <w:pPr>
              <w:pStyle w:val="BodyText"/>
            </w:pPr>
            <w:r w:rsidRPr="00A83479">
              <w:t>002 – MasterCard</w:t>
            </w:r>
          </w:p>
          <w:p w14:paraId="57580A73" w14:textId="77777777" w:rsidR="00163106" w:rsidRPr="00A83479" w:rsidRDefault="00163106" w:rsidP="003C3632">
            <w:pPr>
              <w:pStyle w:val="BodyText"/>
            </w:pPr>
            <w:r w:rsidRPr="00A83479">
              <w:t>003 – American Express</w:t>
            </w:r>
          </w:p>
          <w:p w14:paraId="6795CFE4" w14:textId="77777777" w:rsidR="00163106" w:rsidRPr="00A83479" w:rsidRDefault="00163106" w:rsidP="003C3632">
            <w:pPr>
              <w:pStyle w:val="BodyText"/>
            </w:pPr>
            <w:r w:rsidRPr="00A83479">
              <w:t>004 – Discover</w:t>
            </w:r>
          </w:p>
          <w:p w14:paraId="7955502A" w14:textId="77777777" w:rsidR="00163106" w:rsidRPr="00A83479" w:rsidRDefault="00163106" w:rsidP="003C3632">
            <w:pPr>
              <w:pStyle w:val="BodyText"/>
            </w:pPr>
            <w:r w:rsidRPr="00A83479">
              <w:t>005 – Diners Club</w:t>
            </w:r>
          </w:p>
          <w:p w14:paraId="58F16281" w14:textId="77777777" w:rsidR="00163106" w:rsidRPr="00A83479" w:rsidRDefault="00163106" w:rsidP="003C3632">
            <w:pPr>
              <w:pStyle w:val="BodyText"/>
            </w:pPr>
            <w:r w:rsidRPr="00A83479">
              <w:t>006 – Carte Blanche</w:t>
            </w:r>
          </w:p>
          <w:p w14:paraId="3F5CC375" w14:textId="77777777" w:rsidR="00163106" w:rsidRPr="00A83479" w:rsidRDefault="00163106" w:rsidP="003C3632">
            <w:pPr>
              <w:pStyle w:val="BodyText"/>
            </w:pPr>
            <w:r w:rsidRPr="00A83479">
              <w:t>007 – JCB</w:t>
            </w:r>
          </w:p>
          <w:p w14:paraId="64C33C1D" w14:textId="77777777" w:rsidR="00163106" w:rsidRPr="00A83479" w:rsidRDefault="00163106" w:rsidP="003C3632">
            <w:pPr>
              <w:pStyle w:val="BodyText"/>
            </w:pPr>
          </w:p>
        </w:tc>
        <w:tc>
          <w:tcPr>
            <w:tcW w:w="1620" w:type="dxa"/>
          </w:tcPr>
          <w:p w14:paraId="30E611DB" w14:textId="77777777" w:rsidR="00163106" w:rsidRPr="00A83479" w:rsidRDefault="00163106" w:rsidP="003C3632">
            <w:pPr>
              <w:pStyle w:val="BodyText"/>
            </w:pPr>
            <w:r w:rsidRPr="00A83479">
              <w:t xml:space="preserve">CyberSource strongly recommends that you send the card type even when it is optional for your processor and card type. Omitting the card type can cause the transaction to be </w:t>
            </w:r>
            <w:r w:rsidRPr="00A83479">
              <w:lastRenderedPageBreak/>
              <w:t>processed with the wrong card type.</w:t>
            </w:r>
          </w:p>
        </w:tc>
      </w:tr>
      <w:tr w:rsidR="00163106" w:rsidRPr="00A83479" w14:paraId="107FB52E" w14:textId="77777777" w:rsidTr="00A83479">
        <w:tc>
          <w:tcPr>
            <w:tcW w:w="828" w:type="dxa"/>
          </w:tcPr>
          <w:p w14:paraId="3059B1D3" w14:textId="77777777" w:rsidR="00163106" w:rsidRPr="00A83479" w:rsidRDefault="00163106" w:rsidP="003C3632">
            <w:pPr>
              <w:pStyle w:val="BodyText"/>
            </w:pPr>
            <w:r w:rsidRPr="00A83479">
              <w:lastRenderedPageBreak/>
              <w:t>11</w:t>
            </w:r>
          </w:p>
        </w:tc>
        <w:tc>
          <w:tcPr>
            <w:tcW w:w="1890" w:type="dxa"/>
          </w:tcPr>
          <w:p w14:paraId="7C07A831" w14:textId="77777777" w:rsidR="00163106" w:rsidRPr="00A83479" w:rsidRDefault="00163106" w:rsidP="003C3632">
            <w:pPr>
              <w:pStyle w:val="BodyText"/>
            </w:pPr>
            <w:r w:rsidRPr="00A83479">
              <w:t>cvnNumber</w:t>
            </w:r>
          </w:p>
        </w:tc>
        <w:tc>
          <w:tcPr>
            <w:tcW w:w="5670" w:type="dxa"/>
          </w:tcPr>
          <w:p w14:paraId="4CCC5703" w14:textId="77777777" w:rsidR="00163106" w:rsidRPr="00A83479" w:rsidRDefault="00163106" w:rsidP="003C3632">
            <w:pPr>
              <w:pStyle w:val="BodyText"/>
            </w:pPr>
            <w:r w:rsidRPr="00A83479">
              <w:t>This number is never transferred during card swipes.</w:t>
            </w:r>
          </w:p>
          <w:p w14:paraId="5632E7A1" w14:textId="77777777" w:rsidR="00163106" w:rsidRPr="00A83479" w:rsidRDefault="00163106" w:rsidP="003C3632">
            <w:pPr>
              <w:pStyle w:val="BodyText"/>
            </w:pPr>
          </w:p>
        </w:tc>
        <w:tc>
          <w:tcPr>
            <w:tcW w:w="1620" w:type="dxa"/>
          </w:tcPr>
          <w:p w14:paraId="79ECE7A6" w14:textId="77777777" w:rsidR="00163106" w:rsidRPr="00A83479" w:rsidRDefault="00163106" w:rsidP="003C3632">
            <w:pPr>
              <w:pStyle w:val="BodyText"/>
            </w:pPr>
            <w:r w:rsidRPr="00A83479">
              <w:t>Optional.</w:t>
            </w:r>
          </w:p>
        </w:tc>
      </w:tr>
      <w:tr w:rsidR="00163106" w:rsidRPr="00A83479" w14:paraId="7275DC8F" w14:textId="77777777" w:rsidTr="00A83479">
        <w:tc>
          <w:tcPr>
            <w:tcW w:w="828" w:type="dxa"/>
          </w:tcPr>
          <w:p w14:paraId="0E567284" w14:textId="77777777" w:rsidR="00163106" w:rsidRPr="00A83479" w:rsidRDefault="00163106" w:rsidP="003C3632">
            <w:pPr>
              <w:pStyle w:val="BodyText"/>
            </w:pPr>
            <w:r w:rsidRPr="00A83479">
              <w:t>12</w:t>
            </w:r>
          </w:p>
        </w:tc>
        <w:tc>
          <w:tcPr>
            <w:tcW w:w="1890" w:type="dxa"/>
          </w:tcPr>
          <w:p w14:paraId="2573EC66" w14:textId="77777777" w:rsidR="00163106" w:rsidRPr="00A83479" w:rsidRDefault="00163106" w:rsidP="003C3632">
            <w:pPr>
              <w:pStyle w:val="BodyText"/>
            </w:pPr>
            <w:r w:rsidRPr="00A83479">
              <w:t>expiryMonth</w:t>
            </w:r>
          </w:p>
        </w:tc>
        <w:tc>
          <w:tcPr>
            <w:tcW w:w="5670" w:type="dxa"/>
          </w:tcPr>
          <w:p w14:paraId="6B40D29A" w14:textId="77777777" w:rsidR="00163106" w:rsidRPr="00A83479" w:rsidRDefault="00163106" w:rsidP="003C3632">
            <w:pPr>
              <w:pStyle w:val="BodyText"/>
            </w:pPr>
            <w:r w:rsidRPr="00A83479">
              <w:t>Two-digit month in which credit card expires. Format: MM. Possible values: 01 through 12. Leading 0 is required.</w:t>
            </w:r>
          </w:p>
          <w:p w14:paraId="30DC5E13" w14:textId="77777777" w:rsidR="00163106" w:rsidRPr="00A83479" w:rsidRDefault="00163106" w:rsidP="003C3632">
            <w:pPr>
              <w:pStyle w:val="BodyText"/>
            </w:pPr>
          </w:p>
        </w:tc>
        <w:tc>
          <w:tcPr>
            <w:tcW w:w="1620" w:type="dxa"/>
          </w:tcPr>
          <w:p w14:paraId="1111C9C2" w14:textId="77777777" w:rsidR="00163106" w:rsidRPr="00A83479" w:rsidRDefault="00163106" w:rsidP="003C3632">
            <w:pPr>
              <w:pStyle w:val="BodyText"/>
            </w:pPr>
            <w:r w:rsidRPr="00A83479">
              <w:t>Required if entryMode=keyed.</w:t>
            </w:r>
          </w:p>
        </w:tc>
      </w:tr>
      <w:tr w:rsidR="00163106" w:rsidRPr="00A83479" w14:paraId="3477C41D" w14:textId="77777777" w:rsidTr="00A83479">
        <w:tc>
          <w:tcPr>
            <w:tcW w:w="828" w:type="dxa"/>
          </w:tcPr>
          <w:p w14:paraId="2E9B45EC" w14:textId="77777777" w:rsidR="00163106" w:rsidRPr="00A83479" w:rsidRDefault="00163106" w:rsidP="003C3632">
            <w:pPr>
              <w:pStyle w:val="BodyText"/>
            </w:pPr>
            <w:r w:rsidRPr="00A83479">
              <w:t>13</w:t>
            </w:r>
          </w:p>
        </w:tc>
        <w:tc>
          <w:tcPr>
            <w:tcW w:w="1890" w:type="dxa"/>
          </w:tcPr>
          <w:p w14:paraId="15D63ED6" w14:textId="77777777" w:rsidR="00163106" w:rsidRPr="00A83479" w:rsidRDefault="00163106" w:rsidP="003C3632">
            <w:pPr>
              <w:pStyle w:val="BodyText"/>
            </w:pPr>
            <w:r w:rsidRPr="00A83479">
              <w:t>expiryYear</w:t>
            </w:r>
          </w:p>
        </w:tc>
        <w:tc>
          <w:tcPr>
            <w:tcW w:w="5670" w:type="dxa"/>
          </w:tcPr>
          <w:p w14:paraId="573551E3" w14:textId="77777777" w:rsidR="00163106" w:rsidRPr="00A83479" w:rsidRDefault="00163106" w:rsidP="003C3632">
            <w:pPr>
              <w:pStyle w:val="BodyText"/>
            </w:pPr>
            <w:r w:rsidRPr="00A83479">
              <w:t>Four-digit year in which credit card expires. Format: YYYY.</w:t>
            </w:r>
          </w:p>
        </w:tc>
        <w:tc>
          <w:tcPr>
            <w:tcW w:w="1620" w:type="dxa"/>
          </w:tcPr>
          <w:p w14:paraId="33934982" w14:textId="77777777" w:rsidR="00163106" w:rsidRPr="00A83479" w:rsidRDefault="00163106" w:rsidP="003C3632">
            <w:pPr>
              <w:pStyle w:val="BodyText"/>
            </w:pPr>
            <w:r w:rsidRPr="00A83479">
              <w:t>Required if entryMode=keyed.</w:t>
            </w:r>
          </w:p>
        </w:tc>
      </w:tr>
      <w:tr w:rsidR="00163106" w:rsidRPr="00A83479" w14:paraId="7CA24533" w14:textId="77777777" w:rsidTr="00A83479">
        <w:tc>
          <w:tcPr>
            <w:tcW w:w="828" w:type="dxa"/>
          </w:tcPr>
          <w:p w14:paraId="71AB55BD" w14:textId="77777777" w:rsidR="00163106" w:rsidRPr="00A83479" w:rsidRDefault="00163106" w:rsidP="003C3632">
            <w:pPr>
              <w:pStyle w:val="BodyText"/>
            </w:pPr>
            <w:r w:rsidRPr="00A83479">
              <w:t>14</w:t>
            </w:r>
          </w:p>
        </w:tc>
        <w:tc>
          <w:tcPr>
            <w:tcW w:w="1890" w:type="dxa"/>
          </w:tcPr>
          <w:p w14:paraId="55051F42" w14:textId="77777777" w:rsidR="00163106" w:rsidRPr="00A83479" w:rsidRDefault="00163106" w:rsidP="003C3632">
            <w:pPr>
              <w:pStyle w:val="BodyText"/>
            </w:pPr>
            <w:r w:rsidRPr="00A83479">
              <w:t>storeLocation</w:t>
            </w:r>
          </w:p>
        </w:tc>
        <w:tc>
          <w:tcPr>
            <w:tcW w:w="5670" w:type="dxa"/>
          </w:tcPr>
          <w:p w14:paraId="408CFA86" w14:textId="77777777" w:rsidR="00163106" w:rsidRPr="00A83479" w:rsidRDefault="00163106" w:rsidP="003C3632">
            <w:pPr>
              <w:pStyle w:val="BodyText"/>
            </w:pPr>
            <w:r w:rsidRPr="00A83479">
              <w:t>Store’s physical location. This is use to configure merchant’s ID and security key in a custom object to call CyberSource API for the transaction. This is dependent upon merchant how they wanted to link store(s) to Merchant ID (MID). For e.g. if merchant has 3 separate CyberSource merchant ID and want to use one MID for store(s) in Massachusetts, 2</w:t>
            </w:r>
            <w:r w:rsidRPr="00A83479">
              <w:rPr>
                <w:vertAlign w:val="superscript"/>
              </w:rPr>
              <w:t>nd</w:t>
            </w:r>
            <w:r w:rsidRPr="00A83479">
              <w:t xml:space="preserve"> MID for store(s) in New York City, etc. then assign this variable as MA or Massachusetts or any string representing the location AND configure the same value as POS Location field for POS_MerchantIDs custom object in Business Manager after import.</w:t>
            </w:r>
          </w:p>
        </w:tc>
        <w:tc>
          <w:tcPr>
            <w:tcW w:w="1620" w:type="dxa"/>
          </w:tcPr>
          <w:p w14:paraId="7B73AE75" w14:textId="77777777" w:rsidR="00163106" w:rsidRPr="00A83479" w:rsidRDefault="00163106" w:rsidP="003C3632">
            <w:pPr>
              <w:pStyle w:val="BodyText"/>
            </w:pPr>
            <w:r w:rsidRPr="00A83479">
              <w:t>Location can be set as State code or Zip code or city etc. For e.g. MA (Massachusetts) or</w:t>
            </w:r>
          </w:p>
          <w:p w14:paraId="1FF8BF28" w14:textId="77777777" w:rsidR="00163106" w:rsidRPr="00A83479" w:rsidRDefault="00163106" w:rsidP="003C3632">
            <w:pPr>
              <w:pStyle w:val="BodyText"/>
            </w:pPr>
            <w:r w:rsidRPr="00A83479">
              <w:t>01803 (Burlington, MA) or</w:t>
            </w:r>
          </w:p>
          <w:p w14:paraId="24CA36BA" w14:textId="77777777" w:rsidR="00163106" w:rsidRPr="00A83479" w:rsidRDefault="00163106" w:rsidP="003C3632">
            <w:pPr>
              <w:pStyle w:val="BodyText"/>
            </w:pPr>
            <w:r w:rsidRPr="00A83479">
              <w:t>Burlington</w:t>
            </w:r>
          </w:p>
        </w:tc>
      </w:tr>
      <w:tr w:rsidR="00163106" w:rsidRPr="00A83479" w14:paraId="42B73531" w14:textId="77777777" w:rsidTr="00A83479">
        <w:tc>
          <w:tcPr>
            <w:tcW w:w="828" w:type="dxa"/>
            <w:hideMark/>
          </w:tcPr>
          <w:p w14:paraId="7845A83D" w14:textId="77777777" w:rsidR="00163106" w:rsidRPr="00A83479" w:rsidRDefault="00163106" w:rsidP="0004304C">
            <w:pPr>
              <w:spacing w:after="0" w:line="240" w:lineRule="auto"/>
              <w:jc w:val="right"/>
              <w:rPr>
                <w:rFonts w:eastAsia="Times New Roman" w:cs="Times New Roman"/>
                <w:color w:val="000000"/>
              </w:rPr>
            </w:pPr>
            <w:r w:rsidRPr="00A83479">
              <w:rPr>
                <w:rFonts w:eastAsia="Times New Roman" w:cs="Times New Roman"/>
                <w:color w:val="000000"/>
              </w:rPr>
              <w:t>15</w:t>
            </w:r>
          </w:p>
        </w:tc>
        <w:tc>
          <w:tcPr>
            <w:tcW w:w="1890" w:type="dxa"/>
            <w:hideMark/>
          </w:tcPr>
          <w:p w14:paraId="23542FF6" w14:textId="77777777" w:rsidR="00163106" w:rsidRPr="00A83479" w:rsidRDefault="00163106" w:rsidP="0004304C">
            <w:pPr>
              <w:spacing w:after="0" w:line="240" w:lineRule="auto"/>
              <w:rPr>
                <w:rFonts w:eastAsia="Times New Roman" w:cs="Times New Roman"/>
                <w:color w:val="000000"/>
              </w:rPr>
            </w:pPr>
            <w:r w:rsidRPr="00A83479">
              <w:rPr>
                <w:rFonts w:eastAsia="Times New Roman" w:cs="Times New Roman"/>
                <w:color w:val="000000"/>
              </w:rPr>
              <w:t>pos_ordernumber</w:t>
            </w:r>
          </w:p>
        </w:tc>
        <w:tc>
          <w:tcPr>
            <w:tcW w:w="5670" w:type="dxa"/>
            <w:hideMark/>
          </w:tcPr>
          <w:p w14:paraId="6FC0B752" w14:textId="77777777" w:rsidR="00163106" w:rsidRPr="00A83479" w:rsidRDefault="00163106" w:rsidP="0004304C">
            <w:pPr>
              <w:spacing w:after="0" w:line="240" w:lineRule="auto"/>
              <w:rPr>
                <w:rFonts w:eastAsia="Times New Roman" w:cs="Times New Roman"/>
                <w:color w:val="000000"/>
              </w:rPr>
            </w:pPr>
            <w:r w:rsidRPr="00A83479">
              <w:rPr>
                <w:rFonts w:eastAsia="Times New Roman" w:cs="Times New Roman"/>
                <w:color w:val="000000"/>
              </w:rPr>
              <w:t>Order number for the transaction needs to be set to this variable</w:t>
            </w:r>
          </w:p>
        </w:tc>
        <w:tc>
          <w:tcPr>
            <w:tcW w:w="1620" w:type="dxa"/>
            <w:hideMark/>
          </w:tcPr>
          <w:p w14:paraId="4F45C584" w14:textId="77777777" w:rsidR="00163106" w:rsidRPr="00A83479" w:rsidRDefault="00163106" w:rsidP="0004304C">
            <w:pPr>
              <w:spacing w:after="0" w:line="240" w:lineRule="auto"/>
              <w:rPr>
                <w:rFonts w:eastAsia="Times New Roman" w:cs="Times New Roman"/>
                <w:color w:val="000000"/>
              </w:rPr>
            </w:pPr>
            <w:r w:rsidRPr="00A83479">
              <w:rPr>
                <w:rFonts w:eastAsia="Times New Roman" w:cs="Times New Roman"/>
                <w:color w:val="000000"/>
              </w:rPr>
              <w:t>Required</w:t>
            </w:r>
          </w:p>
        </w:tc>
      </w:tr>
    </w:tbl>
    <w:p w14:paraId="09806348" w14:textId="77777777" w:rsidR="00163106" w:rsidRPr="00A83479" w:rsidRDefault="00163106" w:rsidP="003C3632">
      <w:pPr>
        <w:pStyle w:val="BodyText"/>
      </w:pPr>
    </w:p>
    <w:p w14:paraId="1D6D89C4" w14:textId="3A5E9999" w:rsidR="00615D7A" w:rsidRPr="00E33D85" w:rsidRDefault="00615D7A" w:rsidP="00615D7A">
      <w:pPr>
        <w:pStyle w:val="Heading3"/>
        <w:rPr>
          <w:rFonts w:asciiTheme="minorHAnsi" w:hAnsiTheme="minorHAnsi"/>
          <w:b w:val="0"/>
        </w:rPr>
      </w:pPr>
      <w:bookmarkStart w:id="1272" w:name="_Toc492046343"/>
      <w:r w:rsidRPr="00E33D85">
        <w:rPr>
          <w:rFonts w:asciiTheme="minorHAnsi" w:hAnsiTheme="minorHAnsi"/>
        </w:rPr>
        <w:t>ApplePay REST Interface Integration ways with Device/APP</w:t>
      </w:r>
      <w:bookmarkEnd w:id="1270"/>
      <w:bookmarkEnd w:id="1272"/>
    </w:p>
    <w:p w14:paraId="0E4AD80F" w14:textId="77777777" w:rsidR="00615D7A" w:rsidRPr="00E33D85" w:rsidRDefault="00615D7A" w:rsidP="00615D7A">
      <w:r w:rsidRPr="00E33D85">
        <w:t>The Interface prepared as part of the document is for testing purpose, during real-time checkout journey of ApplePay there can be multiple ways to utilize interface AS whole or its components. This section depicts anticipated three ways to utilize the interface in real-time, though these ways are not tested (not in scope). Also below steps are assumed to be developed in app/device before utilization of interface components.</w:t>
      </w:r>
    </w:p>
    <w:p w14:paraId="684F5F3C" w14:textId="77777777" w:rsidR="00615D7A" w:rsidRPr="00E33D85" w:rsidRDefault="00615D7A" w:rsidP="008C61FC">
      <w:pPr>
        <w:pStyle w:val="ListParagraph"/>
        <w:numPr>
          <w:ilvl w:val="0"/>
          <w:numId w:val="44"/>
        </w:numPr>
      </w:pPr>
      <w:r w:rsidRPr="00E33D85">
        <w:t xml:space="preserve">Device or App </w:t>
      </w:r>
      <w:r>
        <w:t>h</w:t>
      </w:r>
      <w:r w:rsidRPr="00E33D85">
        <w:t>ave code written for checkout journey where user opted for ApplePay</w:t>
      </w:r>
    </w:p>
    <w:p w14:paraId="48056BF2" w14:textId="77777777" w:rsidR="00615D7A" w:rsidRPr="00E33D85" w:rsidRDefault="00615D7A" w:rsidP="008C61FC">
      <w:pPr>
        <w:pStyle w:val="ListParagraph"/>
        <w:numPr>
          <w:ilvl w:val="0"/>
          <w:numId w:val="44"/>
        </w:numPr>
      </w:pPr>
      <w:r w:rsidRPr="00E33D85">
        <w:t>ApplePay to provide response either Payload or NetworkToken related data</w:t>
      </w:r>
    </w:p>
    <w:p w14:paraId="130AF304" w14:textId="77777777" w:rsidR="00615D7A" w:rsidRPr="00E33D85" w:rsidRDefault="00615D7A" w:rsidP="008C61FC">
      <w:pPr>
        <w:pStyle w:val="ListParagraph"/>
        <w:numPr>
          <w:ilvl w:val="0"/>
          <w:numId w:val="44"/>
        </w:numPr>
      </w:pPr>
      <w:r w:rsidRPr="00E33D85">
        <w:t>The above response must be available in script file defined in hook (say: hook script) where OCAPI hook function to be developed</w:t>
      </w:r>
    </w:p>
    <w:p w14:paraId="26199A99" w14:textId="77777777" w:rsidR="00615D7A" w:rsidRPr="00E33D85" w:rsidRDefault="00615D7A" w:rsidP="00615D7A">
      <w:pPr>
        <w:pStyle w:val="Heading4"/>
        <w:rPr>
          <w:rFonts w:asciiTheme="minorHAnsi" w:hAnsiTheme="minorHAnsi"/>
        </w:rPr>
      </w:pPr>
      <w:bookmarkStart w:id="1273" w:name="_Toc464049350"/>
      <w:r>
        <w:rPr>
          <w:rFonts w:asciiTheme="minorHAnsi" w:hAnsiTheme="minorHAnsi"/>
        </w:rPr>
        <w:lastRenderedPageBreak/>
        <w:t>Interface AS</w:t>
      </w:r>
      <w:r w:rsidRPr="00E33D85">
        <w:rPr>
          <w:rFonts w:asciiTheme="minorHAnsi" w:hAnsiTheme="minorHAnsi"/>
        </w:rPr>
        <w:t xml:space="preserve"> Service</w:t>
      </w:r>
      <w:bookmarkEnd w:id="1273"/>
    </w:p>
    <w:p w14:paraId="3F4CB7A0" w14:textId="77777777" w:rsidR="00615D7A" w:rsidRPr="00E33D85" w:rsidRDefault="00615D7A" w:rsidP="008C61FC">
      <w:pPr>
        <w:pStyle w:val="ListParagraph"/>
        <w:numPr>
          <w:ilvl w:val="0"/>
          <w:numId w:val="45"/>
        </w:numPr>
      </w:pPr>
      <w:r>
        <w:t>Using “Interface AS</w:t>
      </w:r>
      <w:r w:rsidRPr="00E33D85">
        <w:t xml:space="preserve"> Service” has limitation that merchant site MUST disable “Limit Storefront Order” setting</w:t>
      </w:r>
    </w:p>
    <w:p w14:paraId="7D2D3902" w14:textId="77777777" w:rsidR="00615D7A" w:rsidRPr="00E33D85" w:rsidRDefault="00615D7A" w:rsidP="008C61FC">
      <w:pPr>
        <w:pStyle w:val="ListParagraph"/>
        <w:numPr>
          <w:ilvl w:val="0"/>
          <w:numId w:val="45"/>
        </w:numPr>
      </w:pPr>
      <w:r w:rsidRPr="00E33D85">
        <w:t>Register interface in service initialization script file say “SoapServiceInit.ds”</w:t>
      </w:r>
    </w:p>
    <w:p w14:paraId="4AF0F14B" w14:textId="77777777" w:rsidR="00615D7A" w:rsidRPr="00E33D85" w:rsidRDefault="00615D7A" w:rsidP="008C61FC">
      <w:pPr>
        <w:pStyle w:val="ListParagraph"/>
        <w:numPr>
          <w:ilvl w:val="0"/>
          <w:numId w:val="45"/>
        </w:numPr>
      </w:pPr>
      <w:r w:rsidRPr="00E33D85">
        <w:t>Define above service end point as merchant site URL for “</w:t>
      </w:r>
      <w:r>
        <w:t>CYB</w:t>
      </w:r>
      <w:r w:rsidRPr="00E33D85">
        <w:t>ApplePay-Authorize” in BM service configurations</w:t>
      </w:r>
    </w:p>
    <w:p w14:paraId="1865B5EC" w14:textId="77777777" w:rsidR="00615D7A" w:rsidRPr="00E33D85" w:rsidRDefault="00615D7A" w:rsidP="008C61FC">
      <w:pPr>
        <w:pStyle w:val="ListParagraph"/>
        <w:numPr>
          <w:ilvl w:val="0"/>
          <w:numId w:val="45"/>
        </w:numPr>
      </w:pPr>
      <w:r w:rsidRPr="00E33D85">
        <w:t>Define user/password to be picked from site preferences “cybApplePayInterfaceUser”, “cybApplePayInterfacePassword” in service initialization script file say “SoapServiceInit.ds”</w:t>
      </w:r>
    </w:p>
    <w:p w14:paraId="1100D2E3" w14:textId="77777777" w:rsidR="00615D7A" w:rsidRPr="00E33D85" w:rsidRDefault="00615D7A" w:rsidP="008C61FC">
      <w:pPr>
        <w:pStyle w:val="ListParagraph"/>
        <w:numPr>
          <w:ilvl w:val="0"/>
          <w:numId w:val="45"/>
        </w:numPr>
      </w:pPr>
      <w:r w:rsidRPr="00E33D85">
        <w:t>The Hook script file having OCAPI hook defined invoke service endpoint by passing required JSON input. (The JSON Input format defined in appropriate REST Interface section above in the document.)</w:t>
      </w:r>
    </w:p>
    <w:p w14:paraId="67A7121F" w14:textId="77777777" w:rsidR="00615D7A" w:rsidRPr="00E33D85" w:rsidRDefault="00615D7A" w:rsidP="008C61FC">
      <w:pPr>
        <w:pStyle w:val="ListParagraph"/>
        <w:numPr>
          <w:ilvl w:val="0"/>
          <w:numId w:val="45"/>
        </w:numPr>
      </w:pPr>
      <w:r w:rsidRPr="00E33D85">
        <w:t>Interpret the response received and display thank you page on success and order failure page on failure</w:t>
      </w:r>
    </w:p>
    <w:p w14:paraId="0F6F304B" w14:textId="77777777" w:rsidR="00615D7A" w:rsidRPr="00E33D85" w:rsidRDefault="00615D7A" w:rsidP="00615D7A">
      <w:pPr>
        <w:pStyle w:val="Heading4"/>
        <w:rPr>
          <w:rFonts w:asciiTheme="minorHAnsi" w:hAnsiTheme="minorHAnsi"/>
        </w:rPr>
      </w:pPr>
      <w:bookmarkStart w:id="1274" w:name="_Toc464049351"/>
      <w:r w:rsidRPr="00E33D85">
        <w:rPr>
          <w:rFonts w:asciiTheme="minorHAnsi" w:hAnsiTheme="minorHAnsi"/>
        </w:rPr>
        <w:t>Interface Direct Functions [when basket or order available]</w:t>
      </w:r>
      <w:bookmarkEnd w:id="1274"/>
    </w:p>
    <w:p w14:paraId="379C587B" w14:textId="77777777" w:rsidR="00615D7A" w:rsidRPr="00E33D85" w:rsidRDefault="00615D7A" w:rsidP="008C61FC">
      <w:pPr>
        <w:pStyle w:val="ListParagraph"/>
        <w:numPr>
          <w:ilvl w:val="0"/>
          <w:numId w:val="47"/>
        </w:numPr>
      </w:pPr>
      <w:r w:rsidRPr="00E33D85">
        <w:t>This integration way is recommended when hook script has order or basket available along with other service required inputs. Also merchant site enabled “Limit Storefront Order” setting</w:t>
      </w:r>
    </w:p>
    <w:p w14:paraId="03FB391C" w14:textId="77777777" w:rsidR="00615D7A" w:rsidRPr="00E33D85" w:rsidRDefault="00615D7A" w:rsidP="008C61FC">
      <w:pPr>
        <w:pStyle w:val="ListParagraph"/>
        <w:numPr>
          <w:ilvl w:val="0"/>
          <w:numId w:val="47"/>
        </w:numPr>
      </w:pPr>
      <w:r w:rsidRPr="00E33D85">
        <w:t xml:space="preserve">The Hook script file having OCAPI hook defined call below functions directly and before calling also validate inputs are valid. </w:t>
      </w:r>
    </w:p>
    <w:p w14:paraId="57CA9327" w14:textId="77777777" w:rsidR="00615D7A" w:rsidRPr="00E33D85" w:rsidRDefault="00615D7A" w:rsidP="008C61FC">
      <w:pPr>
        <w:pStyle w:val="ListParagraph"/>
        <w:numPr>
          <w:ilvl w:val="0"/>
          <w:numId w:val="47"/>
        </w:numPr>
      </w:pPr>
      <w:r w:rsidRPr="00E33D85">
        <w:t>The function “</w:t>
      </w:r>
      <w:r w:rsidRPr="002C127E">
        <w:rPr>
          <w:b/>
        </w:rPr>
        <w:t>MobilePaymentAuthRequest</w:t>
      </w:r>
      <w:r w:rsidRPr="00E33D85">
        <w:t>” is called when Payload is available</w:t>
      </w:r>
    </w:p>
    <w:p w14:paraId="117C30EA" w14:textId="77777777" w:rsidR="00615D7A" w:rsidRDefault="00615D7A" w:rsidP="00615D7A">
      <w:pPr>
        <w:pStyle w:val="ListParagraph"/>
      </w:pPr>
      <w:r w:rsidRPr="002C127E">
        <w:rPr>
          <w:b/>
        </w:rPr>
        <w:t>MobilePaymentFacade.MobilePaymentAuthRequest</w:t>
      </w:r>
      <w:r>
        <w:t>(jsonParam)</w:t>
      </w:r>
    </w:p>
    <w:p w14:paraId="646D2A24" w14:textId="77777777" w:rsidR="00615D7A" w:rsidRPr="00E33D85" w:rsidRDefault="00615D7A" w:rsidP="00615D7A">
      <w:pPr>
        <w:pStyle w:val="ListParagraph"/>
      </w:pPr>
      <w:r w:rsidRPr="00361A79">
        <w:t>JsonParam will contain</w:t>
      </w:r>
      <w:r>
        <w:rPr>
          <w:b/>
        </w:rPr>
        <w:t xml:space="preserve"> </w:t>
      </w:r>
      <w:r w:rsidRPr="00E33D85">
        <w:t>lineItemCtnr : dw.order.LineItemCtnr, orderNo : String, IPAddress : String, encryptedPaymentData</w:t>
      </w:r>
      <w:r>
        <w:t>.</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6860E60A" w14:textId="77777777" w:rsidTr="0041045A">
        <w:tc>
          <w:tcPr>
            <w:tcW w:w="2610" w:type="dxa"/>
            <w:shd w:val="clear" w:color="auto" w:fill="BFBFBF" w:themeFill="background1" w:themeFillShade="BF"/>
          </w:tcPr>
          <w:p w14:paraId="4AF69C91"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71E13952" w14:textId="77777777" w:rsidR="00615D7A" w:rsidRPr="00E33D85" w:rsidRDefault="00615D7A" w:rsidP="0041045A">
            <w:pPr>
              <w:rPr>
                <w:b/>
              </w:rPr>
            </w:pPr>
            <w:r w:rsidRPr="00E33D85">
              <w:rPr>
                <w:b/>
              </w:rPr>
              <w:t>Type</w:t>
            </w:r>
          </w:p>
        </w:tc>
      </w:tr>
      <w:tr w:rsidR="00615D7A" w:rsidRPr="00E33D85" w14:paraId="4CEB26D2" w14:textId="77777777" w:rsidTr="0041045A">
        <w:tc>
          <w:tcPr>
            <w:tcW w:w="2610" w:type="dxa"/>
          </w:tcPr>
          <w:p w14:paraId="6865F329" w14:textId="77777777" w:rsidR="00615D7A" w:rsidRPr="00E33D85" w:rsidRDefault="00615D7A" w:rsidP="0041045A">
            <w:pPr>
              <w:jc w:val="both"/>
              <w:rPr>
                <w:b/>
                <w:color w:val="000000"/>
              </w:rPr>
            </w:pPr>
            <w:r w:rsidRPr="00E33D85">
              <w:rPr>
                <w:b/>
              </w:rPr>
              <w:t>lineItemCtnr</w:t>
            </w:r>
          </w:p>
        </w:tc>
        <w:tc>
          <w:tcPr>
            <w:tcW w:w="5580" w:type="dxa"/>
          </w:tcPr>
          <w:p w14:paraId="2A2E4A75" w14:textId="77777777" w:rsidR="00615D7A" w:rsidRPr="00E33D85" w:rsidRDefault="00615D7A" w:rsidP="0041045A">
            <w:pPr>
              <w:jc w:val="both"/>
              <w:rPr>
                <w:color w:val="000000"/>
              </w:rPr>
            </w:pPr>
            <w:r w:rsidRPr="00E33D85">
              <w:t>dw.order.LineItemCtnr</w:t>
            </w:r>
          </w:p>
        </w:tc>
      </w:tr>
      <w:tr w:rsidR="00615D7A" w:rsidRPr="00E33D85" w14:paraId="053EE182" w14:textId="77777777" w:rsidTr="0041045A">
        <w:tc>
          <w:tcPr>
            <w:tcW w:w="2610" w:type="dxa"/>
          </w:tcPr>
          <w:p w14:paraId="743D2898" w14:textId="77777777" w:rsidR="00615D7A" w:rsidRPr="00E33D85" w:rsidRDefault="00615D7A" w:rsidP="0041045A">
            <w:pPr>
              <w:rPr>
                <w:rFonts w:eastAsia="Arial Unicode MS" w:cs="Arial Unicode MS"/>
                <w:b/>
                <w:color w:val="000000"/>
              </w:rPr>
            </w:pPr>
            <w:r w:rsidRPr="00E33D85">
              <w:rPr>
                <w:b/>
              </w:rPr>
              <w:t>orderNo</w:t>
            </w:r>
          </w:p>
        </w:tc>
        <w:tc>
          <w:tcPr>
            <w:tcW w:w="5580" w:type="dxa"/>
          </w:tcPr>
          <w:p w14:paraId="694B350B"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0D68C830" w14:textId="77777777" w:rsidTr="0041045A">
        <w:tc>
          <w:tcPr>
            <w:tcW w:w="2610" w:type="dxa"/>
          </w:tcPr>
          <w:p w14:paraId="585DEB07" w14:textId="77777777" w:rsidR="00615D7A" w:rsidRPr="00E33D85" w:rsidRDefault="00615D7A" w:rsidP="0041045A">
            <w:pPr>
              <w:rPr>
                <w:b/>
              </w:rPr>
            </w:pPr>
            <w:r w:rsidRPr="00E33D85">
              <w:rPr>
                <w:b/>
              </w:rPr>
              <w:t>IPAddress</w:t>
            </w:r>
          </w:p>
        </w:tc>
        <w:tc>
          <w:tcPr>
            <w:tcW w:w="5580" w:type="dxa"/>
          </w:tcPr>
          <w:p w14:paraId="260E4B3A"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0227007E" w14:textId="77777777" w:rsidTr="0041045A">
        <w:tc>
          <w:tcPr>
            <w:tcW w:w="2610" w:type="dxa"/>
          </w:tcPr>
          <w:p w14:paraId="07D4A44B" w14:textId="77777777" w:rsidR="00615D7A" w:rsidRPr="00E33D85" w:rsidRDefault="00615D7A" w:rsidP="0041045A">
            <w:pPr>
              <w:rPr>
                <w:b/>
              </w:rPr>
            </w:pPr>
            <w:r w:rsidRPr="00E33D85">
              <w:rPr>
                <w:b/>
              </w:rPr>
              <w:t>encryptedPaymentData</w:t>
            </w:r>
          </w:p>
        </w:tc>
        <w:tc>
          <w:tcPr>
            <w:tcW w:w="5580" w:type="dxa"/>
          </w:tcPr>
          <w:p w14:paraId="03AF9656"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2D4A8B6F" w14:textId="77777777" w:rsidR="00615D7A" w:rsidRPr="00E33D85" w:rsidRDefault="00615D7A" w:rsidP="00615D7A">
      <w:pPr>
        <w:pStyle w:val="ListParagraph"/>
      </w:pPr>
    </w:p>
    <w:p w14:paraId="1FD3FADE" w14:textId="77777777" w:rsidR="00615D7A" w:rsidRPr="00CE7380" w:rsidRDefault="00615D7A" w:rsidP="008C61FC">
      <w:pPr>
        <w:pStyle w:val="ListParagraph"/>
        <w:numPr>
          <w:ilvl w:val="0"/>
          <w:numId w:val="47"/>
        </w:numPr>
      </w:pPr>
      <w:r w:rsidRPr="00E33D85">
        <w:t>The function “</w:t>
      </w:r>
      <w:r w:rsidRPr="002C127E">
        <w:rPr>
          <w:b/>
        </w:rPr>
        <w:t>MobilePaymentAuthRequest</w:t>
      </w:r>
      <w:r w:rsidRPr="00E33D85">
        <w:t xml:space="preserve">” is called when network token is available </w:t>
      </w:r>
      <w:r w:rsidRPr="002C127E">
        <w:rPr>
          <w:b/>
        </w:rPr>
        <w:t>MobilePaymentFacade.MobilePaymentAuthRequest</w:t>
      </w:r>
      <w:r>
        <w:rPr>
          <w:b/>
        </w:rPr>
        <w:t>(jsonParam)</w:t>
      </w:r>
    </w:p>
    <w:p w14:paraId="224BE374" w14:textId="77777777" w:rsidR="00615D7A" w:rsidRPr="00E33D85" w:rsidRDefault="00615D7A" w:rsidP="00615D7A">
      <w:pPr>
        <w:pStyle w:val="ListParagraph"/>
      </w:pPr>
      <w:r>
        <w:rPr>
          <w:b/>
        </w:rPr>
        <w:t xml:space="preserve">jsonParam will contain </w:t>
      </w:r>
      <w:r w:rsidRPr="00E33D85">
        <w:t>lineItemCtnr : dw.order.LineItemCtnr, orderNo : String, IPAddress : String, cryptogram, networkToken, tokenExpirationMonth, tokenExpi</w:t>
      </w:r>
      <w:r>
        <w:t>rationYear, cardType.</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2AB312C3" w14:textId="77777777" w:rsidTr="0041045A">
        <w:tc>
          <w:tcPr>
            <w:tcW w:w="2610" w:type="dxa"/>
            <w:shd w:val="clear" w:color="auto" w:fill="BFBFBF" w:themeFill="background1" w:themeFillShade="BF"/>
          </w:tcPr>
          <w:p w14:paraId="54619395"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3E67AF0B" w14:textId="77777777" w:rsidR="00615D7A" w:rsidRPr="00E33D85" w:rsidRDefault="00615D7A" w:rsidP="0041045A">
            <w:pPr>
              <w:rPr>
                <w:b/>
              </w:rPr>
            </w:pPr>
            <w:r w:rsidRPr="00E33D85">
              <w:rPr>
                <w:b/>
              </w:rPr>
              <w:t>Type</w:t>
            </w:r>
          </w:p>
        </w:tc>
      </w:tr>
      <w:tr w:rsidR="00615D7A" w:rsidRPr="00E33D85" w14:paraId="1D797994" w14:textId="77777777" w:rsidTr="0041045A">
        <w:tc>
          <w:tcPr>
            <w:tcW w:w="2610" w:type="dxa"/>
          </w:tcPr>
          <w:p w14:paraId="32E38D8B" w14:textId="77777777" w:rsidR="00615D7A" w:rsidRPr="00E33D85" w:rsidRDefault="00615D7A" w:rsidP="0041045A">
            <w:pPr>
              <w:jc w:val="both"/>
              <w:rPr>
                <w:b/>
                <w:color w:val="000000"/>
              </w:rPr>
            </w:pPr>
            <w:r w:rsidRPr="00E33D85">
              <w:rPr>
                <w:b/>
              </w:rPr>
              <w:t>lineItemCtnr</w:t>
            </w:r>
          </w:p>
        </w:tc>
        <w:tc>
          <w:tcPr>
            <w:tcW w:w="5580" w:type="dxa"/>
          </w:tcPr>
          <w:p w14:paraId="5EB9EB01" w14:textId="77777777" w:rsidR="00615D7A" w:rsidRPr="00E33D85" w:rsidRDefault="00615D7A" w:rsidP="0041045A">
            <w:pPr>
              <w:jc w:val="both"/>
              <w:rPr>
                <w:color w:val="000000"/>
              </w:rPr>
            </w:pPr>
            <w:r w:rsidRPr="00E33D85">
              <w:t>dw.order.LineItemCtnr</w:t>
            </w:r>
          </w:p>
        </w:tc>
      </w:tr>
      <w:tr w:rsidR="00615D7A" w:rsidRPr="00E33D85" w14:paraId="2CB6FEFE" w14:textId="77777777" w:rsidTr="0041045A">
        <w:tc>
          <w:tcPr>
            <w:tcW w:w="2610" w:type="dxa"/>
          </w:tcPr>
          <w:p w14:paraId="5839F20A" w14:textId="77777777" w:rsidR="00615D7A" w:rsidRPr="00E33D85" w:rsidRDefault="00615D7A" w:rsidP="0041045A">
            <w:pPr>
              <w:rPr>
                <w:rFonts w:eastAsia="Arial Unicode MS" w:cs="Arial Unicode MS"/>
                <w:b/>
                <w:color w:val="000000"/>
              </w:rPr>
            </w:pPr>
            <w:r w:rsidRPr="00E33D85">
              <w:rPr>
                <w:b/>
              </w:rPr>
              <w:t>orderNo</w:t>
            </w:r>
          </w:p>
        </w:tc>
        <w:tc>
          <w:tcPr>
            <w:tcW w:w="5580" w:type="dxa"/>
          </w:tcPr>
          <w:p w14:paraId="42074A37"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4C93CAB1" w14:textId="77777777" w:rsidTr="0041045A">
        <w:tc>
          <w:tcPr>
            <w:tcW w:w="2610" w:type="dxa"/>
          </w:tcPr>
          <w:p w14:paraId="0361160B" w14:textId="77777777" w:rsidR="00615D7A" w:rsidRPr="00E33D85" w:rsidRDefault="00615D7A" w:rsidP="0041045A">
            <w:pPr>
              <w:rPr>
                <w:b/>
              </w:rPr>
            </w:pPr>
            <w:r w:rsidRPr="00E33D85">
              <w:rPr>
                <w:b/>
              </w:rPr>
              <w:lastRenderedPageBreak/>
              <w:t>IPAddress</w:t>
            </w:r>
          </w:p>
        </w:tc>
        <w:tc>
          <w:tcPr>
            <w:tcW w:w="5580" w:type="dxa"/>
          </w:tcPr>
          <w:p w14:paraId="3E974736"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035DD86A" w14:textId="77777777" w:rsidTr="0041045A">
        <w:tc>
          <w:tcPr>
            <w:tcW w:w="2610" w:type="dxa"/>
          </w:tcPr>
          <w:p w14:paraId="5CD3CD9A" w14:textId="77777777" w:rsidR="00615D7A" w:rsidRPr="00E33D85" w:rsidRDefault="00615D7A" w:rsidP="0041045A">
            <w:pPr>
              <w:rPr>
                <w:b/>
              </w:rPr>
            </w:pPr>
            <w:r w:rsidRPr="00E33D85">
              <w:rPr>
                <w:b/>
              </w:rPr>
              <w:t>Cryptogram</w:t>
            </w:r>
          </w:p>
        </w:tc>
        <w:tc>
          <w:tcPr>
            <w:tcW w:w="5580" w:type="dxa"/>
          </w:tcPr>
          <w:p w14:paraId="44837CF7"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2D8F1D05" w14:textId="77777777" w:rsidTr="0041045A">
        <w:tc>
          <w:tcPr>
            <w:tcW w:w="2610" w:type="dxa"/>
          </w:tcPr>
          <w:p w14:paraId="42441554" w14:textId="77777777" w:rsidR="00615D7A" w:rsidRPr="00E33D85" w:rsidRDefault="00615D7A" w:rsidP="0041045A">
            <w:pPr>
              <w:rPr>
                <w:b/>
              </w:rPr>
            </w:pPr>
            <w:r w:rsidRPr="00E33D85">
              <w:rPr>
                <w:b/>
              </w:rPr>
              <w:t>networkToken</w:t>
            </w:r>
          </w:p>
        </w:tc>
        <w:tc>
          <w:tcPr>
            <w:tcW w:w="5580" w:type="dxa"/>
          </w:tcPr>
          <w:p w14:paraId="48F3018B"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50F9421" w14:textId="77777777" w:rsidTr="0041045A">
        <w:tc>
          <w:tcPr>
            <w:tcW w:w="2610" w:type="dxa"/>
          </w:tcPr>
          <w:p w14:paraId="66591564" w14:textId="77777777" w:rsidR="00615D7A" w:rsidRPr="00E33D85" w:rsidRDefault="00615D7A" w:rsidP="0041045A">
            <w:pPr>
              <w:rPr>
                <w:b/>
              </w:rPr>
            </w:pPr>
            <w:r w:rsidRPr="00E33D85">
              <w:rPr>
                <w:b/>
              </w:rPr>
              <w:t>tokenExpirationMonth</w:t>
            </w:r>
          </w:p>
        </w:tc>
        <w:tc>
          <w:tcPr>
            <w:tcW w:w="5580" w:type="dxa"/>
          </w:tcPr>
          <w:p w14:paraId="02968F99"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3E42A065" w14:textId="77777777" w:rsidTr="0041045A">
        <w:tc>
          <w:tcPr>
            <w:tcW w:w="2610" w:type="dxa"/>
          </w:tcPr>
          <w:p w14:paraId="21B2B4FF" w14:textId="77777777" w:rsidR="00615D7A" w:rsidRPr="00E33D85" w:rsidRDefault="00615D7A" w:rsidP="0041045A">
            <w:pPr>
              <w:rPr>
                <w:b/>
              </w:rPr>
            </w:pPr>
            <w:r w:rsidRPr="00E33D85">
              <w:rPr>
                <w:b/>
              </w:rPr>
              <w:t>tokenExpirationYear</w:t>
            </w:r>
          </w:p>
        </w:tc>
        <w:tc>
          <w:tcPr>
            <w:tcW w:w="5580" w:type="dxa"/>
          </w:tcPr>
          <w:p w14:paraId="5FD6608B"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0066B427" w14:textId="77777777" w:rsidTr="0041045A">
        <w:tc>
          <w:tcPr>
            <w:tcW w:w="2610" w:type="dxa"/>
          </w:tcPr>
          <w:p w14:paraId="1D100BC0" w14:textId="77777777" w:rsidR="00615D7A" w:rsidRPr="00E33D85" w:rsidRDefault="00615D7A" w:rsidP="0041045A">
            <w:pPr>
              <w:rPr>
                <w:b/>
              </w:rPr>
            </w:pPr>
            <w:r w:rsidRPr="00E33D85">
              <w:rPr>
                <w:b/>
              </w:rPr>
              <w:t>cardType</w:t>
            </w:r>
          </w:p>
        </w:tc>
        <w:tc>
          <w:tcPr>
            <w:tcW w:w="5580" w:type="dxa"/>
          </w:tcPr>
          <w:p w14:paraId="0B9F7C0D"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7F19DCD5" w14:textId="77777777" w:rsidR="00615D7A" w:rsidRPr="00E33D85" w:rsidRDefault="00615D7A" w:rsidP="00615D7A">
      <w:pPr>
        <w:pStyle w:val="ListParagraph"/>
      </w:pPr>
    </w:p>
    <w:p w14:paraId="1E39DF14" w14:textId="77777777" w:rsidR="00615D7A" w:rsidRPr="00E33D85" w:rsidRDefault="00615D7A" w:rsidP="008C61FC">
      <w:pPr>
        <w:pStyle w:val="ListParagraph"/>
        <w:numPr>
          <w:ilvl w:val="0"/>
          <w:numId w:val="47"/>
        </w:numPr>
      </w:pPr>
      <w:r w:rsidRPr="00E33D85">
        <w:t>This function called to update the payment instrument with the service response</w:t>
      </w:r>
    </w:p>
    <w:p w14:paraId="2D2FC255" w14:textId="77777777" w:rsidR="00615D7A" w:rsidRPr="00E33D85" w:rsidRDefault="00615D7A" w:rsidP="00615D7A">
      <w:pPr>
        <w:pStyle w:val="ListParagraph"/>
      </w:pPr>
      <w:r w:rsidRPr="00E33D85">
        <w:t>PaymentInstrumentUtils.UpdatePaymentTransactionCardAuthorize(paymentInstrument, ServiceResponseObject: Object)</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5BC6DA60" w14:textId="77777777" w:rsidTr="0041045A">
        <w:tc>
          <w:tcPr>
            <w:tcW w:w="2610" w:type="dxa"/>
            <w:shd w:val="clear" w:color="auto" w:fill="BFBFBF" w:themeFill="background1" w:themeFillShade="BF"/>
          </w:tcPr>
          <w:p w14:paraId="1C3EF5F9"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366F02B0" w14:textId="77777777" w:rsidR="00615D7A" w:rsidRPr="00E33D85" w:rsidRDefault="00615D7A" w:rsidP="0041045A">
            <w:pPr>
              <w:rPr>
                <w:b/>
              </w:rPr>
            </w:pPr>
            <w:r w:rsidRPr="00E33D85">
              <w:rPr>
                <w:b/>
              </w:rPr>
              <w:t>Type</w:t>
            </w:r>
          </w:p>
        </w:tc>
      </w:tr>
      <w:tr w:rsidR="00615D7A" w:rsidRPr="00E33D85" w14:paraId="727A41E5" w14:textId="77777777" w:rsidTr="0041045A">
        <w:tc>
          <w:tcPr>
            <w:tcW w:w="2610" w:type="dxa"/>
          </w:tcPr>
          <w:p w14:paraId="76B476CE" w14:textId="77777777" w:rsidR="00615D7A" w:rsidRPr="00E33D85" w:rsidRDefault="00615D7A" w:rsidP="0041045A">
            <w:pPr>
              <w:jc w:val="both"/>
              <w:rPr>
                <w:b/>
                <w:color w:val="000000"/>
              </w:rPr>
            </w:pPr>
            <w:r w:rsidRPr="00E33D85">
              <w:rPr>
                <w:b/>
              </w:rPr>
              <w:t>paymentInstrument</w:t>
            </w:r>
          </w:p>
        </w:tc>
        <w:tc>
          <w:tcPr>
            <w:tcW w:w="5580" w:type="dxa"/>
          </w:tcPr>
          <w:p w14:paraId="043EA630" w14:textId="77777777" w:rsidR="00615D7A" w:rsidRPr="00E33D85" w:rsidRDefault="00615D7A" w:rsidP="0041045A">
            <w:pPr>
              <w:jc w:val="both"/>
              <w:rPr>
                <w:color w:val="000000"/>
              </w:rPr>
            </w:pPr>
            <w:r w:rsidRPr="00E33D85">
              <w:t>dw.order.PaymentInstrument</w:t>
            </w:r>
          </w:p>
        </w:tc>
      </w:tr>
      <w:tr w:rsidR="00615D7A" w:rsidRPr="00E33D85" w14:paraId="0CD97278" w14:textId="77777777" w:rsidTr="0041045A">
        <w:tc>
          <w:tcPr>
            <w:tcW w:w="2610" w:type="dxa"/>
          </w:tcPr>
          <w:p w14:paraId="573EF2D0" w14:textId="77777777" w:rsidR="00615D7A" w:rsidRPr="00E33D85" w:rsidRDefault="00615D7A" w:rsidP="0041045A">
            <w:pPr>
              <w:rPr>
                <w:rFonts w:eastAsia="Arial Unicode MS" w:cs="Arial Unicode MS"/>
                <w:b/>
                <w:color w:val="000000"/>
              </w:rPr>
            </w:pPr>
            <w:r w:rsidRPr="00E33D85">
              <w:rPr>
                <w:b/>
              </w:rPr>
              <w:t>ServiceResponseObject</w:t>
            </w:r>
          </w:p>
        </w:tc>
        <w:tc>
          <w:tcPr>
            <w:tcW w:w="5580" w:type="dxa"/>
          </w:tcPr>
          <w:p w14:paraId="24F602E3"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14:paraId="0D091B52" w14:textId="77777777" w:rsidR="00615D7A" w:rsidRPr="00E33D85" w:rsidRDefault="00615D7A" w:rsidP="00615D7A">
      <w:pPr>
        <w:pStyle w:val="ListParagraph"/>
      </w:pPr>
    </w:p>
    <w:p w14:paraId="3169D555" w14:textId="77777777" w:rsidR="00615D7A" w:rsidRPr="00E33D85" w:rsidRDefault="00615D7A" w:rsidP="008C61FC">
      <w:pPr>
        <w:pStyle w:val="ListParagraph"/>
        <w:numPr>
          <w:ilvl w:val="0"/>
          <w:numId w:val="47"/>
        </w:numPr>
      </w:pPr>
      <w:r w:rsidRPr="00E33D85">
        <w:t>Interpret the response received and display thank you page on success and order failure page on failure</w:t>
      </w:r>
    </w:p>
    <w:p w14:paraId="4429EEBA" w14:textId="77777777" w:rsidR="00615D7A" w:rsidRPr="00E33D85" w:rsidRDefault="00615D7A" w:rsidP="00615D7A">
      <w:pPr>
        <w:pStyle w:val="Heading4"/>
        <w:rPr>
          <w:rFonts w:asciiTheme="minorHAnsi" w:hAnsiTheme="minorHAnsi"/>
        </w:rPr>
      </w:pPr>
      <w:bookmarkStart w:id="1275" w:name="_Toc464049352"/>
      <w:r w:rsidRPr="00E33D85">
        <w:rPr>
          <w:rFonts w:asciiTheme="minorHAnsi" w:hAnsiTheme="minorHAnsi"/>
        </w:rPr>
        <w:t>Interface Functions [when required service request objects available]</w:t>
      </w:r>
      <w:bookmarkEnd w:id="1275"/>
    </w:p>
    <w:p w14:paraId="17B82F0A" w14:textId="77777777" w:rsidR="00615D7A" w:rsidRPr="00E33D85" w:rsidRDefault="00615D7A" w:rsidP="008C61FC">
      <w:pPr>
        <w:pStyle w:val="ListParagraph"/>
        <w:numPr>
          <w:ilvl w:val="0"/>
          <w:numId w:val="46"/>
        </w:numPr>
      </w:pPr>
      <w:r w:rsidRPr="00E33D85">
        <w:t>This integration way is recommended when hook script has order or basket available in for of JSON instead of object along with other service required inputs. Also merchant site enabled “Limit Storefront Order” setting</w:t>
      </w:r>
    </w:p>
    <w:p w14:paraId="0FF14177" w14:textId="77777777" w:rsidR="00615D7A" w:rsidRPr="00E33D85" w:rsidRDefault="00615D7A" w:rsidP="008C61FC">
      <w:pPr>
        <w:pStyle w:val="ListParagraph"/>
        <w:numPr>
          <w:ilvl w:val="0"/>
          <w:numId w:val="46"/>
        </w:numPr>
      </w:pPr>
      <w:r w:rsidRPr="00E33D85">
        <w:t>Hook script to prepare CyberSource service related objects like billto, shipto, purchaseTotal etc.</w:t>
      </w:r>
    </w:p>
    <w:p w14:paraId="356939DD" w14:textId="77777777" w:rsidR="00615D7A" w:rsidRPr="00E33D85" w:rsidRDefault="00615D7A" w:rsidP="008C61FC">
      <w:pPr>
        <w:pStyle w:val="ListParagraph"/>
        <w:numPr>
          <w:ilvl w:val="0"/>
          <w:numId w:val="46"/>
        </w:numPr>
      </w:pPr>
      <w:r w:rsidRPr="00E33D85">
        <w:t>The Hook script file having OCAPI hook defined call below functions and before calling also validate inputs are valid.</w:t>
      </w:r>
    </w:p>
    <w:p w14:paraId="20DD9FA4" w14:textId="77777777" w:rsidR="00615D7A" w:rsidRPr="00E33D85" w:rsidRDefault="00615D7A" w:rsidP="008C61FC">
      <w:pPr>
        <w:pStyle w:val="ListParagraph"/>
        <w:numPr>
          <w:ilvl w:val="0"/>
          <w:numId w:val="46"/>
        </w:numPr>
      </w:pPr>
      <w:r w:rsidRPr="00E33D85">
        <w:t>The function “</w:t>
      </w:r>
      <w:r w:rsidRPr="002C127E">
        <w:rPr>
          <w:b/>
        </w:rPr>
        <w:t>MobilePaymentAuthRequest</w:t>
      </w:r>
      <w:r w:rsidRPr="00E33D85">
        <w:t>” is called when Payload is available</w:t>
      </w:r>
    </w:p>
    <w:p w14:paraId="71420D93" w14:textId="77777777" w:rsidR="00615D7A" w:rsidRDefault="00615D7A" w:rsidP="00615D7A">
      <w:pPr>
        <w:pStyle w:val="ListParagraph"/>
        <w:rPr>
          <w:b/>
        </w:rPr>
      </w:pPr>
      <w:r w:rsidRPr="002C127E">
        <w:rPr>
          <w:b/>
        </w:rPr>
        <w:t>MobilePaymentFacade.MobilePaymentAuthRequest</w:t>
      </w:r>
      <w:r>
        <w:rPr>
          <w:b/>
        </w:rPr>
        <w:t>(jsonParam)</w:t>
      </w:r>
    </w:p>
    <w:p w14:paraId="0E0FA6AF" w14:textId="77777777" w:rsidR="00615D7A" w:rsidRPr="00E33D85" w:rsidRDefault="00615D7A" w:rsidP="00615D7A">
      <w:pPr>
        <w:pStyle w:val="ListParagraph"/>
      </w:pPr>
      <w:r w:rsidRPr="00CE7380">
        <w:t>jsonParam will contain</w:t>
      </w:r>
      <w:r>
        <w:rPr>
          <w:b/>
        </w:rPr>
        <w:t xml:space="preserve"> </w:t>
      </w:r>
      <w:r w:rsidRPr="00E33D85">
        <w:t>billTo, shipTo, purchaseObject, items, orderNo : String, IPAddress : String, encryptedPaymentData</w:t>
      </w:r>
      <w:r>
        <w:t>.</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14:paraId="67D81A5C" w14:textId="77777777" w:rsidTr="0041045A">
        <w:tc>
          <w:tcPr>
            <w:tcW w:w="1890" w:type="dxa"/>
            <w:shd w:val="clear" w:color="auto" w:fill="BFBFBF" w:themeFill="background1" w:themeFillShade="BF"/>
          </w:tcPr>
          <w:p w14:paraId="097A38CE" w14:textId="77777777" w:rsidR="00615D7A" w:rsidRPr="00E33D85" w:rsidRDefault="00615D7A" w:rsidP="0041045A">
            <w:pPr>
              <w:rPr>
                <w:b/>
              </w:rPr>
            </w:pPr>
            <w:r w:rsidRPr="00E33D85">
              <w:rPr>
                <w:b/>
              </w:rPr>
              <w:t>Parameter</w:t>
            </w:r>
          </w:p>
        </w:tc>
        <w:tc>
          <w:tcPr>
            <w:tcW w:w="6390" w:type="dxa"/>
            <w:shd w:val="clear" w:color="auto" w:fill="BFBFBF" w:themeFill="background1" w:themeFillShade="BF"/>
          </w:tcPr>
          <w:p w14:paraId="30E1F747" w14:textId="77777777" w:rsidR="00615D7A" w:rsidRPr="00E33D85" w:rsidRDefault="00615D7A" w:rsidP="0041045A">
            <w:pPr>
              <w:rPr>
                <w:b/>
              </w:rPr>
            </w:pPr>
            <w:r w:rsidRPr="00E33D85">
              <w:rPr>
                <w:b/>
              </w:rPr>
              <w:t>Type</w:t>
            </w:r>
          </w:p>
        </w:tc>
      </w:tr>
      <w:tr w:rsidR="00615D7A" w:rsidRPr="00E33D85" w14:paraId="5ABC54D8" w14:textId="77777777" w:rsidTr="0041045A">
        <w:tc>
          <w:tcPr>
            <w:tcW w:w="1890" w:type="dxa"/>
          </w:tcPr>
          <w:p w14:paraId="687824C5" w14:textId="77777777" w:rsidR="00615D7A" w:rsidRPr="00E33D85" w:rsidRDefault="00615D7A" w:rsidP="0041045A">
            <w:pPr>
              <w:jc w:val="both"/>
              <w:rPr>
                <w:b/>
                <w:color w:val="000000"/>
              </w:rPr>
            </w:pPr>
            <w:r w:rsidRPr="00E33D85">
              <w:rPr>
                <w:b/>
              </w:rPr>
              <w:t>billTo</w:t>
            </w:r>
          </w:p>
        </w:tc>
        <w:tc>
          <w:tcPr>
            <w:tcW w:w="6390" w:type="dxa"/>
          </w:tcPr>
          <w:p w14:paraId="6427823D" w14:textId="77777777" w:rsidR="00615D7A" w:rsidRPr="00E33D85" w:rsidRDefault="00615D7A" w:rsidP="0041045A">
            <w:pPr>
              <w:jc w:val="both"/>
              <w:rPr>
                <w:color w:val="000000"/>
              </w:rPr>
            </w:pPr>
            <w:r w:rsidRPr="00E33D85">
              <w:rPr>
                <w:color w:val="000000"/>
              </w:rPr>
              <w:t>Cybersource_BillTo_Object</w:t>
            </w:r>
          </w:p>
        </w:tc>
      </w:tr>
      <w:tr w:rsidR="00615D7A" w:rsidRPr="00E33D85" w14:paraId="455EF1AA" w14:textId="77777777" w:rsidTr="0041045A">
        <w:tc>
          <w:tcPr>
            <w:tcW w:w="1890" w:type="dxa"/>
          </w:tcPr>
          <w:p w14:paraId="060FD7E3" w14:textId="77777777" w:rsidR="00615D7A" w:rsidRPr="00E33D85" w:rsidRDefault="00615D7A" w:rsidP="0041045A">
            <w:pPr>
              <w:rPr>
                <w:b/>
              </w:rPr>
            </w:pPr>
            <w:r w:rsidRPr="00E33D85">
              <w:rPr>
                <w:b/>
              </w:rPr>
              <w:t>shipTo</w:t>
            </w:r>
          </w:p>
        </w:tc>
        <w:tc>
          <w:tcPr>
            <w:tcW w:w="6390" w:type="dxa"/>
          </w:tcPr>
          <w:p w14:paraId="28D9C4C8"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Cybersource_ShipTo_Object</w:t>
            </w:r>
          </w:p>
        </w:tc>
      </w:tr>
      <w:tr w:rsidR="00615D7A" w:rsidRPr="00E33D85" w14:paraId="27E97BB7" w14:textId="77777777" w:rsidTr="0041045A">
        <w:tc>
          <w:tcPr>
            <w:tcW w:w="1890" w:type="dxa"/>
          </w:tcPr>
          <w:p w14:paraId="6669EBC2" w14:textId="77777777" w:rsidR="00615D7A" w:rsidRPr="00E33D85" w:rsidRDefault="00615D7A" w:rsidP="0041045A">
            <w:pPr>
              <w:rPr>
                <w:b/>
              </w:rPr>
            </w:pPr>
            <w:r w:rsidRPr="00E33D85">
              <w:rPr>
                <w:b/>
              </w:rPr>
              <w:t>purchaseObject</w:t>
            </w:r>
          </w:p>
        </w:tc>
        <w:tc>
          <w:tcPr>
            <w:tcW w:w="6390" w:type="dxa"/>
          </w:tcPr>
          <w:p w14:paraId="08866BFD"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Cybersource_PurchaseTotals_Object</w:t>
            </w:r>
          </w:p>
        </w:tc>
      </w:tr>
      <w:tr w:rsidR="00615D7A" w:rsidRPr="00E33D85" w14:paraId="12D42FB6" w14:textId="77777777" w:rsidTr="0041045A">
        <w:tc>
          <w:tcPr>
            <w:tcW w:w="1890" w:type="dxa"/>
          </w:tcPr>
          <w:p w14:paraId="433BD4CD" w14:textId="77777777" w:rsidR="00615D7A" w:rsidRPr="00E33D85" w:rsidRDefault="00615D7A" w:rsidP="0041045A">
            <w:pPr>
              <w:rPr>
                <w:b/>
              </w:rPr>
            </w:pPr>
            <w:r w:rsidRPr="00E33D85">
              <w:rPr>
                <w:b/>
              </w:rPr>
              <w:t>Items</w:t>
            </w:r>
          </w:p>
        </w:tc>
        <w:tc>
          <w:tcPr>
            <w:tcW w:w="6390" w:type="dxa"/>
          </w:tcPr>
          <w:p w14:paraId="695F9496"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Cybersource_Item_Object</w:t>
            </w:r>
          </w:p>
        </w:tc>
      </w:tr>
      <w:tr w:rsidR="00615D7A" w:rsidRPr="00E33D85" w14:paraId="7664DC98" w14:textId="77777777" w:rsidTr="0041045A">
        <w:tc>
          <w:tcPr>
            <w:tcW w:w="1890" w:type="dxa"/>
          </w:tcPr>
          <w:p w14:paraId="71371E33" w14:textId="77777777" w:rsidR="00615D7A" w:rsidRPr="00E33D85" w:rsidRDefault="00615D7A" w:rsidP="0041045A">
            <w:pPr>
              <w:rPr>
                <w:rFonts w:eastAsia="Arial Unicode MS" w:cs="Arial Unicode MS"/>
                <w:b/>
                <w:color w:val="000000"/>
              </w:rPr>
            </w:pPr>
            <w:r w:rsidRPr="00E33D85">
              <w:rPr>
                <w:b/>
              </w:rPr>
              <w:lastRenderedPageBreak/>
              <w:t>orderNo</w:t>
            </w:r>
          </w:p>
        </w:tc>
        <w:tc>
          <w:tcPr>
            <w:tcW w:w="6390" w:type="dxa"/>
          </w:tcPr>
          <w:p w14:paraId="6A8E767F"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3B0DF8F1" w14:textId="77777777" w:rsidTr="0041045A">
        <w:tc>
          <w:tcPr>
            <w:tcW w:w="1890" w:type="dxa"/>
          </w:tcPr>
          <w:p w14:paraId="166FBA18" w14:textId="77777777" w:rsidR="00615D7A" w:rsidRPr="00E33D85" w:rsidRDefault="00615D7A" w:rsidP="0041045A">
            <w:pPr>
              <w:rPr>
                <w:b/>
              </w:rPr>
            </w:pPr>
            <w:r w:rsidRPr="00E33D85">
              <w:rPr>
                <w:b/>
              </w:rPr>
              <w:t>IPAddress</w:t>
            </w:r>
          </w:p>
        </w:tc>
        <w:tc>
          <w:tcPr>
            <w:tcW w:w="6390" w:type="dxa"/>
          </w:tcPr>
          <w:p w14:paraId="5742DC65"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357DA2AA" w14:textId="77777777" w:rsidTr="0041045A">
        <w:tc>
          <w:tcPr>
            <w:tcW w:w="1890" w:type="dxa"/>
          </w:tcPr>
          <w:p w14:paraId="2213FEC2" w14:textId="77777777" w:rsidR="00615D7A" w:rsidRPr="00E33D85" w:rsidRDefault="00615D7A" w:rsidP="0041045A">
            <w:pPr>
              <w:rPr>
                <w:b/>
              </w:rPr>
            </w:pPr>
            <w:r w:rsidRPr="00E33D85">
              <w:rPr>
                <w:b/>
              </w:rPr>
              <w:t>encryptedPaymentData</w:t>
            </w:r>
          </w:p>
        </w:tc>
        <w:tc>
          <w:tcPr>
            <w:tcW w:w="6390" w:type="dxa"/>
          </w:tcPr>
          <w:p w14:paraId="74211DB5"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2FD61B9E" w14:textId="77777777" w:rsidR="00615D7A" w:rsidRPr="00E33D85" w:rsidRDefault="00615D7A" w:rsidP="00615D7A">
      <w:pPr>
        <w:pStyle w:val="ListParagraph"/>
      </w:pPr>
    </w:p>
    <w:p w14:paraId="43EE374B" w14:textId="77777777" w:rsidR="00615D7A" w:rsidRPr="00E33D85" w:rsidRDefault="00615D7A" w:rsidP="008C61FC">
      <w:pPr>
        <w:pStyle w:val="ListParagraph"/>
        <w:numPr>
          <w:ilvl w:val="0"/>
          <w:numId w:val="46"/>
        </w:numPr>
      </w:pPr>
      <w:r w:rsidRPr="00E33D85">
        <w:t>The function “</w:t>
      </w:r>
      <w:r w:rsidRPr="002C127E">
        <w:rPr>
          <w:b/>
        </w:rPr>
        <w:t>MobilePaymentAuthRequest</w:t>
      </w:r>
      <w:r w:rsidRPr="00E33D85">
        <w:t>” is called when Network Token is available</w:t>
      </w:r>
    </w:p>
    <w:p w14:paraId="24CC093F" w14:textId="77777777" w:rsidR="00615D7A" w:rsidRDefault="00615D7A" w:rsidP="00615D7A">
      <w:pPr>
        <w:pStyle w:val="ListParagraph"/>
      </w:pPr>
      <w:r w:rsidRPr="002C127E">
        <w:rPr>
          <w:b/>
        </w:rPr>
        <w:t>MobilePaymentFacade.MobilePaymentAuthRequest</w:t>
      </w:r>
      <w:r>
        <w:t>(jsonParam)</w:t>
      </w:r>
    </w:p>
    <w:p w14:paraId="428B76ED" w14:textId="77777777" w:rsidR="00615D7A" w:rsidRPr="00E33D85" w:rsidRDefault="00615D7A" w:rsidP="00615D7A">
      <w:pPr>
        <w:pStyle w:val="ListParagraph"/>
      </w:pPr>
      <w:r w:rsidRPr="00CE7380">
        <w:t>jsonParam will contain</w:t>
      </w:r>
      <w:r>
        <w:rPr>
          <w:b/>
        </w:rPr>
        <w:t xml:space="preserve"> </w:t>
      </w:r>
      <w:r w:rsidRPr="00E33D85">
        <w:t>billTo, shipTo, purchaseObject, items, orderNo : String, IPAddress : String, cryptogram, networkToken,</w:t>
      </w:r>
      <w:r>
        <w:t xml:space="preserve"> t</w:t>
      </w:r>
      <w:r w:rsidRPr="00E33D85">
        <w:t>okenExpirationMonth</w:t>
      </w:r>
      <w:r>
        <w:t>, tokenExpirationYear, cardType.</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14:paraId="15D2A745" w14:textId="77777777" w:rsidTr="0041045A">
        <w:tc>
          <w:tcPr>
            <w:tcW w:w="1890" w:type="dxa"/>
            <w:shd w:val="clear" w:color="auto" w:fill="BFBFBF" w:themeFill="background1" w:themeFillShade="BF"/>
          </w:tcPr>
          <w:p w14:paraId="7B5E2F0C" w14:textId="77777777" w:rsidR="00615D7A" w:rsidRPr="00E33D85" w:rsidRDefault="00615D7A" w:rsidP="0041045A">
            <w:pPr>
              <w:rPr>
                <w:b/>
              </w:rPr>
            </w:pPr>
            <w:r w:rsidRPr="00E33D85">
              <w:rPr>
                <w:b/>
              </w:rPr>
              <w:t>Parameter</w:t>
            </w:r>
          </w:p>
        </w:tc>
        <w:tc>
          <w:tcPr>
            <w:tcW w:w="6390" w:type="dxa"/>
            <w:shd w:val="clear" w:color="auto" w:fill="BFBFBF" w:themeFill="background1" w:themeFillShade="BF"/>
          </w:tcPr>
          <w:p w14:paraId="673FCE1A" w14:textId="77777777" w:rsidR="00615D7A" w:rsidRPr="00E33D85" w:rsidRDefault="00615D7A" w:rsidP="0041045A">
            <w:pPr>
              <w:rPr>
                <w:b/>
              </w:rPr>
            </w:pPr>
            <w:r w:rsidRPr="00E33D85">
              <w:rPr>
                <w:b/>
              </w:rPr>
              <w:t>Type</w:t>
            </w:r>
          </w:p>
        </w:tc>
      </w:tr>
      <w:tr w:rsidR="00615D7A" w:rsidRPr="00E33D85" w14:paraId="56A15EB0" w14:textId="77777777" w:rsidTr="0041045A">
        <w:tc>
          <w:tcPr>
            <w:tcW w:w="1890" w:type="dxa"/>
          </w:tcPr>
          <w:p w14:paraId="4D67C427" w14:textId="77777777" w:rsidR="00615D7A" w:rsidRPr="00E33D85" w:rsidRDefault="00615D7A" w:rsidP="0041045A">
            <w:pPr>
              <w:jc w:val="both"/>
              <w:rPr>
                <w:b/>
                <w:color w:val="000000"/>
              </w:rPr>
            </w:pPr>
            <w:r w:rsidRPr="00E33D85">
              <w:rPr>
                <w:b/>
              </w:rPr>
              <w:t>billTo</w:t>
            </w:r>
          </w:p>
        </w:tc>
        <w:tc>
          <w:tcPr>
            <w:tcW w:w="6390" w:type="dxa"/>
          </w:tcPr>
          <w:p w14:paraId="20DCEDF4" w14:textId="77777777" w:rsidR="00615D7A" w:rsidRPr="00E33D85" w:rsidRDefault="00615D7A" w:rsidP="0041045A">
            <w:pPr>
              <w:jc w:val="both"/>
              <w:rPr>
                <w:color w:val="000000"/>
              </w:rPr>
            </w:pPr>
            <w:r w:rsidRPr="00E33D85">
              <w:rPr>
                <w:color w:val="000000"/>
              </w:rPr>
              <w:t>Cybersource_BillTo_Object</w:t>
            </w:r>
          </w:p>
        </w:tc>
      </w:tr>
      <w:tr w:rsidR="00615D7A" w:rsidRPr="00E33D85" w14:paraId="05101173" w14:textId="77777777" w:rsidTr="0041045A">
        <w:tc>
          <w:tcPr>
            <w:tcW w:w="1890" w:type="dxa"/>
          </w:tcPr>
          <w:p w14:paraId="07BA76DC" w14:textId="77777777" w:rsidR="00615D7A" w:rsidRPr="00E33D85" w:rsidRDefault="00615D7A" w:rsidP="0041045A">
            <w:pPr>
              <w:rPr>
                <w:b/>
              </w:rPr>
            </w:pPr>
            <w:r w:rsidRPr="00E33D85">
              <w:rPr>
                <w:b/>
              </w:rPr>
              <w:t>shipTo</w:t>
            </w:r>
          </w:p>
        </w:tc>
        <w:tc>
          <w:tcPr>
            <w:tcW w:w="6390" w:type="dxa"/>
          </w:tcPr>
          <w:p w14:paraId="176E7F23"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Cybersource_ShipTo_Object</w:t>
            </w:r>
          </w:p>
        </w:tc>
      </w:tr>
      <w:tr w:rsidR="00615D7A" w:rsidRPr="00E33D85" w14:paraId="1E87436C" w14:textId="77777777" w:rsidTr="0041045A">
        <w:tc>
          <w:tcPr>
            <w:tcW w:w="1890" w:type="dxa"/>
          </w:tcPr>
          <w:p w14:paraId="547A10F0" w14:textId="77777777" w:rsidR="00615D7A" w:rsidRPr="00E33D85" w:rsidRDefault="00615D7A" w:rsidP="0041045A">
            <w:pPr>
              <w:rPr>
                <w:b/>
              </w:rPr>
            </w:pPr>
            <w:r w:rsidRPr="00E33D85">
              <w:rPr>
                <w:b/>
              </w:rPr>
              <w:t>purchaseObject</w:t>
            </w:r>
          </w:p>
        </w:tc>
        <w:tc>
          <w:tcPr>
            <w:tcW w:w="6390" w:type="dxa"/>
          </w:tcPr>
          <w:p w14:paraId="69E8AED0"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Cybersource_PurchaseTotals_Object</w:t>
            </w:r>
          </w:p>
        </w:tc>
      </w:tr>
      <w:tr w:rsidR="00615D7A" w:rsidRPr="00E33D85" w14:paraId="4004624F" w14:textId="77777777" w:rsidTr="0041045A">
        <w:tc>
          <w:tcPr>
            <w:tcW w:w="1890" w:type="dxa"/>
          </w:tcPr>
          <w:p w14:paraId="46324240" w14:textId="77777777" w:rsidR="00615D7A" w:rsidRPr="00E33D85" w:rsidRDefault="00615D7A" w:rsidP="0041045A">
            <w:pPr>
              <w:rPr>
                <w:b/>
              </w:rPr>
            </w:pPr>
            <w:r w:rsidRPr="00E33D85">
              <w:rPr>
                <w:b/>
              </w:rPr>
              <w:t>Items</w:t>
            </w:r>
          </w:p>
        </w:tc>
        <w:tc>
          <w:tcPr>
            <w:tcW w:w="6390" w:type="dxa"/>
          </w:tcPr>
          <w:p w14:paraId="11247E0D"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Cybersource_Item_Object</w:t>
            </w:r>
          </w:p>
        </w:tc>
      </w:tr>
      <w:tr w:rsidR="00615D7A" w:rsidRPr="00E33D85" w14:paraId="697AD5D5" w14:textId="77777777" w:rsidTr="0041045A">
        <w:tc>
          <w:tcPr>
            <w:tcW w:w="1890" w:type="dxa"/>
          </w:tcPr>
          <w:p w14:paraId="033C4346" w14:textId="77777777" w:rsidR="00615D7A" w:rsidRPr="00E33D85" w:rsidRDefault="00615D7A" w:rsidP="0041045A">
            <w:pPr>
              <w:rPr>
                <w:rFonts w:eastAsia="Arial Unicode MS" w:cs="Arial Unicode MS"/>
                <w:b/>
                <w:color w:val="000000"/>
              </w:rPr>
            </w:pPr>
            <w:r w:rsidRPr="00E33D85">
              <w:rPr>
                <w:b/>
              </w:rPr>
              <w:t>orderNo</w:t>
            </w:r>
          </w:p>
        </w:tc>
        <w:tc>
          <w:tcPr>
            <w:tcW w:w="6390" w:type="dxa"/>
          </w:tcPr>
          <w:p w14:paraId="39ED8E5A"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2667F146" w14:textId="77777777" w:rsidTr="0041045A">
        <w:tc>
          <w:tcPr>
            <w:tcW w:w="1890" w:type="dxa"/>
          </w:tcPr>
          <w:p w14:paraId="286A33A2" w14:textId="77777777" w:rsidR="00615D7A" w:rsidRPr="00E33D85" w:rsidRDefault="00615D7A" w:rsidP="0041045A">
            <w:pPr>
              <w:rPr>
                <w:b/>
              </w:rPr>
            </w:pPr>
            <w:r w:rsidRPr="00E33D85">
              <w:rPr>
                <w:b/>
              </w:rPr>
              <w:t>IPAddress</w:t>
            </w:r>
          </w:p>
        </w:tc>
        <w:tc>
          <w:tcPr>
            <w:tcW w:w="6390" w:type="dxa"/>
          </w:tcPr>
          <w:p w14:paraId="0D4B8CDF"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0D433F41" w14:textId="77777777" w:rsidTr="0041045A">
        <w:tc>
          <w:tcPr>
            <w:tcW w:w="1890" w:type="dxa"/>
          </w:tcPr>
          <w:p w14:paraId="7C9FCEFC" w14:textId="77777777" w:rsidR="00615D7A" w:rsidRPr="00E33D85" w:rsidRDefault="00615D7A" w:rsidP="0041045A">
            <w:pPr>
              <w:rPr>
                <w:b/>
              </w:rPr>
            </w:pPr>
            <w:r w:rsidRPr="00E33D85">
              <w:rPr>
                <w:b/>
              </w:rPr>
              <w:t>Cryptogram</w:t>
            </w:r>
          </w:p>
        </w:tc>
        <w:tc>
          <w:tcPr>
            <w:tcW w:w="6390" w:type="dxa"/>
          </w:tcPr>
          <w:p w14:paraId="19D4A178"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0A115BDD" w14:textId="77777777" w:rsidTr="0041045A">
        <w:tc>
          <w:tcPr>
            <w:tcW w:w="1890" w:type="dxa"/>
          </w:tcPr>
          <w:p w14:paraId="67DE5F1A" w14:textId="77777777" w:rsidR="00615D7A" w:rsidRPr="00E33D85" w:rsidRDefault="00615D7A" w:rsidP="0041045A">
            <w:pPr>
              <w:rPr>
                <w:b/>
              </w:rPr>
            </w:pPr>
            <w:r w:rsidRPr="00E33D85">
              <w:rPr>
                <w:b/>
              </w:rPr>
              <w:t>networkToken</w:t>
            </w:r>
          </w:p>
        </w:tc>
        <w:tc>
          <w:tcPr>
            <w:tcW w:w="6390" w:type="dxa"/>
          </w:tcPr>
          <w:p w14:paraId="58F35504"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5D4B1D8B" w14:textId="77777777" w:rsidTr="0041045A">
        <w:tc>
          <w:tcPr>
            <w:tcW w:w="1890" w:type="dxa"/>
          </w:tcPr>
          <w:p w14:paraId="56FDE5DB" w14:textId="77777777" w:rsidR="00615D7A" w:rsidRPr="00E33D85" w:rsidRDefault="00615D7A" w:rsidP="0041045A">
            <w:pPr>
              <w:rPr>
                <w:b/>
              </w:rPr>
            </w:pPr>
            <w:r w:rsidRPr="00E33D85">
              <w:rPr>
                <w:b/>
              </w:rPr>
              <w:t>tokenExpirationMonth</w:t>
            </w:r>
          </w:p>
        </w:tc>
        <w:tc>
          <w:tcPr>
            <w:tcW w:w="6390" w:type="dxa"/>
          </w:tcPr>
          <w:p w14:paraId="6567E1B7"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5A28032B" w14:textId="77777777" w:rsidTr="0041045A">
        <w:tc>
          <w:tcPr>
            <w:tcW w:w="1890" w:type="dxa"/>
          </w:tcPr>
          <w:p w14:paraId="25B94533" w14:textId="77777777" w:rsidR="00615D7A" w:rsidRPr="00E33D85" w:rsidRDefault="00615D7A" w:rsidP="0041045A">
            <w:pPr>
              <w:rPr>
                <w:b/>
              </w:rPr>
            </w:pPr>
            <w:r w:rsidRPr="00E33D85">
              <w:rPr>
                <w:b/>
              </w:rPr>
              <w:t>tokenExpirationYear</w:t>
            </w:r>
          </w:p>
        </w:tc>
        <w:tc>
          <w:tcPr>
            <w:tcW w:w="6390" w:type="dxa"/>
          </w:tcPr>
          <w:p w14:paraId="4FA077FD"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12D1B151" w14:textId="77777777" w:rsidTr="0041045A">
        <w:tc>
          <w:tcPr>
            <w:tcW w:w="1890" w:type="dxa"/>
          </w:tcPr>
          <w:p w14:paraId="4C0E75CB" w14:textId="77777777" w:rsidR="00615D7A" w:rsidRPr="00E33D85" w:rsidRDefault="00615D7A" w:rsidP="0041045A">
            <w:pPr>
              <w:rPr>
                <w:b/>
              </w:rPr>
            </w:pPr>
            <w:r w:rsidRPr="00E33D85">
              <w:rPr>
                <w:b/>
              </w:rPr>
              <w:t>cardType</w:t>
            </w:r>
          </w:p>
        </w:tc>
        <w:tc>
          <w:tcPr>
            <w:tcW w:w="6390" w:type="dxa"/>
          </w:tcPr>
          <w:p w14:paraId="61C9B92C"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118C2C39" w14:textId="77777777" w:rsidR="00615D7A" w:rsidRPr="00E33D85" w:rsidRDefault="00615D7A" w:rsidP="00615D7A">
      <w:pPr>
        <w:pStyle w:val="ListParagraph"/>
      </w:pPr>
    </w:p>
    <w:p w14:paraId="4989383C" w14:textId="77777777" w:rsidR="00615D7A" w:rsidRPr="00E33D85" w:rsidRDefault="00615D7A" w:rsidP="008C61FC">
      <w:pPr>
        <w:pStyle w:val="ListParagraph"/>
        <w:numPr>
          <w:ilvl w:val="0"/>
          <w:numId w:val="46"/>
        </w:numPr>
      </w:pPr>
      <w:r w:rsidRPr="00E33D85">
        <w:t>This function called to update the payment instrument with the service response</w:t>
      </w:r>
    </w:p>
    <w:p w14:paraId="303F321C" w14:textId="77777777" w:rsidR="00615D7A" w:rsidRPr="00E33D85" w:rsidRDefault="00615D7A" w:rsidP="00615D7A">
      <w:pPr>
        <w:pStyle w:val="ListParagraph"/>
      </w:pPr>
      <w:r w:rsidRPr="00E33D85">
        <w:t>PaymentInstrumentUtils.UpdatePaymentTransactionCardAuthorize(paymentInstrument, ServiceResponseObject: Object)</w:t>
      </w:r>
    </w:p>
    <w:tbl>
      <w:tblPr>
        <w:tblStyle w:val="TableGrid"/>
        <w:tblW w:w="0" w:type="auto"/>
        <w:tblInd w:w="828" w:type="dxa"/>
        <w:tblLayout w:type="fixed"/>
        <w:tblLook w:val="04A0" w:firstRow="1" w:lastRow="0" w:firstColumn="1" w:lastColumn="0" w:noHBand="0" w:noVBand="1"/>
      </w:tblPr>
      <w:tblGrid>
        <w:gridCol w:w="1890"/>
        <w:gridCol w:w="6030"/>
      </w:tblGrid>
      <w:tr w:rsidR="00615D7A" w:rsidRPr="00E33D85" w14:paraId="78CFD879" w14:textId="77777777" w:rsidTr="0041045A">
        <w:tc>
          <w:tcPr>
            <w:tcW w:w="1890" w:type="dxa"/>
            <w:shd w:val="clear" w:color="auto" w:fill="BFBFBF" w:themeFill="background1" w:themeFillShade="BF"/>
          </w:tcPr>
          <w:p w14:paraId="03722D9F" w14:textId="77777777" w:rsidR="00615D7A" w:rsidRPr="00E33D85" w:rsidRDefault="00615D7A" w:rsidP="0041045A">
            <w:pPr>
              <w:rPr>
                <w:b/>
              </w:rPr>
            </w:pPr>
            <w:r w:rsidRPr="00E33D85">
              <w:rPr>
                <w:b/>
              </w:rPr>
              <w:t>Parameter</w:t>
            </w:r>
          </w:p>
        </w:tc>
        <w:tc>
          <w:tcPr>
            <w:tcW w:w="6030" w:type="dxa"/>
            <w:shd w:val="clear" w:color="auto" w:fill="BFBFBF" w:themeFill="background1" w:themeFillShade="BF"/>
          </w:tcPr>
          <w:p w14:paraId="4E4CF13F" w14:textId="77777777" w:rsidR="00615D7A" w:rsidRPr="00E33D85" w:rsidRDefault="00615D7A" w:rsidP="0041045A">
            <w:pPr>
              <w:rPr>
                <w:b/>
              </w:rPr>
            </w:pPr>
            <w:r w:rsidRPr="00E33D85">
              <w:rPr>
                <w:b/>
              </w:rPr>
              <w:t>Type</w:t>
            </w:r>
          </w:p>
        </w:tc>
      </w:tr>
      <w:tr w:rsidR="00615D7A" w:rsidRPr="00E33D85" w14:paraId="3A0EE443" w14:textId="77777777" w:rsidTr="0041045A">
        <w:tc>
          <w:tcPr>
            <w:tcW w:w="1890" w:type="dxa"/>
          </w:tcPr>
          <w:p w14:paraId="58B08AF3" w14:textId="77777777" w:rsidR="00615D7A" w:rsidRPr="00E33D85" w:rsidRDefault="00615D7A" w:rsidP="0041045A">
            <w:pPr>
              <w:jc w:val="both"/>
              <w:rPr>
                <w:b/>
                <w:color w:val="000000"/>
              </w:rPr>
            </w:pPr>
            <w:r w:rsidRPr="00E33D85">
              <w:rPr>
                <w:b/>
              </w:rPr>
              <w:t>paymentInstrument</w:t>
            </w:r>
          </w:p>
        </w:tc>
        <w:tc>
          <w:tcPr>
            <w:tcW w:w="6030" w:type="dxa"/>
          </w:tcPr>
          <w:p w14:paraId="07CF62D3" w14:textId="77777777" w:rsidR="00615D7A" w:rsidRPr="00E33D85" w:rsidRDefault="00615D7A" w:rsidP="0041045A">
            <w:pPr>
              <w:jc w:val="both"/>
              <w:rPr>
                <w:color w:val="000000"/>
              </w:rPr>
            </w:pPr>
            <w:r w:rsidRPr="00E33D85">
              <w:t>dw.order.PaymentInstrument</w:t>
            </w:r>
          </w:p>
        </w:tc>
      </w:tr>
      <w:tr w:rsidR="00615D7A" w:rsidRPr="00E33D85" w14:paraId="71D7BAF4" w14:textId="77777777" w:rsidTr="0041045A">
        <w:tc>
          <w:tcPr>
            <w:tcW w:w="1890" w:type="dxa"/>
          </w:tcPr>
          <w:p w14:paraId="6857AD3D" w14:textId="77777777" w:rsidR="00615D7A" w:rsidRPr="00E33D85" w:rsidRDefault="00615D7A" w:rsidP="0041045A">
            <w:pPr>
              <w:rPr>
                <w:rFonts w:eastAsia="Arial Unicode MS" w:cs="Arial Unicode MS"/>
                <w:b/>
                <w:color w:val="000000"/>
              </w:rPr>
            </w:pPr>
            <w:r w:rsidRPr="00E33D85">
              <w:rPr>
                <w:b/>
              </w:rPr>
              <w:lastRenderedPageBreak/>
              <w:t>ServiceResponseObject</w:t>
            </w:r>
          </w:p>
        </w:tc>
        <w:tc>
          <w:tcPr>
            <w:tcW w:w="6030" w:type="dxa"/>
          </w:tcPr>
          <w:p w14:paraId="069DE145"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14:paraId="7C2C06E4" w14:textId="77777777" w:rsidR="00615D7A" w:rsidRPr="00E33D85" w:rsidRDefault="00615D7A" w:rsidP="00615D7A">
      <w:pPr>
        <w:pStyle w:val="ListParagraph"/>
      </w:pPr>
    </w:p>
    <w:p w14:paraId="40115A88" w14:textId="77777777" w:rsidR="00615D7A" w:rsidRPr="00E33D85" w:rsidRDefault="00615D7A" w:rsidP="008C61FC">
      <w:pPr>
        <w:pStyle w:val="ListParagraph"/>
        <w:numPr>
          <w:ilvl w:val="0"/>
          <w:numId w:val="46"/>
        </w:numPr>
      </w:pPr>
      <w:r w:rsidRPr="00E33D85">
        <w:t>Interpret the response received and display thank you page on success and order failure page on failure</w:t>
      </w:r>
    </w:p>
    <w:p w14:paraId="74CAD710" w14:textId="77777777" w:rsidR="00615D7A" w:rsidRPr="00E33D85" w:rsidRDefault="00615D7A" w:rsidP="003C3632">
      <w:pPr>
        <w:pStyle w:val="BodyText"/>
      </w:pPr>
    </w:p>
    <w:p w14:paraId="24A981D7" w14:textId="718674F3" w:rsidR="00615D7A" w:rsidRPr="00E33D85" w:rsidRDefault="00615D7A" w:rsidP="00615D7A">
      <w:pPr>
        <w:pStyle w:val="Heading3"/>
        <w:rPr>
          <w:rFonts w:asciiTheme="minorHAnsi" w:hAnsiTheme="minorHAnsi"/>
          <w:b w:val="0"/>
        </w:rPr>
      </w:pPr>
      <w:bookmarkStart w:id="1276" w:name="_Toc492046344"/>
      <w:r w:rsidRPr="00E33D85">
        <w:rPr>
          <w:rFonts w:asciiTheme="minorHAnsi" w:hAnsiTheme="minorHAnsi"/>
        </w:rPr>
        <w:t>A</w:t>
      </w:r>
      <w:r>
        <w:rPr>
          <w:rFonts w:asciiTheme="minorHAnsi" w:hAnsiTheme="minorHAnsi"/>
        </w:rPr>
        <w:t>ndroid</w:t>
      </w:r>
      <w:r w:rsidRPr="00E33D85">
        <w:rPr>
          <w:rFonts w:asciiTheme="minorHAnsi" w:hAnsiTheme="minorHAnsi"/>
        </w:rPr>
        <w:t>Pay REST Interface Integration ways with Device/APP</w:t>
      </w:r>
      <w:bookmarkEnd w:id="1276"/>
    </w:p>
    <w:p w14:paraId="15E6E6DB" w14:textId="77777777" w:rsidR="00615D7A" w:rsidRPr="00E33D85" w:rsidRDefault="00615D7A" w:rsidP="00615D7A">
      <w:r w:rsidRPr="00E33D85">
        <w:t>The Interface prepared as part of the document is for testing purpose, during rea</w:t>
      </w:r>
      <w:r>
        <w:t>l-time checkout journey of Android</w:t>
      </w:r>
      <w:r w:rsidRPr="00E33D85">
        <w:t>Pay there can be multiple ways to utilize interface AS whole or its components. This section depicts anticipated three ways to utilize the interface in real-time, though these ways are not tested (not in scope). Also below steps are assumed to be developed in app/device before utilization of interface components.</w:t>
      </w:r>
    </w:p>
    <w:p w14:paraId="5633198D" w14:textId="77777777" w:rsidR="00615D7A" w:rsidRPr="00E33D85" w:rsidRDefault="00615D7A" w:rsidP="008C61FC">
      <w:pPr>
        <w:pStyle w:val="ListParagraph"/>
        <w:numPr>
          <w:ilvl w:val="0"/>
          <w:numId w:val="44"/>
        </w:numPr>
      </w:pPr>
      <w:r w:rsidRPr="00E33D85">
        <w:t xml:space="preserve">Device or App have code written for checkout journey where user opted for </w:t>
      </w:r>
      <w:r>
        <w:t>Android</w:t>
      </w:r>
      <w:r w:rsidRPr="00E33D85">
        <w:t>Pay</w:t>
      </w:r>
    </w:p>
    <w:p w14:paraId="016826B2" w14:textId="77777777" w:rsidR="00615D7A" w:rsidRPr="00E33D85" w:rsidRDefault="00615D7A" w:rsidP="008C61FC">
      <w:pPr>
        <w:pStyle w:val="ListParagraph"/>
        <w:numPr>
          <w:ilvl w:val="0"/>
          <w:numId w:val="44"/>
        </w:numPr>
      </w:pPr>
      <w:r>
        <w:t>Android</w:t>
      </w:r>
      <w:r w:rsidRPr="00E33D85">
        <w:t>Pay to provide response either Payload or NetworkToken related data</w:t>
      </w:r>
    </w:p>
    <w:p w14:paraId="13A1206E" w14:textId="77777777" w:rsidR="00615D7A" w:rsidRPr="00E33D85" w:rsidRDefault="00615D7A" w:rsidP="008C61FC">
      <w:pPr>
        <w:pStyle w:val="ListParagraph"/>
        <w:numPr>
          <w:ilvl w:val="0"/>
          <w:numId w:val="44"/>
        </w:numPr>
      </w:pPr>
      <w:r w:rsidRPr="00E33D85">
        <w:t>The above response must be available in script file defined in hook (say: hook script) where OCAPI hook function to be developed</w:t>
      </w:r>
    </w:p>
    <w:p w14:paraId="2765E46B" w14:textId="77777777" w:rsidR="00615D7A" w:rsidRPr="00E33D85" w:rsidRDefault="00615D7A" w:rsidP="00615D7A">
      <w:pPr>
        <w:pStyle w:val="Heading4"/>
        <w:rPr>
          <w:rFonts w:asciiTheme="minorHAnsi" w:hAnsiTheme="minorHAnsi"/>
        </w:rPr>
      </w:pPr>
      <w:r>
        <w:rPr>
          <w:rFonts w:asciiTheme="minorHAnsi" w:hAnsiTheme="minorHAnsi"/>
        </w:rPr>
        <w:t xml:space="preserve">Interface AS </w:t>
      </w:r>
      <w:r w:rsidRPr="00E33D85">
        <w:rPr>
          <w:rFonts w:asciiTheme="minorHAnsi" w:hAnsiTheme="minorHAnsi"/>
        </w:rPr>
        <w:t>Service</w:t>
      </w:r>
    </w:p>
    <w:p w14:paraId="0AF8B4A7" w14:textId="77777777" w:rsidR="00615D7A" w:rsidRPr="00E33D85" w:rsidRDefault="00615D7A" w:rsidP="009B35FA">
      <w:pPr>
        <w:pStyle w:val="ListParagraph"/>
        <w:numPr>
          <w:ilvl w:val="0"/>
          <w:numId w:val="59"/>
        </w:numPr>
      </w:pPr>
      <w:r>
        <w:t xml:space="preserve">Using “Interface AS </w:t>
      </w:r>
      <w:r w:rsidRPr="00E33D85">
        <w:t>Service” has limitation that merchant site MUST disable “Limit Storefront Order” setting</w:t>
      </w:r>
    </w:p>
    <w:p w14:paraId="02372959" w14:textId="77777777" w:rsidR="00615D7A" w:rsidRPr="00E33D85" w:rsidRDefault="00615D7A" w:rsidP="009B35FA">
      <w:pPr>
        <w:pStyle w:val="ListParagraph"/>
        <w:numPr>
          <w:ilvl w:val="0"/>
          <w:numId w:val="59"/>
        </w:numPr>
      </w:pPr>
      <w:r w:rsidRPr="00E33D85">
        <w:t>Register interface in service initialization script file say “SoapServiceInit.ds”</w:t>
      </w:r>
    </w:p>
    <w:p w14:paraId="1939FFC8" w14:textId="77777777" w:rsidR="00615D7A" w:rsidRPr="00E33D85" w:rsidRDefault="00615D7A" w:rsidP="009B35FA">
      <w:pPr>
        <w:pStyle w:val="ListParagraph"/>
        <w:numPr>
          <w:ilvl w:val="0"/>
          <w:numId w:val="59"/>
        </w:numPr>
      </w:pPr>
      <w:r w:rsidRPr="00E33D85">
        <w:t>Define above service end point as merchant site URL for “C</w:t>
      </w:r>
      <w:r>
        <w:t>YBAndroid</w:t>
      </w:r>
      <w:r w:rsidRPr="00E33D85">
        <w:t>Pay -Authorize” in BM service configurations</w:t>
      </w:r>
    </w:p>
    <w:p w14:paraId="61165F94" w14:textId="77777777" w:rsidR="00615D7A" w:rsidRPr="00E33D85" w:rsidRDefault="00615D7A" w:rsidP="009B35FA">
      <w:pPr>
        <w:pStyle w:val="ListParagraph"/>
        <w:numPr>
          <w:ilvl w:val="0"/>
          <w:numId w:val="59"/>
        </w:numPr>
      </w:pPr>
      <w:r w:rsidRPr="00E33D85">
        <w:t>Define user/password to be picked from site preferences “</w:t>
      </w:r>
      <w:r>
        <w:t>cybAndroidPayInterfaceUser</w:t>
      </w:r>
      <w:r w:rsidRPr="00E33D85">
        <w:t>”, “</w:t>
      </w:r>
      <w:r>
        <w:t>cybAndroidPayInterfacePassword</w:t>
      </w:r>
      <w:r w:rsidRPr="00E33D85">
        <w:t>” in service initialization script file say “SoapServiceInit.ds”</w:t>
      </w:r>
    </w:p>
    <w:p w14:paraId="325DA7A4" w14:textId="77777777" w:rsidR="00615D7A" w:rsidRPr="00E33D85" w:rsidRDefault="00615D7A" w:rsidP="009B35FA">
      <w:pPr>
        <w:pStyle w:val="ListParagraph"/>
        <w:numPr>
          <w:ilvl w:val="0"/>
          <w:numId w:val="59"/>
        </w:numPr>
      </w:pPr>
      <w:r w:rsidRPr="00E33D85">
        <w:t>The Hook script file having OCAPI hook defined invoke service endpoint by passing required JSON input. (The JSON Input format defined in appropriate REST Interface section above in the document.)</w:t>
      </w:r>
    </w:p>
    <w:p w14:paraId="4DF50BE7" w14:textId="77777777" w:rsidR="00615D7A" w:rsidRPr="00E33D85" w:rsidRDefault="00615D7A" w:rsidP="009B35FA">
      <w:pPr>
        <w:pStyle w:val="ListParagraph"/>
        <w:numPr>
          <w:ilvl w:val="0"/>
          <w:numId w:val="59"/>
        </w:numPr>
      </w:pPr>
      <w:r w:rsidRPr="00E33D85">
        <w:t>Interpret the response received and display thank you page on success and order failure page on failure</w:t>
      </w:r>
    </w:p>
    <w:p w14:paraId="4CD68824" w14:textId="77777777" w:rsidR="00615D7A" w:rsidRPr="00E33D85" w:rsidRDefault="00615D7A" w:rsidP="00615D7A">
      <w:pPr>
        <w:pStyle w:val="Heading4"/>
        <w:rPr>
          <w:rFonts w:asciiTheme="minorHAnsi" w:hAnsiTheme="minorHAnsi"/>
        </w:rPr>
      </w:pPr>
      <w:r w:rsidRPr="00E33D85">
        <w:rPr>
          <w:rFonts w:asciiTheme="minorHAnsi" w:hAnsiTheme="minorHAnsi"/>
        </w:rPr>
        <w:t>Interface Direct Functions [when basket or order available]</w:t>
      </w:r>
    </w:p>
    <w:p w14:paraId="5D31A425" w14:textId="77777777" w:rsidR="00615D7A" w:rsidRPr="00E33D85" w:rsidRDefault="00615D7A" w:rsidP="008C61FC">
      <w:pPr>
        <w:pStyle w:val="ListParagraph"/>
        <w:numPr>
          <w:ilvl w:val="0"/>
          <w:numId w:val="47"/>
        </w:numPr>
      </w:pPr>
      <w:r w:rsidRPr="00E33D85">
        <w:t>This integration way is recommended when hook script has order or basket available along with other service required inputs. Also merchant site enabled “Limit Storefront Order” setting</w:t>
      </w:r>
    </w:p>
    <w:p w14:paraId="5472FBD4" w14:textId="77777777" w:rsidR="00615D7A" w:rsidRPr="00E33D85" w:rsidRDefault="00615D7A" w:rsidP="008C61FC">
      <w:pPr>
        <w:pStyle w:val="ListParagraph"/>
        <w:numPr>
          <w:ilvl w:val="0"/>
          <w:numId w:val="47"/>
        </w:numPr>
      </w:pPr>
      <w:r w:rsidRPr="00E33D85">
        <w:t xml:space="preserve">The Hook script file having OCAPI hook defined call below functions directly and before calling also validate inputs are valid. </w:t>
      </w:r>
    </w:p>
    <w:p w14:paraId="5A33CC6E" w14:textId="77777777" w:rsidR="00615D7A" w:rsidRPr="00E33D85" w:rsidRDefault="00615D7A" w:rsidP="008C61FC">
      <w:pPr>
        <w:pStyle w:val="ListParagraph"/>
        <w:numPr>
          <w:ilvl w:val="0"/>
          <w:numId w:val="47"/>
        </w:numPr>
      </w:pPr>
      <w:r w:rsidRPr="00E33D85">
        <w:t>The function “</w:t>
      </w:r>
      <w:r w:rsidRPr="002C127E">
        <w:rPr>
          <w:b/>
        </w:rPr>
        <w:t>MobilePaymentAuthRequest</w:t>
      </w:r>
      <w:r w:rsidRPr="00E33D85">
        <w:t>” is called when Payload is available</w:t>
      </w:r>
    </w:p>
    <w:p w14:paraId="10367EB1" w14:textId="77777777" w:rsidR="00615D7A" w:rsidRDefault="00615D7A" w:rsidP="00615D7A">
      <w:pPr>
        <w:pStyle w:val="ListParagraph"/>
      </w:pPr>
      <w:r w:rsidRPr="002C127E">
        <w:rPr>
          <w:b/>
        </w:rPr>
        <w:t>MobilePaymentFacade. MobilePaymentAuthRequest</w:t>
      </w:r>
      <w:r w:rsidRPr="00E33D85">
        <w:t xml:space="preserve"> (</w:t>
      </w:r>
      <w:r>
        <w:t>JSONParams</w:t>
      </w:r>
      <w:r w:rsidRPr="00E33D85">
        <w:t>)</w:t>
      </w:r>
      <w:r>
        <w:t xml:space="preserve">. </w:t>
      </w:r>
    </w:p>
    <w:p w14:paraId="15A700E7" w14:textId="77777777" w:rsidR="00615D7A" w:rsidRPr="00E33D85" w:rsidRDefault="00615D7A" w:rsidP="00615D7A">
      <w:pPr>
        <w:pStyle w:val="ListParagraph"/>
      </w:pPr>
      <w:r>
        <w:t>JSONParam will contains dw.order.LineItemCtnr, orderNo , IPAddress</w:t>
      </w:r>
      <w:r w:rsidRPr="00E33D85">
        <w:t>, encryptedPaymentData</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10C16588" w14:textId="77777777" w:rsidTr="0041045A">
        <w:tc>
          <w:tcPr>
            <w:tcW w:w="2610" w:type="dxa"/>
            <w:shd w:val="clear" w:color="auto" w:fill="BFBFBF" w:themeFill="background1" w:themeFillShade="BF"/>
          </w:tcPr>
          <w:p w14:paraId="42DA6506"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4F627F7B" w14:textId="77777777" w:rsidR="00615D7A" w:rsidRPr="00E33D85" w:rsidRDefault="00615D7A" w:rsidP="0041045A">
            <w:pPr>
              <w:rPr>
                <w:b/>
              </w:rPr>
            </w:pPr>
            <w:r w:rsidRPr="00E33D85">
              <w:rPr>
                <w:b/>
              </w:rPr>
              <w:t>Type</w:t>
            </w:r>
          </w:p>
        </w:tc>
      </w:tr>
      <w:tr w:rsidR="00615D7A" w:rsidRPr="00E33D85" w14:paraId="258DF4FF" w14:textId="77777777" w:rsidTr="0041045A">
        <w:tc>
          <w:tcPr>
            <w:tcW w:w="2610" w:type="dxa"/>
          </w:tcPr>
          <w:p w14:paraId="6660CFB2" w14:textId="77777777" w:rsidR="00615D7A" w:rsidRPr="00E33D85" w:rsidRDefault="00615D7A" w:rsidP="0041045A">
            <w:pPr>
              <w:jc w:val="both"/>
              <w:rPr>
                <w:b/>
                <w:color w:val="000000"/>
              </w:rPr>
            </w:pPr>
            <w:r w:rsidRPr="00E33D85">
              <w:rPr>
                <w:b/>
              </w:rPr>
              <w:lastRenderedPageBreak/>
              <w:t>lineItemCtnr</w:t>
            </w:r>
          </w:p>
        </w:tc>
        <w:tc>
          <w:tcPr>
            <w:tcW w:w="5580" w:type="dxa"/>
          </w:tcPr>
          <w:p w14:paraId="2B0CCFD5" w14:textId="77777777" w:rsidR="00615D7A" w:rsidRPr="00E33D85" w:rsidRDefault="00615D7A" w:rsidP="0041045A">
            <w:pPr>
              <w:jc w:val="both"/>
              <w:rPr>
                <w:color w:val="000000"/>
              </w:rPr>
            </w:pPr>
            <w:r w:rsidRPr="00E33D85">
              <w:t>dw.order.LineItemCtnr</w:t>
            </w:r>
          </w:p>
        </w:tc>
      </w:tr>
      <w:tr w:rsidR="00615D7A" w:rsidRPr="00E33D85" w14:paraId="24355BFA" w14:textId="77777777" w:rsidTr="0041045A">
        <w:tc>
          <w:tcPr>
            <w:tcW w:w="2610" w:type="dxa"/>
          </w:tcPr>
          <w:p w14:paraId="51FCB393" w14:textId="77777777" w:rsidR="00615D7A" w:rsidRPr="00E33D85" w:rsidRDefault="00615D7A" w:rsidP="0041045A">
            <w:pPr>
              <w:rPr>
                <w:rFonts w:eastAsia="Arial Unicode MS" w:cs="Arial Unicode MS"/>
                <w:b/>
                <w:color w:val="000000"/>
              </w:rPr>
            </w:pPr>
            <w:r w:rsidRPr="00E33D85">
              <w:rPr>
                <w:b/>
              </w:rPr>
              <w:t>orderNo</w:t>
            </w:r>
          </w:p>
        </w:tc>
        <w:tc>
          <w:tcPr>
            <w:tcW w:w="5580" w:type="dxa"/>
          </w:tcPr>
          <w:p w14:paraId="6681FF8B"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18F97F13" w14:textId="77777777" w:rsidTr="0041045A">
        <w:tc>
          <w:tcPr>
            <w:tcW w:w="2610" w:type="dxa"/>
          </w:tcPr>
          <w:p w14:paraId="2E164F8D" w14:textId="77777777" w:rsidR="00615D7A" w:rsidRPr="00E33D85" w:rsidRDefault="00615D7A" w:rsidP="0041045A">
            <w:pPr>
              <w:rPr>
                <w:b/>
              </w:rPr>
            </w:pPr>
            <w:r w:rsidRPr="00E33D85">
              <w:rPr>
                <w:b/>
              </w:rPr>
              <w:t>IPAddress</w:t>
            </w:r>
          </w:p>
        </w:tc>
        <w:tc>
          <w:tcPr>
            <w:tcW w:w="5580" w:type="dxa"/>
          </w:tcPr>
          <w:p w14:paraId="28F6A3E0"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164E6F94" w14:textId="77777777" w:rsidTr="0041045A">
        <w:tc>
          <w:tcPr>
            <w:tcW w:w="2610" w:type="dxa"/>
          </w:tcPr>
          <w:p w14:paraId="368CC64F" w14:textId="77777777" w:rsidR="00615D7A" w:rsidRPr="00E33D85" w:rsidRDefault="00615D7A" w:rsidP="0041045A">
            <w:pPr>
              <w:rPr>
                <w:b/>
              </w:rPr>
            </w:pPr>
            <w:r w:rsidRPr="00E33D85">
              <w:rPr>
                <w:b/>
              </w:rPr>
              <w:t>encryptedPaymentData</w:t>
            </w:r>
          </w:p>
        </w:tc>
        <w:tc>
          <w:tcPr>
            <w:tcW w:w="5580" w:type="dxa"/>
          </w:tcPr>
          <w:p w14:paraId="51A08656"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5A1B4E8A" w14:textId="77777777" w:rsidR="00615D7A" w:rsidRPr="00E33D85" w:rsidRDefault="00615D7A" w:rsidP="00615D7A">
      <w:pPr>
        <w:pStyle w:val="ListParagraph"/>
      </w:pPr>
    </w:p>
    <w:p w14:paraId="64A0F2CD" w14:textId="77777777" w:rsidR="00615D7A" w:rsidRDefault="00615D7A" w:rsidP="00615D7A">
      <w:pPr>
        <w:pStyle w:val="ListParagraph"/>
      </w:pPr>
      <w:r w:rsidRPr="00E33D85">
        <w:t>The function “</w:t>
      </w:r>
      <w:r w:rsidRPr="002C127E">
        <w:rPr>
          <w:b/>
        </w:rPr>
        <w:t>MobilePaymentAuthRequest</w:t>
      </w:r>
      <w:r w:rsidRPr="00E33D85">
        <w:t xml:space="preserve">” is called when network token is available </w:t>
      </w:r>
      <w:r w:rsidRPr="002C127E">
        <w:rPr>
          <w:b/>
        </w:rPr>
        <w:t>MobilePaymentFacade. MobilePaymentAuthRequest</w:t>
      </w:r>
      <w:r w:rsidRPr="00E33D85">
        <w:t xml:space="preserve"> (</w:t>
      </w:r>
      <w:r w:rsidRPr="002C127E">
        <w:rPr>
          <w:b/>
        </w:rPr>
        <w:t>MobilePaymentAuthRequest</w:t>
      </w:r>
      <w:r w:rsidRPr="00E33D85">
        <w:t xml:space="preserve"> (</w:t>
      </w:r>
      <w:r>
        <w:t>JSONParams</w:t>
      </w:r>
      <w:r w:rsidRPr="00E33D85">
        <w:t>)</w:t>
      </w:r>
      <w:r>
        <w:t xml:space="preserve">. </w:t>
      </w:r>
    </w:p>
    <w:p w14:paraId="0D8F872E" w14:textId="77777777" w:rsidR="00615D7A" w:rsidRPr="00E33D85" w:rsidRDefault="00615D7A" w:rsidP="008C61FC">
      <w:pPr>
        <w:pStyle w:val="ListParagraph"/>
        <w:numPr>
          <w:ilvl w:val="0"/>
          <w:numId w:val="47"/>
        </w:numPr>
      </w:pPr>
      <w:r>
        <w:t xml:space="preserve">JSONParam will contains </w:t>
      </w:r>
      <w:r w:rsidRPr="00E33D85">
        <w:t>lineItemCtnr : dw.order.LineItemCtnr, orderNo : String, IPAddress : String, cryptogram, networkToken, tokenExpirationMonth, tokenExpirationYear, cardType</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47429690" w14:textId="77777777" w:rsidTr="0041045A">
        <w:tc>
          <w:tcPr>
            <w:tcW w:w="2610" w:type="dxa"/>
            <w:shd w:val="clear" w:color="auto" w:fill="BFBFBF" w:themeFill="background1" w:themeFillShade="BF"/>
          </w:tcPr>
          <w:p w14:paraId="5641A7FB"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2FD631D5" w14:textId="77777777" w:rsidR="00615D7A" w:rsidRPr="00E33D85" w:rsidRDefault="00615D7A" w:rsidP="0041045A">
            <w:pPr>
              <w:rPr>
                <w:b/>
              </w:rPr>
            </w:pPr>
            <w:r w:rsidRPr="00E33D85">
              <w:rPr>
                <w:b/>
              </w:rPr>
              <w:t>Type</w:t>
            </w:r>
          </w:p>
        </w:tc>
      </w:tr>
      <w:tr w:rsidR="00615D7A" w:rsidRPr="00E33D85" w14:paraId="20280275" w14:textId="77777777" w:rsidTr="0041045A">
        <w:tc>
          <w:tcPr>
            <w:tcW w:w="2610" w:type="dxa"/>
          </w:tcPr>
          <w:p w14:paraId="6096F883" w14:textId="77777777" w:rsidR="00615D7A" w:rsidRPr="00E33D85" w:rsidRDefault="00615D7A" w:rsidP="0041045A">
            <w:pPr>
              <w:jc w:val="both"/>
              <w:rPr>
                <w:b/>
                <w:color w:val="000000"/>
              </w:rPr>
            </w:pPr>
            <w:r w:rsidRPr="00E33D85">
              <w:rPr>
                <w:b/>
              </w:rPr>
              <w:t>lineItemCtnr</w:t>
            </w:r>
          </w:p>
        </w:tc>
        <w:tc>
          <w:tcPr>
            <w:tcW w:w="5580" w:type="dxa"/>
          </w:tcPr>
          <w:p w14:paraId="1AC8B081" w14:textId="77777777" w:rsidR="00615D7A" w:rsidRPr="00E33D85" w:rsidRDefault="00615D7A" w:rsidP="0041045A">
            <w:pPr>
              <w:jc w:val="both"/>
              <w:rPr>
                <w:color w:val="000000"/>
              </w:rPr>
            </w:pPr>
            <w:r w:rsidRPr="00E33D85">
              <w:t>dw.order.LineItemCtnr</w:t>
            </w:r>
          </w:p>
        </w:tc>
      </w:tr>
      <w:tr w:rsidR="00615D7A" w:rsidRPr="00E33D85" w14:paraId="31EC58AD" w14:textId="77777777" w:rsidTr="0041045A">
        <w:tc>
          <w:tcPr>
            <w:tcW w:w="2610" w:type="dxa"/>
          </w:tcPr>
          <w:p w14:paraId="39F301D2" w14:textId="77777777" w:rsidR="00615D7A" w:rsidRPr="00E33D85" w:rsidRDefault="00615D7A" w:rsidP="0041045A">
            <w:pPr>
              <w:rPr>
                <w:rFonts w:eastAsia="Arial Unicode MS" w:cs="Arial Unicode MS"/>
                <w:b/>
                <w:color w:val="000000"/>
              </w:rPr>
            </w:pPr>
            <w:r w:rsidRPr="00E33D85">
              <w:rPr>
                <w:b/>
              </w:rPr>
              <w:t>orderNo</w:t>
            </w:r>
          </w:p>
        </w:tc>
        <w:tc>
          <w:tcPr>
            <w:tcW w:w="5580" w:type="dxa"/>
          </w:tcPr>
          <w:p w14:paraId="3A999B6C"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0AA54D99" w14:textId="77777777" w:rsidTr="0041045A">
        <w:tc>
          <w:tcPr>
            <w:tcW w:w="2610" w:type="dxa"/>
          </w:tcPr>
          <w:p w14:paraId="5312A18A" w14:textId="77777777" w:rsidR="00615D7A" w:rsidRPr="00E33D85" w:rsidRDefault="00615D7A" w:rsidP="0041045A">
            <w:pPr>
              <w:rPr>
                <w:b/>
              </w:rPr>
            </w:pPr>
            <w:r w:rsidRPr="00E33D85">
              <w:rPr>
                <w:b/>
              </w:rPr>
              <w:t>IPAddress</w:t>
            </w:r>
          </w:p>
        </w:tc>
        <w:tc>
          <w:tcPr>
            <w:tcW w:w="5580" w:type="dxa"/>
          </w:tcPr>
          <w:p w14:paraId="0CCC09EC"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51FC1357" w14:textId="77777777" w:rsidTr="0041045A">
        <w:tc>
          <w:tcPr>
            <w:tcW w:w="2610" w:type="dxa"/>
          </w:tcPr>
          <w:p w14:paraId="029E962A" w14:textId="77777777" w:rsidR="00615D7A" w:rsidRPr="00E33D85" w:rsidRDefault="00615D7A" w:rsidP="0041045A">
            <w:pPr>
              <w:rPr>
                <w:b/>
              </w:rPr>
            </w:pPr>
            <w:r w:rsidRPr="00E33D85">
              <w:rPr>
                <w:b/>
              </w:rPr>
              <w:t>Cryptogram</w:t>
            </w:r>
          </w:p>
        </w:tc>
        <w:tc>
          <w:tcPr>
            <w:tcW w:w="5580" w:type="dxa"/>
          </w:tcPr>
          <w:p w14:paraId="18F389D9"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5230FE30" w14:textId="77777777" w:rsidTr="0041045A">
        <w:tc>
          <w:tcPr>
            <w:tcW w:w="2610" w:type="dxa"/>
          </w:tcPr>
          <w:p w14:paraId="4E7EC25A" w14:textId="77777777" w:rsidR="00615D7A" w:rsidRPr="00E33D85" w:rsidRDefault="00615D7A" w:rsidP="0041045A">
            <w:pPr>
              <w:rPr>
                <w:b/>
              </w:rPr>
            </w:pPr>
            <w:r w:rsidRPr="00E33D85">
              <w:rPr>
                <w:b/>
              </w:rPr>
              <w:t>networkToken</w:t>
            </w:r>
          </w:p>
        </w:tc>
        <w:tc>
          <w:tcPr>
            <w:tcW w:w="5580" w:type="dxa"/>
          </w:tcPr>
          <w:p w14:paraId="6FF2D70D"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1407488B" w14:textId="77777777" w:rsidTr="0041045A">
        <w:tc>
          <w:tcPr>
            <w:tcW w:w="2610" w:type="dxa"/>
          </w:tcPr>
          <w:p w14:paraId="3C946A01" w14:textId="77777777" w:rsidR="00615D7A" w:rsidRPr="00E33D85" w:rsidRDefault="00615D7A" w:rsidP="0041045A">
            <w:pPr>
              <w:rPr>
                <w:b/>
              </w:rPr>
            </w:pPr>
            <w:r w:rsidRPr="00E33D85">
              <w:rPr>
                <w:b/>
              </w:rPr>
              <w:t>tokenExpirationMonth</w:t>
            </w:r>
          </w:p>
        </w:tc>
        <w:tc>
          <w:tcPr>
            <w:tcW w:w="5580" w:type="dxa"/>
          </w:tcPr>
          <w:p w14:paraId="24B377CA"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776F96EF" w14:textId="77777777" w:rsidTr="0041045A">
        <w:tc>
          <w:tcPr>
            <w:tcW w:w="2610" w:type="dxa"/>
          </w:tcPr>
          <w:p w14:paraId="7676ACE6" w14:textId="77777777" w:rsidR="00615D7A" w:rsidRPr="00E33D85" w:rsidRDefault="00615D7A" w:rsidP="0041045A">
            <w:pPr>
              <w:rPr>
                <w:b/>
              </w:rPr>
            </w:pPr>
            <w:r w:rsidRPr="00E33D85">
              <w:rPr>
                <w:b/>
              </w:rPr>
              <w:t>tokenExpirationYear</w:t>
            </w:r>
          </w:p>
        </w:tc>
        <w:tc>
          <w:tcPr>
            <w:tcW w:w="5580" w:type="dxa"/>
          </w:tcPr>
          <w:p w14:paraId="41D3DA6E"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71A1538F" w14:textId="77777777" w:rsidTr="0041045A">
        <w:tc>
          <w:tcPr>
            <w:tcW w:w="2610" w:type="dxa"/>
          </w:tcPr>
          <w:p w14:paraId="0EFE3B06" w14:textId="77777777" w:rsidR="00615D7A" w:rsidRPr="00E33D85" w:rsidRDefault="00615D7A" w:rsidP="0041045A">
            <w:pPr>
              <w:rPr>
                <w:b/>
              </w:rPr>
            </w:pPr>
            <w:r w:rsidRPr="00E33D85">
              <w:rPr>
                <w:b/>
              </w:rPr>
              <w:t>cardType</w:t>
            </w:r>
          </w:p>
        </w:tc>
        <w:tc>
          <w:tcPr>
            <w:tcW w:w="5580" w:type="dxa"/>
          </w:tcPr>
          <w:p w14:paraId="4A2B13BF"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550F9899" w14:textId="77777777" w:rsidR="00615D7A" w:rsidRPr="00E33D85" w:rsidRDefault="00615D7A" w:rsidP="00615D7A">
      <w:pPr>
        <w:pStyle w:val="ListParagraph"/>
      </w:pPr>
    </w:p>
    <w:p w14:paraId="525E04F7" w14:textId="77777777" w:rsidR="00615D7A" w:rsidRPr="00E33D85" w:rsidRDefault="00615D7A" w:rsidP="008C61FC">
      <w:pPr>
        <w:pStyle w:val="ListParagraph"/>
        <w:numPr>
          <w:ilvl w:val="0"/>
          <w:numId w:val="47"/>
        </w:numPr>
      </w:pPr>
      <w:r w:rsidRPr="00E33D85">
        <w:t>This function called to update the payment instrument with the service response</w:t>
      </w:r>
    </w:p>
    <w:p w14:paraId="7BF15A55" w14:textId="77777777" w:rsidR="00615D7A" w:rsidRPr="00E33D85" w:rsidRDefault="00615D7A" w:rsidP="00615D7A">
      <w:pPr>
        <w:pStyle w:val="ListParagraph"/>
      </w:pPr>
      <w:r w:rsidRPr="00E33D85">
        <w:t>PaymentInstrumentUtils.UpdatePaymentTransactionCardAuthorize(paymentInstrument, ServiceResponseObject: Object)</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5ED76B1F" w14:textId="77777777" w:rsidTr="0041045A">
        <w:tc>
          <w:tcPr>
            <w:tcW w:w="2610" w:type="dxa"/>
            <w:shd w:val="clear" w:color="auto" w:fill="BFBFBF" w:themeFill="background1" w:themeFillShade="BF"/>
          </w:tcPr>
          <w:p w14:paraId="75237094"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6BA2C7C9" w14:textId="77777777" w:rsidR="00615D7A" w:rsidRPr="00E33D85" w:rsidRDefault="00615D7A" w:rsidP="0041045A">
            <w:pPr>
              <w:rPr>
                <w:b/>
              </w:rPr>
            </w:pPr>
            <w:r w:rsidRPr="00E33D85">
              <w:rPr>
                <w:b/>
              </w:rPr>
              <w:t>Type</w:t>
            </w:r>
          </w:p>
        </w:tc>
      </w:tr>
      <w:tr w:rsidR="00615D7A" w:rsidRPr="00E33D85" w14:paraId="4A340309" w14:textId="77777777" w:rsidTr="0041045A">
        <w:tc>
          <w:tcPr>
            <w:tcW w:w="2610" w:type="dxa"/>
          </w:tcPr>
          <w:p w14:paraId="09355CE8" w14:textId="77777777" w:rsidR="00615D7A" w:rsidRPr="00E33D85" w:rsidRDefault="00615D7A" w:rsidP="0041045A">
            <w:pPr>
              <w:jc w:val="both"/>
              <w:rPr>
                <w:b/>
                <w:color w:val="000000"/>
              </w:rPr>
            </w:pPr>
            <w:r w:rsidRPr="00E33D85">
              <w:rPr>
                <w:b/>
              </w:rPr>
              <w:t>paymentInstrument</w:t>
            </w:r>
          </w:p>
        </w:tc>
        <w:tc>
          <w:tcPr>
            <w:tcW w:w="5580" w:type="dxa"/>
          </w:tcPr>
          <w:p w14:paraId="5F39DF2F" w14:textId="77777777" w:rsidR="00615D7A" w:rsidRPr="00E33D85" w:rsidRDefault="00615D7A" w:rsidP="0041045A">
            <w:pPr>
              <w:jc w:val="both"/>
              <w:rPr>
                <w:color w:val="000000"/>
              </w:rPr>
            </w:pPr>
            <w:r w:rsidRPr="00E33D85">
              <w:t>dw.order.PaymentInstrument</w:t>
            </w:r>
          </w:p>
        </w:tc>
      </w:tr>
      <w:tr w:rsidR="00615D7A" w:rsidRPr="00E33D85" w14:paraId="1E26FC93" w14:textId="77777777" w:rsidTr="0041045A">
        <w:tc>
          <w:tcPr>
            <w:tcW w:w="2610" w:type="dxa"/>
          </w:tcPr>
          <w:p w14:paraId="48655EDD" w14:textId="77777777" w:rsidR="00615D7A" w:rsidRPr="00E33D85" w:rsidRDefault="00615D7A" w:rsidP="0041045A">
            <w:pPr>
              <w:rPr>
                <w:rFonts w:eastAsia="Arial Unicode MS" w:cs="Arial Unicode MS"/>
                <w:b/>
                <w:color w:val="000000"/>
              </w:rPr>
            </w:pPr>
            <w:r w:rsidRPr="00E33D85">
              <w:rPr>
                <w:b/>
              </w:rPr>
              <w:t>ServiceResponseObject</w:t>
            </w:r>
          </w:p>
        </w:tc>
        <w:tc>
          <w:tcPr>
            <w:tcW w:w="5580" w:type="dxa"/>
          </w:tcPr>
          <w:p w14:paraId="73F52205"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14:paraId="58B45676" w14:textId="77777777" w:rsidR="00615D7A" w:rsidRPr="00E33D85" w:rsidRDefault="00615D7A" w:rsidP="00615D7A">
      <w:pPr>
        <w:pStyle w:val="ListParagraph"/>
      </w:pPr>
    </w:p>
    <w:p w14:paraId="1965DC83" w14:textId="77777777" w:rsidR="00615D7A" w:rsidRPr="00E33D85" w:rsidRDefault="00615D7A" w:rsidP="008C61FC">
      <w:pPr>
        <w:pStyle w:val="ListParagraph"/>
        <w:numPr>
          <w:ilvl w:val="0"/>
          <w:numId w:val="47"/>
        </w:numPr>
      </w:pPr>
      <w:r w:rsidRPr="00E33D85">
        <w:t>Interpret the response received and display thank you page on success and order failure page on failure</w:t>
      </w:r>
    </w:p>
    <w:p w14:paraId="73C959CA" w14:textId="77777777" w:rsidR="00615D7A" w:rsidRPr="00E33D85" w:rsidRDefault="00615D7A" w:rsidP="00615D7A">
      <w:pPr>
        <w:pStyle w:val="Heading4"/>
        <w:rPr>
          <w:rFonts w:asciiTheme="minorHAnsi" w:hAnsiTheme="minorHAnsi"/>
        </w:rPr>
      </w:pPr>
      <w:r w:rsidRPr="00E33D85">
        <w:rPr>
          <w:rFonts w:asciiTheme="minorHAnsi" w:hAnsiTheme="minorHAnsi"/>
        </w:rPr>
        <w:lastRenderedPageBreak/>
        <w:t>Interface Functions [when required service request objects available]</w:t>
      </w:r>
    </w:p>
    <w:p w14:paraId="0E86902C" w14:textId="77777777" w:rsidR="00615D7A" w:rsidRPr="00E33D85" w:rsidRDefault="00615D7A" w:rsidP="008C61FC">
      <w:pPr>
        <w:pStyle w:val="ListParagraph"/>
        <w:numPr>
          <w:ilvl w:val="0"/>
          <w:numId w:val="46"/>
        </w:numPr>
      </w:pPr>
      <w:r w:rsidRPr="00E33D85">
        <w:t>This integration way is recommended when hook script has order or basket available in for of JSON instead of object along with other service required inputs. Also merchant site enabled “Limit Storefront Order” setting</w:t>
      </w:r>
    </w:p>
    <w:p w14:paraId="5B55B024" w14:textId="77777777" w:rsidR="00615D7A" w:rsidRPr="00E33D85" w:rsidRDefault="00615D7A" w:rsidP="008C61FC">
      <w:pPr>
        <w:pStyle w:val="ListParagraph"/>
        <w:numPr>
          <w:ilvl w:val="0"/>
          <w:numId w:val="46"/>
        </w:numPr>
      </w:pPr>
      <w:r w:rsidRPr="00E33D85">
        <w:t>Hook script to prepare CyberSource service related objects like billto, shipto, purchaseTotal etc.</w:t>
      </w:r>
    </w:p>
    <w:p w14:paraId="01532BD9" w14:textId="77777777" w:rsidR="00615D7A" w:rsidRPr="00E33D85" w:rsidRDefault="00615D7A" w:rsidP="008C61FC">
      <w:pPr>
        <w:pStyle w:val="ListParagraph"/>
        <w:numPr>
          <w:ilvl w:val="0"/>
          <w:numId w:val="46"/>
        </w:numPr>
      </w:pPr>
      <w:r w:rsidRPr="00E33D85">
        <w:t>The Hook script file having OCAPI hook defined call below functions and before calling also validate inputs are valid.</w:t>
      </w:r>
    </w:p>
    <w:p w14:paraId="6EC5E458" w14:textId="77777777" w:rsidR="00615D7A" w:rsidRPr="00E33D85" w:rsidRDefault="00615D7A" w:rsidP="008C61FC">
      <w:pPr>
        <w:pStyle w:val="ListParagraph"/>
        <w:numPr>
          <w:ilvl w:val="0"/>
          <w:numId w:val="46"/>
        </w:numPr>
      </w:pPr>
      <w:r w:rsidRPr="00E33D85">
        <w:t>The function “</w:t>
      </w:r>
      <w:r w:rsidRPr="002C127E">
        <w:rPr>
          <w:b/>
        </w:rPr>
        <w:t>MobilePaymentFacade.MobilePaymentAuthReques</w:t>
      </w:r>
      <w:r w:rsidRPr="002C127E">
        <w:t>t</w:t>
      </w:r>
      <w:r w:rsidRPr="00E33D85">
        <w:t>” is called when Payload is available</w:t>
      </w:r>
    </w:p>
    <w:p w14:paraId="38D5ECDF" w14:textId="77777777" w:rsidR="00615D7A" w:rsidRDefault="00615D7A" w:rsidP="00615D7A">
      <w:pPr>
        <w:pStyle w:val="ListParagraph"/>
      </w:pPr>
      <w:r w:rsidRPr="002C127E">
        <w:rPr>
          <w:b/>
        </w:rPr>
        <w:t>MobilePaymentFacade.MobilePaymentAuthRequest</w:t>
      </w:r>
      <w:r w:rsidRPr="00E33D85">
        <w:t xml:space="preserve"> (</w:t>
      </w:r>
      <w:r w:rsidRPr="002C127E">
        <w:t>paymentAPIRequestParams</w:t>
      </w:r>
      <w:r w:rsidRPr="00E33D85">
        <w:t xml:space="preserve"> </w:t>
      </w:r>
      <w:r>
        <w:t xml:space="preserve">) </w:t>
      </w:r>
    </w:p>
    <w:p w14:paraId="01ECF16B" w14:textId="77777777" w:rsidR="00615D7A" w:rsidRPr="00E33D85" w:rsidRDefault="00615D7A" w:rsidP="00615D7A">
      <w:pPr>
        <w:pStyle w:val="ListParagraph"/>
      </w:pPr>
      <w:r w:rsidRPr="002C127E">
        <w:t>paymentAPIRequestParams</w:t>
      </w:r>
      <w:r w:rsidRPr="00E33D85">
        <w:t xml:space="preserve"> </w:t>
      </w:r>
      <w:r>
        <w:t xml:space="preserve">will contain </w:t>
      </w:r>
      <w:r w:rsidRPr="00E33D85">
        <w:t>billTo, shipTo, purchaseObject, items, orderNo : String, IPAddress</w:t>
      </w:r>
      <w:r>
        <w:t xml:space="preserve"> : String, encryptedPaymentData. </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14:paraId="4CBE1D17" w14:textId="77777777" w:rsidTr="0041045A">
        <w:tc>
          <w:tcPr>
            <w:tcW w:w="1890" w:type="dxa"/>
            <w:shd w:val="clear" w:color="auto" w:fill="BFBFBF" w:themeFill="background1" w:themeFillShade="BF"/>
          </w:tcPr>
          <w:p w14:paraId="79F65781" w14:textId="77777777" w:rsidR="00615D7A" w:rsidRPr="00E33D85" w:rsidRDefault="00615D7A" w:rsidP="0041045A">
            <w:pPr>
              <w:rPr>
                <w:b/>
              </w:rPr>
            </w:pPr>
            <w:r w:rsidRPr="00E33D85">
              <w:rPr>
                <w:b/>
              </w:rPr>
              <w:t>Parameter</w:t>
            </w:r>
          </w:p>
        </w:tc>
        <w:tc>
          <w:tcPr>
            <w:tcW w:w="6390" w:type="dxa"/>
            <w:shd w:val="clear" w:color="auto" w:fill="BFBFBF" w:themeFill="background1" w:themeFillShade="BF"/>
          </w:tcPr>
          <w:p w14:paraId="7A87F48F" w14:textId="77777777" w:rsidR="00615D7A" w:rsidRPr="00E33D85" w:rsidRDefault="00615D7A" w:rsidP="0041045A">
            <w:pPr>
              <w:rPr>
                <w:b/>
              </w:rPr>
            </w:pPr>
            <w:r w:rsidRPr="00E33D85">
              <w:rPr>
                <w:b/>
              </w:rPr>
              <w:t>Type</w:t>
            </w:r>
          </w:p>
        </w:tc>
      </w:tr>
      <w:tr w:rsidR="00615D7A" w:rsidRPr="00E33D85" w14:paraId="6E0335DB" w14:textId="77777777" w:rsidTr="0041045A">
        <w:tc>
          <w:tcPr>
            <w:tcW w:w="1890" w:type="dxa"/>
          </w:tcPr>
          <w:p w14:paraId="346EE109" w14:textId="77777777" w:rsidR="00615D7A" w:rsidRPr="00E33D85" w:rsidRDefault="00615D7A" w:rsidP="0041045A">
            <w:pPr>
              <w:jc w:val="both"/>
              <w:rPr>
                <w:b/>
                <w:color w:val="000000"/>
              </w:rPr>
            </w:pPr>
            <w:r w:rsidRPr="00E33D85">
              <w:rPr>
                <w:b/>
              </w:rPr>
              <w:t>billTo</w:t>
            </w:r>
          </w:p>
        </w:tc>
        <w:tc>
          <w:tcPr>
            <w:tcW w:w="6390" w:type="dxa"/>
          </w:tcPr>
          <w:p w14:paraId="1CBBDC68" w14:textId="77777777" w:rsidR="00615D7A" w:rsidRPr="00E33D85" w:rsidRDefault="00615D7A" w:rsidP="0041045A">
            <w:pPr>
              <w:jc w:val="both"/>
              <w:rPr>
                <w:color w:val="000000"/>
              </w:rPr>
            </w:pPr>
            <w:r w:rsidRPr="00E33D85">
              <w:rPr>
                <w:color w:val="000000"/>
              </w:rPr>
              <w:t>Cybersource_BillTo_Object</w:t>
            </w:r>
          </w:p>
        </w:tc>
      </w:tr>
      <w:tr w:rsidR="00615D7A" w:rsidRPr="00E33D85" w14:paraId="15A71741" w14:textId="77777777" w:rsidTr="0041045A">
        <w:tc>
          <w:tcPr>
            <w:tcW w:w="1890" w:type="dxa"/>
          </w:tcPr>
          <w:p w14:paraId="0C35F59E" w14:textId="77777777" w:rsidR="00615D7A" w:rsidRPr="00E33D85" w:rsidRDefault="00615D7A" w:rsidP="0041045A">
            <w:pPr>
              <w:rPr>
                <w:b/>
              </w:rPr>
            </w:pPr>
            <w:r w:rsidRPr="00E33D85">
              <w:rPr>
                <w:b/>
              </w:rPr>
              <w:t>shipTo</w:t>
            </w:r>
          </w:p>
        </w:tc>
        <w:tc>
          <w:tcPr>
            <w:tcW w:w="6390" w:type="dxa"/>
          </w:tcPr>
          <w:p w14:paraId="0D1C66F9"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Cybersource_ShipTo_Object</w:t>
            </w:r>
          </w:p>
        </w:tc>
      </w:tr>
      <w:tr w:rsidR="00615D7A" w:rsidRPr="00E33D85" w14:paraId="2E9A8BAA" w14:textId="77777777" w:rsidTr="0041045A">
        <w:tc>
          <w:tcPr>
            <w:tcW w:w="1890" w:type="dxa"/>
          </w:tcPr>
          <w:p w14:paraId="4633E650" w14:textId="77777777" w:rsidR="00615D7A" w:rsidRPr="00E33D85" w:rsidRDefault="00615D7A" w:rsidP="0041045A">
            <w:pPr>
              <w:rPr>
                <w:b/>
              </w:rPr>
            </w:pPr>
            <w:r w:rsidRPr="00E33D85">
              <w:rPr>
                <w:b/>
              </w:rPr>
              <w:t>purchaseObject</w:t>
            </w:r>
          </w:p>
        </w:tc>
        <w:tc>
          <w:tcPr>
            <w:tcW w:w="6390" w:type="dxa"/>
          </w:tcPr>
          <w:p w14:paraId="501772C3"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Cybersource_PurchaseTotals_Object</w:t>
            </w:r>
          </w:p>
        </w:tc>
      </w:tr>
      <w:tr w:rsidR="00615D7A" w:rsidRPr="00E33D85" w14:paraId="6FA243A0" w14:textId="77777777" w:rsidTr="0041045A">
        <w:tc>
          <w:tcPr>
            <w:tcW w:w="1890" w:type="dxa"/>
          </w:tcPr>
          <w:p w14:paraId="79ECD704" w14:textId="77777777" w:rsidR="00615D7A" w:rsidRPr="00E33D85" w:rsidRDefault="00615D7A" w:rsidP="0041045A">
            <w:pPr>
              <w:rPr>
                <w:b/>
              </w:rPr>
            </w:pPr>
            <w:r w:rsidRPr="00E33D85">
              <w:rPr>
                <w:b/>
              </w:rPr>
              <w:t>Items</w:t>
            </w:r>
          </w:p>
        </w:tc>
        <w:tc>
          <w:tcPr>
            <w:tcW w:w="6390" w:type="dxa"/>
          </w:tcPr>
          <w:p w14:paraId="0E01A1A1"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Cybersource_Item_Object</w:t>
            </w:r>
          </w:p>
        </w:tc>
      </w:tr>
      <w:tr w:rsidR="00615D7A" w:rsidRPr="00E33D85" w14:paraId="581F0455" w14:textId="77777777" w:rsidTr="0041045A">
        <w:tc>
          <w:tcPr>
            <w:tcW w:w="1890" w:type="dxa"/>
          </w:tcPr>
          <w:p w14:paraId="3F093C6C" w14:textId="77777777" w:rsidR="00615D7A" w:rsidRPr="00E33D85" w:rsidRDefault="00615D7A" w:rsidP="0041045A">
            <w:pPr>
              <w:rPr>
                <w:rFonts w:eastAsia="Arial Unicode MS" w:cs="Arial Unicode MS"/>
                <w:b/>
                <w:color w:val="000000"/>
              </w:rPr>
            </w:pPr>
            <w:r w:rsidRPr="00E33D85">
              <w:rPr>
                <w:b/>
              </w:rPr>
              <w:t>orderNo</w:t>
            </w:r>
          </w:p>
        </w:tc>
        <w:tc>
          <w:tcPr>
            <w:tcW w:w="6390" w:type="dxa"/>
          </w:tcPr>
          <w:p w14:paraId="605FD945"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445B04E0" w14:textId="77777777" w:rsidTr="0041045A">
        <w:tc>
          <w:tcPr>
            <w:tcW w:w="1890" w:type="dxa"/>
          </w:tcPr>
          <w:p w14:paraId="38F609AB" w14:textId="77777777" w:rsidR="00615D7A" w:rsidRPr="00E33D85" w:rsidRDefault="00615D7A" w:rsidP="0041045A">
            <w:pPr>
              <w:rPr>
                <w:b/>
              </w:rPr>
            </w:pPr>
            <w:r w:rsidRPr="00E33D85">
              <w:rPr>
                <w:b/>
              </w:rPr>
              <w:t>IPAddress</w:t>
            </w:r>
          </w:p>
        </w:tc>
        <w:tc>
          <w:tcPr>
            <w:tcW w:w="6390" w:type="dxa"/>
          </w:tcPr>
          <w:p w14:paraId="51DDC853"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547B58BB" w14:textId="77777777" w:rsidTr="0041045A">
        <w:tc>
          <w:tcPr>
            <w:tcW w:w="1890" w:type="dxa"/>
          </w:tcPr>
          <w:p w14:paraId="72D6CE5A" w14:textId="77777777" w:rsidR="00615D7A" w:rsidRPr="00E33D85" w:rsidRDefault="00615D7A" w:rsidP="0041045A">
            <w:pPr>
              <w:rPr>
                <w:b/>
              </w:rPr>
            </w:pPr>
            <w:r w:rsidRPr="00E33D85">
              <w:rPr>
                <w:b/>
              </w:rPr>
              <w:t>encryptedPaymentData</w:t>
            </w:r>
          </w:p>
        </w:tc>
        <w:tc>
          <w:tcPr>
            <w:tcW w:w="6390" w:type="dxa"/>
          </w:tcPr>
          <w:p w14:paraId="35B74FC0"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1B07F1ED" w14:textId="77777777" w:rsidR="00615D7A" w:rsidRPr="00E33D85" w:rsidRDefault="00615D7A" w:rsidP="00615D7A">
      <w:pPr>
        <w:pStyle w:val="ListParagraph"/>
      </w:pPr>
    </w:p>
    <w:p w14:paraId="1AD8CB78" w14:textId="77777777" w:rsidR="00615D7A" w:rsidRPr="00E33D85" w:rsidRDefault="00615D7A" w:rsidP="008C61FC">
      <w:pPr>
        <w:pStyle w:val="ListParagraph"/>
        <w:numPr>
          <w:ilvl w:val="0"/>
          <w:numId w:val="46"/>
        </w:numPr>
      </w:pPr>
      <w:r w:rsidRPr="00E33D85">
        <w:t>The function “</w:t>
      </w:r>
      <w:r w:rsidRPr="002C127E">
        <w:rPr>
          <w:b/>
        </w:rPr>
        <w:t>MobilePaymentAuthReques</w:t>
      </w:r>
      <w:r w:rsidRPr="002C127E">
        <w:t>t</w:t>
      </w:r>
      <w:r w:rsidRPr="00E33D85">
        <w:t>” is called when Network Token is available</w:t>
      </w:r>
    </w:p>
    <w:p w14:paraId="0A02812E" w14:textId="77777777" w:rsidR="00615D7A" w:rsidRDefault="00615D7A" w:rsidP="00615D7A">
      <w:pPr>
        <w:pStyle w:val="ListParagraph"/>
      </w:pPr>
      <w:r w:rsidRPr="002C127E">
        <w:rPr>
          <w:b/>
        </w:rPr>
        <w:t>MobilePaymentFacade.MobilePaymentAuthRequest</w:t>
      </w:r>
      <w:r w:rsidRPr="00E33D85">
        <w:t>(</w:t>
      </w:r>
      <w:r w:rsidRPr="002C127E">
        <w:t>paymentAPIRequestParams</w:t>
      </w:r>
      <w:r w:rsidRPr="00E33D85">
        <w:t xml:space="preserve"> </w:t>
      </w:r>
      <w:r>
        <w:t xml:space="preserve">) </w:t>
      </w:r>
    </w:p>
    <w:p w14:paraId="1D22793C" w14:textId="77777777" w:rsidR="00615D7A" w:rsidRPr="00E33D85" w:rsidRDefault="00615D7A" w:rsidP="00615D7A">
      <w:pPr>
        <w:pStyle w:val="ListParagraph"/>
      </w:pPr>
      <w:r w:rsidRPr="00E33D85">
        <w:t xml:space="preserve"> </w:t>
      </w:r>
      <w:r w:rsidRPr="002C127E">
        <w:t>paymentAPIRequestParams</w:t>
      </w:r>
      <w:r w:rsidRPr="00E33D85">
        <w:t xml:space="preserve"> </w:t>
      </w:r>
      <w:r>
        <w:t xml:space="preserve">will contain  </w:t>
      </w:r>
      <w:r w:rsidRPr="00E33D85">
        <w:t>billTo, shipTo, purchaseObject, items, orderNo : String, IPAddress : String, cryptogram, networkToken,</w:t>
      </w:r>
      <w:r w:rsidRPr="00E33D85">
        <w:tab/>
        <w:t>tokenExpirationMonth</w:t>
      </w:r>
      <w:r>
        <w:t>, tokenExpirationYear, cardType.</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14:paraId="5C0FF07C" w14:textId="77777777" w:rsidTr="0041045A">
        <w:tc>
          <w:tcPr>
            <w:tcW w:w="1890" w:type="dxa"/>
            <w:shd w:val="clear" w:color="auto" w:fill="BFBFBF" w:themeFill="background1" w:themeFillShade="BF"/>
          </w:tcPr>
          <w:p w14:paraId="4E91BD20" w14:textId="77777777" w:rsidR="00615D7A" w:rsidRPr="00E33D85" w:rsidRDefault="00615D7A" w:rsidP="0041045A">
            <w:pPr>
              <w:rPr>
                <w:b/>
              </w:rPr>
            </w:pPr>
            <w:r w:rsidRPr="00E33D85">
              <w:rPr>
                <w:b/>
              </w:rPr>
              <w:t>Parameter</w:t>
            </w:r>
          </w:p>
        </w:tc>
        <w:tc>
          <w:tcPr>
            <w:tcW w:w="6390" w:type="dxa"/>
            <w:shd w:val="clear" w:color="auto" w:fill="BFBFBF" w:themeFill="background1" w:themeFillShade="BF"/>
          </w:tcPr>
          <w:p w14:paraId="481155A8" w14:textId="77777777" w:rsidR="00615D7A" w:rsidRPr="00E33D85" w:rsidRDefault="00615D7A" w:rsidP="0041045A">
            <w:pPr>
              <w:rPr>
                <w:b/>
              </w:rPr>
            </w:pPr>
            <w:r w:rsidRPr="00E33D85">
              <w:rPr>
                <w:b/>
              </w:rPr>
              <w:t>Type</w:t>
            </w:r>
          </w:p>
        </w:tc>
      </w:tr>
      <w:tr w:rsidR="00615D7A" w:rsidRPr="00E33D85" w14:paraId="1BB80247" w14:textId="77777777" w:rsidTr="0041045A">
        <w:tc>
          <w:tcPr>
            <w:tcW w:w="1890" w:type="dxa"/>
          </w:tcPr>
          <w:p w14:paraId="6A89B8CF" w14:textId="77777777" w:rsidR="00615D7A" w:rsidRPr="00E33D85" w:rsidRDefault="00615D7A" w:rsidP="0041045A">
            <w:pPr>
              <w:jc w:val="both"/>
              <w:rPr>
                <w:b/>
                <w:color w:val="000000"/>
              </w:rPr>
            </w:pPr>
            <w:r w:rsidRPr="00E33D85">
              <w:rPr>
                <w:b/>
              </w:rPr>
              <w:t>billTo</w:t>
            </w:r>
          </w:p>
        </w:tc>
        <w:tc>
          <w:tcPr>
            <w:tcW w:w="6390" w:type="dxa"/>
          </w:tcPr>
          <w:p w14:paraId="4083CF64" w14:textId="77777777" w:rsidR="00615D7A" w:rsidRPr="00E33D85" w:rsidRDefault="00615D7A" w:rsidP="0041045A">
            <w:pPr>
              <w:jc w:val="both"/>
              <w:rPr>
                <w:color w:val="000000"/>
              </w:rPr>
            </w:pPr>
            <w:r w:rsidRPr="00E33D85">
              <w:rPr>
                <w:color w:val="000000"/>
              </w:rPr>
              <w:t>Cybersource_BillTo_Object</w:t>
            </w:r>
          </w:p>
        </w:tc>
      </w:tr>
      <w:tr w:rsidR="00615D7A" w:rsidRPr="00E33D85" w14:paraId="0AF32EDD" w14:textId="77777777" w:rsidTr="0041045A">
        <w:tc>
          <w:tcPr>
            <w:tcW w:w="1890" w:type="dxa"/>
          </w:tcPr>
          <w:p w14:paraId="7D3C1430" w14:textId="77777777" w:rsidR="00615D7A" w:rsidRPr="00E33D85" w:rsidRDefault="00615D7A" w:rsidP="0041045A">
            <w:pPr>
              <w:rPr>
                <w:b/>
              </w:rPr>
            </w:pPr>
            <w:r w:rsidRPr="00E33D85">
              <w:rPr>
                <w:b/>
              </w:rPr>
              <w:t>shipTo</w:t>
            </w:r>
          </w:p>
        </w:tc>
        <w:tc>
          <w:tcPr>
            <w:tcW w:w="6390" w:type="dxa"/>
          </w:tcPr>
          <w:p w14:paraId="04DF70B3"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Cybersource_ShipTo_Object</w:t>
            </w:r>
          </w:p>
        </w:tc>
      </w:tr>
      <w:tr w:rsidR="00615D7A" w:rsidRPr="00E33D85" w14:paraId="376D1F70" w14:textId="77777777" w:rsidTr="0041045A">
        <w:tc>
          <w:tcPr>
            <w:tcW w:w="1890" w:type="dxa"/>
          </w:tcPr>
          <w:p w14:paraId="2E5991BA" w14:textId="77777777" w:rsidR="00615D7A" w:rsidRPr="00E33D85" w:rsidRDefault="00615D7A" w:rsidP="0041045A">
            <w:pPr>
              <w:rPr>
                <w:b/>
              </w:rPr>
            </w:pPr>
            <w:r w:rsidRPr="00E33D85">
              <w:rPr>
                <w:b/>
              </w:rPr>
              <w:t>purchaseObject</w:t>
            </w:r>
          </w:p>
        </w:tc>
        <w:tc>
          <w:tcPr>
            <w:tcW w:w="6390" w:type="dxa"/>
          </w:tcPr>
          <w:p w14:paraId="3D386450"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Cybersource_PurchaseTotals_Object</w:t>
            </w:r>
          </w:p>
        </w:tc>
      </w:tr>
      <w:tr w:rsidR="00615D7A" w:rsidRPr="00E33D85" w14:paraId="6C9C9B16" w14:textId="77777777" w:rsidTr="0041045A">
        <w:tc>
          <w:tcPr>
            <w:tcW w:w="1890" w:type="dxa"/>
          </w:tcPr>
          <w:p w14:paraId="705BE560" w14:textId="77777777" w:rsidR="00615D7A" w:rsidRPr="00E33D85" w:rsidRDefault="00615D7A" w:rsidP="0041045A">
            <w:pPr>
              <w:rPr>
                <w:b/>
              </w:rPr>
            </w:pPr>
            <w:r w:rsidRPr="00E33D85">
              <w:rPr>
                <w:b/>
              </w:rPr>
              <w:t>Items</w:t>
            </w:r>
          </w:p>
        </w:tc>
        <w:tc>
          <w:tcPr>
            <w:tcW w:w="6390" w:type="dxa"/>
          </w:tcPr>
          <w:p w14:paraId="107B7DFA"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Cybersource_Item_Object</w:t>
            </w:r>
          </w:p>
        </w:tc>
      </w:tr>
      <w:tr w:rsidR="00615D7A" w:rsidRPr="00E33D85" w14:paraId="16F9D0EB" w14:textId="77777777" w:rsidTr="0041045A">
        <w:tc>
          <w:tcPr>
            <w:tcW w:w="1890" w:type="dxa"/>
          </w:tcPr>
          <w:p w14:paraId="4EF68ED5" w14:textId="77777777" w:rsidR="00615D7A" w:rsidRPr="00E33D85" w:rsidRDefault="00615D7A" w:rsidP="0041045A">
            <w:pPr>
              <w:rPr>
                <w:rFonts w:eastAsia="Arial Unicode MS" w:cs="Arial Unicode MS"/>
                <w:b/>
                <w:color w:val="000000"/>
              </w:rPr>
            </w:pPr>
            <w:r w:rsidRPr="00E33D85">
              <w:rPr>
                <w:b/>
              </w:rPr>
              <w:t>orderNo</w:t>
            </w:r>
          </w:p>
        </w:tc>
        <w:tc>
          <w:tcPr>
            <w:tcW w:w="6390" w:type="dxa"/>
          </w:tcPr>
          <w:p w14:paraId="63D25453"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22F6E979" w14:textId="77777777" w:rsidTr="0041045A">
        <w:tc>
          <w:tcPr>
            <w:tcW w:w="1890" w:type="dxa"/>
          </w:tcPr>
          <w:p w14:paraId="08D075E8" w14:textId="77777777" w:rsidR="00615D7A" w:rsidRPr="00E33D85" w:rsidRDefault="00615D7A" w:rsidP="0041045A">
            <w:pPr>
              <w:rPr>
                <w:b/>
              </w:rPr>
            </w:pPr>
            <w:r w:rsidRPr="00E33D85">
              <w:rPr>
                <w:b/>
              </w:rPr>
              <w:lastRenderedPageBreak/>
              <w:t>IPAddress</w:t>
            </w:r>
          </w:p>
        </w:tc>
        <w:tc>
          <w:tcPr>
            <w:tcW w:w="6390" w:type="dxa"/>
          </w:tcPr>
          <w:p w14:paraId="4047F10A"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0EB5CC27" w14:textId="77777777" w:rsidTr="0041045A">
        <w:tc>
          <w:tcPr>
            <w:tcW w:w="1890" w:type="dxa"/>
          </w:tcPr>
          <w:p w14:paraId="75677C74" w14:textId="77777777" w:rsidR="00615D7A" w:rsidRPr="00E33D85" w:rsidRDefault="00615D7A" w:rsidP="0041045A">
            <w:pPr>
              <w:rPr>
                <w:b/>
              </w:rPr>
            </w:pPr>
            <w:r w:rsidRPr="00E33D85">
              <w:rPr>
                <w:b/>
              </w:rPr>
              <w:t>Cryptogram</w:t>
            </w:r>
          </w:p>
        </w:tc>
        <w:tc>
          <w:tcPr>
            <w:tcW w:w="6390" w:type="dxa"/>
          </w:tcPr>
          <w:p w14:paraId="1E1E6282"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18993085" w14:textId="77777777" w:rsidTr="0041045A">
        <w:tc>
          <w:tcPr>
            <w:tcW w:w="1890" w:type="dxa"/>
          </w:tcPr>
          <w:p w14:paraId="6F65AD1C" w14:textId="77777777" w:rsidR="00615D7A" w:rsidRPr="00E33D85" w:rsidRDefault="00615D7A" w:rsidP="0041045A">
            <w:pPr>
              <w:rPr>
                <w:b/>
              </w:rPr>
            </w:pPr>
            <w:r w:rsidRPr="00E33D85">
              <w:rPr>
                <w:b/>
              </w:rPr>
              <w:t>networkToken</w:t>
            </w:r>
          </w:p>
        </w:tc>
        <w:tc>
          <w:tcPr>
            <w:tcW w:w="6390" w:type="dxa"/>
          </w:tcPr>
          <w:p w14:paraId="2AAF0D2D"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2530B922" w14:textId="77777777" w:rsidTr="0041045A">
        <w:tc>
          <w:tcPr>
            <w:tcW w:w="1890" w:type="dxa"/>
          </w:tcPr>
          <w:p w14:paraId="47E7287F" w14:textId="77777777" w:rsidR="00615D7A" w:rsidRPr="00E33D85" w:rsidRDefault="00615D7A" w:rsidP="0041045A">
            <w:pPr>
              <w:rPr>
                <w:b/>
              </w:rPr>
            </w:pPr>
            <w:r w:rsidRPr="00E33D85">
              <w:rPr>
                <w:b/>
              </w:rPr>
              <w:t>tokenExpirationMonth</w:t>
            </w:r>
          </w:p>
        </w:tc>
        <w:tc>
          <w:tcPr>
            <w:tcW w:w="6390" w:type="dxa"/>
          </w:tcPr>
          <w:p w14:paraId="0A09633C"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735BB296" w14:textId="77777777" w:rsidTr="0041045A">
        <w:tc>
          <w:tcPr>
            <w:tcW w:w="1890" w:type="dxa"/>
          </w:tcPr>
          <w:p w14:paraId="593B1A01" w14:textId="77777777" w:rsidR="00615D7A" w:rsidRPr="00E33D85" w:rsidRDefault="00615D7A" w:rsidP="0041045A">
            <w:pPr>
              <w:rPr>
                <w:b/>
              </w:rPr>
            </w:pPr>
            <w:r w:rsidRPr="00E33D85">
              <w:rPr>
                <w:b/>
              </w:rPr>
              <w:t>tokenExpirationYear</w:t>
            </w:r>
          </w:p>
        </w:tc>
        <w:tc>
          <w:tcPr>
            <w:tcW w:w="6390" w:type="dxa"/>
          </w:tcPr>
          <w:p w14:paraId="4B616B3C"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37E739D6" w14:textId="77777777" w:rsidTr="0041045A">
        <w:tc>
          <w:tcPr>
            <w:tcW w:w="1890" w:type="dxa"/>
          </w:tcPr>
          <w:p w14:paraId="1FDF23DF" w14:textId="77777777" w:rsidR="00615D7A" w:rsidRPr="00E33D85" w:rsidRDefault="00615D7A" w:rsidP="0041045A">
            <w:pPr>
              <w:rPr>
                <w:b/>
              </w:rPr>
            </w:pPr>
            <w:r w:rsidRPr="00E33D85">
              <w:rPr>
                <w:b/>
              </w:rPr>
              <w:t>cardType</w:t>
            </w:r>
          </w:p>
        </w:tc>
        <w:tc>
          <w:tcPr>
            <w:tcW w:w="6390" w:type="dxa"/>
          </w:tcPr>
          <w:p w14:paraId="4E6FF3C2"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3CA290D9" w14:textId="77777777" w:rsidR="00615D7A" w:rsidRPr="00E33D85" w:rsidRDefault="00615D7A" w:rsidP="00615D7A">
      <w:pPr>
        <w:pStyle w:val="ListParagraph"/>
      </w:pPr>
    </w:p>
    <w:p w14:paraId="439BA0F6" w14:textId="77777777" w:rsidR="00615D7A" w:rsidRPr="00E33D85" w:rsidRDefault="00615D7A" w:rsidP="008C61FC">
      <w:pPr>
        <w:pStyle w:val="ListParagraph"/>
        <w:numPr>
          <w:ilvl w:val="0"/>
          <w:numId w:val="46"/>
        </w:numPr>
      </w:pPr>
      <w:r w:rsidRPr="00E33D85">
        <w:t>This function called to update the payment instrument with the service response</w:t>
      </w:r>
    </w:p>
    <w:p w14:paraId="447AC5D3" w14:textId="77777777" w:rsidR="00615D7A" w:rsidRPr="00E33D85" w:rsidRDefault="00615D7A" w:rsidP="00615D7A">
      <w:pPr>
        <w:pStyle w:val="ListParagraph"/>
      </w:pPr>
      <w:r w:rsidRPr="002C127E">
        <w:rPr>
          <w:b/>
        </w:rPr>
        <w:t>PaymentInstrumentUtils.UpdatePaymentTransactionCardAuthorize</w:t>
      </w:r>
      <w:r w:rsidRPr="00E33D85">
        <w:t>(paymentInstrument, ServiceResponseObject: Object)</w:t>
      </w:r>
    </w:p>
    <w:tbl>
      <w:tblPr>
        <w:tblStyle w:val="TableGrid"/>
        <w:tblW w:w="0" w:type="auto"/>
        <w:tblInd w:w="828" w:type="dxa"/>
        <w:tblLayout w:type="fixed"/>
        <w:tblLook w:val="04A0" w:firstRow="1" w:lastRow="0" w:firstColumn="1" w:lastColumn="0" w:noHBand="0" w:noVBand="1"/>
      </w:tblPr>
      <w:tblGrid>
        <w:gridCol w:w="1890"/>
        <w:gridCol w:w="6030"/>
      </w:tblGrid>
      <w:tr w:rsidR="00615D7A" w:rsidRPr="00E33D85" w14:paraId="043B2899" w14:textId="77777777" w:rsidTr="0041045A">
        <w:tc>
          <w:tcPr>
            <w:tcW w:w="1890" w:type="dxa"/>
            <w:shd w:val="clear" w:color="auto" w:fill="BFBFBF" w:themeFill="background1" w:themeFillShade="BF"/>
          </w:tcPr>
          <w:p w14:paraId="3503FBEE" w14:textId="77777777" w:rsidR="00615D7A" w:rsidRPr="00E33D85" w:rsidRDefault="00615D7A" w:rsidP="0041045A">
            <w:pPr>
              <w:rPr>
                <w:b/>
              </w:rPr>
            </w:pPr>
            <w:r w:rsidRPr="00E33D85">
              <w:rPr>
                <w:b/>
              </w:rPr>
              <w:t>Parameter</w:t>
            </w:r>
          </w:p>
        </w:tc>
        <w:tc>
          <w:tcPr>
            <w:tcW w:w="6030" w:type="dxa"/>
            <w:shd w:val="clear" w:color="auto" w:fill="BFBFBF" w:themeFill="background1" w:themeFillShade="BF"/>
          </w:tcPr>
          <w:p w14:paraId="74E4AFDA" w14:textId="77777777" w:rsidR="00615D7A" w:rsidRPr="00E33D85" w:rsidRDefault="00615D7A" w:rsidP="0041045A">
            <w:pPr>
              <w:rPr>
                <w:b/>
              </w:rPr>
            </w:pPr>
            <w:r w:rsidRPr="00E33D85">
              <w:rPr>
                <w:b/>
              </w:rPr>
              <w:t>Type</w:t>
            </w:r>
          </w:p>
        </w:tc>
      </w:tr>
      <w:tr w:rsidR="00615D7A" w:rsidRPr="00E33D85" w14:paraId="2A67F8BD" w14:textId="77777777" w:rsidTr="0041045A">
        <w:tc>
          <w:tcPr>
            <w:tcW w:w="1890" w:type="dxa"/>
          </w:tcPr>
          <w:p w14:paraId="6C91265C" w14:textId="77777777" w:rsidR="00615D7A" w:rsidRPr="00E33D85" w:rsidRDefault="00615D7A" w:rsidP="0041045A">
            <w:pPr>
              <w:jc w:val="both"/>
              <w:rPr>
                <w:b/>
                <w:color w:val="000000"/>
              </w:rPr>
            </w:pPr>
            <w:r w:rsidRPr="00E33D85">
              <w:rPr>
                <w:b/>
              </w:rPr>
              <w:t>paymentInstrument</w:t>
            </w:r>
          </w:p>
        </w:tc>
        <w:tc>
          <w:tcPr>
            <w:tcW w:w="6030" w:type="dxa"/>
          </w:tcPr>
          <w:p w14:paraId="17797AC8" w14:textId="77777777" w:rsidR="00615D7A" w:rsidRPr="00E33D85" w:rsidRDefault="00615D7A" w:rsidP="0041045A">
            <w:pPr>
              <w:jc w:val="both"/>
              <w:rPr>
                <w:color w:val="000000"/>
              </w:rPr>
            </w:pPr>
            <w:r w:rsidRPr="00E33D85">
              <w:t>dw.order.PaymentInstrument</w:t>
            </w:r>
          </w:p>
        </w:tc>
      </w:tr>
      <w:tr w:rsidR="00615D7A" w:rsidRPr="00E33D85" w14:paraId="094F33BE" w14:textId="77777777" w:rsidTr="0041045A">
        <w:tc>
          <w:tcPr>
            <w:tcW w:w="1890" w:type="dxa"/>
          </w:tcPr>
          <w:p w14:paraId="71BE3955" w14:textId="77777777" w:rsidR="00615D7A" w:rsidRPr="00E33D85" w:rsidRDefault="00615D7A" w:rsidP="0041045A">
            <w:pPr>
              <w:rPr>
                <w:rFonts w:eastAsia="Arial Unicode MS" w:cs="Arial Unicode MS"/>
                <w:b/>
                <w:color w:val="000000"/>
              </w:rPr>
            </w:pPr>
            <w:r w:rsidRPr="00E33D85">
              <w:rPr>
                <w:b/>
              </w:rPr>
              <w:t>ServiceResponseObject</w:t>
            </w:r>
          </w:p>
        </w:tc>
        <w:tc>
          <w:tcPr>
            <w:tcW w:w="6030" w:type="dxa"/>
          </w:tcPr>
          <w:p w14:paraId="29AA6771"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14:paraId="3E80C3C2" w14:textId="77777777" w:rsidR="00615D7A" w:rsidRPr="00E33D85" w:rsidRDefault="00615D7A" w:rsidP="00615D7A">
      <w:pPr>
        <w:pStyle w:val="ListParagraph"/>
      </w:pPr>
    </w:p>
    <w:p w14:paraId="6CE2CB1B" w14:textId="77777777" w:rsidR="00615D7A" w:rsidRPr="00E33D85" w:rsidRDefault="00615D7A" w:rsidP="008C61FC">
      <w:pPr>
        <w:pStyle w:val="ListParagraph"/>
        <w:numPr>
          <w:ilvl w:val="0"/>
          <w:numId w:val="46"/>
        </w:numPr>
      </w:pPr>
      <w:r w:rsidRPr="00E33D85">
        <w:t>Interpret the response received and display thank you page on success and order failure page on failure</w:t>
      </w:r>
    </w:p>
    <w:p w14:paraId="5396BEA6" w14:textId="77777777" w:rsidR="00D4722D" w:rsidRPr="00E33D85" w:rsidRDefault="00D4722D" w:rsidP="003C3632">
      <w:pPr>
        <w:pStyle w:val="BodyText"/>
      </w:pPr>
    </w:p>
    <w:p w14:paraId="591CB940" w14:textId="0EACD0EE" w:rsidR="00FC3035" w:rsidRPr="00E33D85" w:rsidRDefault="00FC3035" w:rsidP="00FC3035">
      <w:pPr>
        <w:pStyle w:val="Heading3"/>
        <w:rPr>
          <w:rFonts w:asciiTheme="minorHAnsi" w:hAnsiTheme="minorHAnsi"/>
        </w:rPr>
      </w:pPr>
      <w:bookmarkStart w:id="1277" w:name="_Toc492046345"/>
      <w:r w:rsidRPr="00E33D85">
        <w:rPr>
          <w:rFonts w:asciiTheme="minorHAnsi" w:hAnsiTheme="minorHAnsi"/>
        </w:rPr>
        <w:t>Visa Checkout</w:t>
      </w:r>
      <w:bookmarkEnd w:id="1277"/>
      <w:r w:rsidRPr="00E33D85">
        <w:rPr>
          <w:rFonts w:asciiTheme="minorHAnsi" w:hAnsiTheme="minorHAnsi"/>
        </w:rPr>
        <w:t xml:space="preserve"> </w:t>
      </w:r>
    </w:p>
    <w:p w14:paraId="3DFBA903" w14:textId="77777777" w:rsidR="00FC3035" w:rsidRPr="00A83479" w:rsidRDefault="00FC3035" w:rsidP="00FC3035">
      <w:pPr>
        <w:pStyle w:val="Heading5"/>
        <w:rPr>
          <w:rFonts w:asciiTheme="minorHAnsi" w:hAnsiTheme="minorHAnsi"/>
          <w:sz w:val="28"/>
        </w:rPr>
      </w:pPr>
      <w:r w:rsidRPr="00A83479">
        <w:rPr>
          <w:rFonts w:asciiTheme="minorHAnsi" w:hAnsiTheme="minorHAnsi"/>
          <w:sz w:val="28"/>
        </w:rPr>
        <w:t>billing.js</w:t>
      </w:r>
    </w:p>
    <w:p w14:paraId="7A8FACFB" w14:textId="77777777" w:rsidR="00FC3035" w:rsidRPr="00E33D85" w:rsidRDefault="00FC3035" w:rsidP="003C3632">
      <w:pPr>
        <w:pStyle w:val="BodyText"/>
      </w:pPr>
    </w:p>
    <w:p w14:paraId="74EC11AA" w14:textId="77777777" w:rsidR="00C141F8" w:rsidRDefault="00C141F8" w:rsidP="003C3632">
      <w:pPr>
        <w:pStyle w:val="BodyText"/>
        <w:numPr>
          <w:ilvl w:val="0"/>
          <w:numId w:val="41"/>
        </w:numPr>
      </w:pPr>
      <w:r>
        <w:t xml:space="preserve">Update </w:t>
      </w:r>
      <w:r w:rsidRPr="00E33D85">
        <w:t xml:space="preserve">updatePaymentmethod </w:t>
      </w:r>
      <w:r>
        <w:t xml:space="preserve"> function</w:t>
      </w:r>
    </w:p>
    <w:p w14:paraId="1F6EA9F6" w14:textId="77777777" w:rsidR="00FC3035" w:rsidRDefault="00FC3035" w:rsidP="003C3632">
      <w:pPr>
        <w:pStyle w:val="BodyText"/>
      </w:pPr>
      <w:r w:rsidRPr="00E33D85">
        <w:t xml:space="preserve">Add a condition </w:t>
      </w:r>
      <w:r w:rsidR="00C141F8">
        <w:t xml:space="preserve">just afte </w:t>
      </w:r>
      <w:r w:rsidR="00C141F8" w:rsidRPr="00C141F8">
        <w:t xml:space="preserve">selectedPaymentMethod </w:t>
      </w:r>
      <w:r w:rsidR="00C141F8">
        <w:t>condition to display or hide visa</w:t>
      </w:r>
      <w:r w:rsidRPr="00E33D85">
        <w:t xml:space="preserve"> checkout button on selected payment methods as ‘VISA_CHECKOUT’.</w:t>
      </w:r>
    </w:p>
    <w:p w14:paraId="32C579D9" w14:textId="18445982" w:rsidR="002C017B" w:rsidRPr="00E33D85" w:rsidRDefault="002C017B" w:rsidP="003C3632">
      <w:pPr>
        <w:pStyle w:val="BodyText"/>
      </w:pPr>
      <w:r w:rsidRPr="007755B9">
        <w:rPr>
          <w:highlight w:val="yellow"/>
        </w:rPr>
        <w:t>[Note: Below changes are covered in custom code &gt; Generic section &gt; billing.js, defined here for reference only]</w:t>
      </w:r>
    </w:p>
    <w:p w14:paraId="737AF7F0" w14:textId="77777777" w:rsidR="00FC3035" w:rsidRPr="00E33D85" w:rsidRDefault="00FC3035" w:rsidP="003C3632">
      <w:pPr>
        <w:pStyle w:val="BodyText"/>
      </w:pPr>
      <w:r w:rsidRPr="00E33D85">
        <w:t>Sample code :</w:t>
      </w:r>
    </w:p>
    <w:tbl>
      <w:tblPr>
        <w:tblStyle w:val="TableGrid"/>
        <w:tblW w:w="0" w:type="auto"/>
        <w:tblLook w:val="04A0" w:firstRow="1" w:lastRow="0" w:firstColumn="1" w:lastColumn="0" w:noHBand="0" w:noVBand="1"/>
      </w:tblPr>
      <w:tblGrid>
        <w:gridCol w:w="10296"/>
      </w:tblGrid>
      <w:tr w:rsidR="003B7D5E" w:rsidRPr="00E33D85" w14:paraId="1EA54602" w14:textId="77777777" w:rsidTr="003B7D5E">
        <w:tc>
          <w:tcPr>
            <w:tcW w:w="10296" w:type="dxa"/>
          </w:tcPr>
          <w:p w14:paraId="4F86AD85" w14:textId="77777777" w:rsidR="00C141F8" w:rsidRDefault="00C141F8" w:rsidP="00C141F8">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highlight w:val="lightGray"/>
              </w:rPr>
              <w:t>paymentMethodID</w:t>
            </w:r>
            <w:r>
              <w:rPr>
                <w:rFonts w:ascii="Consolas" w:eastAsia="Times New Roman" w:hAnsi="Consolas" w:cs="Consolas"/>
                <w:color w:val="000000"/>
                <w:sz w:val="20"/>
                <w:szCs w:val="20"/>
              </w:rPr>
              <w:t>==</w:t>
            </w:r>
            <w:r>
              <w:rPr>
                <w:rFonts w:ascii="Consolas" w:eastAsia="Times New Roman" w:hAnsi="Consolas" w:cs="Consolas"/>
                <w:color w:val="2A00FF"/>
                <w:sz w:val="20"/>
                <w:szCs w:val="20"/>
              </w:rPr>
              <w:t>"VISA_CHECKOUT"</w:t>
            </w:r>
            <w:r>
              <w:rPr>
                <w:rFonts w:ascii="Consolas" w:eastAsia="Times New Roman" w:hAnsi="Consolas" w:cs="Consolas"/>
                <w:color w:val="000000"/>
                <w:sz w:val="20"/>
                <w:szCs w:val="20"/>
              </w:rPr>
              <w:t>) {</w:t>
            </w:r>
          </w:p>
          <w:p w14:paraId="7CBBA08D" w14:textId="77777777" w:rsidR="00C141F8" w:rsidRDefault="00C141F8" w:rsidP="00C141F8">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".continue-place-order"</w:t>
            </w:r>
            <w:r>
              <w:rPr>
                <w:rFonts w:ascii="Consolas" w:eastAsia="Times New Roman" w:hAnsi="Consolas" w:cs="Consolas"/>
                <w:color w:val="000000"/>
                <w:sz w:val="20"/>
                <w:szCs w:val="20"/>
              </w:rPr>
              <w:t>).hide();</w:t>
            </w:r>
          </w:p>
          <w:p w14:paraId="450B4E3D" w14:textId="77777777" w:rsidR="00C141F8" w:rsidRDefault="00C141F8" w:rsidP="00C141F8">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".visacheckoutbutton"</w:t>
            </w:r>
            <w:r>
              <w:rPr>
                <w:rFonts w:ascii="Consolas" w:eastAsia="Times New Roman" w:hAnsi="Consolas" w:cs="Consolas"/>
                <w:color w:val="000000"/>
                <w:sz w:val="20"/>
                <w:szCs w:val="20"/>
              </w:rPr>
              <w:t>).show();</w:t>
            </w:r>
          </w:p>
          <w:p w14:paraId="5DC54E4E" w14:textId="77777777" w:rsidR="003B7D5E" w:rsidRPr="00E33D85" w:rsidRDefault="00C141F8" w:rsidP="00C141F8">
            <w:pPr>
              <w:autoSpaceDE w:val="0"/>
              <w:autoSpaceDN w:val="0"/>
              <w:adjustRightInd w:val="0"/>
              <w:spacing w:after="0" w:line="240" w:lineRule="auto"/>
              <w:rPr>
                <w:rFonts w:eastAsia="Times New Roman" w:cs="Consolas"/>
                <w:sz w:val="20"/>
                <w:szCs w:val="20"/>
              </w:rPr>
            </w:pPr>
            <w:r>
              <w:rPr>
                <w:rFonts w:ascii="Consolas" w:eastAsia="Times New Roman" w:hAnsi="Consolas" w:cs="Consolas"/>
                <w:color w:val="000000"/>
                <w:sz w:val="20"/>
                <w:szCs w:val="20"/>
              </w:rPr>
              <w:tab/>
              <w:t>}</w:t>
            </w:r>
          </w:p>
          <w:p w14:paraId="7559DF7F" w14:textId="77777777" w:rsidR="00C141F8" w:rsidRDefault="003B7D5E" w:rsidP="00C141F8">
            <w:pPr>
              <w:autoSpaceDE w:val="0"/>
              <w:autoSpaceDN w:val="0"/>
              <w:adjustRightInd w:val="0"/>
              <w:spacing w:after="0" w:line="240" w:lineRule="auto"/>
              <w:rPr>
                <w:rFonts w:ascii="Consolas" w:eastAsia="Times New Roman" w:hAnsi="Consolas" w:cs="Consolas"/>
                <w:sz w:val="20"/>
                <w:szCs w:val="20"/>
              </w:rPr>
            </w:pPr>
            <w:r w:rsidRPr="00E33D85">
              <w:rPr>
                <w:rFonts w:eastAsia="Times New Roman" w:cs="Consolas"/>
                <w:color w:val="000000"/>
                <w:sz w:val="20"/>
                <w:szCs w:val="20"/>
              </w:rPr>
              <w:tab/>
            </w:r>
            <w:r w:rsidR="00C141F8">
              <w:rPr>
                <w:rFonts w:ascii="Consolas" w:eastAsia="Times New Roman" w:hAnsi="Consolas" w:cs="Consolas"/>
                <w:b/>
                <w:bCs/>
                <w:color w:val="7F0055"/>
                <w:sz w:val="20"/>
                <w:szCs w:val="20"/>
              </w:rPr>
              <w:t>else</w:t>
            </w:r>
            <w:r w:rsidR="00C141F8">
              <w:rPr>
                <w:rFonts w:ascii="Consolas" w:eastAsia="Times New Roman" w:hAnsi="Consolas" w:cs="Consolas"/>
                <w:color w:val="000000"/>
                <w:sz w:val="20"/>
                <w:szCs w:val="20"/>
              </w:rPr>
              <w:t xml:space="preserve"> {</w:t>
            </w:r>
          </w:p>
          <w:p w14:paraId="13E01130" w14:textId="77777777" w:rsidR="00C141F8" w:rsidRDefault="00C141F8" w:rsidP="00C141F8">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".continue-place-order"</w:t>
            </w:r>
            <w:r>
              <w:rPr>
                <w:rFonts w:ascii="Consolas" w:eastAsia="Times New Roman" w:hAnsi="Consolas" w:cs="Consolas"/>
                <w:color w:val="000000"/>
                <w:sz w:val="20"/>
                <w:szCs w:val="20"/>
              </w:rPr>
              <w:t>).show();</w:t>
            </w:r>
          </w:p>
          <w:p w14:paraId="16001045" w14:textId="77777777" w:rsidR="00C141F8" w:rsidRDefault="00C141F8" w:rsidP="00C141F8">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lastRenderedPageBreak/>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".visacheckoutbutton"</w:t>
            </w:r>
            <w:r>
              <w:rPr>
                <w:rFonts w:ascii="Consolas" w:eastAsia="Times New Roman" w:hAnsi="Consolas" w:cs="Consolas"/>
                <w:color w:val="000000"/>
                <w:sz w:val="20"/>
                <w:szCs w:val="20"/>
              </w:rPr>
              <w:t>).hide();</w:t>
            </w:r>
          </w:p>
          <w:p w14:paraId="1B7CD287" w14:textId="77777777" w:rsidR="003B7D5E" w:rsidRPr="00E33D85" w:rsidRDefault="00C141F8" w:rsidP="003C3632">
            <w:pPr>
              <w:pStyle w:val="BodyText"/>
            </w:pPr>
            <w:r>
              <w:t xml:space="preserve">            }</w:t>
            </w:r>
          </w:p>
        </w:tc>
      </w:tr>
    </w:tbl>
    <w:p w14:paraId="457B80B6" w14:textId="77777777" w:rsidR="003B7D5E" w:rsidRPr="00E33D85" w:rsidRDefault="003B7D5E" w:rsidP="003C3632">
      <w:pPr>
        <w:pStyle w:val="BodyText"/>
      </w:pPr>
    </w:p>
    <w:p w14:paraId="2E05929F" w14:textId="77777777" w:rsidR="00FC3035" w:rsidRPr="00E33D85" w:rsidRDefault="00FC3035" w:rsidP="007406C5">
      <w:pPr>
        <w:autoSpaceDE w:val="0"/>
        <w:autoSpaceDN w:val="0"/>
        <w:adjustRightInd w:val="0"/>
        <w:spacing w:after="0" w:line="240" w:lineRule="auto"/>
      </w:pPr>
      <w:r w:rsidRPr="00E33D85">
        <w:rPr>
          <w:rFonts w:eastAsia="Times New Roman" w:cs="Consolas"/>
          <w:color w:val="000000"/>
          <w:sz w:val="20"/>
          <w:szCs w:val="20"/>
        </w:rPr>
        <w:tab/>
      </w:r>
    </w:p>
    <w:p w14:paraId="26D6A2B3" w14:textId="77777777" w:rsidR="00FC3035" w:rsidRPr="00E33D85" w:rsidRDefault="00FC3035" w:rsidP="003C3632">
      <w:pPr>
        <w:pStyle w:val="BodyText"/>
      </w:pPr>
    </w:p>
    <w:p w14:paraId="132C64B4" w14:textId="77777777" w:rsidR="00FC3035" w:rsidRPr="00E33D85" w:rsidRDefault="00FC3035" w:rsidP="003C3632">
      <w:pPr>
        <w:pStyle w:val="BodyText"/>
      </w:pPr>
    </w:p>
    <w:p w14:paraId="291FFF4B" w14:textId="77777777" w:rsidR="00FC3035" w:rsidRPr="00E33D85" w:rsidRDefault="00FC3035" w:rsidP="003C3632">
      <w:pPr>
        <w:pStyle w:val="BodyText"/>
      </w:pPr>
      <w:r w:rsidRPr="00E33D85">
        <w:rPr>
          <w:noProof/>
        </w:rPr>
        <w:drawing>
          <wp:inline distT="0" distB="0" distL="0" distR="0" wp14:anchorId="3888141C" wp14:editId="57784F8F">
            <wp:extent cx="6400800" cy="24688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00800" cy="2468880"/>
                    </a:xfrm>
                    <a:prstGeom prst="rect">
                      <a:avLst/>
                    </a:prstGeom>
                    <a:noFill/>
                    <a:ln>
                      <a:noFill/>
                    </a:ln>
                  </pic:spPr>
                </pic:pic>
              </a:graphicData>
            </a:graphic>
          </wp:inline>
        </w:drawing>
      </w:r>
    </w:p>
    <w:p w14:paraId="4B91B909" w14:textId="77777777" w:rsidR="00FC3035" w:rsidRPr="00E33D85" w:rsidRDefault="00FC3035" w:rsidP="003C3632">
      <w:pPr>
        <w:pStyle w:val="BodyText"/>
      </w:pPr>
    </w:p>
    <w:p w14:paraId="3074717A" w14:textId="77777777" w:rsidR="006E68E7" w:rsidRPr="00A83479" w:rsidRDefault="006E68E7" w:rsidP="006E68E7">
      <w:pPr>
        <w:pStyle w:val="Heading5"/>
        <w:rPr>
          <w:rFonts w:asciiTheme="minorHAnsi" w:hAnsiTheme="minorHAnsi"/>
          <w:sz w:val="28"/>
        </w:rPr>
      </w:pPr>
      <w:r w:rsidRPr="00A83479">
        <w:rPr>
          <w:rFonts w:asciiTheme="minorHAnsi" w:hAnsiTheme="minorHAnsi"/>
          <w:sz w:val="28"/>
        </w:rPr>
        <w:t>paymentmethods.isml</w:t>
      </w:r>
    </w:p>
    <w:p w14:paraId="7E321BAD" w14:textId="77777777" w:rsidR="006E68E7" w:rsidRDefault="006E68E7" w:rsidP="003C3632">
      <w:pPr>
        <w:pStyle w:val="BodyText"/>
        <w:numPr>
          <w:ilvl w:val="0"/>
          <w:numId w:val="35"/>
        </w:numPr>
      </w:pPr>
      <w:r w:rsidRPr="00E33D85">
        <w:t xml:space="preserve"> Add </w:t>
      </w:r>
      <w:r w:rsidR="00FB5178" w:rsidRPr="00E33D85">
        <w:t>ondition for</w:t>
      </w:r>
      <w:r w:rsidRPr="00E33D85">
        <w:t xml:space="preserve"> Visa Checkout  error handling</w:t>
      </w:r>
      <w:r w:rsidR="00FB5178">
        <w:t xml:space="preserve"> just after closing of &lt;/legend&gt; block.</w:t>
      </w:r>
    </w:p>
    <w:tbl>
      <w:tblPr>
        <w:tblStyle w:val="TableGrid"/>
        <w:tblW w:w="0" w:type="auto"/>
        <w:tblLook w:val="04A0" w:firstRow="1" w:lastRow="0" w:firstColumn="1" w:lastColumn="0" w:noHBand="0" w:noVBand="1"/>
      </w:tblPr>
      <w:tblGrid>
        <w:gridCol w:w="10296"/>
      </w:tblGrid>
      <w:tr w:rsidR="00FB5178" w14:paraId="75204DA4" w14:textId="77777777" w:rsidTr="00FB5178">
        <w:tc>
          <w:tcPr>
            <w:tcW w:w="10296" w:type="dxa"/>
          </w:tcPr>
          <w:p w14:paraId="635CAB30" w14:textId="340586DC" w:rsidR="00FB5178" w:rsidRDefault="00D46346" w:rsidP="003C3632">
            <w:pPr>
              <w:pStyle w:val="BodyText"/>
            </w:pPr>
            <w:r w:rsidRPr="00D96F63">
              <w:rPr>
                <w:highlight w:val="yellow"/>
              </w:rPr>
              <w:t>[</w:t>
            </w:r>
            <w:r w:rsidRPr="00D96F63">
              <w:rPr>
                <w:b/>
                <w:highlight w:val="yellow"/>
              </w:rPr>
              <w:t>Note</w:t>
            </w:r>
            <w:r w:rsidRPr="00D96F63">
              <w:rPr>
                <w:highlight w:val="yellow"/>
              </w:rPr>
              <w:t>: Below snippet is for reference purpose only, changes are aleady covered  under custom code &gt; generic section -&gt;COPlaceOrder.js]</w:t>
            </w:r>
          </w:p>
        </w:tc>
      </w:tr>
    </w:tbl>
    <w:p w14:paraId="734F7A6C" w14:textId="77777777" w:rsidR="00FB5178" w:rsidRPr="00E33D85" w:rsidRDefault="00FB5178" w:rsidP="003C3632">
      <w:pPr>
        <w:pStyle w:val="BodyText"/>
      </w:pPr>
    </w:p>
    <w:p w14:paraId="4B18662A" w14:textId="77777777" w:rsidR="006E68E7" w:rsidRPr="00E33D85" w:rsidRDefault="006E68E7" w:rsidP="003C3632">
      <w:pPr>
        <w:pStyle w:val="BodyText"/>
      </w:pPr>
      <w:r w:rsidRPr="00E33D85">
        <w:t>&lt;isif condition="${ pdict.VisaCheckoutError != null  || pdict.SecureAcceptanceError != null}"&gt;</w:t>
      </w:r>
    </w:p>
    <w:p w14:paraId="02142683" w14:textId="77777777" w:rsidR="006E68E7" w:rsidRPr="00E33D85" w:rsidRDefault="006E68E7" w:rsidP="003C3632">
      <w:pPr>
        <w:pStyle w:val="BodyText"/>
      </w:pPr>
      <w:r w:rsidRPr="00E33D85">
        <w:rPr>
          <w:noProof/>
        </w:rPr>
        <w:drawing>
          <wp:inline distT="0" distB="0" distL="0" distR="0" wp14:anchorId="3D91158A" wp14:editId="01F41AE4">
            <wp:extent cx="6391275" cy="8096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91275" cy="809625"/>
                    </a:xfrm>
                    <a:prstGeom prst="rect">
                      <a:avLst/>
                    </a:prstGeom>
                    <a:noFill/>
                    <a:ln>
                      <a:noFill/>
                    </a:ln>
                  </pic:spPr>
                </pic:pic>
              </a:graphicData>
            </a:graphic>
          </wp:inline>
        </w:drawing>
      </w:r>
    </w:p>
    <w:p w14:paraId="5A162D7B" w14:textId="77777777" w:rsidR="006E68E7" w:rsidRPr="00A83479" w:rsidRDefault="006E68E7" w:rsidP="006E68E7">
      <w:pPr>
        <w:pStyle w:val="Heading5"/>
        <w:rPr>
          <w:rFonts w:asciiTheme="minorHAnsi" w:hAnsiTheme="minorHAnsi"/>
          <w:sz w:val="28"/>
        </w:rPr>
      </w:pPr>
      <w:r w:rsidRPr="00A83479">
        <w:rPr>
          <w:rFonts w:asciiTheme="minorHAnsi" w:hAnsiTheme="minorHAnsi"/>
          <w:sz w:val="28"/>
        </w:rPr>
        <w:t>billing.isml</w:t>
      </w:r>
    </w:p>
    <w:p w14:paraId="1FDBA2E0" w14:textId="77777777" w:rsidR="006E68E7" w:rsidRPr="00E33D85" w:rsidRDefault="006E68E7" w:rsidP="003C3632">
      <w:pPr>
        <w:pStyle w:val="BodyText"/>
      </w:pPr>
    </w:p>
    <w:p w14:paraId="48043807" w14:textId="77777777" w:rsidR="006E68E7" w:rsidRPr="00E33D85" w:rsidRDefault="006E68E7" w:rsidP="003C3632">
      <w:pPr>
        <w:pStyle w:val="BodyText"/>
      </w:pPr>
      <w:r w:rsidRPr="00E33D85">
        <w:t>Add class on “continue to place order” button that would be used in billing.js to hide or show button based on payment method selection</w:t>
      </w:r>
      <w:r w:rsidR="00AC3184">
        <w:t xml:space="preserve">  below </w:t>
      </w:r>
      <w:r w:rsidR="00AC3184" w:rsidRPr="00AC3184">
        <w:t>isbonusdiscountlineitem tag</w:t>
      </w:r>
    </w:p>
    <w:tbl>
      <w:tblPr>
        <w:tblStyle w:val="TableGrid"/>
        <w:tblW w:w="0" w:type="auto"/>
        <w:tblInd w:w="18" w:type="dxa"/>
        <w:tblLook w:val="04A0" w:firstRow="1" w:lastRow="0" w:firstColumn="1" w:lastColumn="0" w:noHBand="0" w:noVBand="1"/>
      </w:tblPr>
      <w:tblGrid>
        <w:gridCol w:w="10278"/>
      </w:tblGrid>
      <w:tr w:rsidR="006E68E7" w:rsidRPr="00E33D85" w14:paraId="7F75E0A7" w14:textId="77777777" w:rsidTr="00A067F5">
        <w:tc>
          <w:tcPr>
            <w:tcW w:w="10278" w:type="dxa"/>
          </w:tcPr>
          <w:p w14:paraId="64E63769" w14:textId="77777777" w:rsidR="0056253D" w:rsidRPr="0056253D" w:rsidRDefault="0056253D" w:rsidP="0056253D">
            <w:pPr>
              <w:autoSpaceDE w:val="0"/>
              <w:autoSpaceDN w:val="0"/>
              <w:adjustRightInd w:val="0"/>
              <w:spacing w:after="0" w:line="240" w:lineRule="auto"/>
              <w:rPr>
                <w:rFonts w:ascii="Consolas" w:eastAsia="Times New Roman" w:hAnsi="Consolas" w:cs="Consolas"/>
                <w:sz w:val="20"/>
                <w:szCs w:val="20"/>
              </w:rPr>
            </w:pPr>
            <w:r w:rsidRPr="0056253D">
              <w:rPr>
                <w:rFonts w:ascii="Consolas" w:eastAsia="Times New Roman" w:hAnsi="Consolas" w:cs="Consolas"/>
                <w:color w:val="008080"/>
                <w:sz w:val="20"/>
                <w:szCs w:val="20"/>
              </w:rPr>
              <w:t>&lt;</w:t>
            </w:r>
            <w:r w:rsidRPr="0056253D">
              <w:rPr>
                <w:rFonts w:ascii="Consolas" w:eastAsia="Times New Roman" w:hAnsi="Consolas" w:cs="Consolas"/>
                <w:color w:val="3F7F7F"/>
                <w:sz w:val="20"/>
                <w:szCs w:val="20"/>
                <w:highlight w:val="lightGray"/>
              </w:rPr>
              <w:t>div</w:t>
            </w:r>
            <w:r w:rsidRPr="0056253D">
              <w:rPr>
                <w:rFonts w:ascii="Consolas" w:eastAsia="Times New Roman" w:hAnsi="Consolas" w:cs="Consolas"/>
                <w:sz w:val="20"/>
                <w:szCs w:val="20"/>
              </w:rPr>
              <w:t xml:space="preserve"> </w:t>
            </w:r>
            <w:r w:rsidRPr="0056253D">
              <w:rPr>
                <w:rFonts w:ascii="Consolas" w:eastAsia="Times New Roman" w:hAnsi="Consolas" w:cs="Consolas"/>
                <w:color w:val="7F007F"/>
                <w:sz w:val="20"/>
                <w:szCs w:val="20"/>
              </w:rPr>
              <w:t>class</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"form-row form-row-button"</w:t>
            </w:r>
            <w:r w:rsidRPr="0056253D">
              <w:rPr>
                <w:rFonts w:ascii="Consolas" w:eastAsia="Times New Roman" w:hAnsi="Consolas" w:cs="Consolas"/>
                <w:color w:val="008080"/>
                <w:sz w:val="20"/>
                <w:szCs w:val="20"/>
              </w:rPr>
              <w:t>&gt;</w:t>
            </w:r>
          </w:p>
          <w:p w14:paraId="6EE8B34C" w14:textId="77777777" w:rsidR="0056253D" w:rsidRPr="0056253D" w:rsidRDefault="0056253D" w:rsidP="0056253D">
            <w:pPr>
              <w:autoSpaceDE w:val="0"/>
              <w:autoSpaceDN w:val="0"/>
              <w:adjustRightInd w:val="0"/>
              <w:spacing w:after="0" w:line="240" w:lineRule="auto"/>
              <w:rPr>
                <w:rFonts w:ascii="Consolas" w:eastAsia="Times New Roman" w:hAnsi="Consolas" w:cs="Consolas"/>
                <w:sz w:val="20"/>
                <w:szCs w:val="20"/>
              </w:rPr>
            </w:pPr>
            <w:r w:rsidRPr="0056253D">
              <w:rPr>
                <w:rFonts w:ascii="Consolas" w:eastAsia="Times New Roman" w:hAnsi="Consolas" w:cs="Consolas"/>
                <w:color w:val="000000"/>
                <w:sz w:val="20"/>
                <w:szCs w:val="20"/>
              </w:rPr>
              <w:t xml:space="preserve">            </w:t>
            </w:r>
            <w:r w:rsidRPr="0056253D">
              <w:rPr>
                <w:rFonts w:ascii="Consolas" w:eastAsia="Times New Roman" w:hAnsi="Consolas" w:cs="Consolas"/>
                <w:color w:val="008080"/>
                <w:sz w:val="20"/>
                <w:szCs w:val="20"/>
              </w:rPr>
              <w:t>&lt;</w:t>
            </w:r>
            <w:r w:rsidRPr="0056253D">
              <w:rPr>
                <w:rFonts w:ascii="Consolas" w:eastAsia="Times New Roman" w:hAnsi="Consolas" w:cs="Consolas"/>
                <w:color w:val="3F7F7F"/>
                <w:sz w:val="20"/>
                <w:szCs w:val="20"/>
              </w:rPr>
              <w:t>button</w:t>
            </w:r>
            <w:r w:rsidRPr="0056253D">
              <w:rPr>
                <w:rFonts w:ascii="Consolas" w:eastAsia="Times New Roman" w:hAnsi="Consolas" w:cs="Consolas"/>
                <w:sz w:val="20"/>
                <w:szCs w:val="20"/>
              </w:rPr>
              <w:t xml:space="preserve"> </w:t>
            </w:r>
            <w:r w:rsidRPr="0056253D">
              <w:rPr>
                <w:rFonts w:ascii="Consolas" w:eastAsia="Times New Roman" w:hAnsi="Consolas" w:cs="Consolas"/>
                <w:color w:val="7F007F"/>
                <w:sz w:val="20"/>
                <w:szCs w:val="20"/>
              </w:rPr>
              <w:t>class</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 xml:space="preserve">"button-fancy-large secureacceptance </w:t>
            </w:r>
            <w:r w:rsidRPr="0056253D">
              <w:rPr>
                <w:rFonts w:ascii="Consolas" w:eastAsia="Times New Roman" w:hAnsi="Consolas" w:cs="Consolas"/>
                <w:i/>
                <w:iCs/>
                <w:color w:val="2A00FF"/>
                <w:sz w:val="20"/>
                <w:szCs w:val="20"/>
                <w:highlight w:val="yellow"/>
              </w:rPr>
              <w:t>continue-place-order</w:t>
            </w:r>
            <w:r w:rsidRPr="0056253D">
              <w:rPr>
                <w:rFonts w:ascii="Consolas" w:eastAsia="Times New Roman" w:hAnsi="Consolas" w:cs="Consolas"/>
                <w:i/>
                <w:iCs/>
                <w:color w:val="2A00FF"/>
                <w:sz w:val="20"/>
                <w:szCs w:val="20"/>
              </w:rPr>
              <w:t>"</w:t>
            </w:r>
            <w:r w:rsidRPr="0056253D">
              <w:rPr>
                <w:rFonts w:ascii="Consolas" w:eastAsia="Times New Roman" w:hAnsi="Consolas" w:cs="Consolas"/>
                <w:sz w:val="20"/>
                <w:szCs w:val="20"/>
              </w:rPr>
              <w:t xml:space="preserve"> </w:t>
            </w:r>
            <w:r w:rsidRPr="00F120CA">
              <w:rPr>
                <w:rFonts w:ascii="Consolas" w:eastAsia="Times New Roman" w:hAnsi="Consolas" w:cs="Consolas"/>
                <w:color w:val="7F007F"/>
                <w:sz w:val="20"/>
                <w:szCs w:val="20"/>
                <w:highlight w:val="yellow"/>
              </w:rPr>
              <w:t>type</w:t>
            </w:r>
            <w:r w:rsidRPr="00F120CA">
              <w:rPr>
                <w:rFonts w:ascii="Consolas" w:eastAsia="Times New Roman" w:hAnsi="Consolas" w:cs="Consolas"/>
                <w:color w:val="000000"/>
                <w:sz w:val="20"/>
                <w:szCs w:val="20"/>
                <w:highlight w:val="yellow"/>
              </w:rPr>
              <w:t>=</w:t>
            </w:r>
            <w:r w:rsidRPr="00F120CA">
              <w:rPr>
                <w:rFonts w:ascii="Consolas" w:eastAsia="Times New Roman" w:hAnsi="Consolas" w:cs="Consolas"/>
                <w:i/>
                <w:iCs/>
                <w:color w:val="2A00FF"/>
                <w:sz w:val="20"/>
                <w:szCs w:val="20"/>
                <w:highlight w:val="yellow"/>
              </w:rPr>
              <w:t>"button"</w:t>
            </w:r>
            <w:r w:rsidRPr="0056253D">
              <w:rPr>
                <w:rFonts w:ascii="Consolas" w:eastAsia="Times New Roman" w:hAnsi="Consolas" w:cs="Consolas"/>
                <w:sz w:val="20"/>
                <w:szCs w:val="20"/>
              </w:rPr>
              <w:t xml:space="preserve"> </w:t>
            </w:r>
            <w:r w:rsidRPr="0056253D">
              <w:rPr>
                <w:rFonts w:ascii="Consolas" w:eastAsia="Times New Roman" w:hAnsi="Consolas" w:cs="Consolas"/>
                <w:color w:val="7F007F"/>
                <w:sz w:val="20"/>
                <w:szCs w:val="20"/>
              </w:rPr>
              <w:t>name</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"${pdict.CurrentForms.billing.save.htmlName}"</w:t>
            </w:r>
            <w:r w:rsidRPr="0056253D">
              <w:rPr>
                <w:rFonts w:ascii="Consolas" w:eastAsia="Times New Roman" w:hAnsi="Consolas" w:cs="Consolas"/>
                <w:sz w:val="20"/>
                <w:szCs w:val="20"/>
              </w:rPr>
              <w:t xml:space="preserve"> </w:t>
            </w:r>
            <w:r w:rsidRPr="0056253D">
              <w:rPr>
                <w:rFonts w:ascii="Consolas" w:eastAsia="Times New Roman" w:hAnsi="Consolas" w:cs="Consolas"/>
                <w:color w:val="7F007F"/>
                <w:sz w:val="20"/>
                <w:szCs w:val="20"/>
              </w:rPr>
              <w:t>value</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"${Resource.msg('global.continueplaceorder','locale',null)}"</w:t>
            </w:r>
            <w:r w:rsidRPr="0056253D">
              <w:rPr>
                <w:rFonts w:ascii="Consolas" w:eastAsia="Times New Roman" w:hAnsi="Consolas" w:cs="Consolas"/>
                <w:color w:val="008080"/>
                <w:sz w:val="20"/>
                <w:szCs w:val="20"/>
              </w:rPr>
              <w:t>&gt;&lt;</w:t>
            </w:r>
            <w:r w:rsidRPr="0056253D">
              <w:rPr>
                <w:rFonts w:ascii="Consolas" w:eastAsia="Times New Roman" w:hAnsi="Consolas" w:cs="Consolas"/>
                <w:color w:val="3F7F7F"/>
                <w:sz w:val="20"/>
                <w:szCs w:val="20"/>
              </w:rPr>
              <w:t>span</w:t>
            </w:r>
            <w:r w:rsidRPr="0056253D">
              <w:rPr>
                <w:rFonts w:ascii="Consolas" w:eastAsia="Times New Roman" w:hAnsi="Consolas" w:cs="Consolas"/>
                <w:color w:val="008080"/>
                <w:sz w:val="20"/>
                <w:szCs w:val="20"/>
              </w:rPr>
              <w:t>&gt;</w:t>
            </w:r>
            <w:r w:rsidRPr="0056253D">
              <w:rPr>
                <w:rFonts w:ascii="Consolas" w:eastAsia="Times New Roman" w:hAnsi="Consolas" w:cs="Consolas"/>
                <w:color w:val="000000"/>
                <w:sz w:val="20"/>
                <w:szCs w:val="20"/>
              </w:rPr>
              <w:t>${Resource.msg('global.continueplaceorder','locale',null)}</w:t>
            </w:r>
            <w:r w:rsidRPr="0056253D">
              <w:rPr>
                <w:rFonts w:ascii="Consolas" w:eastAsia="Times New Roman" w:hAnsi="Consolas" w:cs="Consolas"/>
                <w:color w:val="008080"/>
                <w:sz w:val="20"/>
                <w:szCs w:val="20"/>
              </w:rPr>
              <w:t>&lt;/</w:t>
            </w:r>
            <w:r w:rsidRPr="0056253D">
              <w:rPr>
                <w:rFonts w:ascii="Consolas" w:eastAsia="Times New Roman" w:hAnsi="Consolas" w:cs="Consolas"/>
                <w:color w:val="3F7F7F"/>
                <w:sz w:val="20"/>
                <w:szCs w:val="20"/>
              </w:rPr>
              <w:t>span</w:t>
            </w:r>
            <w:r w:rsidRPr="0056253D">
              <w:rPr>
                <w:rFonts w:ascii="Consolas" w:eastAsia="Times New Roman" w:hAnsi="Consolas" w:cs="Consolas"/>
                <w:color w:val="008080"/>
                <w:sz w:val="20"/>
                <w:szCs w:val="20"/>
              </w:rPr>
              <w:t>&gt;&lt;/</w:t>
            </w:r>
            <w:r w:rsidRPr="0056253D">
              <w:rPr>
                <w:rFonts w:ascii="Consolas" w:eastAsia="Times New Roman" w:hAnsi="Consolas" w:cs="Consolas"/>
                <w:color w:val="3F7F7F"/>
                <w:sz w:val="20"/>
                <w:szCs w:val="20"/>
              </w:rPr>
              <w:t>button</w:t>
            </w:r>
            <w:r w:rsidRPr="0056253D">
              <w:rPr>
                <w:rFonts w:ascii="Consolas" w:eastAsia="Times New Roman" w:hAnsi="Consolas" w:cs="Consolas"/>
                <w:color w:val="008080"/>
                <w:sz w:val="20"/>
                <w:szCs w:val="20"/>
              </w:rPr>
              <w:t>&gt;</w:t>
            </w:r>
          </w:p>
          <w:p w14:paraId="703369FC" w14:textId="77777777" w:rsidR="006E68E7" w:rsidRPr="00E33D85" w:rsidRDefault="0056253D" w:rsidP="003C3632">
            <w:pPr>
              <w:pStyle w:val="BodyText"/>
            </w:pPr>
            <w:r>
              <w:t xml:space="preserve">        </w:t>
            </w:r>
            <w:r>
              <w:rPr>
                <w:color w:val="008080"/>
              </w:rPr>
              <w:t>&lt;/</w:t>
            </w:r>
            <w:r>
              <w:rPr>
                <w:color w:val="3F7F7F"/>
                <w:highlight w:val="lightGray"/>
              </w:rPr>
              <w:t>div</w:t>
            </w:r>
            <w:r>
              <w:rPr>
                <w:color w:val="008080"/>
              </w:rPr>
              <w:t>&gt;</w:t>
            </w:r>
          </w:p>
        </w:tc>
      </w:tr>
    </w:tbl>
    <w:p w14:paraId="68386D76" w14:textId="77777777" w:rsidR="006E68E7" w:rsidRPr="00E33D85" w:rsidRDefault="006E68E7" w:rsidP="003C3632">
      <w:pPr>
        <w:pStyle w:val="BodyText"/>
      </w:pPr>
    </w:p>
    <w:p w14:paraId="57CC3F60" w14:textId="77777777" w:rsidR="006E68E7" w:rsidRPr="00E33D85" w:rsidRDefault="006E68E7" w:rsidP="003C3632">
      <w:pPr>
        <w:pStyle w:val="BodyText"/>
      </w:pPr>
      <w:r w:rsidRPr="00E33D85">
        <w:t>Include Visa Checkout Button</w:t>
      </w:r>
    </w:p>
    <w:p w14:paraId="51A83B36" w14:textId="77777777" w:rsidR="006E68E7" w:rsidRDefault="006E68E7" w:rsidP="003C3632">
      <w:pPr>
        <w:pStyle w:val="BodyText"/>
      </w:pPr>
      <w:r w:rsidRPr="00E33D85">
        <w:lastRenderedPageBreak/>
        <w:t xml:space="preserve">Add following div section after the form ends </w:t>
      </w:r>
    </w:p>
    <w:tbl>
      <w:tblPr>
        <w:tblStyle w:val="TableGrid"/>
        <w:tblW w:w="0" w:type="auto"/>
        <w:tblLook w:val="04A0" w:firstRow="1" w:lastRow="0" w:firstColumn="1" w:lastColumn="0" w:noHBand="0" w:noVBand="1"/>
      </w:tblPr>
      <w:tblGrid>
        <w:gridCol w:w="10296"/>
      </w:tblGrid>
      <w:tr w:rsidR="005B6A28" w14:paraId="6A4D9485" w14:textId="77777777" w:rsidTr="005B6A28">
        <w:tc>
          <w:tcPr>
            <w:tcW w:w="10296" w:type="dxa"/>
          </w:tcPr>
          <w:p w14:paraId="3DF471B1" w14:textId="77777777" w:rsidR="005B6A28" w:rsidRPr="00A83479" w:rsidRDefault="005B6A28" w:rsidP="005B6A28">
            <w:pPr>
              <w:autoSpaceDE w:val="0"/>
              <w:autoSpaceDN w:val="0"/>
              <w:adjustRightInd w:val="0"/>
              <w:spacing w:after="0" w:line="240" w:lineRule="auto"/>
              <w:rPr>
                <w:rFonts w:eastAsia="Times New Roman" w:cs="Consolas"/>
                <w:sz w:val="20"/>
                <w:szCs w:val="20"/>
              </w:rPr>
            </w:pPr>
            <w:r w:rsidRPr="00A83479">
              <w:rPr>
                <w:rFonts w:eastAsia="Times New Roman" w:cs="Consolas"/>
                <w:color w:val="008080"/>
                <w:sz w:val="20"/>
                <w:szCs w:val="20"/>
              </w:rPr>
              <w:t>&lt;</w:t>
            </w:r>
            <w:r w:rsidRPr="00A83479">
              <w:rPr>
                <w:rFonts w:eastAsia="Times New Roman" w:cs="Consolas"/>
                <w:color w:val="3F7F7F"/>
                <w:sz w:val="20"/>
                <w:szCs w:val="20"/>
                <w:highlight w:val="lightGray"/>
              </w:rPr>
              <w:t>div</w:t>
            </w:r>
            <w:r w:rsidRPr="00A83479">
              <w:rPr>
                <w:rFonts w:eastAsia="Times New Roman" w:cs="Consolas"/>
                <w:sz w:val="20"/>
                <w:szCs w:val="20"/>
              </w:rPr>
              <w:t xml:space="preserve"> </w:t>
            </w:r>
            <w:r w:rsidRPr="00A83479">
              <w:rPr>
                <w:rFonts w:eastAsia="Times New Roman" w:cs="Consolas"/>
                <w:color w:val="7F007F"/>
                <w:sz w:val="20"/>
                <w:szCs w:val="20"/>
              </w:rPr>
              <w:t>class</w:t>
            </w:r>
            <w:r w:rsidRPr="00A83479">
              <w:rPr>
                <w:rFonts w:eastAsia="Times New Roman" w:cs="Consolas"/>
                <w:color w:val="000000"/>
                <w:sz w:val="20"/>
                <w:szCs w:val="20"/>
              </w:rPr>
              <w:t>=</w:t>
            </w:r>
            <w:r w:rsidRPr="00A83479">
              <w:rPr>
                <w:rFonts w:eastAsia="Times New Roman" w:cs="Consolas"/>
                <w:i/>
                <w:iCs/>
                <w:color w:val="2A00FF"/>
                <w:sz w:val="20"/>
                <w:szCs w:val="20"/>
              </w:rPr>
              <w:t>"visacheckoutbutton hide"</w:t>
            </w:r>
            <w:r w:rsidRPr="00A83479">
              <w:rPr>
                <w:rFonts w:eastAsia="Times New Roman" w:cs="Consolas"/>
                <w:sz w:val="20"/>
                <w:szCs w:val="20"/>
              </w:rPr>
              <w:t xml:space="preserve"> </w:t>
            </w:r>
            <w:r w:rsidRPr="00A83479">
              <w:rPr>
                <w:rFonts w:eastAsia="Times New Roman" w:cs="Consolas"/>
                <w:color w:val="7F007F"/>
                <w:sz w:val="20"/>
                <w:szCs w:val="20"/>
              </w:rPr>
              <w:t>style</w:t>
            </w:r>
            <w:r w:rsidRPr="00A83479">
              <w:rPr>
                <w:rFonts w:eastAsia="Times New Roman" w:cs="Consolas"/>
                <w:color w:val="000000"/>
                <w:sz w:val="20"/>
                <w:szCs w:val="20"/>
              </w:rPr>
              <w:t>="</w:t>
            </w:r>
            <w:r w:rsidRPr="00A83479">
              <w:rPr>
                <w:rFonts w:eastAsia="Times New Roman" w:cs="Consolas"/>
                <w:color w:val="7F007F"/>
                <w:sz w:val="20"/>
                <w:szCs w:val="20"/>
              </w:rPr>
              <w:t>text-align</w:t>
            </w:r>
            <w:r w:rsidRPr="00A83479">
              <w:rPr>
                <w:rFonts w:eastAsia="Times New Roman" w:cs="Consolas"/>
                <w:color w:val="000000"/>
                <w:sz w:val="20"/>
                <w:szCs w:val="20"/>
              </w:rPr>
              <w:t xml:space="preserve">: </w:t>
            </w:r>
            <w:r w:rsidRPr="00A83479">
              <w:rPr>
                <w:rFonts w:eastAsia="Times New Roman" w:cs="Consolas"/>
                <w:i/>
                <w:iCs/>
                <w:color w:val="2A00E1"/>
                <w:sz w:val="20"/>
                <w:szCs w:val="20"/>
              </w:rPr>
              <w:t>center</w:t>
            </w:r>
            <w:r w:rsidRPr="00A83479">
              <w:rPr>
                <w:rFonts w:eastAsia="Times New Roman" w:cs="Consolas"/>
                <w:color w:val="000000"/>
                <w:sz w:val="20"/>
                <w:szCs w:val="20"/>
              </w:rPr>
              <w:t>;"</w:t>
            </w:r>
            <w:r w:rsidRPr="00A83479">
              <w:rPr>
                <w:rFonts w:eastAsia="Times New Roman" w:cs="Consolas"/>
                <w:color w:val="008080"/>
                <w:sz w:val="20"/>
                <w:szCs w:val="20"/>
              </w:rPr>
              <w:t>&gt;</w:t>
            </w:r>
          </w:p>
          <w:p w14:paraId="65BA5C6E" w14:textId="77777777" w:rsidR="005B6A28" w:rsidRPr="00A83479" w:rsidRDefault="005B6A28" w:rsidP="005B6A28">
            <w:pPr>
              <w:autoSpaceDE w:val="0"/>
              <w:autoSpaceDN w:val="0"/>
              <w:adjustRightInd w:val="0"/>
              <w:spacing w:after="0" w:line="240" w:lineRule="auto"/>
              <w:rPr>
                <w:rFonts w:eastAsia="Times New Roman" w:cs="Consolas"/>
                <w:sz w:val="20"/>
                <w:szCs w:val="20"/>
              </w:rPr>
            </w:pPr>
            <w:r w:rsidRPr="00A83479">
              <w:rPr>
                <w:rFonts w:eastAsia="Times New Roman" w:cs="Consolas"/>
                <w:color w:val="008080"/>
                <w:sz w:val="20"/>
                <w:szCs w:val="20"/>
              </w:rPr>
              <w:t>&lt;</w:t>
            </w:r>
            <w:r w:rsidRPr="00A83479">
              <w:rPr>
                <w:rFonts w:eastAsia="Times New Roman" w:cs="Consolas"/>
                <w:color w:val="3F7F7F"/>
                <w:sz w:val="20"/>
                <w:szCs w:val="20"/>
              </w:rPr>
              <w:t>isinclude</w:t>
            </w:r>
            <w:r w:rsidRPr="00A83479">
              <w:rPr>
                <w:rFonts w:eastAsia="Times New Roman" w:cs="Consolas"/>
                <w:sz w:val="20"/>
                <w:szCs w:val="20"/>
              </w:rPr>
              <w:t xml:space="preserve"> </w:t>
            </w:r>
            <w:r w:rsidRPr="00A83479">
              <w:rPr>
                <w:rFonts w:eastAsia="Times New Roman" w:cs="Consolas"/>
                <w:color w:val="7F007F"/>
                <w:sz w:val="20"/>
                <w:szCs w:val="20"/>
              </w:rPr>
              <w:t>url</w:t>
            </w:r>
            <w:r w:rsidRPr="00A83479">
              <w:rPr>
                <w:rFonts w:eastAsia="Times New Roman" w:cs="Consolas"/>
                <w:color w:val="000000"/>
                <w:sz w:val="20"/>
                <w:szCs w:val="20"/>
              </w:rPr>
              <w:t>=</w:t>
            </w:r>
            <w:r w:rsidRPr="00A83479">
              <w:rPr>
                <w:rFonts w:eastAsia="Times New Roman" w:cs="Consolas"/>
                <w:i/>
                <w:iCs/>
                <w:color w:val="2A00FF"/>
                <w:sz w:val="20"/>
                <w:szCs w:val="20"/>
              </w:rPr>
              <w:t>"${URLUtils.url('CYBVisaCheckout-Button')}"</w:t>
            </w:r>
            <w:r w:rsidRPr="00A83479">
              <w:rPr>
                <w:rFonts w:eastAsia="Times New Roman" w:cs="Consolas"/>
                <w:color w:val="008080"/>
                <w:sz w:val="20"/>
                <w:szCs w:val="20"/>
              </w:rPr>
              <w:t>/&gt;</w:t>
            </w:r>
          </w:p>
          <w:p w14:paraId="3978CC97" w14:textId="77777777" w:rsidR="005B6A28" w:rsidRDefault="005B6A28" w:rsidP="003C3632">
            <w:pPr>
              <w:pStyle w:val="BodyText"/>
            </w:pPr>
            <w:r w:rsidRPr="00A83479">
              <w:t>&lt;/</w:t>
            </w:r>
            <w:r w:rsidRPr="00A83479">
              <w:rPr>
                <w:color w:val="3F7F7F"/>
                <w:highlight w:val="lightGray"/>
              </w:rPr>
              <w:t>div</w:t>
            </w:r>
            <w:r w:rsidRPr="00A83479">
              <w:t>&gt;</w:t>
            </w:r>
          </w:p>
        </w:tc>
      </w:tr>
    </w:tbl>
    <w:p w14:paraId="3D47A016" w14:textId="77777777" w:rsidR="006E68E7" w:rsidRPr="005B6A28" w:rsidRDefault="006E68E7" w:rsidP="005B6A28">
      <w:pPr>
        <w:autoSpaceDE w:val="0"/>
        <w:autoSpaceDN w:val="0"/>
        <w:adjustRightInd w:val="0"/>
        <w:spacing w:after="0" w:line="240" w:lineRule="auto"/>
        <w:rPr>
          <w:rFonts w:eastAsia="Times New Roman" w:cs="Consolas"/>
          <w:sz w:val="20"/>
          <w:szCs w:val="20"/>
        </w:rPr>
      </w:pPr>
    </w:p>
    <w:p w14:paraId="7FD549CD" w14:textId="77777777" w:rsidR="00FC3035" w:rsidRPr="00A83479" w:rsidRDefault="00FC3035" w:rsidP="00FC3035">
      <w:pPr>
        <w:pStyle w:val="Heading5"/>
        <w:rPr>
          <w:rFonts w:asciiTheme="minorHAnsi" w:hAnsiTheme="minorHAnsi"/>
          <w:sz w:val="28"/>
        </w:rPr>
      </w:pPr>
      <w:r w:rsidRPr="00A83479">
        <w:rPr>
          <w:rFonts w:asciiTheme="minorHAnsi" w:hAnsiTheme="minorHAnsi"/>
          <w:sz w:val="28"/>
        </w:rPr>
        <w:t>cart.isml</w:t>
      </w:r>
    </w:p>
    <w:p w14:paraId="347D2733" w14:textId="77777777" w:rsidR="00FC3035" w:rsidRPr="00E33D85" w:rsidRDefault="00FC3035" w:rsidP="008C61FC">
      <w:pPr>
        <w:pStyle w:val="ListParagraph"/>
        <w:numPr>
          <w:ilvl w:val="0"/>
          <w:numId w:val="36"/>
        </w:numPr>
      </w:pPr>
      <w:r w:rsidRPr="00E33D85">
        <w:t>Include Visa checkout button:</w:t>
      </w:r>
    </w:p>
    <w:p w14:paraId="40558E64" w14:textId="77777777" w:rsidR="00FC3035" w:rsidRPr="00E33D85" w:rsidRDefault="00FC3035" w:rsidP="00FC3035">
      <w:pPr>
        <w:pStyle w:val="ListParagraph"/>
      </w:pPr>
      <w:r w:rsidRPr="00E33D85">
        <w:t xml:space="preserve">Add following lines before cart-recommendations </w:t>
      </w:r>
      <w:r w:rsidR="0002592D" w:rsidRPr="00E33D85">
        <w:t>div</w:t>
      </w:r>
    </w:p>
    <w:tbl>
      <w:tblPr>
        <w:tblStyle w:val="TableGrid"/>
        <w:tblW w:w="0" w:type="auto"/>
        <w:tblLook w:val="04A0" w:firstRow="1" w:lastRow="0" w:firstColumn="1" w:lastColumn="0" w:noHBand="0" w:noVBand="1"/>
      </w:tblPr>
      <w:tblGrid>
        <w:gridCol w:w="10296"/>
      </w:tblGrid>
      <w:tr w:rsidR="0002592D" w:rsidRPr="00E33D85" w14:paraId="267BCA31" w14:textId="77777777" w:rsidTr="0002592D">
        <w:tc>
          <w:tcPr>
            <w:tcW w:w="10296" w:type="dxa"/>
          </w:tcPr>
          <w:p w14:paraId="2D447B61" w14:textId="77777777" w:rsidR="00F25AE7" w:rsidRPr="00A83479" w:rsidRDefault="00F25AE7" w:rsidP="00F25AE7">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3F5FBF"/>
                <w:sz w:val="20"/>
                <w:szCs w:val="20"/>
                <w:highlight w:val="yellow"/>
              </w:rPr>
              <w:t>&lt;!--  BEGIN Visa Checkout code --&gt;</w:t>
            </w:r>
          </w:p>
          <w:p w14:paraId="373E050A" w14:textId="77777777" w:rsidR="00F25AE7" w:rsidRPr="00A83479" w:rsidRDefault="00F25AE7" w:rsidP="00F25AE7">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condition</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"${dw.system.Site.getCurrent().getCustomPreferenceValue('cybVisaButtonOnCart')}"</w:t>
            </w:r>
            <w:r w:rsidRPr="00A83479">
              <w:rPr>
                <w:rFonts w:eastAsia="Times New Roman" w:cs="Consolas"/>
                <w:color w:val="008080"/>
                <w:sz w:val="20"/>
                <w:szCs w:val="20"/>
                <w:highlight w:val="yellow"/>
              </w:rPr>
              <w:t>&gt;</w:t>
            </w:r>
          </w:p>
          <w:p w14:paraId="61543170" w14:textId="77777777" w:rsidR="00F25AE7" w:rsidRPr="00A83479" w:rsidRDefault="00F25AE7" w:rsidP="00F25AE7">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condition</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"${pdict.CurrentHttpParameterMap.visacheckout.value}"</w:t>
            </w:r>
            <w:r w:rsidRPr="00A83479">
              <w:rPr>
                <w:rFonts w:eastAsia="Times New Roman" w:cs="Consolas"/>
                <w:color w:val="008080"/>
                <w:sz w:val="20"/>
                <w:szCs w:val="20"/>
                <w:highlight w:val="yellow"/>
              </w:rPr>
              <w:t>&gt;</w:t>
            </w:r>
          </w:p>
          <w:p w14:paraId="75F98999" w14:textId="77777777" w:rsidR="00F25AE7" w:rsidRPr="00A83479" w:rsidRDefault="00F25AE7" w:rsidP="00F25AE7">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url</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"${URLUtils.url('CYBVisaCheckout-Button','visacheckout','pdict.CurrentHttpParameterMap.visacheckout.value')}"</w:t>
            </w:r>
            <w:r w:rsidRPr="00A83479">
              <w:rPr>
                <w:rFonts w:eastAsia="Times New Roman" w:cs="Consolas"/>
                <w:color w:val="008080"/>
                <w:sz w:val="20"/>
                <w:szCs w:val="20"/>
                <w:highlight w:val="yellow"/>
              </w:rPr>
              <w:t>/&gt;</w:t>
            </w:r>
          </w:p>
          <w:p w14:paraId="0120B2B7" w14:textId="77777777" w:rsidR="00F25AE7" w:rsidRPr="00A83479" w:rsidRDefault="00F25AE7" w:rsidP="00F25AE7">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iselse</w:t>
            </w:r>
            <w:r w:rsidRPr="00A83479">
              <w:rPr>
                <w:rFonts w:eastAsia="Times New Roman" w:cs="Consolas"/>
                <w:color w:val="008080"/>
                <w:sz w:val="20"/>
                <w:szCs w:val="20"/>
                <w:highlight w:val="yellow"/>
              </w:rPr>
              <w:t>&gt;</w:t>
            </w:r>
          </w:p>
          <w:p w14:paraId="5E74BAF8" w14:textId="77777777" w:rsidR="00F25AE7" w:rsidRPr="00A83479" w:rsidRDefault="00F25AE7" w:rsidP="00F25AE7">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url</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"${URLUtils.url('CYBVisaCheckout-Button')}"</w:t>
            </w:r>
            <w:r w:rsidRPr="00A83479">
              <w:rPr>
                <w:rFonts w:eastAsia="Times New Roman" w:cs="Consolas"/>
                <w:color w:val="008080"/>
                <w:sz w:val="20"/>
                <w:szCs w:val="20"/>
                <w:highlight w:val="yellow"/>
              </w:rPr>
              <w:t>/&gt;</w:t>
            </w:r>
          </w:p>
          <w:p w14:paraId="3F35A78B" w14:textId="77777777" w:rsidR="00F25AE7" w:rsidRPr="00A83479" w:rsidRDefault="00F25AE7" w:rsidP="00F25AE7">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color w:val="008080"/>
                <w:sz w:val="20"/>
                <w:szCs w:val="20"/>
                <w:highlight w:val="yellow"/>
              </w:rPr>
              <w:t>&gt;</w:t>
            </w:r>
          </w:p>
          <w:p w14:paraId="08695092" w14:textId="77777777" w:rsidR="00F25AE7" w:rsidRPr="00A83479" w:rsidRDefault="00F25AE7" w:rsidP="00F25AE7">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color w:val="008080"/>
                <w:sz w:val="20"/>
                <w:szCs w:val="20"/>
                <w:highlight w:val="yellow"/>
              </w:rPr>
              <w:t>&gt;</w:t>
            </w:r>
          </w:p>
          <w:p w14:paraId="4B44B90B" w14:textId="77777777" w:rsidR="0002592D" w:rsidRPr="00E33D85" w:rsidRDefault="00F25AE7" w:rsidP="00F25AE7">
            <w:r w:rsidRPr="00A83479">
              <w:rPr>
                <w:rFonts w:eastAsia="Times New Roman" w:cs="Consolas"/>
                <w:color w:val="3F5FBF"/>
                <w:sz w:val="20"/>
                <w:szCs w:val="20"/>
                <w:highlight w:val="yellow"/>
              </w:rPr>
              <w:t>&lt;!--  END Visa Checkout code --&gt;</w:t>
            </w:r>
          </w:p>
        </w:tc>
      </w:tr>
    </w:tbl>
    <w:p w14:paraId="7608828E" w14:textId="77777777" w:rsidR="00FC3035" w:rsidRPr="00E33D85" w:rsidRDefault="00FC3035" w:rsidP="00FC3035"/>
    <w:p w14:paraId="3F8569BD" w14:textId="77777777" w:rsidR="00FC3035" w:rsidRPr="00A83479" w:rsidRDefault="00FC3035" w:rsidP="00FC3035">
      <w:pPr>
        <w:pStyle w:val="Heading5"/>
        <w:rPr>
          <w:rFonts w:asciiTheme="minorHAnsi" w:hAnsiTheme="minorHAnsi"/>
          <w:sz w:val="28"/>
        </w:rPr>
      </w:pPr>
      <w:r w:rsidRPr="00A83479">
        <w:rPr>
          <w:rFonts w:asciiTheme="minorHAnsi" w:hAnsiTheme="minorHAnsi"/>
          <w:sz w:val="28"/>
        </w:rPr>
        <w:t>minicart.isml</w:t>
      </w:r>
    </w:p>
    <w:p w14:paraId="7C363DB7" w14:textId="77777777" w:rsidR="00FC3035" w:rsidRPr="00E33D85" w:rsidRDefault="00FC3035" w:rsidP="008C61FC">
      <w:pPr>
        <w:pStyle w:val="ListParagraph"/>
        <w:numPr>
          <w:ilvl w:val="0"/>
          <w:numId w:val="37"/>
        </w:numPr>
      </w:pPr>
      <w:r w:rsidRPr="00E33D85">
        <w:t>Add following line in div having id &lt;div class="mini-cart-totals"&gt; before checkout button</w:t>
      </w:r>
    </w:p>
    <w:tbl>
      <w:tblPr>
        <w:tblStyle w:val="TableGrid"/>
        <w:tblW w:w="0" w:type="auto"/>
        <w:tblInd w:w="-72" w:type="dxa"/>
        <w:tblLook w:val="04A0" w:firstRow="1" w:lastRow="0" w:firstColumn="1" w:lastColumn="0" w:noHBand="0" w:noVBand="1"/>
      </w:tblPr>
      <w:tblGrid>
        <w:gridCol w:w="10368"/>
      </w:tblGrid>
      <w:tr w:rsidR="00955E23" w:rsidRPr="00E33D85" w14:paraId="0A45669A" w14:textId="77777777" w:rsidTr="00636F6D">
        <w:tc>
          <w:tcPr>
            <w:tcW w:w="10368" w:type="dxa"/>
          </w:tcPr>
          <w:p w14:paraId="47EA8F50" w14:textId="77777777" w:rsidR="00E8745C" w:rsidRPr="00A83479" w:rsidRDefault="00955E23" w:rsidP="00E8745C">
            <w:pPr>
              <w:autoSpaceDE w:val="0"/>
              <w:autoSpaceDN w:val="0"/>
              <w:adjustRightInd w:val="0"/>
              <w:spacing w:after="0" w:line="240" w:lineRule="auto"/>
              <w:rPr>
                <w:rFonts w:eastAsia="Times New Roman" w:cs="Consolas"/>
                <w:sz w:val="20"/>
                <w:szCs w:val="20"/>
                <w:highlight w:val="yellow"/>
              </w:rPr>
            </w:pPr>
            <w:r w:rsidRPr="00A83479">
              <w:tab/>
            </w:r>
            <w:r w:rsidR="00E8745C" w:rsidRPr="00A83479">
              <w:rPr>
                <w:rFonts w:eastAsia="Times New Roman" w:cs="Consolas"/>
                <w:color w:val="3F5FBF"/>
                <w:sz w:val="20"/>
                <w:szCs w:val="20"/>
                <w:highlight w:val="yellow"/>
              </w:rPr>
              <w:t>&lt;!--  BEGIN Visa Checkout code --&gt;</w:t>
            </w:r>
          </w:p>
          <w:p w14:paraId="0C88D764" w14:textId="77777777" w:rsidR="00E8745C" w:rsidRPr="00A83479" w:rsidRDefault="00E8745C" w:rsidP="00E8745C">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condition</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"${dw.system.Site.getCurrent().getCustomPreferenceValue('cybVisaButtonOnCart')}"</w:t>
            </w:r>
            <w:r w:rsidRPr="00A83479">
              <w:rPr>
                <w:rFonts w:eastAsia="Times New Roman" w:cs="Consolas"/>
                <w:color w:val="008080"/>
                <w:sz w:val="20"/>
                <w:szCs w:val="20"/>
                <w:highlight w:val="yellow"/>
              </w:rPr>
              <w:t>&gt;</w:t>
            </w:r>
          </w:p>
          <w:p w14:paraId="78BBDD4F" w14:textId="77777777" w:rsidR="00E8745C" w:rsidRPr="00A83479" w:rsidRDefault="00E8745C" w:rsidP="00E8745C">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condition</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"${empty(pdict.CurrentHttpParameterMap.visacheckout.value) || !pdict.CurrentHttpParameterMap.visacheckout.value}"</w:t>
            </w:r>
            <w:r w:rsidRPr="00A83479">
              <w:rPr>
                <w:rFonts w:eastAsia="Times New Roman" w:cs="Consolas"/>
                <w:color w:val="008080"/>
                <w:sz w:val="20"/>
                <w:szCs w:val="20"/>
                <w:highlight w:val="yellow"/>
              </w:rPr>
              <w:t>&gt;</w:t>
            </w:r>
          </w:p>
          <w:p w14:paraId="5A261290" w14:textId="77777777" w:rsidR="00E8745C" w:rsidRPr="00A83479" w:rsidRDefault="00E8745C" w:rsidP="00E8745C">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url</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"${URLUtils.url('CYBVisaCheckout-Button','buttonsource','minicart')}"</w:t>
            </w:r>
            <w:r w:rsidRPr="00A83479">
              <w:rPr>
                <w:rFonts w:eastAsia="Times New Roman" w:cs="Consolas"/>
                <w:color w:val="008080"/>
                <w:sz w:val="20"/>
                <w:szCs w:val="20"/>
                <w:highlight w:val="yellow"/>
              </w:rPr>
              <w:t>/&gt;</w:t>
            </w:r>
          </w:p>
          <w:p w14:paraId="01A309B0" w14:textId="77777777" w:rsidR="00E8745C" w:rsidRPr="00A83479" w:rsidRDefault="00E8745C" w:rsidP="00E8745C">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iselse</w:t>
            </w:r>
            <w:r w:rsidRPr="00A83479">
              <w:rPr>
                <w:rFonts w:eastAsia="Times New Roman" w:cs="Consolas"/>
                <w:color w:val="008080"/>
                <w:sz w:val="20"/>
                <w:szCs w:val="20"/>
                <w:highlight w:val="yellow"/>
              </w:rPr>
              <w:t>&gt;</w:t>
            </w:r>
          </w:p>
          <w:p w14:paraId="66B76393" w14:textId="77777777" w:rsidR="00E8745C" w:rsidRPr="00A83479" w:rsidRDefault="00E8745C" w:rsidP="00E8745C">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url</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"${URLUtils.url('CYBVisaCheckout-Button')}"</w:t>
            </w:r>
            <w:r w:rsidRPr="00A83479">
              <w:rPr>
                <w:rFonts w:eastAsia="Times New Roman" w:cs="Consolas"/>
                <w:color w:val="008080"/>
                <w:sz w:val="20"/>
                <w:szCs w:val="20"/>
                <w:highlight w:val="yellow"/>
              </w:rPr>
              <w:t>/&gt;</w:t>
            </w:r>
          </w:p>
          <w:p w14:paraId="2473F8EA" w14:textId="77777777" w:rsidR="00E8745C" w:rsidRPr="00A83479" w:rsidRDefault="00E8745C" w:rsidP="00E8745C">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color w:val="008080"/>
                <w:sz w:val="20"/>
                <w:szCs w:val="20"/>
                <w:highlight w:val="yellow"/>
              </w:rPr>
              <w:t>&gt;</w:t>
            </w:r>
          </w:p>
          <w:p w14:paraId="1020E747" w14:textId="77777777" w:rsidR="00E8745C" w:rsidRPr="00A83479" w:rsidRDefault="00E8745C" w:rsidP="00E8745C">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color w:val="008080"/>
                <w:sz w:val="20"/>
                <w:szCs w:val="20"/>
                <w:highlight w:val="yellow"/>
              </w:rPr>
              <w:t>&gt;</w:t>
            </w:r>
          </w:p>
          <w:p w14:paraId="59554018" w14:textId="77777777" w:rsidR="00E8745C" w:rsidRPr="00A83479" w:rsidRDefault="00E8745C" w:rsidP="00E8745C">
            <w:pPr>
              <w:autoSpaceDE w:val="0"/>
              <w:autoSpaceDN w:val="0"/>
              <w:adjustRightInd w:val="0"/>
              <w:spacing w:after="0" w:line="240" w:lineRule="auto"/>
              <w:rPr>
                <w:rFonts w:eastAsia="Times New Roman" w:cs="Consolas"/>
                <w:sz w:val="20"/>
                <w:szCs w:val="20"/>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3F5FBF"/>
                <w:sz w:val="20"/>
                <w:szCs w:val="20"/>
                <w:highlight w:val="yellow"/>
              </w:rPr>
              <w:t>&lt;!--  END Visa Checkout code --&gt;</w:t>
            </w:r>
          </w:p>
          <w:p w14:paraId="3688C67D" w14:textId="77777777" w:rsidR="00E8745C" w:rsidRPr="00A83479" w:rsidRDefault="00E8745C" w:rsidP="00E8745C">
            <w:pPr>
              <w:autoSpaceDE w:val="0"/>
              <w:autoSpaceDN w:val="0"/>
              <w:adjustRightInd w:val="0"/>
              <w:spacing w:after="0" w:line="240" w:lineRule="auto"/>
              <w:rPr>
                <w:rFonts w:eastAsia="Times New Roman" w:cs="Consolas"/>
                <w:sz w:val="20"/>
                <w:szCs w:val="20"/>
              </w:rPr>
            </w:pP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0000"/>
                <w:sz w:val="20"/>
                <w:szCs w:val="20"/>
              </w:rPr>
              <w:tab/>
            </w:r>
          </w:p>
          <w:p w14:paraId="38338739" w14:textId="77777777" w:rsidR="00E8745C" w:rsidRPr="00A83479" w:rsidRDefault="00E8745C" w:rsidP="00E8745C">
            <w:pPr>
              <w:autoSpaceDE w:val="0"/>
              <w:autoSpaceDN w:val="0"/>
              <w:adjustRightInd w:val="0"/>
              <w:spacing w:after="0" w:line="240" w:lineRule="auto"/>
              <w:rPr>
                <w:rFonts w:eastAsia="Times New Roman" w:cs="Consolas"/>
                <w:sz w:val="20"/>
                <w:szCs w:val="20"/>
              </w:rPr>
            </w:pP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8080"/>
                <w:sz w:val="20"/>
                <w:szCs w:val="20"/>
              </w:rPr>
              <w:t>&lt;</w:t>
            </w:r>
            <w:r w:rsidRPr="00A83479">
              <w:rPr>
                <w:rFonts w:eastAsia="Times New Roman" w:cs="Consolas"/>
                <w:color w:val="3F7F7F"/>
                <w:sz w:val="20"/>
                <w:szCs w:val="20"/>
              </w:rPr>
              <w:t>a</w:t>
            </w:r>
            <w:r w:rsidRPr="00A83479">
              <w:rPr>
                <w:rFonts w:eastAsia="Times New Roman" w:cs="Consolas"/>
                <w:sz w:val="20"/>
                <w:szCs w:val="20"/>
              </w:rPr>
              <w:t xml:space="preserve"> </w:t>
            </w:r>
            <w:r w:rsidRPr="00A83479">
              <w:rPr>
                <w:rFonts w:eastAsia="Times New Roman" w:cs="Consolas"/>
                <w:color w:val="7F007F"/>
                <w:sz w:val="20"/>
                <w:szCs w:val="20"/>
              </w:rPr>
              <w:t>class</w:t>
            </w:r>
            <w:r w:rsidRPr="00A83479">
              <w:rPr>
                <w:rFonts w:eastAsia="Times New Roman" w:cs="Consolas"/>
                <w:color w:val="000000"/>
                <w:sz w:val="20"/>
                <w:szCs w:val="20"/>
              </w:rPr>
              <w:t>=</w:t>
            </w:r>
            <w:r w:rsidRPr="00A83479">
              <w:rPr>
                <w:rFonts w:eastAsia="Times New Roman" w:cs="Consolas"/>
                <w:i/>
                <w:iCs/>
                <w:color w:val="2A00FF"/>
                <w:sz w:val="20"/>
                <w:szCs w:val="20"/>
              </w:rPr>
              <w:t>"mini-cart-link-checkout"</w:t>
            </w:r>
            <w:r w:rsidRPr="00A83479">
              <w:rPr>
                <w:rFonts w:eastAsia="Times New Roman" w:cs="Consolas"/>
                <w:sz w:val="20"/>
                <w:szCs w:val="20"/>
              </w:rPr>
              <w:t xml:space="preserve"> </w:t>
            </w:r>
            <w:r w:rsidRPr="00A83479">
              <w:rPr>
                <w:rFonts w:eastAsia="Times New Roman" w:cs="Consolas"/>
                <w:color w:val="7F007F"/>
                <w:sz w:val="20"/>
                <w:szCs w:val="20"/>
              </w:rPr>
              <w:t>href</w:t>
            </w:r>
            <w:r w:rsidRPr="00A83479">
              <w:rPr>
                <w:rFonts w:eastAsia="Times New Roman" w:cs="Consolas"/>
                <w:color w:val="000000"/>
                <w:sz w:val="20"/>
                <w:szCs w:val="20"/>
              </w:rPr>
              <w:t>=</w:t>
            </w:r>
            <w:r w:rsidRPr="00A83479">
              <w:rPr>
                <w:rFonts w:eastAsia="Times New Roman" w:cs="Consolas"/>
                <w:i/>
                <w:iCs/>
                <w:color w:val="2A00FF"/>
                <w:sz w:val="20"/>
                <w:szCs w:val="20"/>
              </w:rPr>
              <w:t>"${URLUtils.https('COCustomer-Start')}"</w:t>
            </w:r>
            <w:r w:rsidRPr="00A83479">
              <w:rPr>
                <w:rFonts w:eastAsia="Times New Roman" w:cs="Consolas"/>
                <w:sz w:val="20"/>
                <w:szCs w:val="20"/>
              </w:rPr>
              <w:t xml:space="preserve"> </w:t>
            </w:r>
            <w:r w:rsidRPr="00A83479">
              <w:rPr>
                <w:rFonts w:eastAsia="Times New Roman" w:cs="Consolas"/>
                <w:color w:val="7F007F"/>
                <w:sz w:val="20"/>
                <w:szCs w:val="20"/>
              </w:rPr>
              <w:t>title</w:t>
            </w:r>
            <w:r w:rsidRPr="00A83479">
              <w:rPr>
                <w:rFonts w:eastAsia="Times New Roman" w:cs="Consolas"/>
                <w:color w:val="000000"/>
                <w:sz w:val="20"/>
                <w:szCs w:val="20"/>
              </w:rPr>
              <w:t>=</w:t>
            </w:r>
            <w:r w:rsidRPr="00A83479">
              <w:rPr>
                <w:rFonts w:eastAsia="Times New Roman" w:cs="Consolas"/>
                <w:i/>
                <w:iCs/>
                <w:color w:val="2A00FF"/>
                <w:sz w:val="20"/>
                <w:szCs w:val="20"/>
              </w:rPr>
              <w:t>"${Resource.msg('minicart.directcheckout','checkout',null)}"</w:t>
            </w:r>
            <w:r w:rsidRPr="00A83479">
              <w:rPr>
                <w:rFonts w:eastAsia="Times New Roman" w:cs="Consolas"/>
                <w:color w:val="008080"/>
                <w:sz w:val="20"/>
                <w:szCs w:val="20"/>
              </w:rPr>
              <w:t>&gt;</w:t>
            </w:r>
            <w:r w:rsidRPr="00A83479">
              <w:rPr>
                <w:rFonts w:eastAsia="Times New Roman" w:cs="Consolas"/>
                <w:color w:val="000000"/>
                <w:sz w:val="20"/>
                <w:szCs w:val="20"/>
              </w:rPr>
              <w:t xml:space="preserve">${Resource.msg('minicart.directcheckout','checkout',null)} </w:t>
            </w:r>
            <w:r w:rsidRPr="00A83479">
              <w:rPr>
                <w:rFonts w:eastAsia="Times New Roman" w:cs="Consolas"/>
                <w:color w:val="2A00FF"/>
                <w:sz w:val="20"/>
                <w:szCs w:val="20"/>
              </w:rPr>
              <w:t>&amp;raquo;</w:t>
            </w:r>
            <w:r w:rsidRPr="00A83479">
              <w:rPr>
                <w:rFonts w:eastAsia="Times New Roman" w:cs="Consolas"/>
                <w:color w:val="008080"/>
                <w:sz w:val="20"/>
                <w:szCs w:val="20"/>
              </w:rPr>
              <w:t>&lt;/</w:t>
            </w:r>
            <w:r w:rsidRPr="00A83479">
              <w:rPr>
                <w:rFonts w:eastAsia="Times New Roman" w:cs="Consolas"/>
                <w:color w:val="3F7F7F"/>
                <w:sz w:val="20"/>
                <w:szCs w:val="20"/>
              </w:rPr>
              <w:t>a</w:t>
            </w:r>
            <w:r w:rsidRPr="00A83479">
              <w:rPr>
                <w:rFonts w:eastAsia="Times New Roman" w:cs="Consolas"/>
                <w:color w:val="008080"/>
                <w:sz w:val="20"/>
                <w:szCs w:val="20"/>
              </w:rPr>
              <w:t>&gt;</w:t>
            </w:r>
          </w:p>
          <w:p w14:paraId="2BD75912" w14:textId="77777777" w:rsidR="00E8745C" w:rsidRPr="00A83479" w:rsidRDefault="00E8745C" w:rsidP="00E8745C">
            <w:pPr>
              <w:autoSpaceDE w:val="0"/>
              <w:autoSpaceDN w:val="0"/>
              <w:adjustRightInd w:val="0"/>
              <w:spacing w:after="0" w:line="240" w:lineRule="auto"/>
              <w:rPr>
                <w:rFonts w:eastAsia="Times New Roman" w:cs="Consolas"/>
                <w:sz w:val="20"/>
                <w:szCs w:val="20"/>
              </w:rPr>
            </w:pP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8080"/>
                <w:sz w:val="20"/>
                <w:szCs w:val="20"/>
              </w:rPr>
              <w:t>&lt;/</w:t>
            </w:r>
            <w:r w:rsidRPr="00A83479">
              <w:rPr>
                <w:rFonts w:eastAsia="Times New Roman" w:cs="Consolas"/>
                <w:color w:val="3F7F7F"/>
                <w:sz w:val="20"/>
                <w:szCs w:val="20"/>
              </w:rPr>
              <w:t>div</w:t>
            </w:r>
            <w:r w:rsidRPr="00A83479">
              <w:rPr>
                <w:rFonts w:eastAsia="Times New Roman" w:cs="Consolas"/>
                <w:color w:val="008080"/>
                <w:sz w:val="20"/>
                <w:szCs w:val="20"/>
              </w:rPr>
              <w:t>&gt;</w:t>
            </w:r>
          </w:p>
          <w:p w14:paraId="7F80C653" w14:textId="77777777" w:rsidR="00955E23" w:rsidRPr="00E33D85" w:rsidRDefault="00E8745C" w:rsidP="00E8745C">
            <w:pPr>
              <w:spacing w:after="0" w:line="240" w:lineRule="auto"/>
              <w:ind w:left="360"/>
            </w:pPr>
            <w:r w:rsidRPr="00A83479">
              <w:rPr>
                <w:rFonts w:eastAsia="Times New Roman" w:cs="Consolas"/>
                <w:color w:val="000000"/>
                <w:sz w:val="20"/>
                <w:szCs w:val="20"/>
              </w:rPr>
              <w:tab/>
            </w:r>
            <w:r w:rsidRPr="00A83479">
              <w:rPr>
                <w:rFonts w:eastAsia="Times New Roman" w:cs="Consolas"/>
                <w:color w:val="008080"/>
                <w:sz w:val="20"/>
                <w:szCs w:val="20"/>
              </w:rPr>
              <w:t>&lt;/</w:t>
            </w:r>
            <w:r w:rsidRPr="00A83479">
              <w:rPr>
                <w:rFonts w:eastAsia="Times New Roman" w:cs="Consolas"/>
                <w:color w:val="3F7F7F"/>
                <w:sz w:val="20"/>
                <w:szCs w:val="20"/>
              </w:rPr>
              <w:t>div</w:t>
            </w:r>
            <w:r w:rsidRPr="00A83479">
              <w:rPr>
                <w:rFonts w:eastAsia="Times New Roman" w:cs="Consolas"/>
                <w:color w:val="008080"/>
                <w:sz w:val="20"/>
                <w:szCs w:val="20"/>
              </w:rPr>
              <w:t>&gt;</w:t>
            </w:r>
          </w:p>
        </w:tc>
      </w:tr>
    </w:tbl>
    <w:p w14:paraId="237DCC95" w14:textId="77777777" w:rsidR="00FC3035" w:rsidRPr="00E33D85" w:rsidRDefault="00FC3035" w:rsidP="00FC3035"/>
    <w:p w14:paraId="2C1E312B" w14:textId="77777777" w:rsidR="00FC3035" w:rsidRPr="00A83479" w:rsidRDefault="00FC3035" w:rsidP="00FC3035">
      <w:pPr>
        <w:pStyle w:val="Heading5"/>
        <w:rPr>
          <w:rFonts w:asciiTheme="minorHAnsi" w:hAnsiTheme="minorHAnsi"/>
          <w:sz w:val="28"/>
        </w:rPr>
      </w:pPr>
      <w:r w:rsidRPr="00A83479">
        <w:rPr>
          <w:rFonts w:asciiTheme="minorHAnsi" w:hAnsiTheme="minorHAnsi"/>
          <w:sz w:val="28"/>
        </w:rPr>
        <w:t>footer_UI.isml</w:t>
      </w:r>
    </w:p>
    <w:p w14:paraId="1D510B93" w14:textId="77777777" w:rsidR="00FC3035" w:rsidRDefault="00FC3035" w:rsidP="008C61FC">
      <w:pPr>
        <w:pStyle w:val="ListParagraph"/>
        <w:numPr>
          <w:ilvl w:val="0"/>
          <w:numId w:val="38"/>
        </w:numPr>
      </w:pPr>
      <w:r w:rsidRPr="00E33D85">
        <w:t>Include the template visacheckout/launch.isml at the end of the file.</w:t>
      </w:r>
    </w:p>
    <w:tbl>
      <w:tblPr>
        <w:tblStyle w:val="TableGrid"/>
        <w:tblW w:w="0" w:type="auto"/>
        <w:tblLook w:val="04A0" w:firstRow="1" w:lastRow="0" w:firstColumn="1" w:lastColumn="0" w:noHBand="0" w:noVBand="1"/>
      </w:tblPr>
      <w:tblGrid>
        <w:gridCol w:w="10296"/>
      </w:tblGrid>
      <w:tr w:rsidR="008F4DA8" w14:paraId="3DDB0308" w14:textId="77777777" w:rsidTr="008F4DA8">
        <w:tc>
          <w:tcPr>
            <w:tcW w:w="10296" w:type="dxa"/>
          </w:tcPr>
          <w:p w14:paraId="4935CEC8" w14:textId="77777777" w:rsidR="008F4DA8" w:rsidRPr="00A83479" w:rsidRDefault="008F4DA8" w:rsidP="008F4DA8">
            <w:pPr>
              <w:autoSpaceDE w:val="0"/>
              <w:autoSpaceDN w:val="0"/>
              <w:adjustRightInd w:val="0"/>
              <w:spacing w:after="0" w:line="240" w:lineRule="auto"/>
              <w:ind w:left="360"/>
              <w:rPr>
                <w:rFonts w:eastAsia="Times New Roman" w:cs="Consolas"/>
                <w:sz w:val="20"/>
                <w:szCs w:val="20"/>
              </w:rPr>
            </w:pPr>
            <w:r w:rsidRPr="00A83479">
              <w:rPr>
                <w:rFonts w:eastAsia="Times New Roman" w:cs="Consolas"/>
                <w:color w:val="008080"/>
                <w:sz w:val="20"/>
                <w:szCs w:val="20"/>
              </w:rPr>
              <w:lastRenderedPageBreak/>
              <w:t>&lt;</w:t>
            </w:r>
            <w:r w:rsidRPr="00A83479">
              <w:rPr>
                <w:rFonts w:eastAsia="Times New Roman" w:cs="Consolas"/>
                <w:color w:val="3F7F7F"/>
                <w:sz w:val="20"/>
                <w:szCs w:val="20"/>
                <w:highlight w:val="lightGray"/>
              </w:rPr>
              <w:t>iscomment</w:t>
            </w:r>
            <w:r w:rsidRPr="00A83479">
              <w:rPr>
                <w:rFonts w:eastAsia="Times New Roman" w:cs="Consolas"/>
                <w:color w:val="008080"/>
                <w:sz w:val="20"/>
                <w:szCs w:val="20"/>
              </w:rPr>
              <w:t>&gt;</w:t>
            </w:r>
            <w:r w:rsidRPr="00A83479">
              <w:rPr>
                <w:rFonts w:eastAsia="Times New Roman" w:cs="Consolas"/>
                <w:color w:val="000000"/>
                <w:sz w:val="20"/>
                <w:szCs w:val="20"/>
              </w:rPr>
              <w:t>Visa Checkout launch</w:t>
            </w:r>
            <w:r w:rsidRPr="00A83479">
              <w:rPr>
                <w:rFonts w:eastAsia="Times New Roman" w:cs="Consolas"/>
                <w:color w:val="008080"/>
                <w:sz w:val="20"/>
                <w:szCs w:val="20"/>
              </w:rPr>
              <w:t>&lt;/</w:t>
            </w:r>
            <w:r w:rsidRPr="00A83479">
              <w:rPr>
                <w:rFonts w:eastAsia="Times New Roman" w:cs="Consolas"/>
                <w:color w:val="3F7F7F"/>
                <w:sz w:val="20"/>
                <w:szCs w:val="20"/>
                <w:highlight w:val="lightGray"/>
              </w:rPr>
              <w:t>iscomment</w:t>
            </w:r>
            <w:r w:rsidRPr="00A83479">
              <w:rPr>
                <w:rFonts w:eastAsia="Times New Roman" w:cs="Consolas"/>
                <w:color w:val="008080"/>
                <w:sz w:val="20"/>
                <w:szCs w:val="20"/>
              </w:rPr>
              <w:t>&gt;</w:t>
            </w:r>
          </w:p>
          <w:p w14:paraId="304ABA54" w14:textId="77777777" w:rsidR="008F4DA8" w:rsidRDefault="008F4DA8" w:rsidP="008F4DA8">
            <w:pPr>
              <w:ind w:left="360"/>
            </w:pPr>
            <w:r w:rsidRPr="00A83479">
              <w:rPr>
                <w:rFonts w:eastAsia="Times New Roman" w:cs="Consolas"/>
                <w:color w:val="008080"/>
                <w:sz w:val="20"/>
                <w:szCs w:val="20"/>
              </w:rPr>
              <w:t>&lt;</w:t>
            </w:r>
            <w:r w:rsidRPr="00A83479">
              <w:rPr>
                <w:rFonts w:eastAsia="Times New Roman" w:cs="Consolas"/>
                <w:color w:val="3F7F7F"/>
                <w:sz w:val="20"/>
                <w:szCs w:val="20"/>
              </w:rPr>
              <w:t>isinclude</w:t>
            </w:r>
            <w:r w:rsidRPr="00A83479">
              <w:rPr>
                <w:rFonts w:eastAsia="Times New Roman" w:cs="Consolas"/>
                <w:sz w:val="20"/>
                <w:szCs w:val="20"/>
              </w:rPr>
              <w:t xml:space="preserve"> </w:t>
            </w:r>
            <w:r w:rsidRPr="00A83479">
              <w:rPr>
                <w:rFonts w:eastAsia="Times New Roman" w:cs="Consolas"/>
                <w:color w:val="7F007F"/>
                <w:sz w:val="20"/>
                <w:szCs w:val="20"/>
              </w:rPr>
              <w:t>template</w:t>
            </w:r>
            <w:r w:rsidRPr="00A83479">
              <w:rPr>
                <w:rFonts w:eastAsia="Times New Roman" w:cs="Consolas"/>
                <w:color w:val="000000"/>
                <w:sz w:val="20"/>
                <w:szCs w:val="20"/>
              </w:rPr>
              <w:t>=</w:t>
            </w:r>
            <w:r w:rsidRPr="00A83479">
              <w:rPr>
                <w:rFonts w:eastAsia="Times New Roman" w:cs="Consolas"/>
                <w:i/>
                <w:iCs/>
                <w:color w:val="2A00FF"/>
                <w:sz w:val="20"/>
                <w:szCs w:val="20"/>
              </w:rPr>
              <w:t>"visacheckout/launch.isml"</w:t>
            </w:r>
            <w:r w:rsidRPr="00A83479">
              <w:rPr>
                <w:rFonts w:eastAsia="Times New Roman" w:cs="Consolas"/>
                <w:sz w:val="20"/>
                <w:szCs w:val="20"/>
              </w:rPr>
              <w:t xml:space="preserve"> </w:t>
            </w:r>
            <w:r w:rsidRPr="00A83479">
              <w:rPr>
                <w:rFonts w:eastAsia="Times New Roman" w:cs="Consolas"/>
                <w:color w:val="008080"/>
                <w:sz w:val="20"/>
                <w:szCs w:val="20"/>
              </w:rPr>
              <w:t>/&gt;</w:t>
            </w:r>
          </w:p>
        </w:tc>
      </w:tr>
    </w:tbl>
    <w:p w14:paraId="16100D92" w14:textId="77777777" w:rsidR="00FC3035" w:rsidRPr="008F4DA8" w:rsidRDefault="00FC3035" w:rsidP="008F4DA8">
      <w:pPr>
        <w:autoSpaceDE w:val="0"/>
        <w:autoSpaceDN w:val="0"/>
        <w:adjustRightInd w:val="0"/>
        <w:spacing w:after="0" w:line="240" w:lineRule="auto"/>
        <w:rPr>
          <w:rFonts w:eastAsia="Times New Roman" w:cs="Consolas"/>
          <w:sz w:val="20"/>
          <w:szCs w:val="20"/>
        </w:rPr>
      </w:pPr>
    </w:p>
    <w:p w14:paraId="00E54E58" w14:textId="77777777" w:rsidR="00FC3035" w:rsidRPr="00A83479" w:rsidRDefault="00FC3035" w:rsidP="00FC3035">
      <w:pPr>
        <w:pStyle w:val="Heading5"/>
        <w:rPr>
          <w:rFonts w:asciiTheme="minorHAnsi" w:hAnsiTheme="minorHAnsi"/>
          <w:sz w:val="28"/>
        </w:rPr>
      </w:pPr>
      <w:r w:rsidRPr="00A83479">
        <w:rPr>
          <w:rFonts w:asciiTheme="minorHAnsi" w:hAnsiTheme="minorHAnsi"/>
          <w:sz w:val="28"/>
        </w:rPr>
        <w:t>header.isml</w:t>
      </w:r>
    </w:p>
    <w:p w14:paraId="77FB3133" w14:textId="77777777" w:rsidR="00FC3035" w:rsidRPr="008F4DA8" w:rsidRDefault="00FC3035" w:rsidP="008C61FC">
      <w:pPr>
        <w:pStyle w:val="ListParagraph"/>
        <w:numPr>
          <w:ilvl w:val="0"/>
          <w:numId w:val="39"/>
        </w:numPr>
      </w:pPr>
      <w:r w:rsidRPr="00E33D85">
        <w:t>In the header section replace mini-cart section with below snippet</w:t>
      </w:r>
    </w:p>
    <w:tbl>
      <w:tblPr>
        <w:tblStyle w:val="TableGrid"/>
        <w:tblW w:w="0" w:type="auto"/>
        <w:tblLook w:val="04A0" w:firstRow="1" w:lastRow="0" w:firstColumn="1" w:lastColumn="0" w:noHBand="0" w:noVBand="1"/>
      </w:tblPr>
      <w:tblGrid>
        <w:gridCol w:w="10296"/>
      </w:tblGrid>
      <w:tr w:rsidR="000B1BA4" w:rsidRPr="00E33D85" w14:paraId="7D1B320C" w14:textId="77777777" w:rsidTr="000B1BA4">
        <w:tc>
          <w:tcPr>
            <w:tcW w:w="10296" w:type="dxa"/>
          </w:tcPr>
          <w:p w14:paraId="7A9B6A4F" w14:textId="77777777" w:rsidR="008F4DA8" w:rsidRPr="00A83479" w:rsidRDefault="008F4DA8" w:rsidP="008F4DA8">
            <w:pPr>
              <w:autoSpaceDE w:val="0"/>
              <w:autoSpaceDN w:val="0"/>
              <w:adjustRightInd w:val="0"/>
              <w:spacing w:after="0" w:line="240" w:lineRule="auto"/>
              <w:rPr>
                <w:rFonts w:eastAsia="Times New Roman" w:cs="Consolas"/>
                <w:sz w:val="20"/>
                <w:szCs w:val="20"/>
              </w:rPr>
            </w:pPr>
            <w:r w:rsidRPr="00A83479">
              <w:rPr>
                <w:rFonts w:eastAsia="Times New Roman" w:cs="Consolas"/>
                <w:color w:val="008080"/>
                <w:sz w:val="20"/>
                <w:szCs w:val="20"/>
              </w:rPr>
              <w:t>&lt;</w:t>
            </w:r>
            <w:r w:rsidRPr="00A83479">
              <w:rPr>
                <w:rFonts w:eastAsia="Times New Roman" w:cs="Consolas"/>
                <w:color w:val="3F7F7F"/>
                <w:sz w:val="20"/>
                <w:szCs w:val="20"/>
                <w:highlight w:val="lightGray"/>
              </w:rPr>
              <w:t>iscomment</w:t>
            </w:r>
            <w:r w:rsidRPr="00A83479">
              <w:rPr>
                <w:rFonts w:eastAsia="Times New Roman" w:cs="Consolas"/>
                <w:color w:val="008080"/>
                <w:sz w:val="20"/>
                <w:szCs w:val="20"/>
              </w:rPr>
              <w:t>&gt;</w:t>
            </w:r>
            <w:r w:rsidRPr="00A83479">
              <w:rPr>
                <w:rFonts w:eastAsia="Times New Roman" w:cs="Consolas"/>
                <w:color w:val="000000"/>
                <w:sz w:val="20"/>
                <w:szCs w:val="20"/>
              </w:rPr>
              <w:t>INCLUDE: Mini-cart, do not cache</w:t>
            </w:r>
            <w:r w:rsidRPr="00A83479">
              <w:rPr>
                <w:rFonts w:eastAsia="Times New Roman" w:cs="Consolas"/>
                <w:color w:val="008080"/>
                <w:sz w:val="20"/>
                <w:szCs w:val="20"/>
              </w:rPr>
              <w:t>&lt;/</w:t>
            </w:r>
            <w:r w:rsidRPr="00A83479">
              <w:rPr>
                <w:rFonts w:eastAsia="Times New Roman" w:cs="Consolas"/>
                <w:color w:val="3F7F7F"/>
                <w:sz w:val="20"/>
                <w:szCs w:val="20"/>
                <w:highlight w:val="lightGray"/>
              </w:rPr>
              <w:t>iscomment</w:t>
            </w:r>
            <w:r w:rsidRPr="00A83479">
              <w:rPr>
                <w:rFonts w:eastAsia="Times New Roman" w:cs="Consolas"/>
                <w:color w:val="008080"/>
                <w:sz w:val="20"/>
                <w:szCs w:val="20"/>
              </w:rPr>
              <w:t>&gt;</w:t>
            </w:r>
          </w:p>
          <w:p w14:paraId="374A5CF3" w14:textId="77777777" w:rsidR="008F4DA8" w:rsidRPr="00A83479" w:rsidRDefault="008F4DA8" w:rsidP="008F4DA8">
            <w:pPr>
              <w:autoSpaceDE w:val="0"/>
              <w:autoSpaceDN w:val="0"/>
              <w:adjustRightInd w:val="0"/>
              <w:spacing w:after="0" w:line="240" w:lineRule="auto"/>
              <w:rPr>
                <w:rFonts w:eastAsia="Times New Roman" w:cs="Consolas"/>
                <w:sz w:val="20"/>
                <w:szCs w:val="20"/>
              </w:rPr>
            </w:pPr>
            <w:r w:rsidRPr="00A83479">
              <w:rPr>
                <w:rFonts w:eastAsia="Times New Roman" w:cs="Consolas"/>
                <w:color w:val="000000"/>
                <w:sz w:val="20"/>
                <w:szCs w:val="20"/>
              </w:rPr>
              <w:tab/>
              <w:t xml:space="preserve"> </w:t>
            </w:r>
            <w:r w:rsidRPr="00A83479">
              <w:rPr>
                <w:rFonts w:eastAsia="Times New Roman" w:cs="Consolas"/>
                <w:color w:val="008080"/>
                <w:sz w:val="20"/>
                <w:szCs w:val="20"/>
              </w:rPr>
              <w:t>&lt;</w:t>
            </w:r>
            <w:r w:rsidRPr="00A83479">
              <w:rPr>
                <w:rFonts w:eastAsia="Times New Roman" w:cs="Consolas"/>
                <w:color w:val="3F7F7F"/>
                <w:sz w:val="20"/>
                <w:szCs w:val="20"/>
              </w:rPr>
              <w:t>div</w:t>
            </w:r>
            <w:r w:rsidRPr="00A83479">
              <w:rPr>
                <w:rFonts w:eastAsia="Times New Roman" w:cs="Consolas"/>
                <w:sz w:val="20"/>
                <w:szCs w:val="20"/>
              </w:rPr>
              <w:t xml:space="preserve"> </w:t>
            </w:r>
            <w:r w:rsidRPr="00A83479">
              <w:rPr>
                <w:rFonts w:eastAsia="Times New Roman" w:cs="Consolas"/>
                <w:color w:val="7F007F"/>
                <w:sz w:val="20"/>
                <w:szCs w:val="20"/>
              </w:rPr>
              <w:t>id</w:t>
            </w:r>
            <w:r w:rsidRPr="00A83479">
              <w:rPr>
                <w:rFonts w:eastAsia="Times New Roman" w:cs="Consolas"/>
                <w:color w:val="000000"/>
                <w:sz w:val="20"/>
                <w:szCs w:val="20"/>
              </w:rPr>
              <w:t>=</w:t>
            </w:r>
            <w:r w:rsidRPr="00A83479">
              <w:rPr>
                <w:rFonts w:eastAsia="Times New Roman" w:cs="Consolas"/>
                <w:i/>
                <w:iCs/>
                <w:color w:val="2A00FF"/>
                <w:sz w:val="20"/>
                <w:szCs w:val="20"/>
              </w:rPr>
              <w:t>"mini-cart"</w:t>
            </w:r>
            <w:r w:rsidRPr="00A83479">
              <w:rPr>
                <w:rFonts w:eastAsia="Times New Roman" w:cs="Consolas"/>
                <w:color w:val="008080"/>
                <w:sz w:val="20"/>
                <w:szCs w:val="20"/>
              </w:rPr>
              <w:t>&gt;</w:t>
            </w:r>
          </w:p>
          <w:p w14:paraId="3ADCA0AF" w14:textId="77777777" w:rsidR="008F4DA8" w:rsidRPr="00A83479" w:rsidRDefault="008F4DA8" w:rsidP="008F4DA8">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condition</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"${!empty(pdict.CurrentHttpParameterMap.visacheckout.value) &amp;&amp; pdict.CurrentHttpParameterMap.visacheckout.value}"</w:t>
            </w:r>
            <w:r w:rsidRPr="00A83479">
              <w:rPr>
                <w:rFonts w:eastAsia="Times New Roman" w:cs="Consolas"/>
                <w:color w:val="008080"/>
                <w:sz w:val="20"/>
                <w:szCs w:val="20"/>
                <w:highlight w:val="yellow"/>
              </w:rPr>
              <w:t>&gt;</w:t>
            </w:r>
          </w:p>
          <w:p w14:paraId="3D0D1B36" w14:textId="77777777" w:rsidR="008F4DA8" w:rsidRPr="00A83479" w:rsidRDefault="008F4DA8" w:rsidP="008F4DA8">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url</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"${URLUtils.url('Cart-MiniCart','visacheckout',pdict.CurrentHttpParameterMap.visacheckout.value)}"</w:t>
            </w:r>
            <w:r w:rsidRPr="00A83479">
              <w:rPr>
                <w:rFonts w:eastAsia="Times New Roman" w:cs="Consolas"/>
                <w:color w:val="008080"/>
                <w:sz w:val="20"/>
                <w:szCs w:val="20"/>
                <w:highlight w:val="yellow"/>
              </w:rPr>
              <w:t>/&gt;</w:t>
            </w:r>
          </w:p>
          <w:p w14:paraId="3AD9C4F4" w14:textId="77777777" w:rsidR="008F4DA8" w:rsidRPr="00A83479" w:rsidRDefault="008F4DA8" w:rsidP="008F4DA8">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iselse</w:t>
            </w:r>
            <w:r w:rsidRPr="00A83479">
              <w:rPr>
                <w:rFonts w:eastAsia="Times New Roman" w:cs="Consolas"/>
                <w:color w:val="008080"/>
                <w:sz w:val="20"/>
                <w:szCs w:val="20"/>
                <w:highlight w:val="yellow"/>
              </w:rPr>
              <w:t>&gt;</w:t>
            </w:r>
          </w:p>
          <w:p w14:paraId="4F65926A" w14:textId="77777777" w:rsidR="008F4DA8" w:rsidRPr="00A83479" w:rsidRDefault="008F4DA8" w:rsidP="008F4DA8">
            <w:pPr>
              <w:autoSpaceDE w:val="0"/>
              <w:autoSpaceDN w:val="0"/>
              <w:adjustRightInd w:val="0"/>
              <w:spacing w:after="0" w:line="240" w:lineRule="auto"/>
              <w:rPr>
                <w:rFonts w:eastAsia="Times New Roman" w:cs="Consolas"/>
                <w:sz w:val="20"/>
                <w:szCs w:val="20"/>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url</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"${URLUtils.url('Cart-MiniCart')}"</w:t>
            </w:r>
            <w:r w:rsidRPr="00A83479">
              <w:rPr>
                <w:rFonts w:eastAsia="Times New Roman" w:cs="Consolas"/>
                <w:color w:val="008080"/>
                <w:sz w:val="20"/>
                <w:szCs w:val="20"/>
                <w:highlight w:val="yellow"/>
              </w:rPr>
              <w:t>/&gt;&lt;/</w:t>
            </w:r>
            <w:r w:rsidRPr="00A83479">
              <w:rPr>
                <w:rFonts w:eastAsia="Times New Roman" w:cs="Consolas"/>
                <w:color w:val="3F7F7F"/>
                <w:sz w:val="20"/>
                <w:szCs w:val="20"/>
                <w:highlight w:val="yellow"/>
              </w:rPr>
              <w:t>isif</w:t>
            </w:r>
            <w:r w:rsidRPr="00A83479">
              <w:rPr>
                <w:rFonts w:eastAsia="Times New Roman" w:cs="Consolas"/>
                <w:color w:val="008080"/>
                <w:sz w:val="20"/>
                <w:szCs w:val="20"/>
                <w:highlight w:val="yellow"/>
              </w:rPr>
              <w:t>&gt;</w:t>
            </w:r>
          </w:p>
          <w:p w14:paraId="06AEDB2E" w14:textId="77777777" w:rsidR="000B1BA4" w:rsidRPr="00E33D85" w:rsidRDefault="008F4DA8" w:rsidP="008F4DA8">
            <w:pPr>
              <w:pStyle w:val="ListParagraph"/>
              <w:rPr>
                <w:rFonts w:eastAsia="Times New Roman" w:cs="Consolas"/>
                <w:color w:val="008080"/>
                <w:sz w:val="20"/>
                <w:szCs w:val="20"/>
              </w:rPr>
            </w:pPr>
            <w:r w:rsidRPr="00A83479">
              <w:rPr>
                <w:rFonts w:eastAsia="Times New Roman" w:cs="Consolas"/>
                <w:color w:val="000000"/>
                <w:sz w:val="20"/>
                <w:szCs w:val="20"/>
              </w:rPr>
              <w:tab/>
            </w:r>
            <w:r w:rsidRPr="00A83479">
              <w:rPr>
                <w:rFonts w:eastAsia="Times New Roman" w:cs="Consolas"/>
                <w:color w:val="008080"/>
                <w:sz w:val="20"/>
                <w:szCs w:val="20"/>
              </w:rPr>
              <w:t>&lt;/</w:t>
            </w:r>
            <w:r w:rsidRPr="00A83479">
              <w:rPr>
                <w:rFonts w:eastAsia="Times New Roman" w:cs="Consolas"/>
                <w:color w:val="3F7F7F"/>
                <w:sz w:val="20"/>
                <w:szCs w:val="20"/>
              </w:rPr>
              <w:t>div</w:t>
            </w:r>
            <w:r w:rsidRPr="00A83479">
              <w:rPr>
                <w:rFonts w:eastAsia="Times New Roman" w:cs="Consolas"/>
                <w:color w:val="008080"/>
                <w:sz w:val="20"/>
                <w:szCs w:val="20"/>
              </w:rPr>
              <w:t>&gt;</w:t>
            </w:r>
          </w:p>
        </w:tc>
      </w:tr>
    </w:tbl>
    <w:p w14:paraId="175BFB5C" w14:textId="77777777" w:rsidR="00FC3035" w:rsidRPr="00E33D85" w:rsidRDefault="00FC3035" w:rsidP="00FC3035">
      <w:pPr>
        <w:pStyle w:val="ListParagraph"/>
      </w:pPr>
    </w:p>
    <w:p w14:paraId="3EC6BBC8" w14:textId="77777777" w:rsidR="00FC3035" w:rsidRPr="00A83479" w:rsidRDefault="00FC3035" w:rsidP="00FC3035">
      <w:pPr>
        <w:pStyle w:val="Heading5"/>
        <w:rPr>
          <w:rFonts w:asciiTheme="minorHAnsi" w:hAnsiTheme="minorHAnsi"/>
          <w:sz w:val="28"/>
        </w:rPr>
      </w:pPr>
      <w:r w:rsidRPr="00A83479">
        <w:rPr>
          <w:rFonts w:asciiTheme="minorHAnsi" w:hAnsiTheme="minorHAnsi"/>
          <w:sz w:val="28"/>
        </w:rPr>
        <w:t>htmlhead.isml</w:t>
      </w:r>
    </w:p>
    <w:p w14:paraId="691ECCCF" w14:textId="77777777" w:rsidR="00FC3035" w:rsidRDefault="00FC3035" w:rsidP="008C61FC">
      <w:pPr>
        <w:pStyle w:val="ListParagraph"/>
        <w:numPr>
          <w:ilvl w:val="0"/>
          <w:numId w:val="40"/>
        </w:numPr>
      </w:pPr>
      <w:r w:rsidRPr="00E33D85">
        <w:t>Add following line to prevent visa checkout clickjacking in the end</w:t>
      </w:r>
    </w:p>
    <w:tbl>
      <w:tblPr>
        <w:tblStyle w:val="TableGrid"/>
        <w:tblW w:w="0" w:type="auto"/>
        <w:tblLook w:val="04A0" w:firstRow="1" w:lastRow="0" w:firstColumn="1" w:lastColumn="0" w:noHBand="0" w:noVBand="1"/>
      </w:tblPr>
      <w:tblGrid>
        <w:gridCol w:w="10296"/>
      </w:tblGrid>
      <w:tr w:rsidR="0071291B" w14:paraId="4CA289B3" w14:textId="77777777" w:rsidTr="0071291B">
        <w:tc>
          <w:tcPr>
            <w:tcW w:w="10296" w:type="dxa"/>
          </w:tcPr>
          <w:p w14:paraId="5DA40347" w14:textId="77777777" w:rsidR="0071291B" w:rsidRPr="00A83479" w:rsidRDefault="0071291B" w:rsidP="0071291B">
            <w:pPr>
              <w:autoSpaceDE w:val="0"/>
              <w:autoSpaceDN w:val="0"/>
              <w:adjustRightInd w:val="0"/>
              <w:spacing w:after="0" w:line="240" w:lineRule="auto"/>
              <w:ind w:left="360"/>
              <w:rPr>
                <w:rFonts w:eastAsia="Times New Roman" w:cs="Consolas"/>
                <w:sz w:val="20"/>
                <w:szCs w:val="20"/>
                <w:highlight w:val="yellow"/>
              </w:rPr>
            </w:pP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iscomment</w:t>
            </w:r>
            <w:r w:rsidRPr="00A83479">
              <w:rPr>
                <w:rFonts w:eastAsia="Times New Roman" w:cs="Consolas"/>
                <w:color w:val="008080"/>
                <w:sz w:val="20"/>
                <w:szCs w:val="20"/>
                <w:highlight w:val="yellow"/>
              </w:rPr>
              <w:t>&gt;</w:t>
            </w:r>
            <w:r w:rsidRPr="00A83479">
              <w:rPr>
                <w:rFonts w:eastAsia="Times New Roman" w:cs="Consolas"/>
                <w:color w:val="000000"/>
                <w:sz w:val="20"/>
                <w:szCs w:val="20"/>
                <w:highlight w:val="yellow"/>
              </w:rPr>
              <w:t>Visa Checkout clickjacking prevention</w:t>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iscomment</w:t>
            </w:r>
            <w:r w:rsidRPr="00A83479">
              <w:rPr>
                <w:rFonts w:eastAsia="Times New Roman" w:cs="Consolas"/>
                <w:color w:val="008080"/>
                <w:sz w:val="20"/>
                <w:szCs w:val="20"/>
                <w:highlight w:val="yellow"/>
              </w:rPr>
              <w:t>&gt;</w:t>
            </w:r>
          </w:p>
          <w:p w14:paraId="781EB213" w14:textId="77777777" w:rsidR="0071291B" w:rsidRDefault="0071291B" w:rsidP="0071291B">
            <w:pPr>
              <w:ind w:left="360"/>
            </w:pP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template</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"visacheckout/clickjackingPrevent.isml"</w:t>
            </w:r>
            <w:r w:rsidRPr="00A83479">
              <w:rPr>
                <w:rFonts w:eastAsia="Times New Roman" w:cs="Consolas"/>
                <w:sz w:val="20"/>
                <w:szCs w:val="20"/>
                <w:highlight w:val="yellow"/>
              </w:rPr>
              <w:t xml:space="preserve"> </w:t>
            </w:r>
            <w:r w:rsidRPr="00A83479">
              <w:rPr>
                <w:rFonts w:eastAsia="Times New Roman" w:cs="Consolas"/>
                <w:color w:val="008080"/>
                <w:sz w:val="20"/>
                <w:szCs w:val="20"/>
                <w:highlight w:val="yellow"/>
              </w:rPr>
              <w:t>/&gt;</w:t>
            </w:r>
          </w:p>
        </w:tc>
      </w:tr>
    </w:tbl>
    <w:p w14:paraId="1289692E" w14:textId="77777777" w:rsidR="00A664B6" w:rsidRPr="00D602FC" w:rsidRDefault="00A664B6" w:rsidP="00A664B6">
      <w:pPr>
        <w:pStyle w:val="Heading4"/>
        <w:rPr>
          <w:rFonts w:asciiTheme="minorHAnsi" w:hAnsiTheme="minorHAnsi"/>
        </w:rPr>
      </w:pPr>
      <w:r w:rsidRPr="00D602FC">
        <w:rPr>
          <w:rFonts w:asciiTheme="minorHAnsi" w:hAnsiTheme="minorHAnsi"/>
        </w:rPr>
        <w:t>Pipeline – Cart.xml</w:t>
      </w:r>
    </w:p>
    <w:p w14:paraId="3C94B253" w14:textId="77777777" w:rsidR="00A664B6" w:rsidRPr="00D602FC" w:rsidRDefault="00A664B6" w:rsidP="00A664B6">
      <w:pPr>
        <w:pStyle w:val="Heading5"/>
        <w:rPr>
          <w:rFonts w:asciiTheme="minorHAnsi" w:hAnsiTheme="minorHAnsi"/>
        </w:rPr>
      </w:pPr>
      <w:r w:rsidRPr="00D602FC">
        <w:rPr>
          <w:rFonts w:asciiTheme="minorHAnsi" w:hAnsiTheme="minorHAnsi"/>
        </w:rPr>
        <w:t xml:space="preserve">Update Show </w:t>
      </w:r>
      <w:r w:rsidR="00A83479">
        <w:rPr>
          <w:rFonts w:asciiTheme="minorHAnsi" w:hAnsiTheme="minorHAnsi"/>
        </w:rPr>
        <w:t>node</w:t>
      </w:r>
    </w:p>
    <w:p w14:paraId="2F89DEDD" w14:textId="77777777" w:rsidR="00A664B6" w:rsidRDefault="00A664B6" w:rsidP="009B35FA">
      <w:pPr>
        <w:pStyle w:val="ListParagraph"/>
        <w:numPr>
          <w:ilvl w:val="0"/>
          <w:numId w:val="83"/>
        </w:numPr>
      </w:pPr>
      <w:r>
        <w:t>Add a property for visa checkout button just above Cart-GetExistingBasket call node and set the value as below:</w:t>
      </w:r>
    </w:p>
    <w:p w14:paraId="57378D6A" w14:textId="77777777" w:rsidR="00A664B6" w:rsidRDefault="00A664B6" w:rsidP="00A664B6">
      <w:pPr>
        <w:pStyle w:val="ListParagraph"/>
        <w:ind w:left="1080"/>
      </w:pPr>
      <w:r>
        <w:t xml:space="preserve">Input: </w:t>
      </w:r>
      <w:r w:rsidRPr="00B53F56">
        <w:t>"CybCart"</w:t>
      </w:r>
    </w:p>
    <w:p w14:paraId="09390024" w14:textId="77777777" w:rsidR="00A664B6" w:rsidRDefault="00A664B6" w:rsidP="00A664B6">
      <w:pPr>
        <w:pStyle w:val="ListParagraph"/>
        <w:ind w:left="1080"/>
      </w:pPr>
      <w:r>
        <w:t xml:space="preserve">Output: </w:t>
      </w:r>
      <w:r w:rsidRPr="00B53F56">
        <w:t>CurrentSession.custom.cyb_CurrentPage</w:t>
      </w:r>
    </w:p>
    <w:p w14:paraId="6AC71661" w14:textId="77777777" w:rsidR="00A664B6" w:rsidRDefault="00A664B6" w:rsidP="00A664B6">
      <w:r>
        <w:rPr>
          <w:noProof/>
        </w:rPr>
        <w:lastRenderedPageBreak/>
        <w:drawing>
          <wp:inline distT="0" distB="0" distL="0" distR="0" wp14:anchorId="0CB84272" wp14:editId="13D9C9F0">
            <wp:extent cx="4667250" cy="46291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67250" cy="4629150"/>
                    </a:xfrm>
                    <a:prstGeom prst="rect">
                      <a:avLst/>
                    </a:prstGeom>
                    <a:noFill/>
                    <a:ln>
                      <a:noFill/>
                    </a:ln>
                  </pic:spPr>
                </pic:pic>
              </a:graphicData>
            </a:graphic>
          </wp:inline>
        </w:drawing>
      </w:r>
    </w:p>
    <w:p w14:paraId="72B27501" w14:textId="77777777" w:rsidR="00A664B6" w:rsidRPr="00D602FC" w:rsidRDefault="00A664B6" w:rsidP="009B35FA">
      <w:pPr>
        <w:pStyle w:val="ListParagraph"/>
        <w:numPr>
          <w:ilvl w:val="0"/>
          <w:numId w:val="83"/>
        </w:numPr>
      </w:pPr>
      <w:r w:rsidRPr="00D602FC">
        <w:t xml:space="preserve">Add call node </w:t>
      </w:r>
      <w:r w:rsidRPr="00E90182">
        <w:rPr>
          <w:b/>
        </w:rPr>
        <w:t>CYBVisaCheckout-Initialize</w:t>
      </w:r>
      <w:r w:rsidRPr="00D602FC">
        <w:t xml:space="preserve"> just before interaction continue node of cart.isml.</w:t>
      </w:r>
    </w:p>
    <w:p w14:paraId="433FAB9D" w14:textId="77777777" w:rsidR="00A664B6" w:rsidRPr="00D602FC" w:rsidRDefault="00A664B6" w:rsidP="00A664B6">
      <w:r>
        <w:rPr>
          <w:noProof/>
        </w:rPr>
        <w:lastRenderedPageBreak/>
        <w:drawing>
          <wp:inline distT="0" distB="0" distL="0" distR="0" wp14:anchorId="2524C157" wp14:editId="0E19E3F0">
            <wp:extent cx="4419600" cy="43434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19600" cy="4343400"/>
                    </a:xfrm>
                    <a:prstGeom prst="rect">
                      <a:avLst/>
                    </a:prstGeom>
                    <a:noFill/>
                    <a:ln>
                      <a:noFill/>
                    </a:ln>
                  </pic:spPr>
                </pic:pic>
              </a:graphicData>
            </a:graphic>
          </wp:inline>
        </w:drawing>
      </w:r>
    </w:p>
    <w:p w14:paraId="7CA77070" w14:textId="77777777" w:rsidR="00A664B6" w:rsidRPr="00D602FC" w:rsidRDefault="00A664B6" w:rsidP="00A664B6">
      <w:pPr>
        <w:pStyle w:val="Heading4"/>
        <w:rPr>
          <w:rFonts w:asciiTheme="minorHAnsi" w:hAnsiTheme="minorHAnsi"/>
        </w:rPr>
      </w:pPr>
      <w:r w:rsidRPr="00D602FC">
        <w:rPr>
          <w:rFonts w:asciiTheme="minorHAnsi" w:hAnsiTheme="minorHAnsi"/>
        </w:rPr>
        <w:t>Pipeline – COBilling.xml</w:t>
      </w:r>
    </w:p>
    <w:p w14:paraId="3E9160B0" w14:textId="77777777" w:rsidR="00A664B6" w:rsidRPr="00D602FC" w:rsidRDefault="00A664B6" w:rsidP="00A664B6">
      <w:pPr>
        <w:pStyle w:val="Heading5"/>
        <w:rPr>
          <w:rFonts w:asciiTheme="minorHAnsi" w:hAnsiTheme="minorHAnsi"/>
        </w:rPr>
      </w:pPr>
      <w:r w:rsidRPr="00D602FC">
        <w:rPr>
          <w:rFonts w:asciiTheme="minorHAnsi" w:hAnsiTheme="minorHAnsi"/>
        </w:rPr>
        <w:t>Update the Start Node</w:t>
      </w:r>
    </w:p>
    <w:p w14:paraId="6A371E45" w14:textId="77777777" w:rsidR="00A664B6" w:rsidRPr="00D602FC" w:rsidRDefault="00A664B6" w:rsidP="009B35FA">
      <w:pPr>
        <w:pStyle w:val="ListParagraph"/>
        <w:numPr>
          <w:ilvl w:val="0"/>
          <w:numId w:val="82"/>
        </w:numPr>
      </w:pPr>
      <w:r w:rsidRPr="00D602FC">
        <w:t>Add an assign node above interaction continue node checkout/billing/billing having property</w:t>
      </w:r>
    </w:p>
    <w:p w14:paraId="5F913134" w14:textId="77777777" w:rsidR="00A664B6" w:rsidRDefault="00A664B6" w:rsidP="00A664B6">
      <w:pPr>
        <w:pStyle w:val="ListParagraph"/>
        <w:ind w:left="1440"/>
      </w:pPr>
      <w:r w:rsidRPr="00D602FC">
        <w:t>Input</w:t>
      </w:r>
      <w:r>
        <w:t>:  false</w:t>
      </w:r>
    </w:p>
    <w:p w14:paraId="6019868F" w14:textId="77777777" w:rsidR="00A664B6" w:rsidRDefault="00A664B6" w:rsidP="00A664B6">
      <w:pPr>
        <w:pStyle w:val="ListParagraph"/>
        <w:ind w:left="1440"/>
      </w:pPr>
      <w:r>
        <w:t xml:space="preserve">Output: </w:t>
      </w:r>
      <w:r w:rsidRPr="00D602FC">
        <w:t>IsDeliveryAddress</w:t>
      </w:r>
    </w:p>
    <w:p w14:paraId="4E4C00A7" w14:textId="77777777" w:rsidR="00A664B6" w:rsidRDefault="00A664B6" w:rsidP="00A664B6">
      <w:pPr>
        <w:pStyle w:val="ListParagraph"/>
        <w:ind w:left="1440"/>
      </w:pPr>
      <w:r>
        <w:t>For visa checkout button:</w:t>
      </w:r>
    </w:p>
    <w:p w14:paraId="54C1E54D" w14:textId="77777777" w:rsidR="00A664B6" w:rsidRDefault="00A664B6" w:rsidP="00A664B6">
      <w:pPr>
        <w:pStyle w:val="ListParagraph"/>
        <w:ind w:left="1440"/>
      </w:pPr>
      <w:r>
        <w:t xml:space="preserve">Input: </w:t>
      </w:r>
      <w:r w:rsidRPr="00DD5388">
        <w:t xml:space="preserve"> "CybBilling"</w:t>
      </w:r>
    </w:p>
    <w:p w14:paraId="2D86A49F" w14:textId="77777777" w:rsidR="00A664B6" w:rsidRPr="00D602FC" w:rsidRDefault="00A664B6" w:rsidP="00A664B6">
      <w:pPr>
        <w:pStyle w:val="ListParagraph"/>
        <w:ind w:left="1440"/>
      </w:pPr>
      <w:r>
        <w:t xml:space="preserve">Output:  </w:t>
      </w:r>
      <w:r w:rsidRPr="00DD5388">
        <w:t>CurrentSession.custom.cyb_CurrentPage</w:t>
      </w:r>
      <w:r>
        <w:t xml:space="preserve"> </w:t>
      </w:r>
    </w:p>
    <w:p w14:paraId="216645F3" w14:textId="77777777" w:rsidR="00A664B6" w:rsidRPr="00D602FC" w:rsidRDefault="00A664B6" w:rsidP="009B35FA">
      <w:pPr>
        <w:pStyle w:val="ListParagraph"/>
        <w:numPr>
          <w:ilvl w:val="0"/>
          <w:numId w:val="82"/>
        </w:numPr>
      </w:pPr>
      <w:r w:rsidRPr="00D602FC">
        <w:t xml:space="preserve">Add the call node </w:t>
      </w:r>
      <w:r w:rsidRPr="00F51E3A">
        <w:rPr>
          <w:b/>
        </w:rPr>
        <w:t>CYBVisaCheckout -Initialize</w:t>
      </w:r>
      <w:r w:rsidRPr="00D602FC">
        <w:t xml:space="preserve"> in the Start node of COBilling.xml pipeline.</w:t>
      </w:r>
    </w:p>
    <w:p w14:paraId="6B963B1D" w14:textId="77777777" w:rsidR="00A664B6" w:rsidRPr="00D602FC" w:rsidRDefault="00A664B6" w:rsidP="00A664B6">
      <w:pPr>
        <w:pStyle w:val="ListParagraph"/>
        <w:ind w:left="1440"/>
      </w:pPr>
      <w:r w:rsidRPr="00D602FC">
        <w:t>This call node is placed just above the interaction continuous node having template as Template</w:t>
      </w:r>
      <w:r w:rsidRPr="00D602FC">
        <w:tab/>
        <w:t>checkout/billing/billing</w:t>
      </w:r>
    </w:p>
    <w:p w14:paraId="7D66BE71" w14:textId="77777777" w:rsidR="00A664B6" w:rsidRPr="00D602FC" w:rsidRDefault="00A664B6" w:rsidP="00A664B6">
      <w:pPr>
        <w:pStyle w:val="ListParagraph"/>
        <w:ind w:left="1440"/>
      </w:pPr>
    </w:p>
    <w:p w14:paraId="69A4FF71" w14:textId="77777777" w:rsidR="00A664B6" w:rsidRDefault="00A664B6" w:rsidP="00A664B6">
      <w:pPr>
        <w:pStyle w:val="ListParagraph"/>
        <w:ind w:left="1440"/>
      </w:pPr>
    </w:p>
    <w:p w14:paraId="79E87EC5" w14:textId="77777777" w:rsidR="00A664B6" w:rsidRPr="00D602FC" w:rsidRDefault="00A664B6" w:rsidP="00A664B6">
      <w:r>
        <w:rPr>
          <w:noProof/>
        </w:rPr>
        <w:lastRenderedPageBreak/>
        <w:drawing>
          <wp:inline distT="0" distB="0" distL="0" distR="0" wp14:anchorId="124A284C" wp14:editId="41F8ACFC">
            <wp:extent cx="6219825" cy="39528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219825" cy="3952875"/>
                    </a:xfrm>
                    <a:prstGeom prst="rect">
                      <a:avLst/>
                    </a:prstGeom>
                    <a:noFill/>
                    <a:ln>
                      <a:noFill/>
                    </a:ln>
                  </pic:spPr>
                </pic:pic>
              </a:graphicData>
            </a:graphic>
          </wp:inline>
        </w:drawing>
      </w:r>
    </w:p>
    <w:p w14:paraId="67543AE8" w14:textId="77777777" w:rsidR="00A664B6" w:rsidRPr="00D602FC" w:rsidRDefault="00A664B6" w:rsidP="00A664B6">
      <w:pPr>
        <w:pStyle w:val="ListParagraph"/>
        <w:ind w:left="1440"/>
      </w:pPr>
    </w:p>
    <w:p w14:paraId="2564D37D" w14:textId="77777777" w:rsidR="00BB328D" w:rsidRPr="00E33D85" w:rsidRDefault="00BB328D" w:rsidP="00BB328D">
      <w:pPr>
        <w:pStyle w:val="Heading3"/>
        <w:spacing w:before="0" w:after="0"/>
        <w:rPr>
          <w:rFonts w:asciiTheme="minorHAnsi" w:hAnsiTheme="minorHAnsi"/>
        </w:rPr>
      </w:pPr>
      <w:bookmarkStart w:id="1278" w:name="_Toc492046346"/>
      <w:r w:rsidRPr="00E33D85">
        <w:rPr>
          <w:rFonts w:asciiTheme="minorHAnsi" w:hAnsiTheme="minorHAnsi"/>
        </w:rPr>
        <w:t>Secure Acceptance</w:t>
      </w:r>
      <w:bookmarkEnd w:id="1278"/>
    </w:p>
    <w:p w14:paraId="281229E5" w14:textId="77777777" w:rsidR="00BB328D" w:rsidRPr="00E33D85" w:rsidRDefault="00BB328D" w:rsidP="00F1407C">
      <w:pPr>
        <w:pStyle w:val="Heading4"/>
        <w:rPr>
          <w:rFonts w:asciiTheme="minorHAnsi" w:hAnsiTheme="minorHAnsi"/>
        </w:rPr>
      </w:pPr>
      <w:r w:rsidRPr="00E33D85">
        <w:rPr>
          <w:rFonts w:asciiTheme="minorHAnsi" w:hAnsiTheme="minorHAnsi"/>
        </w:rPr>
        <w:t>Generic Section</w:t>
      </w:r>
    </w:p>
    <w:p w14:paraId="5BDDF49B" w14:textId="77777777" w:rsidR="00BB328D" w:rsidRPr="00E33D85" w:rsidRDefault="00BB328D" w:rsidP="000C02F0">
      <w:pPr>
        <w:pStyle w:val="Heading5"/>
        <w:rPr>
          <w:rFonts w:asciiTheme="minorHAnsi" w:hAnsiTheme="minorHAnsi"/>
        </w:rPr>
      </w:pPr>
      <w:r w:rsidRPr="00E33D85">
        <w:rPr>
          <w:rFonts w:asciiTheme="minorHAnsi" w:hAnsiTheme="minorHAnsi"/>
        </w:rPr>
        <w:t>JS file – billing.js [compiled to app.js</w:t>
      </w:r>
      <w:r w:rsidR="005162E3">
        <w:rPr>
          <w:rFonts w:asciiTheme="minorHAnsi" w:hAnsiTheme="minorHAnsi"/>
        </w:rPr>
        <w:t>]</w:t>
      </w:r>
    </w:p>
    <w:p w14:paraId="6CFDC3E9" w14:textId="623CC72D" w:rsidR="008C2459" w:rsidRPr="00E33D85" w:rsidRDefault="008C2459" w:rsidP="008C2459">
      <w:pPr>
        <w:pStyle w:val="Heading5"/>
        <w:rPr>
          <w:rFonts w:asciiTheme="minorHAnsi" w:hAnsiTheme="minorHAnsi"/>
        </w:rPr>
      </w:pPr>
      <w:r w:rsidRPr="00E33D85">
        <w:rPr>
          <w:rFonts w:asciiTheme="minorHAnsi" w:hAnsiTheme="minorHAnsi"/>
        </w:rPr>
        <w:t>Update “export</w:t>
      </w:r>
      <w:r w:rsidR="0055699B">
        <w:rPr>
          <w:rFonts w:asciiTheme="minorHAnsi" w:hAnsiTheme="minorHAnsi"/>
        </w:rPr>
        <w:t>s</w:t>
      </w:r>
      <w:r w:rsidRPr="00E33D85">
        <w:rPr>
          <w:rFonts w:asciiTheme="minorHAnsi" w:hAnsiTheme="minorHAnsi"/>
        </w:rPr>
        <w:t xml:space="preserve">.init “function </w:t>
      </w:r>
    </w:p>
    <w:p w14:paraId="5E51A72C" w14:textId="77777777" w:rsidR="008C2459" w:rsidRDefault="008C2459" w:rsidP="003C3632">
      <w:pPr>
        <w:pStyle w:val="BodyText"/>
      </w:pPr>
      <w:r w:rsidRPr="00E33D85">
        <w:t>Add below code snippet after $('#creditCardList').on('change', function () {</w:t>
      </w:r>
    </w:p>
    <w:p w14:paraId="7D87219E" w14:textId="1BD10596" w:rsidR="00A83479" w:rsidRPr="005D557C" w:rsidRDefault="00A83479" w:rsidP="003C3632">
      <w:pPr>
        <w:pStyle w:val="BodyText"/>
      </w:pPr>
      <w:r w:rsidRPr="00C86622">
        <w:rPr>
          <w:highlight w:val="yellow"/>
        </w:rPr>
        <w:t xml:space="preserve">[Note: Below changes are covered in </w:t>
      </w:r>
      <w:r w:rsidR="00C86622" w:rsidRPr="00C86622">
        <w:rPr>
          <w:highlight w:val="yellow"/>
        </w:rPr>
        <w:t xml:space="preserve">custom code &gt; </w:t>
      </w:r>
      <w:r w:rsidRPr="00C86622">
        <w:rPr>
          <w:highlight w:val="yellow"/>
        </w:rPr>
        <w:t xml:space="preserve">Generic section </w:t>
      </w:r>
      <w:r w:rsidR="00C86622" w:rsidRPr="00C86622">
        <w:rPr>
          <w:highlight w:val="yellow"/>
        </w:rPr>
        <w:t>&gt;billing.js</w:t>
      </w:r>
      <w:r w:rsidRPr="00C86622">
        <w:rPr>
          <w:highlight w:val="yellow"/>
        </w:rPr>
        <w:t>, defined here for reference only]</w:t>
      </w:r>
    </w:p>
    <w:p w14:paraId="4421940C" w14:textId="77777777" w:rsidR="00A83479" w:rsidRPr="00E33D85" w:rsidRDefault="00A83479" w:rsidP="003C3632">
      <w:pPr>
        <w:pStyle w:val="BodyText"/>
      </w:pPr>
    </w:p>
    <w:tbl>
      <w:tblPr>
        <w:tblStyle w:val="TableGrid"/>
        <w:tblW w:w="0" w:type="auto"/>
        <w:tblLook w:val="04A0" w:firstRow="1" w:lastRow="0" w:firstColumn="1" w:lastColumn="0" w:noHBand="0" w:noVBand="1"/>
      </w:tblPr>
      <w:tblGrid>
        <w:gridCol w:w="10296"/>
      </w:tblGrid>
      <w:tr w:rsidR="008C2459" w:rsidRPr="00E33D85" w14:paraId="292ECAD3" w14:textId="77777777" w:rsidTr="00E43A61">
        <w:tc>
          <w:tcPr>
            <w:tcW w:w="10296" w:type="dxa"/>
          </w:tcPr>
          <w:p w14:paraId="57396EB1" w14:textId="77777777" w:rsidR="008C2459" w:rsidRPr="00E33D85" w:rsidRDefault="008C2459" w:rsidP="008C2459">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rPr>
              <w:tab/>
            </w:r>
          </w:p>
          <w:p w14:paraId="51587070" w14:textId="77777777"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rPr>
              <w:tab/>
            </w:r>
          </w:p>
          <w:p w14:paraId="48DE675B" w14:textId="77777777"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Pr>
                <w:rFonts w:eastAsia="Times New Roman" w:cs="Consolas"/>
                <w:sz w:val="20"/>
                <w:szCs w:val="20"/>
              </w:rPr>
              <w:t xml:space="preserve"> </w:t>
            </w:r>
            <w:r w:rsidRPr="00E33D85">
              <w:rPr>
                <w:rFonts w:eastAsia="Times New Roman" w:cs="Consolas"/>
                <w:color w:val="000000"/>
                <w:sz w:val="20"/>
                <w:szCs w:val="20"/>
                <w:highlight w:val="yellow"/>
              </w:rPr>
              <w:tab/>
            </w:r>
          </w:p>
          <w:p w14:paraId="172FF2C4" w14:textId="77777777"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3F7F5F"/>
                <w:sz w:val="20"/>
                <w:szCs w:val="20"/>
                <w:highlight w:val="yellow"/>
              </w:rPr>
              <w:t>// Secure Acceptance Redirect or iframe payment method : on selection change of saved credit card</w:t>
            </w:r>
          </w:p>
          <w:p w14:paraId="2581017A" w14:textId="77777777" w:rsidR="001F2BBB" w:rsidRPr="00B92CBA" w:rsidRDefault="001F2BBB" w:rsidP="001F2BBB">
            <w:pPr>
              <w:autoSpaceDE w:val="0"/>
              <w:autoSpaceDN w:val="0"/>
              <w:adjustRightInd w:val="0"/>
              <w:spacing w:after="0" w:line="240" w:lineRule="auto"/>
              <w:rPr>
                <w:rFonts w:eastAsia="Times New Roman" w:cstheme="minorHAnsi"/>
                <w:sz w:val="20"/>
                <w:szCs w:val="20"/>
              </w:rPr>
            </w:pPr>
            <w:r w:rsidRPr="00B92CBA">
              <w:rPr>
                <w:rFonts w:eastAsia="Times New Roman" w:cstheme="minorHAnsi"/>
                <w:color w:val="3F7F5F"/>
                <w:sz w:val="20"/>
                <w:szCs w:val="20"/>
              </w:rPr>
              <w:t>// select credit card from list</w:t>
            </w:r>
          </w:p>
          <w:p w14:paraId="6122689B" w14:textId="77777777" w:rsidR="001F2BBB" w:rsidRPr="00B92CBA" w:rsidRDefault="001F2BBB" w:rsidP="001F2BBB">
            <w:pPr>
              <w:autoSpaceDE w:val="0"/>
              <w:autoSpaceDN w:val="0"/>
              <w:adjustRightInd w:val="0"/>
              <w:spacing w:after="0" w:line="240" w:lineRule="auto"/>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color w:val="2A00FF"/>
                <w:sz w:val="20"/>
                <w:szCs w:val="20"/>
              </w:rPr>
              <w:t>'#creditCardList'</w:t>
            </w:r>
            <w:r w:rsidRPr="00B92CBA">
              <w:rPr>
                <w:rFonts w:eastAsia="Times New Roman" w:cstheme="minorHAnsi"/>
                <w:color w:val="000000"/>
                <w:sz w:val="20"/>
                <w:szCs w:val="20"/>
              </w:rPr>
              <w:t>).on(</w:t>
            </w:r>
            <w:r w:rsidRPr="00B92CBA">
              <w:rPr>
                <w:rFonts w:eastAsia="Times New Roman" w:cstheme="minorHAnsi"/>
                <w:color w:val="2A00FF"/>
                <w:sz w:val="20"/>
                <w:szCs w:val="20"/>
              </w:rPr>
              <w:t>'change'</w:t>
            </w:r>
            <w:r w:rsidRPr="00B92CBA">
              <w:rPr>
                <w:rFonts w:eastAsia="Times New Roman" w:cstheme="minorHAnsi"/>
                <w:color w:val="000000"/>
                <w:sz w:val="20"/>
                <w:szCs w:val="20"/>
              </w:rPr>
              <w:t xml:space="preserve">, </w:t>
            </w:r>
            <w:r w:rsidRPr="00B92CBA">
              <w:rPr>
                <w:rFonts w:eastAsia="Times New Roman" w:cstheme="minorHAnsi"/>
                <w:b/>
                <w:bCs/>
                <w:color w:val="7F0055"/>
                <w:sz w:val="20"/>
                <w:szCs w:val="20"/>
              </w:rPr>
              <w:t>function</w:t>
            </w:r>
            <w:r w:rsidRPr="00B92CBA">
              <w:rPr>
                <w:rFonts w:eastAsia="Times New Roman" w:cstheme="minorHAnsi"/>
                <w:color w:val="000000"/>
                <w:sz w:val="20"/>
                <w:szCs w:val="20"/>
              </w:rPr>
              <w:t xml:space="preserve"> () {</w:t>
            </w:r>
          </w:p>
          <w:p w14:paraId="0013E07F" w14:textId="77777777" w:rsidR="001F2BBB" w:rsidRPr="00B92CBA" w:rsidRDefault="001F2BBB" w:rsidP="001F2BBB">
            <w:pPr>
              <w:autoSpaceDE w:val="0"/>
              <w:autoSpaceDN w:val="0"/>
              <w:adjustRightInd w:val="0"/>
              <w:spacing w:after="0" w:line="240" w:lineRule="auto"/>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b/>
                <w:bCs/>
                <w:color w:val="7F0055"/>
                <w:sz w:val="20"/>
                <w:szCs w:val="20"/>
              </w:rPr>
              <w:t>var</w:t>
            </w:r>
            <w:r w:rsidRPr="00B92CBA">
              <w:rPr>
                <w:rFonts w:eastAsia="Times New Roman" w:cstheme="minorHAnsi"/>
                <w:color w:val="000000"/>
                <w:sz w:val="20"/>
                <w:szCs w:val="20"/>
              </w:rPr>
              <w:t xml:space="preserve"> cardUUID = $(</w:t>
            </w:r>
            <w:r w:rsidRPr="00B92CBA">
              <w:rPr>
                <w:rFonts w:eastAsia="Times New Roman" w:cstheme="minorHAnsi"/>
                <w:b/>
                <w:bCs/>
                <w:color w:val="7F0055"/>
                <w:sz w:val="20"/>
                <w:szCs w:val="20"/>
              </w:rPr>
              <w:t>this</w:t>
            </w:r>
            <w:r w:rsidRPr="00B92CBA">
              <w:rPr>
                <w:rFonts w:eastAsia="Times New Roman" w:cstheme="minorHAnsi"/>
                <w:color w:val="000000"/>
                <w:sz w:val="20"/>
                <w:szCs w:val="20"/>
              </w:rPr>
              <w:t>).val();</w:t>
            </w:r>
          </w:p>
          <w:p w14:paraId="159827FB" w14:textId="77777777" w:rsidR="001F2BBB" w:rsidRPr="00B92CBA" w:rsidRDefault="001F2BBB" w:rsidP="001F2BBB">
            <w:pPr>
              <w:autoSpaceDE w:val="0"/>
              <w:autoSpaceDN w:val="0"/>
              <w:adjustRightInd w:val="0"/>
              <w:spacing w:after="0" w:line="240" w:lineRule="auto"/>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b/>
                <w:bCs/>
                <w:color w:val="7F0055"/>
                <w:sz w:val="20"/>
                <w:szCs w:val="20"/>
              </w:rPr>
              <w:t>if</w:t>
            </w:r>
            <w:r w:rsidRPr="00B92CBA">
              <w:rPr>
                <w:rFonts w:eastAsia="Times New Roman" w:cstheme="minorHAnsi"/>
                <w:color w:val="000000"/>
                <w:sz w:val="20"/>
                <w:szCs w:val="20"/>
              </w:rPr>
              <w:t xml:space="preserve"> (!cardUUID) {$($checkoutForm).find(</w:t>
            </w:r>
            <w:r w:rsidRPr="00B92CBA">
              <w:rPr>
                <w:rFonts w:eastAsia="Times New Roman" w:cstheme="minorHAnsi"/>
                <w:color w:val="2A00FF"/>
                <w:sz w:val="20"/>
                <w:szCs w:val="20"/>
              </w:rPr>
              <w:t>'input[name$="_selectedCardID"]'</w:t>
            </w:r>
            <w:r w:rsidRPr="00B92CBA">
              <w:rPr>
                <w:rFonts w:eastAsia="Times New Roman" w:cstheme="minorHAnsi"/>
                <w:color w:val="000000"/>
                <w:sz w:val="20"/>
                <w:szCs w:val="20"/>
              </w:rPr>
              <w:t>).val(</w:t>
            </w:r>
            <w:r w:rsidRPr="00B92CBA">
              <w:rPr>
                <w:rFonts w:eastAsia="Times New Roman" w:cstheme="minorHAnsi"/>
                <w:color w:val="2A00FF"/>
                <w:sz w:val="20"/>
                <w:szCs w:val="20"/>
              </w:rPr>
              <w:t>''</w:t>
            </w:r>
            <w:r w:rsidRPr="00B92CBA">
              <w:rPr>
                <w:rFonts w:eastAsia="Times New Roman" w:cstheme="minorHAnsi"/>
                <w:color w:val="000000"/>
                <w:sz w:val="20"/>
                <w:szCs w:val="20"/>
              </w:rPr>
              <w:t xml:space="preserve">); </w:t>
            </w:r>
            <w:r w:rsidRPr="00B92CBA">
              <w:rPr>
                <w:rFonts w:eastAsia="Times New Roman" w:cstheme="minorHAnsi"/>
                <w:b/>
                <w:bCs/>
                <w:color w:val="7F0055"/>
                <w:sz w:val="20"/>
                <w:szCs w:val="20"/>
              </w:rPr>
              <w:t>return</w:t>
            </w:r>
            <w:r w:rsidRPr="00B92CBA">
              <w:rPr>
                <w:rFonts w:eastAsia="Times New Roman" w:cstheme="minorHAnsi"/>
                <w:color w:val="000000"/>
                <w:sz w:val="20"/>
                <w:szCs w:val="20"/>
              </w:rPr>
              <w:t>;}</w:t>
            </w:r>
          </w:p>
          <w:p w14:paraId="09427260" w14:textId="77777777" w:rsidR="001F2BBB" w:rsidRPr="00B92CBA" w:rsidRDefault="001F2BBB" w:rsidP="001F2BBB">
            <w:pPr>
              <w:autoSpaceDE w:val="0"/>
              <w:autoSpaceDN w:val="0"/>
              <w:adjustRightInd w:val="0"/>
              <w:spacing w:after="0" w:line="240" w:lineRule="auto"/>
              <w:rPr>
                <w:rFonts w:eastAsia="Times New Roman" w:cstheme="minorHAnsi"/>
                <w:sz w:val="20"/>
                <w:szCs w:val="20"/>
              </w:rPr>
            </w:pPr>
            <w:r w:rsidRPr="00B92CBA">
              <w:rPr>
                <w:rFonts w:eastAsia="Times New Roman" w:cstheme="minorHAnsi"/>
                <w:color w:val="000000"/>
                <w:sz w:val="20"/>
                <w:szCs w:val="20"/>
              </w:rPr>
              <w:tab/>
            </w:r>
            <w:r w:rsidRPr="00B92CBA">
              <w:rPr>
                <w:rFonts w:eastAsia="Times New Roman" w:cstheme="minorHAnsi"/>
                <w:color w:val="000000"/>
                <w:sz w:val="20"/>
                <w:szCs w:val="20"/>
              </w:rPr>
              <w:tab/>
              <w:t>populateCreditCardForm(cardUUID,</w:t>
            </w:r>
            <w:r w:rsidRPr="003C3632">
              <w:rPr>
                <w:rFonts w:eastAsia="Times New Roman" w:cstheme="minorHAnsi"/>
                <w:color w:val="000000"/>
                <w:sz w:val="20"/>
                <w:szCs w:val="20"/>
                <w:highlight w:val="yellow"/>
              </w:rPr>
              <w:t>selectedPaymentMethod</w:t>
            </w:r>
            <w:r w:rsidRPr="00B92CBA">
              <w:rPr>
                <w:rFonts w:eastAsia="Times New Roman" w:cstheme="minorHAnsi"/>
                <w:color w:val="000000"/>
                <w:sz w:val="20"/>
                <w:szCs w:val="20"/>
              </w:rPr>
              <w:t>);</w:t>
            </w:r>
          </w:p>
          <w:p w14:paraId="552A71C2" w14:textId="77777777" w:rsidR="001F2BBB" w:rsidRPr="00B92CBA" w:rsidRDefault="001F2BBB" w:rsidP="001F2BBB">
            <w:pPr>
              <w:autoSpaceDE w:val="0"/>
              <w:autoSpaceDN w:val="0"/>
              <w:adjustRightInd w:val="0"/>
              <w:spacing w:after="0" w:line="240" w:lineRule="auto"/>
              <w:rPr>
                <w:rFonts w:eastAsia="Times New Roman" w:cstheme="minorHAnsi"/>
                <w:sz w:val="20"/>
                <w:szCs w:val="20"/>
              </w:rPr>
            </w:pPr>
          </w:p>
          <w:p w14:paraId="585AFF8D" w14:textId="77777777" w:rsidR="001F2BBB" w:rsidRPr="00B92CBA" w:rsidRDefault="001F2BBB" w:rsidP="001F2BBB">
            <w:pPr>
              <w:autoSpaceDE w:val="0"/>
              <w:autoSpaceDN w:val="0"/>
              <w:adjustRightInd w:val="0"/>
              <w:spacing w:after="0" w:line="240" w:lineRule="auto"/>
              <w:rPr>
                <w:rFonts w:eastAsia="Times New Roman" w:cstheme="minorHAnsi"/>
                <w:sz w:val="20"/>
                <w:szCs w:val="20"/>
              </w:rPr>
            </w:pPr>
            <w:r w:rsidRPr="00B92CBA">
              <w:rPr>
                <w:rFonts w:eastAsia="Times New Roman" w:cstheme="minorHAnsi"/>
                <w:color w:val="000000"/>
                <w:sz w:val="20"/>
                <w:szCs w:val="20"/>
              </w:rPr>
              <w:lastRenderedPageBreak/>
              <w:t xml:space="preserve">        </w:t>
            </w:r>
            <w:r w:rsidRPr="00B92CBA">
              <w:rPr>
                <w:rFonts w:eastAsia="Times New Roman" w:cstheme="minorHAnsi"/>
                <w:color w:val="3F7F5F"/>
                <w:sz w:val="20"/>
                <w:szCs w:val="20"/>
              </w:rPr>
              <w:t>// remove server side error</w:t>
            </w:r>
          </w:p>
          <w:p w14:paraId="360AB750" w14:textId="77777777" w:rsidR="001F2BBB" w:rsidRPr="00B92CBA" w:rsidRDefault="001F2BBB" w:rsidP="001F2BBB">
            <w:pPr>
              <w:autoSpaceDE w:val="0"/>
              <w:autoSpaceDN w:val="0"/>
              <w:adjustRightInd w:val="0"/>
              <w:spacing w:after="0" w:line="240" w:lineRule="auto"/>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color w:val="2A00FF"/>
                <w:sz w:val="20"/>
                <w:szCs w:val="20"/>
              </w:rPr>
              <w:t>'.required.error'</w:t>
            </w:r>
            <w:r w:rsidRPr="00B92CBA">
              <w:rPr>
                <w:rFonts w:eastAsia="Times New Roman" w:cstheme="minorHAnsi"/>
                <w:color w:val="000000"/>
                <w:sz w:val="20"/>
                <w:szCs w:val="20"/>
              </w:rPr>
              <w:t>).removeClass(</w:t>
            </w:r>
            <w:r w:rsidRPr="00B92CBA">
              <w:rPr>
                <w:rFonts w:eastAsia="Times New Roman" w:cstheme="minorHAnsi"/>
                <w:color w:val="2A00FF"/>
                <w:sz w:val="20"/>
                <w:szCs w:val="20"/>
              </w:rPr>
              <w:t>'error'</w:t>
            </w:r>
            <w:r w:rsidRPr="00B92CBA">
              <w:rPr>
                <w:rFonts w:eastAsia="Times New Roman" w:cstheme="minorHAnsi"/>
                <w:color w:val="000000"/>
                <w:sz w:val="20"/>
                <w:szCs w:val="20"/>
              </w:rPr>
              <w:t>);</w:t>
            </w:r>
          </w:p>
          <w:p w14:paraId="542751E7" w14:textId="77777777" w:rsidR="001F2BBB" w:rsidRPr="00B92CBA" w:rsidRDefault="001F2BBB" w:rsidP="001F2BBB">
            <w:pPr>
              <w:autoSpaceDE w:val="0"/>
              <w:autoSpaceDN w:val="0"/>
              <w:adjustRightInd w:val="0"/>
              <w:spacing w:after="0" w:line="240" w:lineRule="auto"/>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color w:val="2A00FF"/>
                <w:sz w:val="20"/>
                <w:szCs w:val="20"/>
              </w:rPr>
              <w:t>'.error-message'</w:t>
            </w:r>
            <w:r w:rsidRPr="00B92CBA">
              <w:rPr>
                <w:rFonts w:eastAsia="Times New Roman" w:cstheme="minorHAnsi"/>
                <w:color w:val="000000"/>
                <w:sz w:val="20"/>
                <w:szCs w:val="20"/>
              </w:rPr>
              <w:t>).remove();</w:t>
            </w:r>
          </w:p>
          <w:p w14:paraId="037DDC98" w14:textId="77777777" w:rsidR="001F2BBB" w:rsidRPr="00B92CBA" w:rsidRDefault="001F2BBB" w:rsidP="001F2BBB">
            <w:pPr>
              <w:autoSpaceDE w:val="0"/>
              <w:autoSpaceDN w:val="0"/>
              <w:adjustRightInd w:val="0"/>
              <w:spacing w:after="0" w:line="240" w:lineRule="auto"/>
              <w:rPr>
                <w:rFonts w:eastAsia="Times New Roman" w:cstheme="minorHAnsi"/>
                <w:sz w:val="20"/>
                <w:szCs w:val="20"/>
              </w:rPr>
            </w:pPr>
            <w:r w:rsidRPr="00B92CBA">
              <w:rPr>
                <w:rFonts w:eastAsia="Times New Roman" w:cstheme="minorHAnsi"/>
                <w:color w:val="000000"/>
                <w:sz w:val="20"/>
                <w:szCs w:val="20"/>
              </w:rPr>
              <w:t xml:space="preserve">    });</w:t>
            </w:r>
          </w:p>
          <w:p w14:paraId="0E846640" w14:textId="77777777" w:rsidR="001F2BBB" w:rsidRDefault="001F2BBB" w:rsidP="001F2BBB">
            <w:pPr>
              <w:autoSpaceDE w:val="0"/>
              <w:autoSpaceDN w:val="0"/>
              <w:adjustRightInd w:val="0"/>
              <w:spacing w:after="0" w:line="240" w:lineRule="auto"/>
              <w:rPr>
                <w:rFonts w:eastAsia="Times New Roman" w:cs="Consolas"/>
                <w:color w:val="000000"/>
                <w:sz w:val="20"/>
                <w:szCs w:val="20"/>
                <w:highlight w:val="yellow"/>
              </w:rPr>
            </w:pPr>
            <w:r>
              <w:rPr>
                <w:rFonts w:ascii="Consolas" w:eastAsia="Times New Roman" w:hAnsi="Consolas" w:cs="Consolas"/>
                <w:color w:val="000000"/>
                <w:sz w:val="20"/>
                <w:szCs w:val="20"/>
              </w:rPr>
              <w:t xml:space="preserve">    </w:t>
            </w:r>
            <w:r w:rsidRPr="00E33D85">
              <w:rPr>
                <w:rFonts w:eastAsia="Times New Roman" w:cs="Consolas"/>
                <w:color w:val="000000"/>
                <w:sz w:val="20"/>
                <w:szCs w:val="20"/>
                <w:highlight w:val="yellow"/>
              </w:rPr>
              <w:tab/>
            </w:r>
          </w:p>
          <w:p w14:paraId="08534D1E" w14:textId="77777777"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highlight w:val="yellow"/>
              </w:rPr>
              <w:t>$(</w:t>
            </w:r>
            <w:r w:rsidRPr="00E33D85">
              <w:rPr>
                <w:rFonts w:eastAsia="Times New Roman" w:cs="Consolas"/>
                <w:color w:val="2A00FF"/>
                <w:sz w:val="20"/>
                <w:szCs w:val="20"/>
                <w:highlight w:val="yellow"/>
              </w:rPr>
              <w:t>'.creditCardList'</w:t>
            </w:r>
            <w:r w:rsidRPr="00E33D85">
              <w:rPr>
                <w:rFonts w:eastAsia="Times New Roman" w:cs="Consolas"/>
                <w:color w:val="000000"/>
                <w:sz w:val="20"/>
                <w:szCs w:val="20"/>
                <w:highlight w:val="yellow"/>
              </w:rPr>
              <w:t>).on(</w:t>
            </w:r>
            <w:r w:rsidRPr="00E33D85">
              <w:rPr>
                <w:rFonts w:eastAsia="Times New Roman" w:cs="Consolas"/>
                <w:color w:val="2A00FF"/>
                <w:sz w:val="20"/>
                <w:szCs w:val="20"/>
                <w:highlight w:val="yellow"/>
              </w:rPr>
              <w:t>'change'</w:t>
            </w:r>
            <w:r w:rsidRPr="00E33D85">
              <w:rPr>
                <w:rFonts w:eastAsia="Times New Roman" w:cs="Consolas"/>
                <w:color w:val="000000"/>
                <w:sz w:val="20"/>
                <w:szCs w:val="20"/>
                <w:highlight w:val="yellow"/>
              </w:rPr>
              <w:t xml:space="preserve">, </w:t>
            </w:r>
            <w:r w:rsidRPr="00E33D85">
              <w:rPr>
                <w:rFonts w:eastAsia="Times New Roman" w:cs="Consolas"/>
                <w:b/>
                <w:bCs/>
                <w:color w:val="7F0055"/>
                <w:sz w:val="20"/>
                <w:szCs w:val="20"/>
                <w:highlight w:val="yellow"/>
              </w:rPr>
              <w:t>function</w:t>
            </w:r>
            <w:r w:rsidRPr="00E33D85">
              <w:rPr>
                <w:rFonts w:eastAsia="Times New Roman" w:cs="Consolas"/>
                <w:color w:val="000000"/>
                <w:sz w:val="20"/>
                <w:szCs w:val="20"/>
                <w:highlight w:val="yellow"/>
              </w:rPr>
              <w:t xml:space="preserve"> () {</w:t>
            </w:r>
          </w:p>
          <w:p w14:paraId="7EC21D49" w14:textId="77777777"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r w:rsidRPr="00E33D85">
              <w:rPr>
                <w:rFonts w:eastAsia="Times New Roman" w:cs="Consolas"/>
                <w:b/>
                <w:bCs/>
                <w:color w:val="7F0055"/>
                <w:sz w:val="20"/>
                <w:szCs w:val="20"/>
                <w:highlight w:val="yellow"/>
              </w:rPr>
              <w:t>var</w:t>
            </w:r>
            <w:r w:rsidRPr="00E33D85">
              <w:rPr>
                <w:rFonts w:eastAsia="Times New Roman" w:cs="Consolas"/>
                <w:color w:val="000000"/>
                <w:sz w:val="20"/>
                <w:szCs w:val="20"/>
                <w:highlight w:val="yellow"/>
              </w:rPr>
              <w:t xml:space="preserve"> cardUUID = $(</w:t>
            </w:r>
            <w:r w:rsidRPr="00E33D85">
              <w:rPr>
                <w:rFonts w:eastAsia="Times New Roman" w:cs="Consolas"/>
                <w:b/>
                <w:bCs/>
                <w:color w:val="7F0055"/>
                <w:sz w:val="20"/>
                <w:szCs w:val="20"/>
                <w:highlight w:val="yellow"/>
              </w:rPr>
              <w:t>this</w:t>
            </w:r>
            <w:r w:rsidRPr="00E33D85">
              <w:rPr>
                <w:rFonts w:eastAsia="Times New Roman" w:cs="Consolas"/>
                <w:color w:val="000000"/>
                <w:sz w:val="20"/>
                <w:szCs w:val="20"/>
                <w:highlight w:val="yellow"/>
              </w:rPr>
              <w:t>).val();</w:t>
            </w:r>
          </w:p>
          <w:p w14:paraId="77EA6BDB" w14:textId="77777777"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r w:rsidRPr="00E33D85">
              <w:rPr>
                <w:rFonts w:eastAsia="Times New Roman" w:cs="Consolas"/>
                <w:b/>
                <w:bCs/>
                <w:color w:val="7F0055"/>
                <w:sz w:val="20"/>
                <w:szCs w:val="20"/>
                <w:highlight w:val="yellow"/>
              </w:rPr>
              <w:t>if</w:t>
            </w:r>
            <w:r w:rsidRPr="00E33D85">
              <w:rPr>
                <w:rFonts w:eastAsia="Times New Roman" w:cs="Consolas"/>
                <w:color w:val="000000"/>
                <w:sz w:val="20"/>
                <w:szCs w:val="20"/>
                <w:highlight w:val="yellow"/>
              </w:rPr>
              <w:t xml:space="preserve"> (!cardUUID) {</w:t>
            </w:r>
            <w:r w:rsidRPr="00E33D85">
              <w:rPr>
                <w:rFonts w:eastAsia="Times New Roman" w:cs="Consolas"/>
                <w:b/>
                <w:bCs/>
                <w:color w:val="7F0055"/>
                <w:sz w:val="20"/>
                <w:szCs w:val="20"/>
                <w:highlight w:val="yellow"/>
              </w:rPr>
              <w:t>return</w:t>
            </w:r>
            <w:r w:rsidRPr="00E33D85">
              <w:rPr>
                <w:rFonts w:eastAsia="Times New Roman" w:cs="Consolas"/>
                <w:color w:val="000000"/>
                <w:sz w:val="20"/>
                <w:szCs w:val="20"/>
                <w:highlight w:val="yellow"/>
              </w:rPr>
              <w:t>;}</w:t>
            </w:r>
          </w:p>
          <w:p w14:paraId="7738B7F3" w14:textId="77777777"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p>
          <w:p w14:paraId="55F5EE2C" w14:textId="77777777"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r w:rsidRPr="00E33D85">
              <w:rPr>
                <w:rFonts w:eastAsia="Times New Roman" w:cs="Consolas"/>
                <w:b/>
                <w:bCs/>
                <w:color w:val="7F0055"/>
                <w:sz w:val="20"/>
                <w:szCs w:val="20"/>
                <w:highlight w:val="yellow"/>
              </w:rPr>
              <w:t>var</w:t>
            </w:r>
            <w:r w:rsidRPr="00E33D85">
              <w:rPr>
                <w:rFonts w:eastAsia="Times New Roman" w:cs="Consolas"/>
                <w:color w:val="000000"/>
                <w:sz w:val="20"/>
                <w:szCs w:val="20"/>
                <w:highlight w:val="yellow"/>
              </w:rPr>
              <w:t xml:space="preserve"> selectedPaymentMethod = $selectPaymentMethod.find(</w:t>
            </w:r>
            <w:r w:rsidRPr="00E33D85">
              <w:rPr>
                <w:rFonts w:eastAsia="Times New Roman" w:cs="Consolas"/>
                <w:color w:val="2A00FF"/>
                <w:sz w:val="20"/>
                <w:szCs w:val="20"/>
                <w:highlight w:val="yellow"/>
              </w:rPr>
              <w:t>':checked'</w:t>
            </w:r>
            <w:r w:rsidRPr="00E33D85">
              <w:rPr>
                <w:rFonts w:eastAsia="Times New Roman" w:cs="Consolas"/>
                <w:color w:val="000000"/>
                <w:sz w:val="20"/>
                <w:szCs w:val="20"/>
                <w:highlight w:val="yellow"/>
              </w:rPr>
              <w:t>).val();</w:t>
            </w:r>
          </w:p>
          <w:p w14:paraId="56BEE26D" w14:textId="77777777"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t>populateCreditCardForm(cardUUID,selectedPaymentMethod);</w:t>
            </w:r>
          </w:p>
          <w:p w14:paraId="740164A2" w14:textId="77777777"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p>
          <w:p w14:paraId="747E9069" w14:textId="77777777"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rPr>
              <w:tab/>
            </w:r>
            <w:r w:rsidRPr="00E33D85">
              <w:rPr>
                <w:rFonts w:eastAsia="Times New Roman" w:cs="Consolas"/>
                <w:color w:val="000000"/>
                <w:sz w:val="20"/>
                <w:szCs w:val="20"/>
              </w:rPr>
              <w:tab/>
            </w:r>
            <w:r w:rsidRPr="00E33D85">
              <w:rPr>
                <w:rFonts w:eastAsia="Times New Roman" w:cs="Consolas"/>
                <w:color w:val="3F7F5F"/>
                <w:sz w:val="20"/>
                <w:szCs w:val="20"/>
                <w:highlight w:val="yellow"/>
              </w:rPr>
              <w:t>// remove server side error</w:t>
            </w:r>
          </w:p>
          <w:p w14:paraId="36770C33" w14:textId="77777777"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t>$(</w:t>
            </w:r>
            <w:r w:rsidRPr="00E33D85">
              <w:rPr>
                <w:rFonts w:eastAsia="Times New Roman" w:cs="Consolas"/>
                <w:color w:val="2A00FF"/>
                <w:sz w:val="20"/>
                <w:szCs w:val="20"/>
                <w:highlight w:val="yellow"/>
              </w:rPr>
              <w:t>'.required.error'</w:t>
            </w:r>
            <w:r w:rsidRPr="00E33D85">
              <w:rPr>
                <w:rFonts w:eastAsia="Times New Roman" w:cs="Consolas"/>
                <w:color w:val="000000"/>
                <w:sz w:val="20"/>
                <w:szCs w:val="20"/>
                <w:highlight w:val="yellow"/>
              </w:rPr>
              <w:t>).removeClass(</w:t>
            </w:r>
            <w:r w:rsidRPr="00E33D85">
              <w:rPr>
                <w:rFonts w:eastAsia="Times New Roman" w:cs="Consolas"/>
                <w:color w:val="2A00FF"/>
                <w:sz w:val="20"/>
                <w:szCs w:val="20"/>
                <w:highlight w:val="yellow"/>
              </w:rPr>
              <w:t>'error'</w:t>
            </w:r>
            <w:r w:rsidRPr="00E33D85">
              <w:rPr>
                <w:rFonts w:eastAsia="Times New Roman" w:cs="Consolas"/>
                <w:color w:val="000000"/>
                <w:sz w:val="20"/>
                <w:szCs w:val="20"/>
                <w:highlight w:val="yellow"/>
              </w:rPr>
              <w:t>);</w:t>
            </w:r>
          </w:p>
          <w:p w14:paraId="101BC457" w14:textId="77777777"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t>$(</w:t>
            </w:r>
            <w:r w:rsidRPr="00E33D85">
              <w:rPr>
                <w:rFonts w:eastAsia="Times New Roman" w:cs="Consolas"/>
                <w:color w:val="2A00FF"/>
                <w:sz w:val="20"/>
                <w:szCs w:val="20"/>
                <w:highlight w:val="yellow"/>
              </w:rPr>
              <w:t>'.error-message'</w:t>
            </w:r>
            <w:r w:rsidRPr="00E33D85">
              <w:rPr>
                <w:rFonts w:eastAsia="Times New Roman" w:cs="Consolas"/>
                <w:color w:val="000000"/>
                <w:sz w:val="20"/>
                <w:szCs w:val="20"/>
                <w:highlight w:val="yellow"/>
              </w:rPr>
              <w:t>).remove();</w:t>
            </w:r>
          </w:p>
          <w:p w14:paraId="1447FFD8" w14:textId="77777777" w:rsidR="008C2459" w:rsidRPr="00E33D85" w:rsidRDefault="001F2BBB" w:rsidP="001F2BBB">
            <w:pPr>
              <w:autoSpaceDE w:val="0"/>
              <w:autoSpaceDN w:val="0"/>
              <w:adjustRightInd w:val="0"/>
              <w:spacing w:after="0" w:line="240" w:lineRule="auto"/>
              <w:rPr>
                <w:rFonts w:eastAsia="Times New Roman" w:cs="Consolas"/>
                <w:sz w:val="20"/>
                <w:szCs w:val="20"/>
              </w:rPr>
            </w:pPr>
            <w:r w:rsidRPr="00E33D85">
              <w:rPr>
                <w:rFonts w:eastAsia="Times New Roman" w:cs="Consolas"/>
                <w:color w:val="000000"/>
                <w:sz w:val="20"/>
                <w:szCs w:val="20"/>
                <w:highlight w:val="yellow"/>
              </w:rPr>
              <w:tab/>
              <w:t>});</w:t>
            </w:r>
          </w:p>
        </w:tc>
      </w:tr>
    </w:tbl>
    <w:p w14:paraId="0327D3D4" w14:textId="77777777" w:rsidR="008C2459" w:rsidRPr="00E33D85" w:rsidRDefault="008C2459" w:rsidP="0051232F"/>
    <w:p w14:paraId="29F610F5" w14:textId="77777777" w:rsidR="00BB328D" w:rsidRPr="00E33D85" w:rsidRDefault="00BB328D" w:rsidP="00A71B8A">
      <w:pPr>
        <w:pStyle w:val="Heading6"/>
        <w:ind w:left="0"/>
        <w:rPr>
          <w:rFonts w:asciiTheme="minorHAnsi" w:hAnsiTheme="minorHAnsi"/>
        </w:rPr>
      </w:pPr>
      <w:r w:rsidRPr="00E33D85">
        <w:rPr>
          <w:rFonts w:asciiTheme="minorHAnsi" w:hAnsiTheme="minorHAnsi"/>
        </w:rPr>
        <w:t xml:space="preserve">Update “populateCreditCardForm” function </w:t>
      </w:r>
    </w:p>
    <w:tbl>
      <w:tblPr>
        <w:tblStyle w:val="TableGrid"/>
        <w:tblW w:w="10188" w:type="dxa"/>
        <w:tblLook w:val="04A0" w:firstRow="1" w:lastRow="0" w:firstColumn="1" w:lastColumn="0" w:noHBand="0" w:noVBand="1"/>
      </w:tblPr>
      <w:tblGrid>
        <w:gridCol w:w="10188"/>
      </w:tblGrid>
      <w:tr w:rsidR="00CA6B50" w:rsidRPr="00C86622" w14:paraId="32ED7F57" w14:textId="77777777" w:rsidTr="000134EC">
        <w:tc>
          <w:tcPr>
            <w:tcW w:w="10188" w:type="dxa"/>
          </w:tcPr>
          <w:p w14:paraId="5FF54F89" w14:textId="77777777" w:rsidR="00CA6B50" w:rsidRPr="00C86622" w:rsidRDefault="00CA6B50" w:rsidP="003C3632">
            <w:pPr>
              <w:pStyle w:val="BodyText"/>
            </w:pPr>
            <w:r w:rsidRPr="00C86622">
              <w:rPr>
                <w:b/>
                <w:color w:val="7F0055"/>
              </w:rPr>
              <w:t>function</w:t>
            </w:r>
            <w:r w:rsidRPr="00C86622">
              <w:t xml:space="preserve"> </w:t>
            </w:r>
            <w:r w:rsidRPr="00C86622">
              <w:rPr>
                <w:highlight w:val="lightGray"/>
              </w:rPr>
              <w:t>populateCreditCardForm</w:t>
            </w:r>
            <w:r w:rsidRPr="00C86622">
              <w:t>(cardID,</w:t>
            </w:r>
            <w:r w:rsidRPr="003C3632">
              <w:rPr>
                <w:highlight w:val="yellow"/>
              </w:rPr>
              <w:t>selectedPaymentMethod</w:t>
            </w:r>
            <w:r w:rsidRPr="00C86622">
              <w:t>) {</w:t>
            </w:r>
          </w:p>
          <w:p w14:paraId="60F92504" w14:textId="77777777" w:rsidR="00CA6B50" w:rsidRPr="00C86622" w:rsidRDefault="00CA6B50" w:rsidP="003C3632">
            <w:pPr>
              <w:pStyle w:val="BodyText"/>
            </w:pPr>
            <w:r w:rsidRPr="00C86622">
              <w:t>// load card details</w:t>
            </w:r>
          </w:p>
          <w:p w14:paraId="510DFA05" w14:textId="77777777" w:rsidR="00CA6B50" w:rsidRPr="00C86622" w:rsidRDefault="00CA6B50" w:rsidP="003C3632">
            <w:pPr>
              <w:pStyle w:val="BodyText"/>
            </w:pPr>
            <w:r w:rsidRPr="00C86622">
              <w:rPr>
                <w:b/>
                <w:color w:val="7F0055"/>
              </w:rPr>
              <w:t>var</w:t>
            </w:r>
            <w:r w:rsidRPr="00C86622">
              <w:t xml:space="preserve"> url = util.appendParamToURL(Urls.billingSelectCC, </w:t>
            </w:r>
            <w:r w:rsidRPr="00C86622">
              <w:rPr>
                <w:color w:val="2A00FF"/>
              </w:rPr>
              <w:t>'creditCardUUID'</w:t>
            </w:r>
            <w:r w:rsidRPr="00C86622">
              <w:t>, cardID);</w:t>
            </w:r>
          </w:p>
          <w:p w14:paraId="203D7D6A" w14:textId="77777777" w:rsidR="00CA6B50" w:rsidRPr="00C86622" w:rsidRDefault="00CA6B50" w:rsidP="003C3632">
            <w:pPr>
              <w:pStyle w:val="BodyText"/>
            </w:pPr>
            <w:r w:rsidRPr="00C86622">
              <w:t>ajax.getJson({</w:t>
            </w:r>
          </w:p>
          <w:p w14:paraId="72011F0D" w14:textId="77777777" w:rsidR="00CA6B50" w:rsidRPr="00C86622" w:rsidRDefault="00CA6B50" w:rsidP="003C3632">
            <w:pPr>
              <w:pStyle w:val="BodyText"/>
            </w:pPr>
            <w:r w:rsidRPr="00C86622">
              <w:t>url: url,</w:t>
            </w:r>
          </w:p>
          <w:p w14:paraId="301123DE" w14:textId="77777777" w:rsidR="00CA6B50" w:rsidRPr="00C86622" w:rsidRDefault="00CA6B50" w:rsidP="003C3632">
            <w:pPr>
              <w:pStyle w:val="BodyText"/>
            </w:pPr>
            <w:r w:rsidRPr="00C86622">
              <w:t xml:space="preserve">callback: </w:t>
            </w:r>
            <w:r w:rsidRPr="00C86622">
              <w:rPr>
                <w:b/>
                <w:color w:val="7F0055"/>
              </w:rPr>
              <w:t>function</w:t>
            </w:r>
            <w:r w:rsidRPr="00C86622">
              <w:t xml:space="preserve"> (data) {</w:t>
            </w:r>
          </w:p>
          <w:p w14:paraId="1C99D617" w14:textId="77777777" w:rsidR="00CA6B50" w:rsidRPr="00C86622" w:rsidRDefault="00CA6B50" w:rsidP="003C3632">
            <w:pPr>
              <w:pStyle w:val="BodyText"/>
            </w:pPr>
            <w:r w:rsidRPr="00C86622">
              <w:rPr>
                <w:b/>
                <w:color w:val="7F0055"/>
              </w:rPr>
              <w:t>if</w:t>
            </w:r>
            <w:r w:rsidRPr="00C86622">
              <w:t xml:space="preserve"> (!data) {</w:t>
            </w:r>
            <w:r w:rsidRPr="00C86622">
              <w:tab/>
            </w:r>
            <w:r w:rsidRPr="00C86622">
              <w:tab/>
            </w:r>
            <w:r w:rsidRPr="00C86622">
              <w:tab/>
            </w:r>
          </w:p>
          <w:p w14:paraId="54B6ED0C" w14:textId="77777777" w:rsidR="00CA6B50" w:rsidRPr="00C86622" w:rsidRDefault="00CA6B50" w:rsidP="003C3632">
            <w:pPr>
              <w:pStyle w:val="BodyText"/>
            </w:pPr>
            <w:r w:rsidRPr="00C86622">
              <w:t>window.alert(Resources.CC_LOAD_ERROR);</w:t>
            </w:r>
          </w:p>
          <w:p w14:paraId="08B0C426" w14:textId="77777777" w:rsidR="00CA6B50" w:rsidRPr="00C86622" w:rsidRDefault="00CA6B50" w:rsidP="003C3632">
            <w:pPr>
              <w:pStyle w:val="BodyText"/>
            </w:pPr>
            <w:r w:rsidRPr="00C86622">
              <w:t>return</w:t>
            </w:r>
            <w:r w:rsidRPr="00C86622">
              <w:rPr>
                <w:color w:val="000000"/>
              </w:rPr>
              <w:t xml:space="preserve"> </w:t>
            </w:r>
            <w:r w:rsidRPr="00C86622">
              <w:t>false</w:t>
            </w:r>
            <w:r w:rsidRPr="00C86622">
              <w:rPr>
                <w:color w:val="000000"/>
              </w:rPr>
              <w:t>;</w:t>
            </w:r>
          </w:p>
          <w:p w14:paraId="006190AB" w14:textId="77777777" w:rsidR="00CA6B50" w:rsidRPr="00C86622" w:rsidRDefault="00CA6B50" w:rsidP="003C3632">
            <w:pPr>
              <w:pStyle w:val="BodyText"/>
            </w:pPr>
            <w:r w:rsidRPr="00C86622">
              <w:t>}</w:t>
            </w:r>
            <w:r w:rsidRPr="00C86622">
              <w:tab/>
            </w:r>
            <w:r w:rsidRPr="00C86622">
              <w:tab/>
            </w:r>
          </w:p>
          <w:p w14:paraId="39F79FB4" w14:textId="77777777" w:rsidR="00CA6B50" w:rsidRPr="00C86622" w:rsidRDefault="00CA6B50" w:rsidP="003C3632">
            <w:pPr>
              <w:pStyle w:val="BodyText"/>
              <w:rPr>
                <w:highlight w:val="yellow"/>
              </w:rPr>
            </w:pPr>
            <w:r w:rsidRPr="00C86622">
              <w:rPr>
                <w:b/>
                <w:color w:val="7F0055"/>
                <w:highlight w:val="yellow"/>
              </w:rPr>
              <w:t>switch</w:t>
            </w:r>
            <w:r w:rsidRPr="00C86622">
              <w:rPr>
                <w:highlight w:val="yellow"/>
              </w:rPr>
              <w:t xml:space="preserve"> (selectedPaymentMethod) {</w:t>
            </w:r>
          </w:p>
          <w:p w14:paraId="6BB67CFA" w14:textId="77777777" w:rsidR="00CA6B50" w:rsidRPr="00C86622" w:rsidRDefault="00CA6B50" w:rsidP="003C3632">
            <w:pPr>
              <w:pStyle w:val="BodyText"/>
              <w:rPr>
                <w:highlight w:val="yellow"/>
              </w:rPr>
            </w:pPr>
            <w:r w:rsidRPr="00C86622">
              <w:rPr>
                <w:b/>
                <w:color w:val="7F0055"/>
                <w:highlight w:val="yellow"/>
              </w:rPr>
              <w:t>case</w:t>
            </w:r>
            <w:r w:rsidRPr="00C86622">
              <w:rPr>
                <w:color w:val="000000"/>
                <w:highlight w:val="yellow"/>
              </w:rPr>
              <w:t xml:space="preserve"> </w:t>
            </w:r>
            <w:r w:rsidRPr="00C86622">
              <w:rPr>
                <w:highlight w:val="yellow"/>
              </w:rPr>
              <w:t>"SA_REDIRECT"</w:t>
            </w:r>
            <w:r w:rsidRPr="00C86622">
              <w:rPr>
                <w:color w:val="000000"/>
                <w:highlight w:val="yellow"/>
              </w:rPr>
              <w:t>:</w:t>
            </w:r>
          </w:p>
          <w:p w14:paraId="52E58113" w14:textId="77777777" w:rsidR="00CA6B50" w:rsidRPr="00C86622" w:rsidRDefault="00CA6B50" w:rsidP="003C3632">
            <w:pPr>
              <w:pStyle w:val="BodyText"/>
              <w:rPr>
                <w:highlight w:val="yellow"/>
              </w:rPr>
            </w:pPr>
            <w:r w:rsidRPr="00C86622">
              <w:rPr>
                <w:color w:val="000000"/>
                <w:highlight w:val="yellow"/>
              </w:rPr>
              <w:t>$(</w:t>
            </w:r>
            <w:r w:rsidRPr="00C86622">
              <w:rPr>
                <w:highlight w:val="yellow"/>
              </w:rPr>
              <w:t>'.payment-method-expanded .saCCToken .field-wrapper'</w:t>
            </w:r>
            <w:r w:rsidRPr="00C86622">
              <w:rPr>
                <w:color w:val="000000"/>
                <w:highlight w:val="yellow"/>
              </w:rPr>
              <w:t>).val(data.selectedCardID);</w:t>
            </w:r>
            <w:r w:rsidRPr="00C86622">
              <w:rPr>
                <w:color w:val="000000"/>
                <w:highlight w:val="yellow"/>
              </w:rPr>
              <w:tab/>
            </w:r>
            <w:r w:rsidRPr="00C86622">
              <w:rPr>
                <w:color w:val="000000"/>
                <w:highlight w:val="yellow"/>
              </w:rPr>
              <w:tab/>
            </w:r>
            <w:r w:rsidRPr="00C86622">
              <w:rPr>
                <w:color w:val="000000"/>
                <w:highlight w:val="yellow"/>
              </w:rPr>
              <w:tab/>
              <w:t xml:space="preserve"> $(</w:t>
            </w:r>
            <w:r w:rsidRPr="00C86622">
              <w:rPr>
                <w:highlight w:val="yellow"/>
              </w:rPr>
              <w:t>"#dwfrm_billing_paymentMethods_creditCard_selectedCardID"</w:t>
            </w:r>
            <w:r w:rsidRPr="00C86622">
              <w:rPr>
                <w:color w:val="000000"/>
                <w:highlight w:val="yellow"/>
              </w:rPr>
              <w:t>).val(data.selectedCardID);</w:t>
            </w:r>
            <w:r w:rsidRPr="00C86622">
              <w:rPr>
                <w:color w:val="000000"/>
                <w:highlight w:val="yellow"/>
              </w:rPr>
              <w:tab/>
            </w:r>
          </w:p>
          <w:p w14:paraId="4995924A" w14:textId="77777777" w:rsidR="00CA6B50" w:rsidRPr="00C86622" w:rsidRDefault="00CA6B50" w:rsidP="003C3632">
            <w:pPr>
              <w:pStyle w:val="BodyText"/>
              <w:rPr>
                <w:highlight w:val="yellow"/>
              </w:rPr>
            </w:pPr>
            <w:r w:rsidRPr="00C86622">
              <w:rPr>
                <w:highlight w:val="yellow"/>
              </w:rPr>
              <w:t>break;</w:t>
            </w:r>
          </w:p>
          <w:p w14:paraId="0A19F94D" w14:textId="77777777" w:rsidR="00CA6B50" w:rsidRPr="00C86622" w:rsidRDefault="00CA6B50" w:rsidP="003C3632">
            <w:pPr>
              <w:pStyle w:val="BodyText"/>
              <w:rPr>
                <w:highlight w:val="yellow"/>
              </w:rPr>
            </w:pPr>
            <w:r w:rsidRPr="00C86622">
              <w:rPr>
                <w:b/>
                <w:color w:val="7F0055"/>
                <w:highlight w:val="yellow"/>
              </w:rPr>
              <w:t>case</w:t>
            </w:r>
            <w:r w:rsidRPr="00C86622">
              <w:rPr>
                <w:color w:val="000000"/>
                <w:highlight w:val="yellow"/>
              </w:rPr>
              <w:t xml:space="preserve"> </w:t>
            </w:r>
            <w:r w:rsidRPr="00C86622">
              <w:rPr>
                <w:highlight w:val="yellow"/>
              </w:rPr>
              <w:t>"SA_IFRAME"</w:t>
            </w:r>
            <w:r w:rsidRPr="00C86622">
              <w:rPr>
                <w:color w:val="000000"/>
                <w:highlight w:val="yellow"/>
              </w:rPr>
              <w:t>:</w:t>
            </w:r>
          </w:p>
          <w:p w14:paraId="217DBF57" w14:textId="77777777" w:rsidR="00CA6B50" w:rsidRPr="00C86622" w:rsidRDefault="00CA6B50" w:rsidP="003C3632">
            <w:pPr>
              <w:pStyle w:val="BodyText"/>
              <w:rPr>
                <w:highlight w:val="yellow"/>
              </w:rPr>
            </w:pPr>
            <w:r w:rsidRPr="00C86622">
              <w:rPr>
                <w:color w:val="000000"/>
                <w:highlight w:val="yellow"/>
              </w:rPr>
              <w:t>$(</w:t>
            </w:r>
            <w:r w:rsidRPr="00C86622">
              <w:rPr>
                <w:highlight w:val="yellow"/>
              </w:rPr>
              <w:t>'.payment-method-expanded .saIframeCCToken .field-wrapper'</w:t>
            </w:r>
            <w:r w:rsidRPr="00C86622">
              <w:rPr>
                <w:color w:val="000000"/>
                <w:highlight w:val="yellow"/>
              </w:rPr>
              <w:t>).val(data.selectedCardID);</w:t>
            </w:r>
            <w:r w:rsidRPr="00C86622">
              <w:rPr>
                <w:color w:val="000000"/>
                <w:highlight w:val="yellow"/>
              </w:rPr>
              <w:tab/>
            </w:r>
            <w:r w:rsidRPr="00C86622">
              <w:rPr>
                <w:color w:val="000000"/>
                <w:highlight w:val="yellow"/>
              </w:rPr>
              <w:tab/>
              <w:t xml:space="preserve"> $(</w:t>
            </w:r>
            <w:r w:rsidRPr="00C86622">
              <w:rPr>
                <w:highlight w:val="yellow"/>
              </w:rPr>
              <w:t>"#dwfrm_billing_paymentMethods_creditCard_selectedCardID"</w:t>
            </w:r>
            <w:r w:rsidRPr="00C86622">
              <w:rPr>
                <w:color w:val="000000"/>
                <w:highlight w:val="yellow"/>
              </w:rPr>
              <w:t>).val(data.selectedCardID);</w:t>
            </w:r>
            <w:r w:rsidRPr="00C86622">
              <w:rPr>
                <w:color w:val="000000"/>
                <w:highlight w:val="yellow"/>
              </w:rPr>
              <w:tab/>
            </w:r>
          </w:p>
          <w:p w14:paraId="70222134" w14:textId="77777777" w:rsidR="00CA6B50" w:rsidRPr="00C86622" w:rsidRDefault="00CA6B50" w:rsidP="003C3632">
            <w:pPr>
              <w:pStyle w:val="BodyText"/>
              <w:rPr>
                <w:highlight w:val="yellow"/>
              </w:rPr>
            </w:pPr>
            <w:r w:rsidRPr="00C86622">
              <w:rPr>
                <w:highlight w:val="yellow"/>
              </w:rPr>
              <w:t>break;</w:t>
            </w:r>
          </w:p>
          <w:p w14:paraId="6860B55C" w14:textId="77777777" w:rsidR="00CA6B50" w:rsidRPr="00C86622" w:rsidRDefault="00CA6B50" w:rsidP="003C3632">
            <w:pPr>
              <w:pStyle w:val="BodyText"/>
              <w:rPr>
                <w:highlight w:val="yellow"/>
              </w:rPr>
            </w:pPr>
            <w:r w:rsidRPr="00C86622">
              <w:rPr>
                <w:b/>
                <w:color w:val="7F0055"/>
                <w:highlight w:val="yellow"/>
              </w:rPr>
              <w:t>case</w:t>
            </w:r>
            <w:r w:rsidRPr="00C86622">
              <w:rPr>
                <w:color w:val="000000"/>
                <w:highlight w:val="yellow"/>
              </w:rPr>
              <w:t xml:space="preserve"> </w:t>
            </w:r>
            <w:r w:rsidRPr="00C86622">
              <w:rPr>
                <w:highlight w:val="yellow"/>
              </w:rPr>
              <w:t>"CREDIT_CARD"</w:t>
            </w:r>
            <w:r w:rsidRPr="00C86622">
              <w:rPr>
                <w:color w:val="000000"/>
                <w:highlight w:val="yellow"/>
              </w:rPr>
              <w:t>:</w:t>
            </w:r>
          </w:p>
          <w:p w14:paraId="611A72CC" w14:textId="77777777" w:rsidR="00CA6B50" w:rsidRPr="00C86622" w:rsidRDefault="00CA6B50" w:rsidP="003C3632">
            <w:pPr>
              <w:pStyle w:val="BodyText"/>
              <w:rPr>
                <w:highlight w:val="yellow"/>
              </w:rPr>
            </w:pPr>
            <w:r w:rsidRPr="00C86622">
              <w:rPr>
                <w:highlight w:val="yellow"/>
              </w:rPr>
              <w:t>setCCFields(data);</w:t>
            </w:r>
          </w:p>
          <w:p w14:paraId="4EB2D6EC" w14:textId="77777777" w:rsidR="00CA6B50" w:rsidRPr="00C86622" w:rsidRDefault="00CA6B50" w:rsidP="003C3632">
            <w:pPr>
              <w:pStyle w:val="BodyText"/>
              <w:rPr>
                <w:highlight w:val="yellow"/>
              </w:rPr>
            </w:pPr>
            <w:r w:rsidRPr="00C86622">
              <w:rPr>
                <w:highlight w:val="yellow"/>
              </w:rPr>
              <w:t>break;</w:t>
            </w:r>
          </w:p>
          <w:p w14:paraId="3DEBFB45" w14:textId="77777777" w:rsidR="00CA6B50" w:rsidRPr="00C86622" w:rsidRDefault="00CA6B50" w:rsidP="003C3632">
            <w:pPr>
              <w:pStyle w:val="BodyText"/>
              <w:rPr>
                <w:highlight w:val="yellow"/>
              </w:rPr>
            </w:pPr>
            <w:r w:rsidRPr="00C86622">
              <w:rPr>
                <w:highlight w:val="yellow"/>
              </w:rPr>
              <w:t>default</w:t>
            </w:r>
            <w:r w:rsidRPr="00C86622">
              <w:rPr>
                <w:color w:val="000000"/>
                <w:highlight w:val="yellow"/>
              </w:rPr>
              <w:t>:</w:t>
            </w:r>
          </w:p>
          <w:p w14:paraId="2113503F" w14:textId="77777777" w:rsidR="00CA6B50" w:rsidRPr="00C86622" w:rsidRDefault="00CA6B50" w:rsidP="003C3632">
            <w:pPr>
              <w:pStyle w:val="BodyText"/>
              <w:rPr>
                <w:highlight w:val="yellow"/>
              </w:rPr>
            </w:pPr>
            <w:r w:rsidRPr="00C86622">
              <w:rPr>
                <w:highlight w:val="yellow"/>
              </w:rPr>
              <w:t>setCCFields(data);</w:t>
            </w:r>
          </w:p>
          <w:p w14:paraId="7CFA53FB" w14:textId="77777777" w:rsidR="00CA6B50" w:rsidRPr="00C86622" w:rsidRDefault="00CA6B50" w:rsidP="003C3632">
            <w:pPr>
              <w:pStyle w:val="BodyText"/>
            </w:pPr>
            <w:r w:rsidRPr="00C86622">
              <w:rPr>
                <w:highlight w:val="yellow"/>
              </w:rPr>
              <w:t>}</w:t>
            </w:r>
            <w:r w:rsidRPr="00C86622">
              <w:tab/>
            </w:r>
            <w:r w:rsidRPr="00C86622">
              <w:tab/>
            </w:r>
            <w:r w:rsidRPr="00C86622">
              <w:tab/>
            </w:r>
          </w:p>
          <w:p w14:paraId="2A74AEE2" w14:textId="77777777" w:rsidR="00CA6B50" w:rsidRPr="00C86622" w:rsidRDefault="00CA6B50" w:rsidP="003C3632">
            <w:pPr>
              <w:pStyle w:val="BodyText"/>
            </w:pPr>
            <w:r w:rsidRPr="00C86622">
              <w:t>}</w:t>
            </w:r>
          </w:p>
          <w:p w14:paraId="5965E0C1" w14:textId="77777777" w:rsidR="00CA6B50" w:rsidRPr="00C86622" w:rsidRDefault="00CA6B50" w:rsidP="003C3632">
            <w:pPr>
              <w:pStyle w:val="BodyText"/>
            </w:pPr>
            <w:r w:rsidRPr="00C86622">
              <w:lastRenderedPageBreak/>
              <w:t>});</w:t>
            </w:r>
          </w:p>
          <w:p w14:paraId="346C1EFC" w14:textId="77777777" w:rsidR="00CA6B50" w:rsidRPr="00C86622" w:rsidRDefault="00CA6B50" w:rsidP="003C3632">
            <w:pPr>
              <w:pStyle w:val="BodyText"/>
            </w:pPr>
            <w:r w:rsidRPr="00C86622">
              <w:t>}</w:t>
            </w:r>
          </w:p>
        </w:tc>
      </w:tr>
    </w:tbl>
    <w:p w14:paraId="5C3B059E" w14:textId="77777777" w:rsidR="00BB328D" w:rsidRPr="00E33D85" w:rsidRDefault="00BB328D" w:rsidP="004F597D">
      <w:pPr>
        <w:pStyle w:val="Heading5"/>
        <w:rPr>
          <w:rFonts w:asciiTheme="minorHAnsi" w:hAnsiTheme="minorHAnsi"/>
        </w:rPr>
      </w:pPr>
      <w:r w:rsidRPr="00E33D85">
        <w:rPr>
          <w:rFonts w:asciiTheme="minorHAnsi" w:hAnsiTheme="minorHAnsi"/>
        </w:rPr>
        <w:lastRenderedPageBreak/>
        <w:t>Template – Cart.isml</w:t>
      </w:r>
    </w:p>
    <w:p w14:paraId="5F537682" w14:textId="77777777" w:rsidR="00BB328D" w:rsidRPr="00E33D85" w:rsidRDefault="00BB328D" w:rsidP="003C3632">
      <w:pPr>
        <w:pStyle w:val="BodyText"/>
      </w:pPr>
      <w:r w:rsidRPr="00E33D85">
        <w:t xml:space="preserve">Add below error condition just after </w:t>
      </w:r>
      <w:r w:rsidR="004C4A86" w:rsidRPr="00E33D85">
        <w:t>cart-banner</w:t>
      </w:r>
      <w:r w:rsidR="005969EE">
        <w:t xml:space="preserve"> slot</w:t>
      </w:r>
    </w:p>
    <w:tbl>
      <w:tblPr>
        <w:tblStyle w:val="TableGrid"/>
        <w:tblW w:w="0" w:type="auto"/>
        <w:tblLook w:val="04A0" w:firstRow="1" w:lastRow="0" w:firstColumn="1" w:lastColumn="0" w:noHBand="0" w:noVBand="1"/>
      </w:tblPr>
      <w:tblGrid>
        <w:gridCol w:w="10296"/>
      </w:tblGrid>
      <w:tr w:rsidR="00BB328D" w:rsidRPr="00E33D85" w14:paraId="0A2907AF" w14:textId="77777777" w:rsidTr="00F1407C">
        <w:tc>
          <w:tcPr>
            <w:tcW w:w="10296" w:type="dxa"/>
          </w:tcPr>
          <w:p w14:paraId="1FF63996" w14:textId="77777777" w:rsidR="00604B75" w:rsidRPr="005D557C" w:rsidRDefault="00604B75" w:rsidP="00604B75">
            <w:pPr>
              <w:autoSpaceDE w:val="0"/>
              <w:autoSpaceDN w:val="0"/>
              <w:adjustRightInd w:val="0"/>
              <w:spacing w:after="0" w:line="240" w:lineRule="auto"/>
              <w:rPr>
                <w:rFonts w:eastAsia="Times New Roman" w:cs="Consolas"/>
                <w:i/>
                <w:iCs/>
                <w:color w:val="2A00FF"/>
                <w:sz w:val="20"/>
                <w:szCs w:val="20"/>
              </w:rPr>
            </w:pPr>
            <w:r w:rsidRPr="005D557C">
              <w:rPr>
                <w:rFonts w:eastAsia="Times New Roman" w:cs="Consolas"/>
                <w:i/>
                <w:iCs/>
                <w:color w:val="2A00FF"/>
                <w:sz w:val="20"/>
                <w:szCs w:val="20"/>
              </w:rPr>
              <w:t>&lt;isslot id="cart-banner" description="Banner for Cart page"</w:t>
            </w:r>
            <w:r w:rsidRPr="005D557C">
              <w:rPr>
                <w:rFonts w:eastAsia="Times New Roman" w:cs="Consolas"/>
                <w:i/>
                <w:iCs/>
                <w:color w:val="2A00FF"/>
                <w:sz w:val="20"/>
                <w:szCs w:val="20"/>
              </w:rPr>
              <w:tab/>
              <w:t>context="global" /&gt;</w:t>
            </w:r>
          </w:p>
          <w:p w14:paraId="440BF999" w14:textId="77777777" w:rsidR="00604B75" w:rsidRPr="005D557C" w:rsidRDefault="00604B75" w:rsidP="00604B75">
            <w:pPr>
              <w:autoSpaceDE w:val="0"/>
              <w:autoSpaceDN w:val="0"/>
              <w:adjustRightInd w:val="0"/>
              <w:spacing w:after="0" w:line="240" w:lineRule="auto"/>
              <w:rPr>
                <w:rFonts w:eastAsia="Times New Roman" w:cs="Consolas"/>
                <w:sz w:val="20"/>
                <w:szCs w:val="20"/>
                <w:highlight w:val="yellow"/>
              </w:rPr>
            </w:pP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isif</w:t>
            </w:r>
            <w:r w:rsidRPr="005D557C">
              <w:rPr>
                <w:rFonts w:eastAsia="Times New Roman" w:cs="Consolas"/>
                <w:sz w:val="20"/>
                <w:szCs w:val="20"/>
                <w:highlight w:val="yellow"/>
              </w:rPr>
              <w:t xml:space="preserve"> </w:t>
            </w:r>
            <w:r w:rsidRPr="005D557C">
              <w:rPr>
                <w:rFonts w:eastAsia="Times New Roman" w:cs="Consolas"/>
                <w:color w:val="7F007F"/>
                <w:sz w:val="20"/>
                <w:szCs w:val="20"/>
                <w:highlight w:val="yellow"/>
              </w:rPr>
              <w:t>condition</w:t>
            </w:r>
            <w:r w:rsidRPr="005D557C">
              <w:rPr>
                <w:rFonts w:eastAsia="Times New Roman" w:cs="Consolas"/>
                <w:color w:val="000000"/>
                <w:sz w:val="20"/>
                <w:szCs w:val="20"/>
                <w:highlight w:val="yellow"/>
              </w:rPr>
              <w:t>=</w:t>
            </w:r>
            <w:r w:rsidRPr="005D557C">
              <w:rPr>
                <w:rFonts w:eastAsia="Times New Roman" w:cs="Consolas"/>
                <w:i/>
                <w:iCs/>
                <w:color w:val="2A00FF"/>
                <w:sz w:val="20"/>
                <w:szCs w:val="20"/>
                <w:highlight w:val="yellow"/>
              </w:rPr>
              <w:t>"${pdict.CurrentHttpParameterMap.SecureAcceptanceError != null &amp;&amp; !empty(pdict.CurrentHttpParameterMap.SecureAcceptanceError.stringValue)}"</w:t>
            </w:r>
            <w:r w:rsidRPr="005D557C">
              <w:rPr>
                <w:rFonts w:eastAsia="Times New Roman" w:cs="Consolas"/>
                <w:color w:val="008080"/>
                <w:sz w:val="20"/>
                <w:szCs w:val="20"/>
                <w:highlight w:val="yellow"/>
              </w:rPr>
              <w:t>&gt;</w:t>
            </w:r>
          </w:p>
          <w:p w14:paraId="1A732EB6" w14:textId="77777777" w:rsidR="00604B75" w:rsidRPr="005D557C" w:rsidRDefault="00604B75" w:rsidP="00604B75">
            <w:pPr>
              <w:autoSpaceDE w:val="0"/>
              <w:autoSpaceDN w:val="0"/>
              <w:adjustRightInd w:val="0"/>
              <w:spacing w:after="0" w:line="240" w:lineRule="auto"/>
              <w:rPr>
                <w:rFonts w:eastAsia="Times New Roman" w:cs="Consolas"/>
                <w:sz w:val="20"/>
                <w:szCs w:val="20"/>
                <w:highlight w:val="yellow"/>
              </w:rPr>
            </w:pPr>
            <w:r w:rsidRPr="005D557C">
              <w:rPr>
                <w:rFonts w:eastAsia="Times New Roman" w:cs="Consolas"/>
                <w:color w:val="000000"/>
                <w:sz w:val="20"/>
                <w:szCs w:val="20"/>
                <w:highlight w:val="yellow"/>
              </w:rPr>
              <w:tab/>
            </w:r>
            <w:r w:rsidRPr="005D557C">
              <w:rPr>
                <w:rFonts w:eastAsia="Times New Roman" w:cs="Consolas"/>
                <w:color w:val="000000"/>
                <w:sz w:val="20"/>
                <w:szCs w:val="20"/>
                <w:highlight w:val="yellow"/>
              </w:rPr>
              <w:tab/>
            </w: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div</w:t>
            </w:r>
            <w:r w:rsidRPr="005D557C">
              <w:rPr>
                <w:rFonts w:eastAsia="Times New Roman" w:cs="Consolas"/>
                <w:sz w:val="20"/>
                <w:szCs w:val="20"/>
                <w:highlight w:val="yellow"/>
              </w:rPr>
              <w:t xml:space="preserve"> </w:t>
            </w:r>
            <w:r w:rsidRPr="005D557C">
              <w:rPr>
                <w:rFonts w:eastAsia="Times New Roman" w:cs="Consolas"/>
                <w:color w:val="7F007F"/>
                <w:sz w:val="20"/>
                <w:szCs w:val="20"/>
                <w:highlight w:val="yellow"/>
              </w:rPr>
              <w:t>class</w:t>
            </w:r>
            <w:r w:rsidRPr="005D557C">
              <w:rPr>
                <w:rFonts w:eastAsia="Times New Roman" w:cs="Consolas"/>
                <w:color w:val="000000"/>
                <w:sz w:val="20"/>
                <w:szCs w:val="20"/>
                <w:highlight w:val="yellow"/>
              </w:rPr>
              <w:t>=</w:t>
            </w:r>
            <w:r w:rsidRPr="005D557C">
              <w:rPr>
                <w:rFonts w:eastAsia="Times New Roman" w:cs="Consolas"/>
                <w:i/>
                <w:iCs/>
                <w:color w:val="2A00FF"/>
                <w:sz w:val="20"/>
                <w:szCs w:val="20"/>
                <w:highlight w:val="yellow"/>
              </w:rPr>
              <w:t>"error-form"</w:t>
            </w:r>
            <w:r w:rsidRPr="005D557C">
              <w:rPr>
                <w:rFonts w:eastAsia="Times New Roman" w:cs="Consolas"/>
                <w:color w:val="008080"/>
                <w:sz w:val="20"/>
                <w:szCs w:val="20"/>
                <w:highlight w:val="yellow"/>
              </w:rPr>
              <w:t>&gt;</w:t>
            </w:r>
            <w:r w:rsidRPr="005D557C">
              <w:rPr>
                <w:rFonts w:eastAsia="Times New Roman" w:cs="Consolas"/>
                <w:color w:val="000000"/>
                <w:sz w:val="20"/>
                <w:szCs w:val="20"/>
                <w:highlight w:val="yellow"/>
              </w:rPr>
              <w:t>${Resource.msg('sa.cart.payment.error.declined','</w:t>
            </w:r>
            <w:r w:rsidRPr="005D557C">
              <w:rPr>
                <w:rFonts w:eastAsia="Times New Roman" w:cs="Consolas"/>
                <w:color w:val="000000"/>
                <w:sz w:val="20"/>
                <w:szCs w:val="20"/>
                <w:highlight w:val="yellow"/>
                <w:u w:val="single"/>
              </w:rPr>
              <w:t>cybersource</w:t>
            </w:r>
            <w:r w:rsidRPr="005D557C">
              <w:rPr>
                <w:rFonts w:eastAsia="Times New Roman" w:cs="Consolas"/>
                <w:color w:val="000000"/>
                <w:sz w:val="20"/>
                <w:szCs w:val="20"/>
                <w:highlight w:val="yellow"/>
              </w:rPr>
              <w:t>',null)}</w:t>
            </w: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div</w:t>
            </w:r>
            <w:r w:rsidRPr="005D557C">
              <w:rPr>
                <w:rFonts w:eastAsia="Times New Roman" w:cs="Consolas"/>
                <w:color w:val="008080"/>
                <w:sz w:val="20"/>
                <w:szCs w:val="20"/>
                <w:highlight w:val="yellow"/>
              </w:rPr>
              <w:t>&gt;</w:t>
            </w:r>
          </w:p>
          <w:p w14:paraId="4FD3C492" w14:textId="77777777" w:rsidR="00BB328D" w:rsidRPr="00E33D85" w:rsidRDefault="00604B75" w:rsidP="003C3632">
            <w:pPr>
              <w:pStyle w:val="BodyText"/>
            </w:pPr>
            <w:r w:rsidRPr="001E5C19">
              <w:rPr>
                <w:highlight w:val="yellow"/>
              </w:rPr>
              <w:t xml:space="preserve">    </w:t>
            </w:r>
            <w:r w:rsidRPr="001E5C19">
              <w:rPr>
                <w:color w:val="008080"/>
                <w:highlight w:val="yellow"/>
              </w:rPr>
              <w:t>&lt;/</w:t>
            </w:r>
            <w:r w:rsidRPr="001E5C19">
              <w:rPr>
                <w:color w:val="3F7F7F"/>
                <w:highlight w:val="yellow"/>
              </w:rPr>
              <w:t>isif</w:t>
            </w:r>
            <w:r w:rsidRPr="001E5C19">
              <w:rPr>
                <w:color w:val="008080"/>
                <w:highlight w:val="yellow"/>
              </w:rPr>
              <w:t>&gt;</w:t>
            </w:r>
          </w:p>
        </w:tc>
      </w:tr>
    </w:tbl>
    <w:p w14:paraId="6318749A" w14:textId="77777777" w:rsidR="00F90198" w:rsidRPr="00E33D85" w:rsidRDefault="00F90198" w:rsidP="00F90198">
      <w:pPr>
        <w:pStyle w:val="Heading5"/>
        <w:rPr>
          <w:rFonts w:asciiTheme="minorHAnsi" w:hAnsiTheme="minorHAnsi"/>
        </w:rPr>
      </w:pPr>
      <w:r w:rsidRPr="00E33D85">
        <w:rPr>
          <w:rFonts w:asciiTheme="minorHAnsi" w:hAnsiTheme="minorHAnsi"/>
        </w:rPr>
        <w:t>Template – Summary.isml</w:t>
      </w:r>
    </w:p>
    <w:p w14:paraId="3C3E2258" w14:textId="77777777" w:rsidR="00F90198" w:rsidRPr="00E33D85" w:rsidRDefault="00F90198" w:rsidP="003C3632">
      <w:pPr>
        <w:pStyle w:val="BodyText"/>
      </w:pPr>
      <w:r w:rsidRPr="00E33D85">
        <w:t xml:space="preserve">Replace the PlaceOrderError section with below code </w:t>
      </w:r>
    </w:p>
    <w:tbl>
      <w:tblPr>
        <w:tblStyle w:val="TableGrid"/>
        <w:tblW w:w="0" w:type="auto"/>
        <w:tblLook w:val="04A0" w:firstRow="1" w:lastRow="0" w:firstColumn="1" w:lastColumn="0" w:noHBand="0" w:noVBand="1"/>
      </w:tblPr>
      <w:tblGrid>
        <w:gridCol w:w="10296"/>
      </w:tblGrid>
      <w:tr w:rsidR="00F90198" w:rsidRPr="00E33D85" w14:paraId="26ACF716" w14:textId="77777777" w:rsidTr="00802580">
        <w:tc>
          <w:tcPr>
            <w:tcW w:w="10296" w:type="dxa"/>
          </w:tcPr>
          <w:p w14:paraId="457B7E6F" w14:textId="77777777" w:rsidR="0046449E" w:rsidRPr="000C2ED1" w:rsidDel="00C10230" w:rsidRDefault="0046449E" w:rsidP="003C3632">
            <w:pPr>
              <w:pStyle w:val="BodyText"/>
              <w:rPr>
                <w:del w:id="1279" w:author="WIN764BIT" w:date="2017-08-30T16:35:00Z"/>
                <w:highlight w:val="yellow"/>
              </w:rPr>
            </w:pPr>
            <w:ins w:id="1280" w:author="WIN764BIT" w:date="2017-08-30T16:35:00Z">
              <w:r w:rsidRPr="00E22248">
                <w:rPr>
                  <w:highlight w:val="yellow"/>
                </w:rPr>
                <w:t xml:space="preserve">Please refer to the changes mentioned </w:t>
              </w:r>
              <w:r>
                <w:rPr>
                  <w:highlight w:val="yellow"/>
                </w:rPr>
                <w:t xml:space="preserve"> under custom code – generic section- &gt; summary.isml</w:t>
              </w:r>
              <w:r w:rsidRPr="000C2ED1" w:rsidDel="00C10230">
                <w:rPr>
                  <w:color w:val="008080"/>
                  <w:highlight w:val="yellow"/>
                </w:rPr>
                <w:t xml:space="preserve"> </w:t>
              </w:r>
            </w:ins>
            <w:del w:id="1281" w:author="WIN764BIT" w:date="2017-08-30T16:35:00Z">
              <w:r w:rsidRPr="000C2ED1" w:rsidDel="00C10230">
                <w:rPr>
                  <w:color w:val="008080"/>
                  <w:highlight w:val="yellow"/>
                </w:rPr>
                <w:delText>&lt;</w:delText>
              </w:r>
              <w:r w:rsidRPr="000C2ED1" w:rsidDel="00C10230">
                <w:rPr>
                  <w:color w:val="3F7F7F"/>
                  <w:highlight w:val="yellow"/>
                </w:rPr>
                <w:delText>isif</w:delText>
              </w:r>
              <w:r w:rsidRPr="000C2ED1" w:rsidDel="00C10230">
                <w:rPr>
                  <w:color w:val="7F007F"/>
                  <w:highlight w:val="yellow"/>
                </w:rPr>
                <w:delText>condition</w:delText>
              </w:r>
              <w:r w:rsidRPr="000C2ED1" w:rsidDel="00C10230">
                <w:rPr>
                  <w:color w:val="000000"/>
                  <w:highlight w:val="yellow"/>
                </w:rPr>
                <w:delText>=</w:delText>
              </w:r>
              <w:r w:rsidRPr="000C2ED1" w:rsidDel="00C10230">
                <w:rPr>
                  <w:highlight w:val="yellow"/>
                </w:rPr>
                <w:delText>"${pdict.CurrentHttpParameterMap.SecureAcceptanceError != null &amp;&amp; !empty(pdict.CurrentHttpParameterMap.SecureAcceptanceError.stringValue)}"</w:delText>
              </w:r>
              <w:r w:rsidRPr="000C2ED1" w:rsidDel="00C10230">
                <w:rPr>
                  <w:color w:val="008080"/>
                  <w:highlight w:val="yellow"/>
                </w:rPr>
                <w:delText>&gt;</w:delText>
              </w:r>
            </w:del>
          </w:p>
          <w:p w14:paraId="2DAE416A" w14:textId="77777777" w:rsidR="0046449E" w:rsidRPr="000C2ED1" w:rsidDel="00C10230" w:rsidRDefault="0046449E" w:rsidP="003C3632">
            <w:pPr>
              <w:pStyle w:val="BodyText"/>
              <w:rPr>
                <w:del w:id="1282" w:author="WIN764BIT" w:date="2017-08-30T16:35:00Z"/>
                <w:highlight w:val="yellow"/>
              </w:rPr>
            </w:pPr>
            <w:del w:id="1283" w:author="WIN764BIT" w:date="2017-08-30T16:35:00Z">
              <w:r w:rsidRPr="000C2ED1" w:rsidDel="00C10230">
                <w:rPr>
                  <w:highlight w:val="yellow"/>
                </w:rPr>
                <w:tab/>
              </w:r>
              <w:r w:rsidRPr="000C2ED1" w:rsidDel="00C10230">
                <w:rPr>
                  <w:highlight w:val="yellow"/>
                </w:rPr>
                <w:tab/>
              </w:r>
              <w:r w:rsidRPr="000C2ED1" w:rsidDel="00C10230">
                <w:rPr>
                  <w:color w:val="008080"/>
                  <w:highlight w:val="yellow"/>
                </w:rPr>
                <w:delText>&lt;</w:delText>
              </w:r>
              <w:r w:rsidRPr="000C2ED1" w:rsidDel="00C10230">
                <w:rPr>
                  <w:color w:val="3F7F7F"/>
                  <w:highlight w:val="yellow"/>
                </w:rPr>
                <w:delText>div</w:delText>
              </w:r>
              <w:r w:rsidRPr="000C2ED1" w:rsidDel="00C10230">
                <w:rPr>
                  <w:color w:val="7F007F"/>
                  <w:highlight w:val="yellow"/>
                </w:rPr>
                <w:delText>class</w:delText>
              </w:r>
              <w:r w:rsidRPr="000C2ED1" w:rsidDel="00C10230">
                <w:rPr>
                  <w:highlight w:val="yellow"/>
                </w:rPr>
                <w:delText>="error-form"</w:delText>
              </w:r>
              <w:r w:rsidRPr="000C2ED1" w:rsidDel="00C10230">
                <w:rPr>
                  <w:color w:val="008080"/>
                  <w:highlight w:val="yellow"/>
                </w:rPr>
                <w:delText>&gt;</w:delText>
              </w:r>
              <w:r w:rsidRPr="000C2ED1" w:rsidDel="00C10230">
                <w:rPr>
                  <w:highlight w:val="yellow"/>
                </w:rPr>
                <w:delText>${Resource.msg('confirm.error.technical','checkout',null)}</w:delText>
              </w:r>
              <w:r w:rsidRPr="000C2ED1" w:rsidDel="00C10230">
                <w:rPr>
                  <w:color w:val="008080"/>
                  <w:highlight w:val="yellow"/>
                </w:rPr>
                <w:delText>&lt;/</w:delText>
              </w:r>
              <w:r w:rsidRPr="000C2ED1" w:rsidDel="00C10230">
                <w:rPr>
                  <w:color w:val="3F7F7F"/>
                  <w:highlight w:val="yellow"/>
                </w:rPr>
                <w:delText>div</w:delText>
              </w:r>
              <w:r w:rsidRPr="000C2ED1" w:rsidDel="00C10230">
                <w:rPr>
                  <w:color w:val="008080"/>
                  <w:highlight w:val="yellow"/>
                </w:rPr>
                <w:delText>&gt;</w:delText>
              </w:r>
            </w:del>
          </w:p>
          <w:p w14:paraId="1110583A" w14:textId="77777777" w:rsidR="0046449E" w:rsidRPr="000C2ED1" w:rsidDel="00C10230" w:rsidRDefault="0046449E" w:rsidP="003C3632">
            <w:pPr>
              <w:pStyle w:val="BodyText"/>
              <w:rPr>
                <w:del w:id="1284" w:author="WIN764BIT" w:date="2017-08-30T16:35:00Z"/>
                <w:highlight w:val="yellow"/>
              </w:rPr>
            </w:pPr>
            <w:del w:id="1285" w:author="WIN764BIT" w:date="2017-08-30T16:35:00Z">
              <w:r w:rsidRPr="000C2ED1" w:rsidDel="00C10230">
                <w:rPr>
                  <w:highlight w:val="yellow"/>
                </w:rPr>
                <w:tab/>
              </w:r>
              <w:r w:rsidRPr="000C2ED1" w:rsidDel="00C10230">
                <w:rPr>
                  <w:color w:val="008080"/>
                  <w:highlight w:val="yellow"/>
                </w:rPr>
                <w:delText>&lt;</w:delText>
              </w:r>
              <w:r w:rsidRPr="000C2ED1" w:rsidDel="00C10230">
                <w:rPr>
                  <w:color w:val="3F7F7F"/>
                  <w:highlight w:val="yellow"/>
                </w:rPr>
                <w:delText>iselseif</w:delText>
              </w:r>
              <w:r w:rsidRPr="000C2ED1" w:rsidDel="00C10230">
                <w:rPr>
                  <w:color w:val="7F007F"/>
                  <w:highlight w:val="yellow"/>
                </w:rPr>
                <w:delText>condition</w:delText>
              </w:r>
              <w:r w:rsidRPr="000C2ED1" w:rsidDel="00C10230">
                <w:rPr>
                  <w:highlight w:val="yellow"/>
                </w:rPr>
                <w:delText>="${pdict.PlaceOrderError != null}"</w:delText>
              </w:r>
              <w:r w:rsidRPr="000C2ED1" w:rsidDel="00C10230">
                <w:rPr>
                  <w:color w:val="008080"/>
                  <w:highlight w:val="yellow"/>
                </w:rPr>
                <w:delText>&gt;</w:delText>
              </w:r>
            </w:del>
          </w:p>
          <w:p w14:paraId="3B155EF2" w14:textId="77777777" w:rsidR="0046449E" w:rsidRPr="000C2ED1" w:rsidDel="00C10230" w:rsidRDefault="0046449E" w:rsidP="003C3632">
            <w:pPr>
              <w:pStyle w:val="BodyText"/>
              <w:rPr>
                <w:del w:id="1286" w:author="WIN764BIT" w:date="2017-08-30T16:35:00Z"/>
                <w:highlight w:val="yellow"/>
              </w:rPr>
            </w:pPr>
            <w:del w:id="1287" w:author="WIN764BIT" w:date="2017-08-30T16:35:00Z">
              <w:r w:rsidRPr="000C2ED1" w:rsidDel="00C10230">
                <w:rPr>
                  <w:highlight w:val="yellow"/>
                </w:rPr>
                <w:tab/>
              </w:r>
              <w:r w:rsidRPr="000C2ED1" w:rsidDel="00C10230">
                <w:rPr>
                  <w:highlight w:val="yellow"/>
                </w:rPr>
                <w:tab/>
              </w:r>
              <w:r w:rsidRPr="000C2ED1" w:rsidDel="00C10230">
                <w:rPr>
                  <w:color w:val="008080"/>
                  <w:highlight w:val="yellow"/>
                </w:rPr>
                <w:delText>&lt;</w:delText>
              </w:r>
              <w:r w:rsidRPr="000C2ED1" w:rsidDel="00C10230">
                <w:rPr>
                  <w:color w:val="3F7F7F"/>
                  <w:highlight w:val="yellow"/>
                </w:rPr>
                <w:delText>div</w:delText>
              </w:r>
              <w:r w:rsidRPr="000C2ED1" w:rsidDel="00C10230">
                <w:rPr>
                  <w:color w:val="7F007F"/>
                  <w:highlight w:val="yellow"/>
                </w:rPr>
                <w:delText>class</w:delText>
              </w:r>
              <w:r w:rsidRPr="000C2ED1" w:rsidDel="00C10230">
                <w:rPr>
                  <w:highlight w:val="yellow"/>
                </w:rPr>
                <w:delText>="error-form"</w:delText>
              </w:r>
              <w:r w:rsidRPr="000C2ED1" w:rsidDel="00C10230">
                <w:rPr>
                  <w:color w:val="008080"/>
                  <w:highlight w:val="yellow"/>
                </w:rPr>
                <w:delText>&gt;</w:delText>
              </w:r>
              <w:r w:rsidRPr="000C2ED1" w:rsidDel="00C10230">
                <w:rPr>
                  <w:highlight w:val="yellow"/>
                </w:rPr>
                <w:delText>${Resource.msg(pdict.PlaceOrderError.code,'checkout',null)}</w:delText>
              </w:r>
              <w:r w:rsidRPr="000C2ED1" w:rsidDel="00C10230">
                <w:rPr>
                  <w:color w:val="008080"/>
                  <w:highlight w:val="yellow"/>
                </w:rPr>
                <w:delText>&lt;/</w:delText>
              </w:r>
              <w:r w:rsidRPr="000C2ED1" w:rsidDel="00C10230">
                <w:rPr>
                  <w:color w:val="3F7F7F"/>
                  <w:highlight w:val="yellow"/>
                </w:rPr>
                <w:delText>div</w:delText>
              </w:r>
              <w:r w:rsidRPr="000C2ED1" w:rsidDel="00C10230">
                <w:rPr>
                  <w:color w:val="008080"/>
                  <w:highlight w:val="yellow"/>
                </w:rPr>
                <w:delText>&gt;</w:delText>
              </w:r>
            </w:del>
          </w:p>
          <w:p w14:paraId="57C7CA69" w14:textId="4489039C" w:rsidR="00F90198" w:rsidRPr="00E33D85" w:rsidRDefault="00F90198" w:rsidP="003C3632">
            <w:pPr>
              <w:pStyle w:val="BodyText"/>
            </w:pPr>
          </w:p>
        </w:tc>
      </w:tr>
    </w:tbl>
    <w:p w14:paraId="548FD1C5" w14:textId="77777777" w:rsidR="00BB328D" w:rsidRPr="00E33D85" w:rsidRDefault="00BB328D" w:rsidP="004F597D">
      <w:pPr>
        <w:pStyle w:val="Heading5"/>
        <w:rPr>
          <w:rFonts w:asciiTheme="minorHAnsi" w:hAnsiTheme="minorHAnsi"/>
        </w:rPr>
      </w:pPr>
      <w:r w:rsidRPr="00E33D85">
        <w:rPr>
          <w:rFonts w:asciiTheme="minorHAnsi" w:hAnsiTheme="minorHAnsi"/>
        </w:rPr>
        <w:t>Template – Billing.isml</w:t>
      </w:r>
    </w:p>
    <w:p w14:paraId="2C6F570C" w14:textId="77777777" w:rsidR="00BB328D" w:rsidRPr="00E33D85" w:rsidRDefault="00BB328D" w:rsidP="003C3632">
      <w:pPr>
        <w:pStyle w:val="BodyText"/>
      </w:pPr>
      <w:r w:rsidRPr="00E33D85">
        <w:t>Add below error condition just after checkout progress indicator</w:t>
      </w:r>
    </w:p>
    <w:tbl>
      <w:tblPr>
        <w:tblStyle w:val="TableGrid"/>
        <w:tblW w:w="0" w:type="auto"/>
        <w:tblLook w:val="04A0" w:firstRow="1" w:lastRow="0" w:firstColumn="1" w:lastColumn="0" w:noHBand="0" w:noVBand="1"/>
      </w:tblPr>
      <w:tblGrid>
        <w:gridCol w:w="10296"/>
      </w:tblGrid>
      <w:tr w:rsidR="00BB328D" w:rsidRPr="00E33D85" w14:paraId="181FCD83" w14:textId="77777777" w:rsidTr="00F1407C">
        <w:tc>
          <w:tcPr>
            <w:tcW w:w="10296" w:type="dxa"/>
          </w:tcPr>
          <w:p w14:paraId="466B3117" w14:textId="77777777" w:rsidR="006F1334" w:rsidRPr="005D557C" w:rsidRDefault="006F1334" w:rsidP="006F1334">
            <w:pPr>
              <w:autoSpaceDE w:val="0"/>
              <w:autoSpaceDN w:val="0"/>
              <w:adjustRightInd w:val="0"/>
              <w:spacing w:after="0" w:line="240" w:lineRule="auto"/>
              <w:rPr>
                <w:rFonts w:eastAsia="Times New Roman" w:cs="Consolas"/>
                <w:sz w:val="20"/>
                <w:szCs w:val="20"/>
              </w:rPr>
            </w:pPr>
            <w:r w:rsidRPr="005D557C">
              <w:rPr>
                <w:rFonts w:eastAsia="Times New Roman" w:cs="Consolas"/>
                <w:color w:val="008080"/>
                <w:sz w:val="20"/>
                <w:szCs w:val="20"/>
              </w:rPr>
              <w:t>&lt;</w:t>
            </w:r>
            <w:r w:rsidRPr="005D557C">
              <w:rPr>
                <w:rFonts w:eastAsia="Times New Roman" w:cs="Consolas"/>
                <w:color w:val="3F7F7F"/>
                <w:sz w:val="20"/>
                <w:szCs w:val="20"/>
                <w:highlight w:val="lightGray"/>
              </w:rPr>
              <w:t>isif</w:t>
            </w:r>
            <w:r w:rsidRPr="005D557C">
              <w:rPr>
                <w:rFonts w:eastAsia="Times New Roman" w:cs="Consolas"/>
                <w:sz w:val="20"/>
                <w:szCs w:val="20"/>
              </w:rPr>
              <w:t xml:space="preserve"> </w:t>
            </w:r>
            <w:r w:rsidRPr="005D557C">
              <w:rPr>
                <w:rFonts w:eastAsia="Times New Roman" w:cs="Consolas"/>
                <w:color w:val="7F007F"/>
                <w:sz w:val="20"/>
                <w:szCs w:val="20"/>
              </w:rPr>
              <w:t>condition</w:t>
            </w:r>
            <w:r w:rsidRPr="005D557C">
              <w:rPr>
                <w:rFonts w:eastAsia="Times New Roman" w:cs="Consolas"/>
                <w:color w:val="000000"/>
                <w:sz w:val="20"/>
                <w:szCs w:val="20"/>
              </w:rPr>
              <w:t>=</w:t>
            </w:r>
            <w:r w:rsidRPr="005D557C">
              <w:rPr>
                <w:rFonts w:eastAsia="Times New Roman" w:cs="Consolas"/>
                <w:i/>
                <w:iCs/>
                <w:color w:val="2A00FF"/>
                <w:sz w:val="20"/>
                <w:szCs w:val="20"/>
              </w:rPr>
              <w:t>"${!pdict.CurrentForms.multishipping.entered.value}"</w:t>
            </w:r>
            <w:r w:rsidRPr="005D557C">
              <w:rPr>
                <w:rFonts w:eastAsia="Times New Roman" w:cs="Consolas"/>
                <w:color w:val="008080"/>
                <w:sz w:val="20"/>
                <w:szCs w:val="20"/>
              </w:rPr>
              <w:t>&gt;</w:t>
            </w:r>
          </w:p>
          <w:p w14:paraId="19470F02" w14:textId="77777777" w:rsidR="006F1334" w:rsidRPr="005D557C" w:rsidRDefault="006F1334" w:rsidP="006F1334">
            <w:pPr>
              <w:autoSpaceDE w:val="0"/>
              <w:autoSpaceDN w:val="0"/>
              <w:adjustRightInd w:val="0"/>
              <w:spacing w:after="0" w:line="240" w:lineRule="auto"/>
              <w:rPr>
                <w:rFonts w:eastAsia="Times New Roman" w:cs="Consolas"/>
                <w:sz w:val="20"/>
                <w:szCs w:val="20"/>
              </w:rPr>
            </w:pPr>
            <w:r w:rsidRPr="005D557C">
              <w:rPr>
                <w:rFonts w:eastAsia="Times New Roman" w:cs="Consolas"/>
                <w:color w:val="000000"/>
                <w:sz w:val="20"/>
                <w:szCs w:val="20"/>
              </w:rPr>
              <w:t xml:space="preserve">        </w:t>
            </w:r>
            <w:r w:rsidRPr="005D557C">
              <w:rPr>
                <w:rFonts w:eastAsia="Times New Roman" w:cs="Consolas"/>
                <w:color w:val="008080"/>
                <w:sz w:val="20"/>
                <w:szCs w:val="20"/>
              </w:rPr>
              <w:t>&lt;</w:t>
            </w:r>
            <w:r w:rsidRPr="005D557C">
              <w:rPr>
                <w:rFonts w:eastAsia="Times New Roman" w:cs="Consolas"/>
                <w:color w:val="3F7F7F"/>
                <w:sz w:val="20"/>
                <w:szCs w:val="20"/>
              </w:rPr>
              <w:t>ischeckoutprogressindicator</w:t>
            </w:r>
            <w:r w:rsidRPr="005D557C">
              <w:rPr>
                <w:rFonts w:eastAsia="Times New Roman" w:cs="Consolas"/>
                <w:sz w:val="20"/>
                <w:szCs w:val="20"/>
              </w:rPr>
              <w:t xml:space="preserve"> </w:t>
            </w:r>
            <w:r w:rsidRPr="005D557C">
              <w:rPr>
                <w:rFonts w:eastAsia="Times New Roman" w:cs="Consolas"/>
                <w:color w:val="7F007F"/>
                <w:sz w:val="20"/>
                <w:szCs w:val="20"/>
              </w:rPr>
              <w:t>step</w:t>
            </w:r>
            <w:r w:rsidRPr="005D557C">
              <w:rPr>
                <w:rFonts w:eastAsia="Times New Roman" w:cs="Consolas"/>
                <w:color w:val="000000"/>
                <w:sz w:val="20"/>
                <w:szCs w:val="20"/>
              </w:rPr>
              <w:t>=</w:t>
            </w:r>
            <w:r w:rsidRPr="005D557C">
              <w:rPr>
                <w:rFonts w:eastAsia="Times New Roman" w:cs="Consolas"/>
                <w:i/>
                <w:iCs/>
                <w:color w:val="2A00FF"/>
                <w:sz w:val="20"/>
                <w:szCs w:val="20"/>
              </w:rPr>
              <w:t>"2"</w:t>
            </w:r>
            <w:r w:rsidRPr="005D557C">
              <w:rPr>
                <w:rFonts w:eastAsia="Times New Roman" w:cs="Consolas"/>
                <w:sz w:val="20"/>
                <w:szCs w:val="20"/>
              </w:rPr>
              <w:t xml:space="preserve"> </w:t>
            </w:r>
            <w:r w:rsidRPr="005D557C">
              <w:rPr>
                <w:rFonts w:eastAsia="Times New Roman" w:cs="Consolas"/>
                <w:color w:val="7F007F"/>
                <w:sz w:val="20"/>
                <w:szCs w:val="20"/>
              </w:rPr>
              <w:t>multishipping</w:t>
            </w:r>
            <w:r w:rsidRPr="005D557C">
              <w:rPr>
                <w:rFonts w:eastAsia="Times New Roman" w:cs="Consolas"/>
                <w:color w:val="000000"/>
                <w:sz w:val="20"/>
                <w:szCs w:val="20"/>
              </w:rPr>
              <w:t>=</w:t>
            </w:r>
            <w:r w:rsidRPr="005D557C">
              <w:rPr>
                <w:rFonts w:eastAsia="Times New Roman" w:cs="Consolas"/>
                <w:i/>
                <w:iCs/>
                <w:color w:val="2A00FF"/>
                <w:sz w:val="20"/>
                <w:szCs w:val="20"/>
              </w:rPr>
              <w:t>"false"</w:t>
            </w:r>
            <w:r w:rsidRPr="005D557C">
              <w:rPr>
                <w:rFonts w:eastAsia="Times New Roman" w:cs="Consolas"/>
                <w:sz w:val="20"/>
                <w:szCs w:val="20"/>
              </w:rPr>
              <w:t xml:space="preserve"> </w:t>
            </w:r>
            <w:r w:rsidRPr="005D557C">
              <w:rPr>
                <w:rFonts w:eastAsia="Times New Roman" w:cs="Consolas"/>
                <w:color w:val="7F007F"/>
                <w:sz w:val="20"/>
                <w:szCs w:val="20"/>
              </w:rPr>
              <w:t>rendershipping</w:t>
            </w:r>
            <w:r w:rsidRPr="005D557C">
              <w:rPr>
                <w:rFonts w:eastAsia="Times New Roman" w:cs="Consolas"/>
                <w:color w:val="000000"/>
                <w:sz w:val="20"/>
                <w:szCs w:val="20"/>
              </w:rPr>
              <w:t>=</w:t>
            </w:r>
            <w:r w:rsidRPr="005D557C">
              <w:rPr>
                <w:rFonts w:eastAsia="Times New Roman" w:cs="Consolas"/>
                <w:i/>
                <w:iCs/>
                <w:color w:val="2A00FF"/>
                <w:sz w:val="20"/>
                <w:szCs w:val="20"/>
              </w:rPr>
              <w:t>"${pdict.Basket.productLineItems.size() == 0 ? 'false' : 'true'}"</w:t>
            </w:r>
            <w:r w:rsidRPr="005D557C">
              <w:rPr>
                <w:rFonts w:eastAsia="Times New Roman" w:cs="Consolas"/>
                <w:color w:val="008080"/>
                <w:sz w:val="20"/>
                <w:szCs w:val="20"/>
              </w:rPr>
              <w:t>/&gt;</w:t>
            </w:r>
          </w:p>
          <w:p w14:paraId="5617766C" w14:textId="77777777" w:rsidR="006F1334" w:rsidRPr="005D557C" w:rsidRDefault="006F1334" w:rsidP="006F1334">
            <w:pPr>
              <w:autoSpaceDE w:val="0"/>
              <w:autoSpaceDN w:val="0"/>
              <w:adjustRightInd w:val="0"/>
              <w:spacing w:after="0" w:line="240" w:lineRule="auto"/>
              <w:rPr>
                <w:rFonts w:eastAsia="Times New Roman" w:cs="Consolas"/>
                <w:sz w:val="20"/>
                <w:szCs w:val="20"/>
              </w:rPr>
            </w:pPr>
            <w:r w:rsidRPr="005D557C">
              <w:rPr>
                <w:rFonts w:eastAsia="Times New Roman" w:cs="Consolas"/>
                <w:color w:val="000000"/>
                <w:sz w:val="20"/>
                <w:szCs w:val="20"/>
              </w:rPr>
              <w:t xml:space="preserve">    </w:t>
            </w:r>
            <w:r w:rsidRPr="005D557C">
              <w:rPr>
                <w:rFonts w:eastAsia="Times New Roman" w:cs="Consolas"/>
                <w:color w:val="008080"/>
                <w:sz w:val="20"/>
                <w:szCs w:val="20"/>
              </w:rPr>
              <w:t>&lt;</w:t>
            </w:r>
            <w:r w:rsidRPr="005D557C">
              <w:rPr>
                <w:rFonts w:eastAsia="Times New Roman" w:cs="Consolas"/>
                <w:color w:val="3F7F7F"/>
                <w:sz w:val="20"/>
                <w:szCs w:val="20"/>
              </w:rPr>
              <w:t>iselse</w:t>
            </w:r>
            <w:r w:rsidRPr="005D557C">
              <w:rPr>
                <w:rFonts w:eastAsia="Times New Roman" w:cs="Consolas"/>
                <w:color w:val="008080"/>
                <w:sz w:val="20"/>
                <w:szCs w:val="20"/>
              </w:rPr>
              <w:t>/&gt;</w:t>
            </w:r>
          </w:p>
          <w:p w14:paraId="5D26FE00" w14:textId="77777777" w:rsidR="006F1334" w:rsidRPr="005D557C" w:rsidRDefault="006F1334" w:rsidP="006F1334">
            <w:pPr>
              <w:autoSpaceDE w:val="0"/>
              <w:autoSpaceDN w:val="0"/>
              <w:adjustRightInd w:val="0"/>
              <w:spacing w:after="0" w:line="240" w:lineRule="auto"/>
              <w:rPr>
                <w:rFonts w:eastAsia="Times New Roman" w:cs="Consolas"/>
                <w:sz w:val="20"/>
                <w:szCs w:val="20"/>
              </w:rPr>
            </w:pPr>
            <w:r w:rsidRPr="005D557C">
              <w:rPr>
                <w:rFonts w:eastAsia="Times New Roman" w:cs="Consolas"/>
                <w:color w:val="000000"/>
                <w:sz w:val="20"/>
                <w:szCs w:val="20"/>
              </w:rPr>
              <w:t xml:space="preserve">        </w:t>
            </w:r>
            <w:r w:rsidRPr="005D557C">
              <w:rPr>
                <w:rFonts w:eastAsia="Times New Roman" w:cs="Consolas"/>
                <w:color w:val="008080"/>
                <w:sz w:val="20"/>
                <w:szCs w:val="20"/>
              </w:rPr>
              <w:t>&lt;</w:t>
            </w:r>
            <w:r w:rsidRPr="005D557C">
              <w:rPr>
                <w:rFonts w:eastAsia="Times New Roman" w:cs="Consolas"/>
                <w:color w:val="3F7F7F"/>
                <w:sz w:val="20"/>
                <w:szCs w:val="20"/>
              </w:rPr>
              <w:t>ischeckoutprogressindicator</w:t>
            </w:r>
            <w:r w:rsidRPr="005D557C">
              <w:rPr>
                <w:rFonts w:eastAsia="Times New Roman" w:cs="Consolas"/>
                <w:sz w:val="20"/>
                <w:szCs w:val="20"/>
              </w:rPr>
              <w:t xml:space="preserve"> </w:t>
            </w:r>
            <w:r w:rsidRPr="005D557C">
              <w:rPr>
                <w:rFonts w:eastAsia="Times New Roman" w:cs="Consolas"/>
                <w:color w:val="7F007F"/>
                <w:sz w:val="20"/>
                <w:szCs w:val="20"/>
              </w:rPr>
              <w:t>step</w:t>
            </w:r>
            <w:r w:rsidRPr="005D557C">
              <w:rPr>
                <w:rFonts w:eastAsia="Times New Roman" w:cs="Consolas"/>
                <w:color w:val="000000"/>
                <w:sz w:val="20"/>
                <w:szCs w:val="20"/>
              </w:rPr>
              <w:t>=</w:t>
            </w:r>
            <w:r w:rsidRPr="005D557C">
              <w:rPr>
                <w:rFonts w:eastAsia="Times New Roman" w:cs="Consolas"/>
                <w:i/>
                <w:iCs/>
                <w:color w:val="2A00FF"/>
                <w:sz w:val="20"/>
                <w:szCs w:val="20"/>
              </w:rPr>
              <w:t>"3"</w:t>
            </w:r>
            <w:r w:rsidRPr="005D557C">
              <w:rPr>
                <w:rFonts w:eastAsia="Times New Roman" w:cs="Consolas"/>
                <w:sz w:val="20"/>
                <w:szCs w:val="20"/>
              </w:rPr>
              <w:t xml:space="preserve"> </w:t>
            </w:r>
            <w:r w:rsidRPr="005D557C">
              <w:rPr>
                <w:rFonts w:eastAsia="Times New Roman" w:cs="Consolas"/>
                <w:color w:val="7F007F"/>
                <w:sz w:val="20"/>
                <w:szCs w:val="20"/>
              </w:rPr>
              <w:t>multishipping</w:t>
            </w:r>
            <w:r w:rsidRPr="005D557C">
              <w:rPr>
                <w:rFonts w:eastAsia="Times New Roman" w:cs="Consolas"/>
                <w:color w:val="000000"/>
                <w:sz w:val="20"/>
                <w:szCs w:val="20"/>
              </w:rPr>
              <w:t>=</w:t>
            </w:r>
            <w:r w:rsidRPr="005D557C">
              <w:rPr>
                <w:rFonts w:eastAsia="Times New Roman" w:cs="Consolas"/>
                <w:i/>
                <w:iCs/>
                <w:color w:val="2A00FF"/>
                <w:sz w:val="20"/>
                <w:szCs w:val="20"/>
              </w:rPr>
              <w:t>"true"</w:t>
            </w:r>
            <w:r w:rsidRPr="005D557C">
              <w:rPr>
                <w:rFonts w:eastAsia="Times New Roman" w:cs="Consolas"/>
                <w:sz w:val="20"/>
                <w:szCs w:val="20"/>
              </w:rPr>
              <w:t xml:space="preserve"> </w:t>
            </w:r>
            <w:r w:rsidRPr="005D557C">
              <w:rPr>
                <w:rFonts w:eastAsia="Times New Roman" w:cs="Consolas"/>
                <w:color w:val="7F007F"/>
                <w:sz w:val="20"/>
                <w:szCs w:val="20"/>
              </w:rPr>
              <w:t>rendershipping</w:t>
            </w:r>
            <w:r w:rsidRPr="005D557C">
              <w:rPr>
                <w:rFonts w:eastAsia="Times New Roman" w:cs="Consolas"/>
                <w:color w:val="000000"/>
                <w:sz w:val="20"/>
                <w:szCs w:val="20"/>
              </w:rPr>
              <w:t>=</w:t>
            </w:r>
            <w:r w:rsidRPr="005D557C">
              <w:rPr>
                <w:rFonts w:eastAsia="Times New Roman" w:cs="Consolas"/>
                <w:i/>
                <w:iCs/>
                <w:color w:val="2A00FF"/>
                <w:sz w:val="20"/>
                <w:szCs w:val="20"/>
              </w:rPr>
              <w:t>"${pdict.Basket.productLineItems.size() == 0 ? 'false' : 'true'}"</w:t>
            </w:r>
            <w:r w:rsidRPr="005D557C">
              <w:rPr>
                <w:rFonts w:eastAsia="Times New Roman" w:cs="Consolas"/>
                <w:color w:val="008080"/>
                <w:sz w:val="20"/>
                <w:szCs w:val="20"/>
              </w:rPr>
              <w:t>/&gt;</w:t>
            </w:r>
          </w:p>
          <w:p w14:paraId="3BEB2E00" w14:textId="77777777" w:rsidR="006F1334" w:rsidRPr="005D557C" w:rsidRDefault="006F1334" w:rsidP="006F1334">
            <w:pPr>
              <w:autoSpaceDE w:val="0"/>
              <w:autoSpaceDN w:val="0"/>
              <w:adjustRightInd w:val="0"/>
              <w:spacing w:after="0" w:line="240" w:lineRule="auto"/>
              <w:rPr>
                <w:rFonts w:eastAsia="Times New Roman" w:cs="Consolas"/>
                <w:sz w:val="20"/>
                <w:szCs w:val="20"/>
              </w:rPr>
            </w:pPr>
            <w:r w:rsidRPr="005D557C">
              <w:rPr>
                <w:rFonts w:eastAsia="Times New Roman" w:cs="Consolas"/>
                <w:color w:val="000000"/>
                <w:sz w:val="20"/>
                <w:szCs w:val="20"/>
              </w:rPr>
              <w:t xml:space="preserve">    </w:t>
            </w:r>
            <w:r w:rsidRPr="005D557C">
              <w:rPr>
                <w:rFonts w:eastAsia="Times New Roman" w:cs="Consolas"/>
                <w:color w:val="008080"/>
                <w:sz w:val="20"/>
                <w:szCs w:val="20"/>
              </w:rPr>
              <w:t>&lt;/</w:t>
            </w:r>
            <w:r w:rsidRPr="005D557C">
              <w:rPr>
                <w:rFonts w:eastAsia="Times New Roman" w:cs="Consolas"/>
                <w:color w:val="3F7F7F"/>
                <w:sz w:val="20"/>
                <w:szCs w:val="20"/>
                <w:highlight w:val="lightGray"/>
              </w:rPr>
              <w:t>isif</w:t>
            </w:r>
            <w:r w:rsidRPr="005D557C">
              <w:rPr>
                <w:rFonts w:eastAsia="Times New Roman" w:cs="Consolas"/>
                <w:color w:val="008080"/>
                <w:sz w:val="20"/>
                <w:szCs w:val="20"/>
              </w:rPr>
              <w:t>&gt;</w:t>
            </w:r>
          </w:p>
          <w:p w14:paraId="48509456" w14:textId="77777777" w:rsidR="006F1334" w:rsidRPr="005D557C" w:rsidRDefault="006F1334" w:rsidP="006F1334">
            <w:pPr>
              <w:autoSpaceDE w:val="0"/>
              <w:autoSpaceDN w:val="0"/>
              <w:adjustRightInd w:val="0"/>
              <w:spacing w:after="0" w:line="240" w:lineRule="auto"/>
              <w:rPr>
                <w:rFonts w:eastAsia="Times New Roman" w:cs="Consolas"/>
                <w:sz w:val="20"/>
                <w:szCs w:val="20"/>
              </w:rPr>
            </w:pPr>
            <w:r w:rsidRPr="005D557C">
              <w:rPr>
                <w:rFonts w:eastAsia="Times New Roman" w:cs="Consolas"/>
                <w:color w:val="000000"/>
                <w:sz w:val="20"/>
                <w:szCs w:val="20"/>
              </w:rPr>
              <w:tab/>
            </w:r>
          </w:p>
          <w:p w14:paraId="56577504" w14:textId="77777777" w:rsidR="006F1334" w:rsidRPr="005D557C" w:rsidRDefault="006F1334" w:rsidP="006F1334">
            <w:pPr>
              <w:autoSpaceDE w:val="0"/>
              <w:autoSpaceDN w:val="0"/>
              <w:adjustRightInd w:val="0"/>
              <w:spacing w:after="0" w:line="240" w:lineRule="auto"/>
              <w:rPr>
                <w:rFonts w:eastAsia="Times New Roman" w:cs="Consolas"/>
                <w:sz w:val="20"/>
                <w:szCs w:val="20"/>
                <w:highlight w:val="yellow"/>
              </w:rPr>
            </w:pPr>
            <w:r w:rsidRPr="005D557C">
              <w:rPr>
                <w:rFonts w:eastAsia="Times New Roman" w:cs="Consolas"/>
                <w:color w:val="000000"/>
                <w:sz w:val="20"/>
                <w:szCs w:val="20"/>
              </w:rPr>
              <w:tab/>
            </w: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isif</w:t>
            </w:r>
            <w:r w:rsidRPr="005D557C">
              <w:rPr>
                <w:rFonts w:eastAsia="Times New Roman" w:cs="Consolas"/>
                <w:sz w:val="20"/>
                <w:szCs w:val="20"/>
                <w:highlight w:val="yellow"/>
              </w:rPr>
              <w:t xml:space="preserve"> </w:t>
            </w:r>
            <w:r w:rsidRPr="005D557C">
              <w:rPr>
                <w:rFonts w:eastAsia="Times New Roman" w:cs="Consolas"/>
                <w:color w:val="7F007F"/>
                <w:sz w:val="20"/>
                <w:szCs w:val="20"/>
                <w:highlight w:val="yellow"/>
              </w:rPr>
              <w:t>condition</w:t>
            </w:r>
            <w:r w:rsidRPr="005D557C">
              <w:rPr>
                <w:rFonts w:eastAsia="Times New Roman" w:cs="Consolas"/>
                <w:color w:val="000000"/>
                <w:sz w:val="20"/>
                <w:szCs w:val="20"/>
                <w:highlight w:val="yellow"/>
              </w:rPr>
              <w:t>=</w:t>
            </w:r>
            <w:r w:rsidRPr="005D557C">
              <w:rPr>
                <w:rFonts w:eastAsia="Times New Roman" w:cs="Consolas"/>
                <w:i/>
                <w:iCs/>
                <w:color w:val="2A00FF"/>
                <w:sz w:val="20"/>
                <w:szCs w:val="20"/>
                <w:highlight w:val="yellow"/>
              </w:rPr>
              <w:t>"${pdict.CurrentHttpParameterMap.SecureAcceptanceError != null &amp;&amp; !empty(pdict.CurrentHttpParameterMap.SecureAcceptanceError.stringValue)}"</w:t>
            </w:r>
            <w:r w:rsidRPr="005D557C">
              <w:rPr>
                <w:rFonts w:eastAsia="Times New Roman" w:cs="Consolas"/>
                <w:color w:val="008080"/>
                <w:sz w:val="20"/>
                <w:szCs w:val="20"/>
                <w:highlight w:val="yellow"/>
              </w:rPr>
              <w:t>&gt;</w:t>
            </w:r>
          </w:p>
          <w:p w14:paraId="7431091F" w14:textId="77777777" w:rsidR="006F1334" w:rsidRPr="005D557C" w:rsidRDefault="006F1334" w:rsidP="006F1334">
            <w:pPr>
              <w:autoSpaceDE w:val="0"/>
              <w:autoSpaceDN w:val="0"/>
              <w:adjustRightInd w:val="0"/>
              <w:spacing w:after="0" w:line="240" w:lineRule="auto"/>
              <w:rPr>
                <w:rFonts w:eastAsia="Times New Roman" w:cs="Consolas"/>
                <w:sz w:val="20"/>
                <w:szCs w:val="20"/>
                <w:highlight w:val="yellow"/>
              </w:rPr>
            </w:pPr>
            <w:r w:rsidRPr="005D557C">
              <w:rPr>
                <w:rFonts w:eastAsia="Times New Roman" w:cs="Consolas"/>
                <w:color w:val="000000"/>
                <w:sz w:val="20"/>
                <w:szCs w:val="20"/>
                <w:highlight w:val="yellow"/>
              </w:rPr>
              <w:tab/>
            </w:r>
            <w:r w:rsidRPr="005D557C">
              <w:rPr>
                <w:rFonts w:eastAsia="Times New Roman" w:cs="Consolas"/>
                <w:color w:val="000000"/>
                <w:sz w:val="20"/>
                <w:szCs w:val="20"/>
                <w:highlight w:val="yellow"/>
              </w:rPr>
              <w:tab/>
            </w: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div</w:t>
            </w:r>
            <w:r w:rsidRPr="005D557C">
              <w:rPr>
                <w:rFonts w:eastAsia="Times New Roman" w:cs="Consolas"/>
                <w:sz w:val="20"/>
                <w:szCs w:val="20"/>
                <w:highlight w:val="yellow"/>
              </w:rPr>
              <w:t xml:space="preserve"> </w:t>
            </w:r>
            <w:r w:rsidRPr="005D557C">
              <w:rPr>
                <w:rFonts w:eastAsia="Times New Roman" w:cs="Consolas"/>
                <w:color w:val="7F007F"/>
                <w:sz w:val="20"/>
                <w:szCs w:val="20"/>
                <w:highlight w:val="yellow"/>
              </w:rPr>
              <w:t>class</w:t>
            </w:r>
            <w:r w:rsidRPr="005D557C">
              <w:rPr>
                <w:rFonts w:eastAsia="Times New Roman" w:cs="Consolas"/>
                <w:color w:val="000000"/>
                <w:sz w:val="20"/>
                <w:szCs w:val="20"/>
                <w:highlight w:val="yellow"/>
              </w:rPr>
              <w:t>=</w:t>
            </w:r>
            <w:r w:rsidRPr="005D557C">
              <w:rPr>
                <w:rFonts w:eastAsia="Times New Roman" w:cs="Consolas"/>
                <w:i/>
                <w:iCs/>
                <w:color w:val="2A00FF"/>
                <w:sz w:val="20"/>
                <w:szCs w:val="20"/>
                <w:highlight w:val="yellow"/>
              </w:rPr>
              <w:t>"error-form"</w:t>
            </w:r>
            <w:r w:rsidRPr="005D557C">
              <w:rPr>
                <w:rFonts w:eastAsia="Times New Roman" w:cs="Consolas"/>
                <w:color w:val="008080"/>
                <w:sz w:val="20"/>
                <w:szCs w:val="20"/>
                <w:highlight w:val="yellow"/>
              </w:rPr>
              <w:t>&gt;</w:t>
            </w:r>
            <w:r w:rsidRPr="005D557C">
              <w:rPr>
                <w:rFonts w:eastAsia="Times New Roman" w:cs="Consolas"/>
                <w:color w:val="000000"/>
                <w:sz w:val="20"/>
                <w:szCs w:val="20"/>
                <w:highlight w:val="yellow"/>
              </w:rPr>
              <w:t>${Resource.msg('sa.billing.payment.error.declined','</w:t>
            </w:r>
            <w:r w:rsidRPr="005D557C">
              <w:rPr>
                <w:rFonts w:eastAsia="Times New Roman" w:cs="Consolas"/>
                <w:color w:val="000000"/>
                <w:sz w:val="20"/>
                <w:szCs w:val="20"/>
                <w:highlight w:val="yellow"/>
                <w:u w:val="single"/>
              </w:rPr>
              <w:t>cybersource</w:t>
            </w:r>
            <w:r w:rsidRPr="005D557C">
              <w:rPr>
                <w:rFonts w:eastAsia="Times New Roman" w:cs="Consolas"/>
                <w:color w:val="000000"/>
                <w:sz w:val="20"/>
                <w:szCs w:val="20"/>
                <w:highlight w:val="yellow"/>
              </w:rPr>
              <w:t>',null)}</w:t>
            </w: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div</w:t>
            </w:r>
            <w:r w:rsidRPr="005D557C">
              <w:rPr>
                <w:rFonts w:eastAsia="Times New Roman" w:cs="Consolas"/>
                <w:color w:val="008080"/>
                <w:sz w:val="20"/>
                <w:szCs w:val="20"/>
                <w:highlight w:val="yellow"/>
              </w:rPr>
              <w:t>&gt;</w:t>
            </w:r>
          </w:p>
          <w:p w14:paraId="1837CEF8" w14:textId="77777777" w:rsidR="006F1334" w:rsidRPr="005D557C" w:rsidRDefault="006F1334" w:rsidP="006F1334">
            <w:pPr>
              <w:autoSpaceDE w:val="0"/>
              <w:autoSpaceDN w:val="0"/>
              <w:adjustRightInd w:val="0"/>
              <w:spacing w:after="0" w:line="240" w:lineRule="auto"/>
              <w:rPr>
                <w:rFonts w:eastAsia="Times New Roman" w:cs="Consolas"/>
                <w:sz w:val="20"/>
                <w:szCs w:val="20"/>
              </w:rPr>
            </w:pPr>
            <w:r w:rsidRPr="005D557C">
              <w:rPr>
                <w:rFonts w:eastAsia="Times New Roman" w:cs="Consolas"/>
                <w:color w:val="000000"/>
                <w:sz w:val="20"/>
                <w:szCs w:val="20"/>
                <w:highlight w:val="yellow"/>
              </w:rPr>
              <w:tab/>
            </w: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isif</w:t>
            </w:r>
            <w:r w:rsidRPr="005D557C">
              <w:rPr>
                <w:rFonts w:eastAsia="Times New Roman" w:cs="Consolas"/>
                <w:color w:val="008080"/>
                <w:sz w:val="20"/>
                <w:szCs w:val="20"/>
                <w:highlight w:val="yellow"/>
              </w:rPr>
              <w:t>&gt;</w:t>
            </w:r>
          </w:p>
          <w:p w14:paraId="300BB85E" w14:textId="77777777" w:rsidR="006F1334" w:rsidRPr="005D557C" w:rsidRDefault="006F1334" w:rsidP="006F1334">
            <w:pPr>
              <w:autoSpaceDE w:val="0"/>
              <w:autoSpaceDN w:val="0"/>
              <w:adjustRightInd w:val="0"/>
              <w:spacing w:after="0" w:line="240" w:lineRule="auto"/>
              <w:rPr>
                <w:rFonts w:eastAsia="Times New Roman" w:cs="Consolas"/>
                <w:sz w:val="20"/>
                <w:szCs w:val="20"/>
              </w:rPr>
            </w:pPr>
            <w:r w:rsidRPr="005D557C">
              <w:rPr>
                <w:rFonts w:eastAsia="Times New Roman" w:cs="Consolas"/>
                <w:color w:val="000000"/>
                <w:sz w:val="20"/>
                <w:szCs w:val="20"/>
              </w:rPr>
              <w:tab/>
            </w:r>
          </w:p>
          <w:p w14:paraId="4CACB16F" w14:textId="77777777" w:rsidR="00BB328D" w:rsidRPr="00E33D85" w:rsidRDefault="006F1334" w:rsidP="003C3632">
            <w:pPr>
              <w:pStyle w:val="BodyText"/>
            </w:pPr>
            <w:r w:rsidRPr="001E5C19">
              <w:rPr>
                <w:color w:val="000000"/>
              </w:rPr>
              <w:t xml:space="preserve">    </w:t>
            </w:r>
            <w:r w:rsidRPr="00A22332">
              <w:rPr>
                <w:color w:val="008080"/>
              </w:rPr>
              <w:t>&lt;</w:t>
            </w:r>
            <w:r w:rsidRPr="000A1F7E">
              <w:rPr>
                <w:color w:val="3F7F7F"/>
              </w:rPr>
              <w:t>form</w:t>
            </w:r>
            <w:r w:rsidRPr="000A1F7E">
              <w:t xml:space="preserve"> </w:t>
            </w:r>
            <w:r w:rsidRPr="000A1F7E">
              <w:rPr>
                <w:color w:val="7F007F"/>
              </w:rPr>
              <w:t>action</w:t>
            </w:r>
            <w:r w:rsidRPr="000A1F7E">
              <w:rPr>
                <w:color w:val="000000"/>
              </w:rPr>
              <w:t>=</w:t>
            </w:r>
            <w:r w:rsidRPr="000A1F7E">
              <w:t xml:space="preserve">"${URLUtils.continueURL()}" </w:t>
            </w:r>
            <w:r w:rsidRPr="000A1F7E">
              <w:rPr>
                <w:color w:val="7F007F"/>
              </w:rPr>
              <w:t>method</w:t>
            </w:r>
            <w:r w:rsidRPr="000A1F7E">
              <w:rPr>
                <w:color w:val="000000"/>
              </w:rPr>
              <w:t>=</w:t>
            </w:r>
            <w:r w:rsidRPr="000A1F7E">
              <w:t xml:space="preserve">"post" </w:t>
            </w:r>
            <w:r w:rsidRPr="000A1F7E">
              <w:rPr>
                <w:color w:val="7F007F"/>
              </w:rPr>
              <w:t>id</w:t>
            </w:r>
            <w:r w:rsidRPr="000A1F7E">
              <w:rPr>
                <w:color w:val="000000"/>
              </w:rPr>
              <w:t>=</w:t>
            </w:r>
            <w:r w:rsidRPr="000A1F7E">
              <w:t xml:space="preserve">"${pdict.CurrentForms.billing.htmlName}" </w:t>
            </w:r>
            <w:r w:rsidRPr="000A1F7E">
              <w:rPr>
                <w:color w:val="7F007F"/>
              </w:rPr>
              <w:t>class</w:t>
            </w:r>
            <w:r w:rsidRPr="000A1F7E">
              <w:rPr>
                <w:color w:val="000000"/>
              </w:rPr>
              <w:t>=</w:t>
            </w:r>
            <w:r w:rsidRPr="000A1F7E">
              <w:t>"checkout-billing address form-horizontal"</w:t>
            </w:r>
            <w:r w:rsidRPr="000A1F7E">
              <w:rPr>
                <w:color w:val="008080"/>
              </w:rPr>
              <w:t>&gt;</w:t>
            </w:r>
          </w:p>
        </w:tc>
      </w:tr>
    </w:tbl>
    <w:p w14:paraId="171BDA6E" w14:textId="77777777" w:rsidR="00BB328D" w:rsidRPr="00E33D85" w:rsidRDefault="00BB328D" w:rsidP="004F597D">
      <w:pPr>
        <w:pStyle w:val="Heading5"/>
        <w:rPr>
          <w:rFonts w:asciiTheme="minorHAnsi" w:hAnsiTheme="minorHAnsi"/>
        </w:rPr>
      </w:pPr>
      <w:r w:rsidRPr="00E33D85">
        <w:rPr>
          <w:rFonts w:asciiTheme="minorHAnsi" w:hAnsiTheme="minorHAnsi"/>
        </w:rPr>
        <w:t>Template – paymentmethod</w:t>
      </w:r>
      <w:r w:rsidR="00D251A1">
        <w:rPr>
          <w:rFonts w:asciiTheme="minorHAnsi" w:hAnsiTheme="minorHAnsi"/>
        </w:rPr>
        <w:t>s</w:t>
      </w:r>
      <w:r w:rsidRPr="00E33D85">
        <w:rPr>
          <w:rFonts w:asciiTheme="minorHAnsi" w:hAnsiTheme="minorHAnsi"/>
        </w:rPr>
        <w:t>.isml</w:t>
      </w:r>
    </w:p>
    <w:p w14:paraId="22977E83" w14:textId="77777777" w:rsidR="00BB328D" w:rsidRPr="00E33D85" w:rsidRDefault="00BB328D" w:rsidP="003C3632">
      <w:pPr>
        <w:pStyle w:val="BodyText"/>
      </w:pPr>
      <w:r w:rsidRPr="00E33D85">
        <w:t>Add below code snippet to handle secure acceptance error</w:t>
      </w:r>
      <w:r w:rsidR="006F1334">
        <w:t xml:space="preserve"> after closing on &lt;/legend&gt; tag</w:t>
      </w:r>
    </w:p>
    <w:tbl>
      <w:tblPr>
        <w:tblStyle w:val="TableGrid"/>
        <w:tblW w:w="0" w:type="auto"/>
        <w:tblLook w:val="04A0" w:firstRow="1" w:lastRow="0" w:firstColumn="1" w:lastColumn="0" w:noHBand="0" w:noVBand="1"/>
      </w:tblPr>
      <w:tblGrid>
        <w:gridCol w:w="10296"/>
      </w:tblGrid>
      <w:tr w:rsidR="00BB328D" w:rsidRPr="00E33D85" w14:paraId="46E83B63" w14:textId="77777777" w:rsidTr="00F1407C">
        <w:tc>
          <w:tcPr>
            <w:tcW w:w="10296" w:type="dxa"/>
          </w:tcPr>
          <w:p w14:paraId="28DD252F" w14:textId="7E680327" w:rsidR="00BB328D" w:rsidRPr="00E33D85" w:rsidRDefault="00D46346" w:rsidP="003C3632">
            <w:pPr>
              <w:pStyle w:val="BodyText"/>
            </w:pPr>
            <w:ins w:id="1288" w:author="WIN764BIT" w:date="2017-08-31T14:31:00Z">
              <w:r w:rsidRPr="006B2BDF">
                <w:rPr>
                  <w:highlight w:val="yellow"/>
                </w:rPr>
                <w:t>C</w:t>
              </w:r>
            </w:ins>
            <w:ins w:id="1289" w:author="WIN764BIT" w:date="2017-08-31T14:30:00Z">
              <w:r w:rsidRPr="006B2BDF">
                <w:rPr>
                  <w:highlight w:val="yellow"/>
                </w:rPr>
                <w:t>hanges are aleady covered  under custom code &gt; generic section-&gt; paymentmethods.isml</w:t>
              </w:r>
            </w:ins>
          </w:p>
        </w:tc>
      </w:tr>
    </w:tbl>
    <w:p w14:paraId="563B3176" w14:textId="77777777" w:rsidR="00BB328D" w:rsidRPr="00E33D85" w:rsidRDefault="00BB328D" w:rsidP="004F597D">
      <w:pPr>
        <w:pStyle w:val="Heading4"/>
        <w:rPr>
          <w:rFonts w:asciiTheme="minorHAnsi" w:hAnsiTheme="minorHAnsi"/>
        </w:rPr>
      </w:pPr>
      <w:r w:rsidRPr="00E33D85">
        <w:rPr>
          <w:rFonts w:asciiTheme="minorHAnsi" w:hAnsiTheme="minorHAnsi"/>
        </w:rPr>
        <w:t>Secure Acceptance Redirect Section</w:t>
      </w:r>
    </w:p>
    <w:p w14:paraId="37E5564E" w14:textId="77777777" w:rsidR="005162E3" w:rsidRPr="00D602FC" w:rsidRDefault="005162E3" w:rsidP="003C3632">
      <w:pPr>
        <w:pStyle w:val="BodyText"/>
      </w:pPr>
      <w:r w:rsidRPr="00D602FC">
        <w:t>All secure acceptance redirect implementation changes will be inside int_</w:t>
      </w:r>
      <w:r>
        <w:t>c</w:t>
      </w:r>
      <w:r w:rsidRPr="00D602FC">
        <w:t>yber</w:t>
      </w:r>
      <w:r>
        <w:t>s</w:t>
      </w:r>
      <w:r w:rsidRPr="00D602FC">
        <w:t>ource and int_</w:t>
      </w:r>
      <w:r>
        <w:t>c</w:t>
      </w:r>
      <w:r w:rsidRPr="00D602FC">
        <w:t>yber</w:t>
      </w:r>
      <w:r>
        <w:t>s</w:t>
      </w:r>
      <w:r w:rsidRPr="00D602FC">
        <w:t>ource_</w:t>
      </w:r>
      <w:r>
        <w:t xml:space="preserve">pipelines </w:t>
      </w:r>
      <w:r w:rsidRPr="00D602FC">
        <w:t>cartridge</w:t>
      </w:r>
    </w:p>
    <w:p w14:paraId="742CD163" w14:textId="77777777" w:rsidR="00BB328D" w:rsidRPr="00E33D85" w:rsidRDefault="00BB328D" w:rsidP="004F597D">
      <w:pPr>
        <w:pStyle w:val="Heading4"/>
        <w:rPr>
          <w:rFonts w:asciiTheme="minorHAnsi" w:hAnsiTheme="minorHAnsi"/>
        </w:rPr>
      </w:pPr>
      <w:r w:rsidRPr="00E33D85">
        <w:rPr>
          <w:rFonts w:asciiTheme="minorHAnsi" w:hAnsiTheme="minorHAnsi"/>
        </w:rPr>
        <w:t>Secure Acceptance Iframe Section</w:t>
      </w:r>
    </w:p>
    <w:p w14:paraId="7669C81C" w14:textId="77777777" w:rsidR="005162E3" w:rsidRPr="00D602FC" w:rsidRDefault="005162E3" w:rsidP="005162E3">
      <w:pPr>
        <w:pStyle w:val="Heading5"/>
        <w:rPr>
          <w:rFonts w:asciiTheme="minorHAnsi" w:hAnsiTheme="minorHAnsi"/>
        </w:rPr>
      </w:pPr>
      <w:r w:rsidRPr="00D602FC">
        <w:rPr>
          <w:rFonts w:asciiTheme="minorHAnsi" w:hAnsiTheme="minorHAnsi"/>
        </w:rPr>
        <w:t>Pipeline - COPlaceOrder.xml</w:t>
      </w:r>
    </w:p>
    <w:p w14:paraId="532ED1D5" w14:textId="77777777" w:rsidR="005162E3" w:rsidRPr="00D602FC" w:rsidRDefault="005162E3" w:rsidP="005162E3">
      <w:pPr>
        <w:pStyle w:val="Heading6"/>
        <w:ind w:left="0"/>
        <w:rPr>
          <w:rFonts w:asciiTheme="minorHAnsi" w:hAnsiTheme="minorHAnsi"/>
        </w:rPr>
      </w:pPr>
      <w:r w:rsidRPr="00D602FC">
        <w:rPr>
          <w:rFonts w:asciiTheme="minorHAnsi" w:hAnsiTheme="minorHAnsi"/>
        </w:rPr>
        <w:t>Update “Start” node</w:t>
      </w:r>
    </w:p>
    <w:p w14:paraId="4634B55D" w14:textId="77777777" w:rsidR="005162E3" w:rsidRPr="00D602FC" w:rsidRDefault="005162E3" w:rsidP="003C3632">
      <w:pPr>
        <w:pStyle w:val="BodyText"/>
      </w:pPr>
      <w:r w:rsidRPr="00D602FC">
        <w:rPr>
          <w:b/>
        </w:rPr>
        <w:t xml:space="preserve">Add a new </w:t>
      </w:r>
      <w:r w:rsidRPr="00D602FC">
        <w:t>transition”</w:t>
      </w:r>
      <w:r w:rsidRPr="00D602FC">
        <w:rPr>
          <w:b/>
        </w:rPr>
        <w:t xml:space="preserve">returnToPage” </w:t>
      </w:r>
      <w:r w:rsidRPr="00D602FC">
        <w:t>in COPlaceOrder-HandlePayments</w:t>
      </w:r>
      <w:r w:rsidRPr="00D602FC">
        <w:rPr>
          <w:b/>
        </w:rPr>
        <w:t xml:space="preserve">   </w:t>
      </w:r>
      <w:r w:rsidRPr="00D602FC">
        <w:t>inside  COPlaceOrder-Start Node and call the interaction node checkout/summary/summary to render Iframe from Summary page</w:t>
      </w:r>
    </w:p>
    <w:p w14:paraId="6F1E9A95" w14:textId="77777777" w:rsidR="005162E3" w:rsidRPr="00D602FC" w:rsidRDefault="005162E3" w:rsidP="003C3632">
      <w:pPr>
        <w:pStyle w:val="BodyText"/>
      </w:pPr>
      <w:r w:rsidRPr="00D602FC">
        <w:rPr>
          <w:noProof/>
        </w:rPr>
        <w:lastRenderedPageBreak/>
        <w:drawing>
          <wp:inline distT="0" distB="0" distL="0" distR="0" wp14:anchorId="7C1118AC" wp14:editId="36EC6DD4">
            <wp:extent cx="6210300" cy="381952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210300" cy="3819525"/>
                    </a:xfrm>
                    <a:prstGeom prst="rect">
                      <a:avLst/>
                    </a:prstGeom>
                    <a:noFill/>
                    <a:ln>
                      <a:noFill/>
                    </a:ln>
                  </pic:spPr>
                </pic:pic>
              </a:graphicData>
            </a:graphic>
          </wp:inline>
        </w:drawing>
      </w:r>
    </w:p>
    <w:p w14:paraId="041D3241" w14:textId="77777777" w:rsidR="005162E3" w:rsidRPr="00D602FC" w:rsidRDefault="005162E3" w:rsidP="005162E3">
      <w:pPr>
        <w:pStyle w:val="Heading6"/>
        <w:ind w:left="0"/>
        <w:rPr>
          <w:rFonts w:asciiTheme="minorHAnsi" w:hAnsiTheme="minorHAnsi"/>
        </w:rPr>
      </w:pPr>
      <w:r w:rsidRPr="00D602FC">
        <w:rPr>
          <w:rFonts w:asciiTheme="minorHAnsi" w:hAnsiTheme="minorHAnsi"/>
        </w:rPr>
        <w:t>Update “HandlePayments” node</w:t>
      </w:r>
    </w:p>
    <w:p w14:paraId="6F1D9F48" w14:textId="77777777" w:rsidR="005162E3" w:rsidRPr="00D602FC" w:rsidRDefault="005162E3" w:rsidP="003C3632">
      <w:pPr>
        <w:pStyle w:val="BodyText"/>
      </w:pPr>
      <w:r w:rsidRPr="00D602FC">
        <w:rPr>
          <w:b/>
        </w:rPr>
        <w:t xml:space="preserve">Add a new </w:t>
      </w:r>
      <w:r w:rsidRPr="00D602FC">
        <w:t>transition”</w:t>
      </w:r>
      <w:r w:rsidRPr="00D602FC">
        <w:rPr>
          <w:b/>
        </w:rPr>
        <w:t xml:space="preserve">returnToPage” </w:t>
      </w:r>
      <w:r w:rsidRPr="00D602FC">
        <w:t>in COPlaceOrder-HandlePayments</w:t>
      </w:r>
    </w:p>
    <w:p w14:paraId="5E748BC9" w14:textId="77777777" w:rsidR="005162E3" w:rsidRPr="00D602FC" w:rsidRDefault="005162E3" w:rsidP="003C3632">
      <w:pPr>
        <w:pStyle w:val="BodyText"/>
      </w:pPr>
      <w:r w:rsidRPr="00D602FC">
        <w:rPr>
          <w:noProof/>
        </w:rPr>
        <w:drawing>
          <wp:inline distT="0" distB="0" distL="0" distR="0" wp14:anchorId="273E34DC" wp14:editId="187EA368">
            <wp:extent cx="5438775" cy="297180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38775" cy="2971800"/>
                    </a:xfrm>
                    <a:prstGeom prst="rect">
                      <a:avLst/>
                    </a:prstGeom>
                    <a:noFill/>
                    <a:ln>
                      <a:noFill/>
                    </a:ln>
                  </pic:spPr>
                </pic:pic>
              </a:graphicData>
            </a:graphic>
          </wp:inline>
        </w:drawing>
      </w:r>
    </w:p>
    <w:p w14:paraId="382376F6" w14:textId="77777777" w:rsidR="005162E3" w:rsidRPr="00D602FC" w:rsidRDefault="005162E3" w:rsidP="005162E3">
      <w:pPr>
        <w:pStyle w:val="Heading5"/>
        <w:rPr>
          <w:rFonts w:asciiTheme="minorHAnsi" w:hAnsiTheme="minorHAnsi"/>
        </w:rPr>
      </w:pPr>
      <w:r w:rsidRPr="00D602FC">
        <w:rPr>
          <w:rFonts w:asciiTheme="minorHAnsi" w:hAnsiTheme="minorHAnsi"/>
        </w:rPr>
        <w:t>Pipeline - COSummary.xml</w:t>
      </w:r>
    </w:p>
    <w:p w14:paraId="43978625" w14:textId="77777777" w:rsidR="005162E3" w:rsidRPr="00D602FC" w:rsidRDefault="005162E3" w:rsidP="005162E3">
      <w:pPr>
        <w:pStyle w:val="Heading6"/>
        <w:ind w:left="0"/>
        <w:rPr>
          <w:rFonts w:asciiTheme="minorHAnsi" w:hAnsiTheme="minorHAnsi"/>
        </w:rPr>
      </w:pPr>
      <w:r w:rsidRPr="00D602FC">
        <w:rPr>
          <w:rFonts w:asciiTheme="minorHAnsi" w:hAnsiTheme="minorHAnsi"/>
        </w:rPr>
        <w:t>Create new “SubmitOrder” node</w:t>
      </w:r>
    </w:p>
    <w:p w14:paraId="27021DEC" w14:textId="77777777" w:rsidR="005162E3" w:rsidRPr="00D602FC" w:rsidRDefault="005162E3" w:rsidP="003C3632">
      <w:pPr>
        <w:pStyle w:val="BodyText"/>
        <w:numPr>
          <w:ilvl w:val="0"/>
          <w:numId w:val="84"/>
        </w:numPr>
      </w:pPr>
      <w:r w:rsidRPr="00D602FC">
        <w:t>Create an new Public and secured node as “SubmitOrder”</w:t>
      </w:r>
    </w:p>
    <w:p w14:paraId="1742B077" w14:textId="77777777" w:rsidR="005162E3" w:rsidRDefault="005162E3" w:rsidP="003C3632">
      <w:pPr>
        <w:pStyle w:val="BodyText"/>
        <w:numPr>
          <w:ilvl w:val="0"/>
          <w:numId w:val="84"/>
        </w:numPr>
      </w:pPr>
      <w:r>
        <w:lastRenderedPageBreak/>
        <w:t>Create a new .ds file “addHeader.ds”  at location :  app_storefront_core/cartridge/scripts/common as below:</w:t>
      </w:r>
    </w:p>
    <w:tbl>
      <w:tblPr>
        <w:tblStyle w:val="TableGrid"/>
        <w:tblW w:w="0" w:type="auto"/>
        <w:tblLook w:val="04A0" w:firstRow="1" w:lastRow="0" w:firstColumn="1" w:lastColumn="0" w:noHBand="0" w:noVBand="1"/>
      </w:tblPr>
      <w:tblGrid>
        <w:gridCol w:w="10296"/>
      </w:tblGrid>
      <w:tr w:rsidR="005162E3" w14:paraId="565FABFE" w14:textId="77777777" w:rsidTr="0004304C">
        <w:tc>
          <w:tcPr>
            <w:tcW w:w="10296" w:type="dxa"/>
          </w:tcPr>
          <w:p w14:paraId="747894E0" w14:textId="77777777"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r w:rsidRPr="00C0033F">
              <w:rPr>
                <w:rFonts w:ascii="Consolas" w:eastAsia="Times New Roman" w:hAnsi="Consolas" w:cs="Consolas"/>
                <w:color w:val="3F7F5F"/>
                <w:sz w:val="20"/>
                <w:szCs w:val="20"/>
                <w:highlight w:val="yellow"/>
              </w:rPr>
              <w:t>/**</w:t>
            </w:r>
          </w:p>
          <w:p w14:paraId="50F458CC" w14:textId="77777777"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r w:rsidRPr="00C0033F">
              <w:rPr>
                <w:rFonts w:ascii="Consolas" w:eastAsia="Times New Roman" w:hAnsi="Consolas" w:cs="Consolas"/>
                <w:color w:val="3F7F5F"/>
                <w:sz w:val="20"/>
                <w:szCs w:val="20"/>
                <w:highlight w:val="yellow"/>
              </w:rPr>
              <w:t>* addHeader.ds</w:t>
            </w:r>
          </w:p>
          <w:p w14:paraId="48FF7B07" w14:textId="77777777"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r w:rsidRPr="00C0033F">
              <w:rPr>
                <w:rFonts w:ascii="Consolas" w:eastAsia="Times New Roman" w:hAnsi="Consolas" w:cs="Consolas"/>
                <w:color w:val="3F7F5F"/>
                <w:sz w:val="20"/>
                <w:szCs w:val="20"/>
                <w:highlight w:val="yellow"/>
              </w:rPr>
              <w:t>* //set the response header (X-FRAME-OPTIONS) to prevent clickjacking in Iframe</w:t>
            </w:r>
          </w:p>
          <w:p w14:paraId="0C1F8B1F" w14:textId="77777777"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r w:rsidRPr="00C0033F">
              <w:rPr>
                <w:rFonts w:ascii="Consolas" w:eastAsia="Times New Roman" w:hAnsi="Consolas" w:cs="Consolas"/>
                <w:color w:val="3F7F5F"/>
                <w:sz w:val="20"/>
                <w:szCs w:val="20"/>
                <w:highlight w:val="yellow"/>
              </w:rPr>
              <w:t>*/</w:t>
            </w:r>
          </w:p>
          <w:p w14:paraId="3128D3FE" w14:textId="77777777"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r w:rsidRPr="00C0033F">
              <w:rPr>
                <w:rFonts w:ascii="Consolas" w:eastAsia="Times New Roman" w:hAnsi="Consolas" w:cs="Consolas"/>
                <w:b/>
                <w:bCs/>
                <w:color w:val="7F0055"/>
                <w:sz w:val="20"/>
                <w:szCs w:val="20"/>
                <w:highlight w:val="yellow"/>
              </w:rPr>
              <w:t>importPackage</w:t>
            </w:r>
            <w:r w:rsidRPr="00C0033F">
              <w:rPr>
                <w:rFonts w:ascii="Consolas" w:eastAsia="Times New Roman" w:hAnsi="Consolas" w:cs="Consolas"/>
                <w:color w:val="000000"/>
                <w:sz w:val="20"/>
                <w:szCs w:val="20"/>
                <w:highlight w:val="yellow"/>
              </w:rPr>
              <w:t xml:space="preserve">( </w:t>
            </w:r>
            <w:r w:rsidRPr="00C0033F">
              <w:rPr>
                <w:rFonts w:ascii="Consolas" w:eastAsia="Times New Roman" w:hAnsi="Consolas" w:cs="Consolas"/>
                <w:color w:val="000000"/>
                <w:sz w:val="20"/>
                <w:szCs w:val="20"/>
                <w:highlight w:val="yellow"/>
                <w:u w:val="single"/>
              </w:rPr>
              <w:t>dw.system</w:t>
            </w:r>
            <w:r w:rsidRPr="00C0033F">
              <w:rPr>
                <w:rFonts w:ascii="Consolas" w:eastAsia="Times New Roman" w:hAnsi="Consolas" w:cs="Consolas"/>
                <w:color w:val="000000"/>
                <w:sz w:val="20"/>
                <w:szCs w:val="20"/>
                <w:highlight w:val="yellow"/>
              </w:rPr>
              <w:t xml:space="preserve"> );</w:t>
            </w:r>
          </w:p>
          <w:p w14:paraId="065985CD" w14:textId="77777777"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p>
          <w:p w14:paraId="336ECABC" w14:textId="77777777"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r w:rsidRPr="00C0033F">
              <w:rPr>
                <w:rFonts w:ascii="Consolas" w:eastAsia="Times New Roman" w:hAnsi="Consolas" w:cs="Consolas"/>
                <w:b/>
                <w:bCs/>
                <w:color w:val="7F0055"/>
                <w:sz w:val="20"/>
                <w:szCs w:val="20"/>
                <w:highlight w:val="yellow"/>
              </w:rPr>
              <w:t>function</w:t>
            </w:r>
            <w:r w:rsidRPr="00C0033F">
              <w:rPr>
                <w:rFonts w:ascii="Consolas" w:eastAsia="Times New Roman" w:hAnsi="Consolas" w:cs="Consolas"/>
                <w:color w:val="000000"/>
                <w:sz w:val="20"/>
                <w:szCs w:val="20"/>
                <w:highlight w:val="yellow"/>
              </w:rPr>
              <w:t xml:space="preserve"> execute( args : </w:t>
            </w:r>
            <w:r w:rsidRPr="00C0033F">
              <w:rPr>
                <w:rFonts w:ascii="Consolas" w:eastAsia="Times New Roman" w:hAnsi="Consolas" w:cs="Consolas"/>
                <w:color w:val="000000"/>
                <w:sz w:val="20"/>
                <w:szCs w:val="20"/>
                <w:highlight w:val="yellow"/>
                <w:u w:val="single"/>
              </w:rPr>
              <w:t>PipelineDictionary</w:t>
            </w:r>
            <w:r w:rsidRPr="00C0033F">
              <w:rPr>
                <w:rFonts w:ascii="Consolas" w:eastAsia="Times New Roman" w:hAnsi="Consolas" w:cs="Consolas"/>
                <w:color w:val="000000"/>
                <w:sz w:val="20"/>
                <w:szCs w:val="20"/>
                <w:highlight w:val="yellow"/>
              </w:rPr>
              <w:t xml:space="preserve"> ) : </w:t>
            </w:r>
            <w:r w:rsidRPr="00C0033F">
              <w:rPr>
                <w:rFonts w:ascii="Consolas" w:eastAsia="Times New Roman" w:hAnsi="Consolas" w:cs="Consolas"/>
                <w:color w:val="000000"/>
                <w:sz w:val="20"/>
                <w:szCs w:val="20"/>
                <w:highlight w:val="yellow"/>
                <w:u w:val="single"/>
              </w:rPr>
              <w:t>Number</w:t>
            </w:r>
          </w:p>
          <w:p w14:paraId="3C647027" w14:textId="77777777"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r w:rsidRPr="00C0033F">
              <w:rPr>
                <w:rFonts w:ascii="Consolas" w:eastAsia="Times New Roman" w:hAnsi="Consolas" w:cs="Consolas"/>
                <w:color w:val="000000"/>
                <w:sz w:val="20"/>
                <w:szCs w:val="20"/>
                <w:highlight w:val="yellow"/>
              </w:rPr>
              <w:t>{</w:t>
            </w:r>
          </w:p>
          <w:p w14:paraId="742F6A8C" w14:textId="77777777"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p>
          <w:p w14:paraId="5A1769A7" w14:textId="77777777"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r w:rsidRPr="00C0033F">
              <w:rPr>
                <w:rFonts w:ascii="Consolas" w:eastAsia="Times New Roman" w:hAnsi="Consolas" w:cs="Consolas"/>
                <w:color w:val="000000"/>
                <w:sz w:val="20"/>
                <w:szCs w:val="20"/>
                <w:highlight w:val="yellow"/>
              </w:rPr>
              <w:t xml:space="preserve">   </w:t>
            </w:r>
            <w:r w:rsidRPr="00C0033F">
              <w:rPr>
                <w:rFonts w:ascii="Consolas" w:eastAsia="Times New Roman" w:hAnsi="Consolas" w:cs="Consolas"/>
                <w:color w:val="000000"/>
                <w:sz w:val="20"/>
                <w:szCs w:val="20"/>
                <w:highlight w:val="yellow"/>
                <w:u w:val="single"/>
              </w:rPr>
              <w:t>response</w:t>
            </w:r>
            <w:r w:rsidRPr="00C0033F">
              <w:rPr>
                <w:rFonts w:ascii="Consolas" w:eastAsia="Times New Roman" w:hAnsi="Consolas" w:cs="Consolas"/>
                <w:color w:val="000000"/>
                <w:sz w:val="20"/>
                <w:szCs w:val="20"/>
                <w:highlight w:val="yellow"/>
              </w:rPr>
              <w:t>.addHttpHeader(</w:t>
            </w:r>
            <w:r w:rsidRPr="00C0033F">
              <w:rPr>
                <w:rFonts w:ascii="Consolas" w:eastAsia="Times New Roman" w:hAnsi="Consolas" w:cs="Consolas"/>
                <w:color w:val="2A00FF"/>
                <w:sz w:val="20"/>
                <w:szCs w:val="20"/>
                <w:highlight w:val="yellow"/>
              </w:rPr>
              <w:t>"X-FRAME-OPTIONS"</w:t>
            </w:r>
            <w:r w:rsidRPr="00C0033F">
              <w:rPr>
                <w:rFonts w:ascii="Consolas" w:eastAsia="Times New Roman" w:hAnsi="Consolas" w:cs="Consolas"/>
                <w:color w:val="000000"/>
                <w:sz w:val="20"/>
                <w:szCs w:val="20"/>
                <w:highlight w:val="yellow"/>
              </w:rPr>
              <w:t>,</w:t>
            </w:r>
            <w:r w:rsidRPr="00C0033F">
              <w:rPr>
                <w:rFonts w:ascii="Consolas" w:eastAsia="Times New Roman" w:hAnsi="Consolas" w:cs="Consolas"/>
                <w:color w:val="2A00FF"/>
                <w:sz w:val="20"/>
                <w:szCs w:val="20"/>
                <w:highlight w:val="yellow"/>
              </w:rPr>
              <w:t>"SAMEORIGIN"</w:t>
            </w:r>
            <w:r w:rsidRPr="00C0033F">
              <w:rPr>
                <w:rFonts w:ascii="Consolas" w:eastAsia="Times New Roman" w:hAnsi="Consolas" w:cs="Consolas"/>
                <w:color w:val="000000"/>
                <w:sz w:val="20"/>
                <w:szCs w:val="20"/>
                <w:highlight w:val="yellow"/>
              </w:rPr>
              <w:t>);</w:t>
            </w:r>
          </w:p>
          <w:p w14:paraId="4F3D21FB" w14:textId="77777777"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p>
          <w:p w14:paraId="774D6CC0" w14:textId="77777777"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r w:rsidRPr="00C0033F">
              <w:rPr>
                <w:rFonts w:ascii="Consolas" w:eastAsia="Times New Roman" w:hAnsi="Consolas" w:cs="Consolas"/>
                <w:color w:val="000000"/>
                <w:sz w:val="20"/>
                <w:szCs w:val="20"/>
                <w:highlight w:val="yellow"/>
              </w:rPr>
              <w:t xml:space="preserve">   </w:t>
            </w:r>
            <w:r w:rsidRPr="00C0033F">
              <w:rPr>
                <w:rFonts w:ascii="Consolas" w:eastAsia="Times New Roman" w:hAnsi="Consolas" w:cs="Consolas"/>
                <w:b/>
                <w:bCs/>
                <w:color w:val="7F0055"/>
                <w:sz w:val="20"/>
                <w:szCs w:val="20"/>
                <w:highlight w:val="yellow"/>
              </w:rPr>
              <w:t>return</w:t>
            </w:r>
            <w:r w:rsidRPr="00C0033F">
              <w:rPr>
                <w:rFonts w:ascii="Consolas" w:eastAsia="Times New Roman" w:hAnsi="Consolas" w:cs="Consolas"/>
                <w:color w:val="000000"/>
                <w:sz w:val="20"/>
                <w:szCs w:val="20"/>
                <w:highlight w:val="yellow"/>
              </w:rPr>
              <w:t xml:space="preserve"> </w:t>
            </w:r>
            <w:r w:rsidRPr="00C0033F">
              <w:rPr>
                <w:rFonts w:ascii="Consolas" w:eastAsia="Times New Roman" w:hAnsi="Consolas" w:cs="Consolas"/>
                <w:color w:val="000000"/>
                <w:sz w:val="20"/>
                <w:szCs w:val="20"/>
                <w:highlight w:val="yellow"/>
                <w:u w:val="single"/>
              </w:rPr>
              <w:t>PIPELET_NEXT</w:t>
            </w:r>
            <w:r w:rsidRPr="00C0033F">
              <w:rPr>
                <w:rFonts w:ascii="Consolas" w:eastAsia="Times New Roman" w:hAnsi="Consolas" w:cs="Consolas"/>
                <w:color w:val="000000"/>
                <w:sz w:val="20"/>
                <w:szCs w:val="20"/>
                <w:highlight w:val="yellow"/>
              </w:rPr>
              <w:t>;</w:t>
            </w:r>
          </w:p>
          <w:p w14:paraId="70520865" w14:textId="77777777"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rPr>
            </w:pPr>
            <w:r w:rsidRPr="00C0033F">
              <w:rPr>
                <w:rFonts w:ascii="Consolas" w:eastAsia="Times New Roman" w:hAnsi="Consolas" w:cs="Consolas"/>
                <w:color w:val="000000"/>
                <w:sz w:val="20"/>
                <w:szCs w:val="20"/>
                <w:highlight w:val="yellow"/>
              </w:rPr>
              <w:t>}</w:t>
            </w:r>
          </w:p>
          <w:p w14:paraId="1618F445" w14:textId="77777777" w:rsidR="005162E3" w:rsidRDefault="005162E3" w:rsidP="003C3632">
            <w:pPr>
              <w:pStyle w:val="BodyText"/>
            </w:pPr>
          </w:p>
        </w:tc>
      </w:tr>
    </w:tbl>
    <w:p w14:paraId="2F562091" w14:textId="77777777" w:rsidR="005162E3" w:rsidRDefault="005162E3" w:rsidP="003C3632">
      <w:pPr>
        <w:pStyle w:val="BodyText"/>
      </w:pPr>
    </w:p>
    <w:p w14:paraId="162C26BB" w14:textId="77777777" w:rsidR="005162E3" w:rsidRPr="00D602FC" w:rsidRDefault="005162E3" w:rsidP="003C3632">
      <w:pPr>
        <w:pStyle w:val="BodyText"/>
        <w:numPr>
          <w:ilvl w:val="0"/>
          <w:numId w:val="84"/>
        </w:numPr>
      </w:pPr>
      <w:r w:rsidRPr="00D602FC">
        <w:t xml:space="preserve">Add </w:t>
      </w:r>
      <w:r>
        <w:t xml:space="preserve">this </w:t>
      </w:r>
      <w:r w:rsidRPr="00D602FC">
        <w:t xml:space="preserve"> script file </w:t>
      </w:r>
      <w:r>
        <w:t xml:space="preserve"> in script node </w:t>
      </w:r>
    </w:p>
    <w:p w14:paraId="36D6956C" w14:textId="77777777" w:rsidR="005162E3" w:rsidRPr="00D602FC" w:rsidRDefault="005162E3" w:rsidP="003C3632">
      <w:pPr>
        <w:pStyle w:val="BodyText"/>
        <w:numPr>
          <w:ilvl w:val="0"/>
          <w:numId w:val="84"/>
        </w:numPr>
      </w:pPr>
      <w:r w:rsidRPr="00D602FC">
        <w:t>Add a call node Cart-GetExistingBasket</w:t>
      </w:r>
    </w:p>
    <w:p w14:paraId="612F20A1" w14:textId="77777777" w:rsidR="005162E3" w:rsidRPr="00D602FC" w:rsidRDefault="005162E3" w:rsidP="003C3632">
      <w:pPr>
        <w:pStyle w:val="BodyText"/>
        <w:numPr>
          <w:ilvl w:val="0"/>
          <w:numId w:val="84"/>
        </w:numPr>
      </w:pPr>
      <w:r w:rsidRPr="00D602FC">
        <w:t>Jump to COSummary-Submit if cart is fetched</w:t>
      </w:r>
    </w:p>
    <w:p w14:paraId="6803BCDE" w14:textId="77777777" w:rsidR="005162E3" w:rsidRPr="00D602FC" w:rsidRDefault="005162E3" w:rsidP="003C3632">
      <w:pPr>
        <w:pStyle w:val="BodyText"/>
        <w:numPr>
          <w:ilvl w:val="0"/>
          <w:numId w:val="84"/>
        </w:numPr>
      </w:pPr>
      <w:r w:rsidRPr="00D602FC">
        <w:t>If ERROR, add a decision node to check if order_id is not empty:</w:t>
      </w:r>
    </w:p>
    <w:p w14:paraId="72717E91" w14:textId="77777777" w:rsidR="005162E3" w:rsidRPr="00D602FC" w:rsidRDefault="005162E3" w:rsidP="003C3632">
      <w:pPr>
        <w:pStyle w:val="BodyText"/>
      </w:pPr>
      <w:r w:rsidRPr="00D602FC">
        <w:t>!empty(CurrentSession.privacy.order_id)</w:t>
      </w:r>
    </w:p>
    <w:p w14:paraId="07116C6D" w14:textId="77777777" w:rsidR="005162E3" w:rsidRPr="00D602FC" w:rsidRDefault="005162E3" w:rsidP="003C3632">
      <w:pPr>
        <w:pStyle w:val="BodyText"/>
        <w:numPr>
          <w:ilvl w:val="0"/>
          <w:numId w:val="84"/>
        </w:numPr>
        <w:rPr>
          <w:noProof/>
        </w:rPr>
      </w:pPr>
      <w:r w:rsidRPr="00D602FC">
        <w:rPr>
          <w:noProof/>
        </w:rPr>
        <w:t>If not empty, call GetOrder pipelet with the input as CurrentSession.privacy.order_id and set Order in output</w:t>
      </w:r>
    </w:p>
    <w:p w14:paraId="42794CDE" w14:textId="77777777" w:rsidR="005162E3" w:rsidRPr="00D602FC" w:rsidRDefault="005162E3" w:rsidP="003C3632">
      <w:pPr>
        <w:pStyle w:val="BodyText"/>
        <w:numPr>
          <w:ilvl w:val="0"/>
          <w:numId w:val="84"/>
        </w:numPr>
        <w:rPr>
          <w:noProof/>
        </w:rPr>
      </w:pPr>
      <w:r w:rsidRPr="00D602FC">
        <w:rPr>
          <w:noProof/>
        </w:rPr>
        <w:t xml:space="preserve">If error fetching Order, jump to </w:t>
      </w:r>
      <w:r>
        <w:rPr>
          <w:noProof/>
        </w:rPr>
        <w:t>COSummary-Start</w:t>
      </w:r>
    </w:p>
    <w:p w14:paraId="4286AE20" w14:textId="77777777" w:rsidR="005162E3" w:rsidRPr="00D602FC" w:rsidRDefault="005162E3" w:rsidP="003C3632">
      <w:pPr>
        <w:pStyle w:val="BodyText"/>
        <w:rPr>
          <w:noProof/>
        </w:rPr>
      </w:pPr>
    </w:p>
    <w:p w14:paraId="43D2D46C" w14:textId="77777777" w:rsidR="005162E3" w:rsidRPr="00D602FC" w:rsidRDefault="005162E3" w:rsidP="003C3632">
      <w:pPr>
        <w:pStyle w:val="BodyText"/>
        <w:rPr>
          <w:noProof/>
        </w:rPr>
      </w:pPr>
      <w:r w:rsidRPr="00D602FC">
        <w:rPr>
          <w:noProof/>
        </w:rPr>
        <w:t>Please find below image for the same:</w:t>
      </w:r>
    </w:p>
    <w:p w14:paraId="0A2C0210" w14:textId="77777777" w:rsidR="005162E3" w:rsidRDefault="005162E3" w:rsidP="003C3632">
      <w:pPr>
        <w:pStyle w:val="BodyText"/>
        <w:rPr>
          <w:noProof/>
        </w:rPr>
      </w:pPr>
    </w:p>
    <w:p w14:paraId="5557D696" w14:textId="77777777" w:rsidR="005162E3" w:rsidRPr="00D602FC" w:rsidRDefault="005162E3" w:rsidP="003C3632">
      <w:pPr>
        <w:pStyle w:val="BodyText"/>
        <w:rPr>
          <w:noProof/>
        </w:rPr>
      </w:pPr>
      <w:r>
        <w:rPr>
          <w:noProof/>
        </w:rPr>
        <w:lastRenderedPageBreak/>
        <w:t xml:space="preserve"> </w:t>
      </w:r>
      <w:r>
        <w:rPr>
          <w:noProof/>
        </w:rPr>
        <w:drawing>
          <wp:inline distT="0" distB="0" distL="0" distR="0" wp14:anchorId="4D4F8B32" wp14:editId="7F9BE2C3">
            <wp:extent cx="3733800" cy="42957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33800" cy="4295775"/>
                    </a:xfrm>
                    <a:prstGeom prst="rect">
                      <a:avLst/>
                    </a:prstGeom>
                    <a:noFill/>
                    <a:ln>
                      <a:noFill/>
                    </a:ln>
                  </pic:spPr>
                </pic:pic>
              </a:graphicData>
            </a:graphic>
          </wp:inline>
        </w:drawing>
      </w:r>
    </w:p>
    <w:p w14:paraId="25D009DE" w14:textId="77777777" w:rsidR="005162E3" w:rsidRPr="00D602FC" w:rsidRDefault="005162E3" w:rsidP="003C3632">
      <w:pPr>
        <w:pStyle w:val="BodyText"/>
        <w:rPr>
          <w:noProof/>
        </w:rPr>
      </w:pPr>
      <w:r>
        <w:rPr>
          <w:noProof/>
        </w:rPr>
        <w:drawing>
          <wp:inline distT="0" distB="0" distL="0" distR="0" wp14:anchorId="1A575EBC" wp14:editId="24DA0A92">
            <wp:extent cx="4286250" cy="28098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86250" cy="2809875"/>
                    </a:xfrm>
                    <a:prstGeom prst="rect">
                      <a:avLst/>
                    </a:prstGeom>
                    <a:noFill/>
                    <a:ln>
                      <a:noFill/>
                    </a:ln>
                  </pic:spPr>
                </pic:pic>
              </a:graphicData>
            </a:graphic>
          </wp:inline>
        </w:drawing>
      </w:r>
    </w:p>
    <w:p w14:paraId="3917472A" w14:textId="77777777" w:rsidR="005162E3" w:rsidRPr="00D602FC" w:rsidRDefault="005162E3" w:rsidP="003C3632">
      <w:pPr>
        <w:pStyle w:val="BodyText"/>
        <w:rPr>
          <w:noProof/>
        </w:rPr>
      </w:pPr>
    </w:p>
    <w:p w14:paraId="4D11F4F7" w14:textId="77777777" w:rsidR="00BB328D" w:rsidRPr="00E33D85" w:rsidRDefault="00BB328D" w:rsidP="003C3632">
      <w:pPr>
        <w:pStyle w:val="BodyText"/>
        <w:rPr>
          <w:noProof/>
        </w:rPr>
      </w:pPr>
    </w:p>
    <w:p w14:paraId="44EF9859" w14:textId="77777777" w:rsidR="00BB328D" w:rsidRPr="00E33D85" w:rsidRDefault="00BB328D" w:rsidP="004F597D">
      <w:pPr>
        <w:pStyle w:val="Heading5"/>
        <w:rPr>
          <w:rFonts w:asciiTheme="minorHAnsi" w:hAnsiTheme="minorHAnsi"/>
        </w:rPr>
      </w:pPr>
      <w:r w:rsidRPr="00E33D85">
        <w:rPr>
          <w:rFonts w:asciiTheme="minorHAnsi" w:hAnsiTheme="minorHAnsi"/>
        </w:rPr>
        <w:lastRenderedPageBreak/>
        <w:t>Template changes</w:t>
      </w:r>
    </w:p>
    <w:p w14:paraId="36B46866" w14:textId="77777777" w:rsidR="00BB328D" w:rsidRPr="00E33D85" w:rsidRDefault="00BB328D" w:rsidP="004F597D">
      <w:pPr>
        <w:pStyle w:val="Heading6"/>
        <w:ind w:left="0"/>
        <w:rPr>
          <w:rFonts w:asciiTheme="minorHAnsi" w:hAnsiTheme="minorHAnsi"/>
        </w:rPr>
      </w:pPr>
      <w:r w:rsidRPr="00E33D85">
        <w:rPr>
          <w:rFonts w:asciiTheme="minorHAnsi" w:hAnsiTheme="minorHAnsi"/>
        </w:rPr>
        <w:t xml:space="preserve">Update “summary.isml” </w:t>
      </w:r>
    </w:p>
    <w:p w14:paraId="4215D145" w14:textId="640746E0" w:rsidR="00995FF0" w:rsidRPr="00E33D85" w:rsidRDefault="0046449E" w:rsidP="00E260B8">
      <w:ins w:id="1290" w:author="WIN764BIT" w:date="2017-08-30T16:37:00Z">
        <w:r>
          <w:t>Secure acceptance Iframe related changes are done in summary.isml</w:t>
        </w:r>
      </w:ins>
    </w:p>
    <w:tbl>
      <w:tblPr>
        <w:tblStyle w:val="TableGrid"/>
        <w:tblW w:w="0" w:type="auto"/>
        <w:tblLook w:val="04A0" w:firstRow="1" w:lastRow="0" w:firstColumn="1" w:lastColumn="0" w:noHBand="0" w:noVBand="1"/>
      </w:tblPr>
      <w:tblGrid>
        <w:gridCol w:w="10296"/>
      </w:tblGrid>
      <w:tr w:rsidR="00995FF0" w:rsidRPr="00E33D85" w14:paraId="4F3E9511" w14:textId="77777777" w:rsidTr="00995FF0">
        <w:tc>
          <w:tcPr>
            <w:tcW w:w="10296" w:type="dxa"/>
          </w:tcPr>
          <w:p w14:paraId="5A0A1117" w14:textId="2C72452A" w:rsidR="00F40DD3" w:rsidRPr="00EA477C" w:rsidRDefault="0046449E" w:rsidP="00EA477C">
            <w:pPr>
              <w:autoSpaceDE w:val="0"/>
              <w:autoSpaceDN w:val="0"/>
              <w:adjustRightInd w:val="0"/>
              <w:spacing w:after="0" w:line="240" w:lineRule="auto"/>
              <w:rPr>
                <w:rFonts w:ascii="Consolas" w:eastAsia="Times New Roman" w:hAnsi="Consolas" w:cs="Consolas"/>
                <w:sz w:val="20"/>
                <w:szCs w:val="20"/>
              </w:rPr>
            </w:pPr>
            <w:ins w:id="1291" w:author="WIN764BIT" w:date="2017-08-30T16:37:00Z">
              <w:r w:rsidRPr="00E22248">
                <w:rPr>
                  <w:bCs/>
                  <w:color w:val="000000" w:themeColor="text1"/>
                  <w:highlight w:val="yellow"/>
                </w:rPr>
                <w:t xml:space="preserve">Please refer to the changes mentioned </w:t>
              </w:r>
              <w:r>
                <w:rPr>
                  <w:bCs/>
                  <w:color w:val="000000" w:themeColor="text1"/>
                  <w:highlight w:val="yellow"/>
                </w:rPr>
                <w:t xml:space="preserve"> under custom code – generic section- &gt; summary.isml</w:t>
              </w:r>
            </w:ins>
          </w:p>
        </w:tc>
      </w:tr>
    </w:tbl>
    <w:p w14:paraId="7D6CBDAF" w14:textId="77777777" w:rsidR="00BB328D" w:rsidRPr="00E33D85" w:rsidRDefault="00BB328D" w:rsidP="004F597D">
      <w:pPr>
        <w:pStyle w:val="Heading6"/>
        <w:ind w:left="0"/>
        <w:rPr>
          <w:rFonts w:asciiTheme="minorHAnsi" w:hAnsiTheme="minorHAnsi"/>
        </w:rPr>
      </w:pPr>
      <w:r w:rsidRPr="00E33D85">
        <w:rPr>
          <w:rFonts w:asciiTheme="minorHAnsi" w:hAnsiTheme="minorHAnsi"/>
        </w:rPr>
        <w:t xml:space="preserve">Update “miniBillingInfo.isml” </w:t>
      </w:r>
    </w:p>
    <w:p w14:paraId="4FB5EE51" w14:textId="77777777" w:rsidR="00F44E38" w:rsidRPr="00E33D85" w:rsidRDefault="00F44E38" w:rsidP="00992E8F">
      <w:pPr>
        <w:pStyle w:val="ListParagraph"/>
        <w:numPr>
          <w:ilvl w:val="0"/>
          <w:numId w:val="62"/>
        </w:numPr>
        <w:autoSpaceDE w:val="0"/>
        <w:autoSpaceDN w:val="0"/>
        <w:adjustRightInd w:val="0"/>
        <w:spacing w:after="0" w:line="240" w:lineRule="auto"/>
      </w:pPr>
      <w:r w:rsidRPr="00E33D85">
        <w:t xml:space="preserve">Replace the line </w:t>
      </w:r>
    </w:p>
    <w:p w14:paraId="11846A20" w14:textId="77777777" w:rsidR="00F44E38" w:rsidRPr="00E33D85" w:rsidRDefault="00F44E38" w:rsidP="004F597D">
      <w:pPr>
        <w:autoSpaceDE w:val="0"/>
        <w:autoSpaceDN w:val="0"/>
        <w:adjustRightInd w:val="0"/>
        <w:spacing w:after="0" w:line="240" w:lineRule="auto"/>
        <w:rPr>
          <w:rFonts w:eastAsia="Times New Roman" w:cs="Consolas"/>
          <w:color w:val="008080"/>
          <w:sz w:val="20"/>
          <w:szCs w:val="20"/>
        </w:rPr>
      </w:pPr>
      <w:r w:rsidRPr="00E33D85">
        <w:rPr>
          <w:rFonts w:eastAsia="Times New Roman" w:cs="Consolas"/>
          <w:color w:val="008080"/>
          <w:sz w:val="20"/>
          <w:szCs w:val="20"/>
        </w:rPr>
        <w:t>&lt;</w:t>
      </w:r>
      <w:r w:rsidRPr="00E33D85">
        <w:rPr>
          <w:rFonts w:eastAsia="Times New Roman" w:cs="Consolas"/>
          <w:color w:val="3F7F7F"/>
          <w:sz w:val="20"/>
          <w:szCs w:val="20"/>
        </w:rPr>
        <w:t>isset</w:t>
      </w:r>
      <w:r w:rsidRPr="00E33D85">
        <w:rPr>
          <w:rFonts w:eastAsia="Times New Roman" w:cs="Consolas"/>
          <w:sz w:val="20"/>
          <w:szCs w:val="20"/>
        </w:rPr>
        <w:t xml:space="preserve"> </w:t>
      </w:r>
      <w:r w:rsidRPr="00E33D85">
        <w:rPr>
          <w:rFonts w:eastAsia="Times New Roman" w:cs="Consolas"/>
          <w:color w:val="7F007F"/>
          <w:sz w:val="20"/>
          <w:szCs w:val="20"/>
        </w:rPr>
        <w:t>name</w:t>
      </w:r>
      <w:r w:rsidRPr="00E33D85">
        <w:rPr>
          <w:rFonts w:eastAsia="Times New Roman" w:cs="Consolas"/>
          <w:color w:val="000000"/>
          <w:sz w:val="20"/>
          <w:szCs w:val="20"/>
        </w:rPr>
        <w:t>=</w:t>
      </w:r>
      <w:r w:rsidRPr="00E33D85">
        <w:rPr>
          <w:rFonts w:eastAsia="Times New Roman" w:cs="Consolas"/>
          <w:i/>
          <w:iCs/>
          <w:color w:val="2A00FF"/>
          <w:sz w:val="20"/>
          <w:szCs w:val="20"/>
        </w:rPr>
        <w:t>"billingAddress"</w:t>
      </w:r>
      <w:r w:rsidRPr="00E33D85">
        <w:rPr>
          <w:rFonts w:eastAsia="Times New Roman" w:cs="Consolas"/>
          <w:sz w:val="20"/>
          <w:szCs w:val="20"/>
        </w:rPr>
        <w:t xml:space="preserve"> </w:t>
      </w:r>
      <w:r w:rsidRPr="00E33D85">
        <w:rPr>
          <w:rFonts w:eastAsia="Times New Roman" w:cs="Consolas"/>
          <w:color w:val="7F007F"/>
          <w:sz w:val="20"/>
          <w:szCs w:val="20"/>
        </w:rPr>
        <w:t>value</w:t>
      </w:r>
      <w:r w:rsidRPr="00E33D85">
        <w:rPr>
          <w:rFonts w:eastAsia="Times New Roman" w:cs="Consolas"/>
          <w:color w:val="000000"/>
          <w:sz w:val="20"/>
          <w:szCs w:val="20"/>
        </w:rPr>
        <w:t>=</w:t>
      </w:r>
      <w:r w:rsidRPr="00E33D85">
        <w:rPr>
          <w:rFonts w:eastAsia="Times New Roman" w:cs="Consolas"/>
          <w:i/>
          <w:iCs/>
          <w:color w:val="2A00FF"/>
          <w:sz w:val="20"/>
          <w:szCs w:val="20"/>
        </w:rPr>
        <w:t>"${pdict.Basket.billingAddress}"</w:t>
      </w:r>
      <w:r w:rsidRPr="00E33D85">
        <w:rPr>
          <w:rFonts w:eastAsia="Times New Roman" w:cs="Consolas"/>
          <w:sz w:val="20"/>
          <w:szCs w:val="20"/>
        </w:rPr>
        <w:t xml:space="preserve"> </w:t>
      </w:r>
      <w:r w:rsidRPr="00E33D85">
        <w:rPr>
          <w:rFonts w:eastAsia="Times New Roman" w:cs="Consolas"/>
          <w:color w:val="7F007F"/>
          <w:sz w:val="20"/>
          <w:szCs w:val="20"/>
        </w:rPr>
        <w:t>scope</w:t>
      </w:r>
      <w:r w:rsidRPr="00E33D85">
        <w:rPr>
          <w:rFonts w:eastAsia="Times New Roman" w:cs="Consolas"/>
          <w:color w:val="000000"/>
          <w:sz w:val="20"/>
          <w:szCs w:val="20"/>
        </w:rPr>
        <w:t>=</w:t>
      </w:r>
      <w:r w:rsidRPr="00E33D85">
        <w:rPr>
          <w:rFonts w:eastAsia="Times New Roman" w:cs="Consolas"/>
          <w:i/>
          <w:iCs/>
          <w:color w:val="2A00FF"/>
          <w:sz w:val="20"/>
          <w:szCs w:val="20"/>
        </w:rPr>
        <w:t>"page"</w:t>
      </w:r>
      <w:r w:rsidRPr="00E33D85">
        <w:rPr>
          <w:rFonts w:eastAsia="Times New Roman" w:cs="Consolas"/>
          <w:color w:val="008080"/>
          <w:sz w:val="20"/>
          <w:szCs w:val="20"/>
        </w:rPr>
        <w:t>/&gt;</w:t>
      </w:r>
    </w:p>
    <w:p w14:paraId="1FE81928" w14:textId="77777777" w:rsidR="00BB328D" w:rsidRPr="00E33D85" w:rsidRDefault="00F44E38" w:rsidP="004F597D">
      <w:pPr>
        <w:autoSpaceDE w:val="0"/>
        <w:autoSpaceDN w:val="0"/>
        <w:adjustRightInd w:val="0"/>
        <w:spacing w:after="0" w:line="240" w:lineRule="auto"/>
        <w:rPr>
          <w:rFonts w:eastAsia="Times New Roman" w:cs="Consolas"/>
          <w:sz w:val="20"/>
          <w:szCs w:val="20"/>
        </w:rPr>
      </w:pPr>
      <w:r w:rsidRPr="00E33D85">
        <w:rPr>
          <w:rFonts w:eastAsia="Times New Roman" w:cs="Consolas"/>
          <w:color w:val="008080"/>
          <w:sz w:val="20"/>
          <w:szCs w:val="20"/>
        </w:rPr>
        <w:t>&lt;</w:t>
      </w:r>
      <w:r w:rsidRPr="00E33D85">
        <w:rPr>
          <w:rFonts w:eastAsia="Times New Roman" w:cs="Consolas"/>
          <w:color w:val="3F7F7F"/>
          <w:sz w:val="20"/>
          <w:szCs w:val="20"/>
        </w:rPr>
        <w:t>isset</w:t>
      </w:r>
      <w:r w:rsidRPr="00E33D85">
        <w:rPr>
          <w:rFonts w:eastAsia="Times New Roman" w:cs="Consolas"/>
          <w:sz w:val="20"/>
          <w:szCs w:val="20"/>
        </w:rPr>
        <w:t xml:space="preserve"> </w:t>
      </w:r>
      <w:r w:rsidRPr="00E33D85">
        <w:rPr>
          <w:rFonts w:eastAsia="Times New Roman" w:cs="Consolas"/>
          <w:color w:val="7F007F"/>
          <w:sz w:val="20"/>
          <w:szCs w:val="20"/>
        </w:rPr>
        <w:t>name</w:t>
      </w:r>
      <w:r w:rsidRPr="00E33D85">
        <w:rPr>
          <w:rFonts w:eastAsia="Times New Roman" w:cs="Consolas"/>
          <w:color w:val="000000"/>
          <w:sz w:val="20"/>
          <w:szCs w:val="20"/>
        </w:rPr>
        <w:t>=</w:t>
      </w:r>
      <w:r w:rsidRPr="00E33D85">
        <w:rPr>
          <w:rFonts w:eastAsia="Times New Roman" w:cs="Consolas"/>
          <w:i/>
          <w:iCs/>
          <w:color w:val="2A00FF"/>
          <w:sz w:val="20"/>
          <w:szCs w:val="20"/>
        </w:rPr>
        <w:t>"paymentInstruments"</w:t>
      </w:r>
      <w:r w:rsidRPr="00E33D85">
        <w:rPr>
          <w:rFonts w:eastAsia="Times New Roman" w:cs="Consolas"/>
          <w:sz w:val="20"/>
          <w:szCs w:val="20"/>
        </w:rPr>
        <w:t xml:space="preserve"> </w:t>
      </w:r>
      <w:r w:rsidRPr="00E33D85">
        <w:rPr>
          <w:rFonts w:eastAsia="Times New Roman" w:cs="Consolas"/>
          <w:color w:val="7F007F"/>
          <w:sz w:val="20"/>
          <w:szCs w:val="20"/>
        </w:rPr>
        <w:t>value</w:t>
      </w:r>
      <w:r w:rsidRPr="00E33D85">
        <w:rPr>
          <w:rFonts w:eastAsia="Times New Roman" w:cs="Consolas"/>
          <w:color w:val="000000"/>
          <w:sz w:val="20"/>
          <w:szCs w:val="20"/>
        </w:rPr>
        <w:t>=</w:t>
      </w:r>
      <w:r w:rsidRPr="00E33D85">
        <w:rPr>
          <w:rFonts w:eastAsia="Times New Roman" w:cs="Consolas"/>
          <w:i/>
          <w:iCs/>
          <w:color w:val="2A00FF"/>
          <w:sz w:val="20"/>
          <w:szCs w:val="20"/>
        </w:rPr>
        <w:t>"${pdict.Basket.paymentInstruments}"</w:t>
      </w:r>
      <w:r w:rsidRPr="00E33D85">
        <w:rPr>
          <w:rFonts w:eastAsia="Times New Roman" w:cs="Consolas"/>
          <w:sz w:val="20"/>
          <w:szCs w:val="20"/>
        </w:rPr>
        <w:t xml:space="preserve"> </w:t>
      </w:r>
      <w:r w:rsidRPr="00E33D85">
        <w:rPr>
          <w:rFonts w:eastAsia="Times New Roman" w:cs="Consolas"/>
          <w:color w:val="7F007F"/>
          <w:sz w:val="20"/>
          <w:szCs w:val="20"/>
        </w:rPr>
        <w:t>scope</w:t>
      </w:r>
      <w:r w:rsidRPr="00E33D85">
        <w:rPr>
          <w:rFonts w:eastAsia="Times New Roman" w:cs="Consolas"/>
          <w:color w:val="000000"/>
          <w:sz w:val="20"/>
          <w:szCs w:val="20"/>
        </w:rPr>
        <w:t>=</w:t>
      </w:r>
      <w:r w:rsidRPr="00E33D85">
        <w:rPr>
          <w:rFonts w:eastAsia="Times New Roman" w:cs="Consolas"/>
          <w:i/>
          <w:iCs/>
          <w:color w:val="2A00FF"/>
          <w:sz w:val="20"/>
          <w:szCs w:val="20"/>
        </w:rPr>
        <w:t>"page"</w:t>
      </w:r>
      <w:r w:rsidRPr="00E33D85">
        <w:rPr>
          <w:rFonts w:eastAsia="Times New Roman" w:cs="Consolas"/>
          <w:color w:val="008080"/>
          <w:sz w:val="20"/>
          <w:szCs w:val="20"/>
        </w:rPr>
        <w:t xml:space="preserve">/&gt; with the code </w:t>
      </w:r>
      <w:r w:rsidR="00F12382" w:rsidRPr="00E33D85">
        <w:rPr>
          <w:rFonts w:eastAsia="Times New Roman" w:cs="Consolas"/>
          <w:color w:val="008080"/>
          <w:sz w:val="20"/>
          <w:szCs w:val="20"/>
        </w:rPr>
        <w:t>below</w:t>
      </w:r>
    </w:p>
    <w:tbl>
      <w:tblPr>
        <w:tblStyle w:val="TableGrid"/>
        <w:tblW w:w="0" w:type="auto"/>
        <w:tblLook w:val="04A0" w:firstRow="1" w:lastRow="0" w:firstColumn="1" w:lastColumn="0" w:noHBand="0" w:noVBand="1"/>
      </w:tblPr>
      <w:tblGrid>
        <w:gridCol w:w="10296"/>
      </w:tblGrid>
      <w:tr w:rsidR="00BB328D" w:rsidRPr="00E33D85" w14:paraId="2E53C3DC" w14:textId="77777777" w:rsidTr="00F1407C">
        <w:tc>
          <w:tcPr>
            <w:tcW w:w="10296" w:type="dxa"/>
          </w:tcPr>
          <w:p w14:paraId="2619CA9B" w14:textId="77777777" w:rsidR="004D435D" w:rsidRPr="004D435D" w:rsidRDefault="004D435D" w:rsidP="004D435D">
            <w:pPr>
              <w:autoSpaceDE w:val="0"/>
              <w:autoSpaceDN w:val="0"/>
              <w:adjustRightInd w:val="0"/>
              <w:spacing w:after="0" w:line="240" w:lineRule="auto"/>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isif</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condition</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"${!empty(pdict.Basket)}"</w:t>
            </w:r>
            <w:r w:rsidRPr="004D435D">
              <w:rPr>
                <w:rFonts w:ascii="Consolas" w:eastAsia="Times New Roman" w:hAnsi="Consolas" w:cs="Consolas"/>
                <w:color w:val="008080"/>
                <w:sz w:val="20"/>
                <w:szCs w:val="20"/>
                <w:highlight w:val="yellow"/>
              </w:rPr>
              <w:t>&gt;</w:t>
            </w:r>
          </w:p>
          <w:p w14:paraId="467E6331" w14:textId="77777777" w:rsidR="004D435D" w:rsidRPr="004D435D" w:rsidRDefault="004D435D" w:rsidP="004D435D">
            <w:pPr>
              <w:autoSpaceDE w:val="0"/>
              <w:autoSpaceDN w:val="0"/>
              <w:adjustRightInd w:val="0"/>
              <w:spacing w:after="0" w:line="240" w:lineRule="auto"/>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isset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"lineCtnr"</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"${pdict.Basket}"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14:paraId="79B02231" w14:textId="77777777" w:rsidR="004D435D" w:rsidRPr="004D435D" w:rsidRDefault="004D435D" w:rsidP="004D435D">
            <w:pPr>
              <w:autoSpaceDE w:val="0"/>
              <w:autoSpaceDN w:val="0"/>
              <w:adjustRightInd w:val="0"/>
              <w:spacing w:after="0" w:line="240" w:lineRule="auto"/>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isset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"billingAddress"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"${lineCtnr.billingAddress}"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14:paraId="751CB85E" w14:textId="77777777" w:rsidR="004D435D" w:rsidRPr="004D435D" w:rsidRDefault="004D435D" w:rsidP="004D435D">
            <w:pPr>
              <w:autoSpaceDE w:val="0"/>
              <w:autoSpaceDN w:val="0"/>
              <w:adjustRightInd w:val="0"/>
              <w:spacing w:after="0" w:line="240" w:lineRule="auto"/>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isset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"paymentInstruments"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"${lineCtnr.paymentInstruments}"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14:paraId="69D9F70A" w14:textId="77777777" w:rsidR="004D435D" w:rsidRPr="004D435D" w:rsidRDefault="004D435D" w:rsidP="004D435D">
            <w:pPr>
              <w:autoSpaceDE w:val="0"/>
              <w:autoSpaceDN w:val="0"/>
              <w:adjustRightInd w:val="0"/>
              <w:spacing w:after="0" w:line="240" w:lineRule="auto"/>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iselseif</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condition</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"${!empty(pdict.Order)}"</w:t>
            </w:r>
            <w:r w:rsidRPr="004D435D">
              <w:rPr>
                <w:rFonts w:ascii="Consolas" w:eastAsia="Times New Roman" w:hAnsi="Consolas" w:cs="Consolas"/>
                <w:color w:val="008080"/>
                <w:sz w:val="20"/>
                <w:szCs w:val="20"/>
                <w:highlight w:val="yellow"/>
              </w:rPr>
              <w:t>&gt;</w:t>
            </w:r>
          </w:p>
          <w:p w14:paraId="69E73570" w14:textId="77777777" w:rsidR="004D435D" w:rsidRPr="004D435D" w:rsidRDefault="004D435D" w:rsidP="004D435D">
            <w:pPr>
              <w:autoSpaceDE w:val="0"/>
              <w:autoSpaceDN w:val="0"/>
              <w:adjustRightInd w:val="0"/>
              <w:spacing w:after="0" w:line="240" w:lineRule="auto"/>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isset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"lineCtnr"</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"${pdict.Order}"</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14:paraId="65F9FEB9" w14:textId="77777777" w:rsidR="004D435D" w:rsidRPr="004D435D" w:rsidRDefault="004D435D" w:rsidP="004D435D">
            <w:pPr>
              <w:autoSpaceDE w:val="0"/>
              <w:autoSpaceDN w:val="0"/>
              <w:adjustRightInd w:val="0"/>
              <w:spacing w:after="0" w:line="240" w:lineRule="auto"/>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isset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"billingAddress"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"${pdict.Order.billingAddress}"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14:paraId="42ADF4C5" w14:textId="77777777" w:rsidR="004D435D" w:rsidRPr="004D435D" w:rsidRDefault="004D435D" w:rsidP="004D435D">
            <w:pPr>
              <w:autoSpaceDE w:val="0"/>
              <w:autoSpaceDN w:val="0"/>
              <w:adjustRightInd w:val="0"/>
              <w:spacing w:after="0" w:line="240" w:lineRule="auto"/>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isset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"paymentInstruments"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"${pdict.Order.paymentInstruments}"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14:paraId="2694032F" w14:textId="77777777" w:rsidR="00BB328D" w:rsidRPr="00E33D85" w:rsidRDefault="004D435D" w:rsidP="003C3632">
            <w:pPr>
              <w:pStyle w:val="BodyText"/>
            </w:pPr>
            <w:r w:rsidRPr="004D435D">
              <w:rPr>
                <w:color w:val="008080"/>
                <w:highlight w:val="yellow"/>
              </w:rPr>
              <w:t>&lt;/</w:t>
            </w:r>
            <w:r w:rsidRPr="004D435D">
              <w:rPr>
                <w:highlight w:val="yellow"/>
              </w:rPr>
              <w:t>isif</w:t>
            </w:r>
            <w:r w:rsidRPr="004D435D">
              <w:rPr>
                <w:color w:val="008080"/>
                <w:highlight w:val="yellow"/>
              </w:rPr>
              <w:t>&gt;</w:t>
            </w:r>
            <w:r>
              <w:rPr>
                <w:color w:val="000000"/>
              </w:rPr>
              <w:t xml:space="preserve"> </w:t>
            </w:r>
          </w:p>
          <w:p w14:paraId="174ADED8" w14:textId="77777777" w:rsidR="00BB328D" w:rsidRPr="00E33D85" w:rsidRDefault="00BB328D" w:rsidP="003C3632">
            <w:pPr>
              <w:pStyle w:val="BodyText"/>
            </w:pPr>
            <w:r w:rsidRPr="00E33D85">
              <w:rPr>
                <w:color w:val="008080"/>
              </w:rPr>
              <w:t>&lt;</w:t>
            </w:r>
            <w:r w:rsidRPr="00E33D85">
              <w:rPr>
                <w:color w:val="3F7F7F"/>
              </w:rPr>
              <w:t>isif</w:t>
            </w:r>
            <w:r w:rsidRPr="00E33D85">
              <w:t xml:space="preserve"> </w:t>
            </w:r>
            <w:r w:rsidRPr="00E33D85">
              <w:rPr>
                <w:color w:val="7F007F"/>
              </w:rPr>
              <w:t>condition</w:t>
            </w:r>
            <w:r w:rsidRPr="00E33D85">
              <w:rPr>
                <w:color w:val="000000"/>
              </w:rPr>
              <w:t>=</w:t>
            </w:r>
            <w:r w:rsidRPr="00E33D85">
              <w:t>"${!empty(billingAddress)}"</w:t>
            </w:r>
            <w:r w:rsidRPr="00E33D85">
              <w:rPr>
                <w:color w:val="008080"/>
              </w:rPr>
              <w:t>&gt;</w:t>
            </w:r>
          </w:p>
        </w:tc>
      </w:tr>
    </w:tbl>
    <w:p w14:paraId="5E8D9C06" w14:textId="77777777" w:rsidR="00BB328D" w:rsidRPr="00E33D85" w:rsidRDefault="00BB328D" w:rsidP="000A08AA">
      <w:pPr>
        <w:pStyle w:val="ListParagraph"/>
        <w:numPr>
          <w:ilvl w:val="0"/>
          <w:numId w:val="62"/>
        </w:numPr>
        <w:autoSpaceDE w:val="0"/>
        <w:autoSpaceDN w:val="0"/>
        <w:adjustRightInd w:val="0"/>
        <w:spacing w:after="0" w:line="240" w:lineRule="auto"/>
      </w:pPr>
      <w:r w:rsidRPr="00E33D85">
        <w:t>Replace</w:t>
      </w:r>
      <w:r w:rsidR="00B516A8" w:rsidRPr="00E33D85">
        <w:t xml:space="preserve"> &lt;a tag </w:t>
      </w:r>
      <w:r w:rsidR="009C0D21" w:rsidRPr="00E33D85">
        <w:t xml:space="preserve"> in billingAddress if condition </w:t>
      </w:r>
      <w:r w:rsidR="00B516A8" w:rsidRPr="00E33D85">
        <w:t>with the line below</w:t>
      </w:r>
    </w:p>
    <w:tbl>
      <w:tblPr>
        <w:tblStyle w:val="TableGrid"/>
        <w:tblW w:w="0" w:type="auto"/>
        <w:tblLook w:val="04A0" w:firstRow="1" w:lastRow="0" w:firstColumn="1" w:lastColumn="0" w:noHBand="0" w:noVBand="1"/>
      </w:tblPr>
      <w:tblGrid>
        <w:gridCol w:w="10296"/>
      </w:tblGrid>
      <w:tr w:rsidR="00BB328D" w:rsidRPr="00E33D85" w14:paraId="5BF38223" w14:textId="77777777" w:rsidTr="00F1407C">
        <w:tc>
          <w:tcPr>
            <w:tcW w:w="10296" w:type="dxa"/>
          </w:tcPr>
          <w:p w14:paraId="79A7687E" w14:textId="77777777" w:rsidR="001A009A" w:rsidRPr="00E33D85" w:rsidRDefault="001A009A" w:rsidP="003C3632">
            <w:pPr>
              <w:pStyle w:val="BodyText"/>
            </w:pPr>
            <w:r w:rsidRPr="00E33D85">
              <w:t>&lt;div class="mini-billing-address  order-component-block"&gt;</w:t>
            </w:r>
          </w:p>
          <w:p w14:paraId="2660B392" w14:textId="77777777" w:rsidR="001A009A" w:rsidRPr="00E33D85" w:rsidRDefault="001A009A" w:rsidP="003C3632">
            <w:pPr>
              <w:pStyle w:val="BodyText"/>
            </w:pPr>
          </w:p>
          <w:p w14:paraId="66D59D03" w14:textId="77777777" w:rsidR="001A009A" w:rsidRPr="00E33D85" w:rsidRDefault="001A009A" w:rsidP="003C3632">
            <w:pPr>
              <w:pStyle w:val="BodyText"/>
            </w:pPr>
            <w:r w:rsidRPr="00E33D85">
              <w:t>&lt;h3 class="section-header"&gt;</w:t>
            </w:r>
          </w:p>
          <w:p w14:paraId="2BF5660A" w14:textId="77777777" w:rsidR="001A009A" w:rsidRPr="00E33D85" w:rsidRDefault="001A009A" w:rsidP="003C3632">
            <w:pPr>
              <w:pStyle w:val="BodyText"/>
              <w:rPr>
                <w:highlight w:val="yellow"/>
              </w:rPr>
            </w:pPr>
            <w:r w:rsidRPr="00E33D85">
              <w:rPr>
                <w:highlight w:val="yellow"/>
              </w:rPr>
              <w:t>&lt;isif condition="${!empty(pdict.Basket)}"&gt;&lt;a href="${URLUtils.https('COBilling-Start')}"  class="section-header-note"&gt;${Resource.msg('global.edit','locale',null)}&lt;/a&gt;&lt;/isif&gt;</w:t>
            </w:r>
          </w:p>
          <w:p w14:paraId="00586155" w14:textId="77777777" w:rsidR="001A009A" w:rsidRPr="00E33D85" w:rsidRDefault="001A009A" w:rsidP="003C3632">
            <w:pPr>
              <w:pStyle w:val="BodyText"/>
            </w:pPr>
            <w:r w:rsidRPr="00E33D85">
              <w:t>${Resource.msg('minibillinginfo.billingaddress','checkout',null)}</w:t>
            </w:r>
          </w:p>
          <w:p w14:paraId="599AA93B" w14:textId="77777777" w:rsidR="001A009A" w:rsidRPr="00E33D85" w:rsidRDefault="001A009A" w:rsidP="003C3632">
            <w:pPr>
              <w:pStyle w:val="BodyText"/>
            </w:pPr>
            <w:r w:rsidRPr="00E33D85">
              <w:t>&lt;/h3&gt;</w:t>
            </w:r>
          </w:p>
          <w:p w14:paraId="1D5B34D9" w14:textId="77777777" w:rsidR="001A009A" w:rsidRPr="00E33D85" w:rsidRDefault="001A009A" w:rsidP="003C3632">
            <w:pPr>
              <w:pStyle w:val="BodyText"/>
            </w:pPr>
          </w:p>
          <w:p w14:paraId="4F0726B9" w14:textId="77777777" w:rsidR="001A009A" w:rsidRPr="00E33D85" w:rsidRDefault="001A009A" w:rsidP="003C3632">
            <w:pPr>
              <w:pStyle w:val="BodyText"/>
            </w:pPr>
            <w:r w:rsidRPr="00E33D85">
              <w:t>&lt;div class="details"&gt;</w:t>
            </w:r>
          </w:p>
          <w:p w14:paraId="60656265" w14:textId="77777777" w:rsidR="001A009A" w:rsidRPr="00E33D85" w:rsidRDefault="001A009A" w:rsidP="003C3632">
            <w:pPr>
              <w:pStyle w:val="BodyText"/>
            </w:pPr>
            <w:r w:rsidRPr="00E33D85">
              <w:t>&lt;isminicheckout_address p_address="${billingAddress}"/&gt;</w:t>
            </w:r>
          </w:p>
          <w:p w14:paraId="2C7C98B4" w14:textId="77777777" w:rsidR="001A009A" w:rsidRPr="00E33D85" w:rsidRDefault="001A009A" w:rsidP="003C3632">
            <w:pPr>
              <w:pStyle w:val="BodyText"/>
            </w:pPr>
            <w:r w:rsidRPr="00E33D85">
              <w:t>&lt;/div&gt;</w:t>
            </w:r>
          </w:p>
          <w:p w14:paraId="42FB0D54" w14:textId="77777777" w:rsidR="001A009A" w:rsidRPr="00E33D85" w:rsidRDefault="001A009A" w:rsidP="003C3632">
            <w:pPr>
              <w:pStyle w:val="BodyText"/>
            </w:pPr>
          </w:p>
          <w:p w14:paraId="343B247C" w14:textId="77777777" w:rsidR="00BB328D" w:rsidRPr="00E33D85" w:rsidRDefault="001A009A" w:rsidP="003C3632">
            <w:pPr>
              <w:pStyle w:val="BodyText"/>
            </w:pPr>
            <w:r w:rsidRPr="00E33D85">
              <w:t xml:space="preserve">   &lt;/div&gt;</w:t>
            </w:r>
          </w:p>
        </w:tc>
      </w:tr>
    </w:tbl>
    <w:p w14:paraId="27D4516F" w14:textId="77777777" w:rsidR="0016682E" w:rsidRPr="00E33D85" w:rsidRDefault="0016682E" w:rsidP="000A08AA">
      <w:pPr>
        <w:pStyle w:val="ListParagraph"/>
        <w:numPr>
          <w:ilvl w:val="0"/>
          <w:numId w:val="62"/>
        </w:numPr>
        <w:autoSpaceDE w:val="0"/>
        <w:autoSpaceDN w:val="0"/>
        <w:adjustRightInd w:val="0"/>
        <w:spacing w:after="0" w:line="240" w:lineRule="auto"/>
      </w:pPr>
      <w:r w:rsidRPr="00E33D85">
        <w:t>Replace &lt;a tag  in paymentInstruments if condition with the line below</w:t>
      </w:r>
    </w:p>
    <w:tbl>
      <w:tblPr>
        <w:tblStyle w:val="TableGrid"/>
        <w:tblW w:w="0" w:type="auto"/>
        <w:tblLook w:val="04A0" w:firstRow="1" w:lastRow="0" w:firstColumn="1" w:lastColumn="0" w:noHBand="0" w:noVBand="1"/>
      </w:tblPr>
      <w:tblGrid>
        <w:gridCol w:w="10296"/>
      </w:tblGrid>
      <w:tr w:rsidR="0016682E" w:rsidRPr="00E33D85" w14:paraId="182708C4" w14:textId="77777777" w:rsidTr="00F40DD3">
        <w:tc>
          <w:tcPr>
            <w:tcW w:w="10296" w:type="dxa"/>
          </w:tcPr>
          <w:p w14:paraId="1744C533" w14:textId="77777777" w:rsidR="0016682E" w:rsidRPr="00E33D85" w:rsidRDefault="0016682E" w:rsidP="0077257E">
            <w:pPr>
              <w:autoSpaceDE w:val="0"/>
              <w:autoSpaceDN w:val="0"/>
              <w:spacing w:before="40" w:after="40" w:line="240" w:lineRule="auto"/>
              <w:rPr>
                <w:rFonts w:eastAsia="Times New Roman" w:cs="Times New Roman"/>
              </w:rPr>
            </w:pPr>
            <w:r w:rsidRPr="00E33D85">
              <w:rPr>
                <w:rFonts w:cs="Consolas"/>
                <w:color w:val="000000"/>
                <w:sz w:val="20"/>
                <w:szCs w:val="20"/>
              </w:rPr>
              <w:t> </w:t>
            </w:r>
            <w:r w:rsidRPr="00E33D85">
              <w:rPr>
                <w:rFonts w:cs="Consolas"/>
                <w:color w:val="008080"/>
                <w:sz w:val="20"/>
                <w:szCs w:val="20"/>
              </w:rPr>
              <w:t>&lt;</w:t>
            </w:r>
            <w:r w:rsidRPr="00E33D85">
              <w:rPr>
                <w:rFonts w:cs="Consolas"/>
                <w:color w:val="3F7F7F"/>
                <w:sz w:val="20"/>
                <w:szCs w:val="20"/>
              </w:rPr>
              <w:t>isloop</w:t>
            </w:r>
            <w:r w:rsidRPr="00E33D85">
              <w:rPr>
                <w:rFonts w:cs="Consolas"/>
                <w:sz w:val="20"/>
                <w:szCs w:val="20"/>
              </w:rPr>
              <w:t xml:space="preserve"> </w:t>
            </w:r>
            <w:r w:rsidRPr="00E33D85">
              <w:rPr>
                <w:rFonts w:cs="Consolas"/>
                <w:color w:val="7F007F"/>
                <w:sz w:val="20"/>
                <w:szCs w:val="20"/>
              </w:rPr>
              <w:t>items</w:t>
            </w:r>
            <w:r w:rsidRPr="00E33D85">
              <w:rPr>
                <w:rFonts w:cs="Consolas"/>
                <w:color w:val="000000"/>
                <w:sz w:val="20"/>
                <w:szCs w:val="20"/>
              </w:rPr>
              <w:t>=</w:t>
            </w:r>
            <w:r w:rsidRPr="00E33D85">
              <w:rPr>
                <w:rFonts w:cs="Consolas"/>
                <w:i/>
                <w:iCs/>
                <w:color w:val="2A00FF"/>
                <w:sz w:val="20"/>
                <w:szCs w:val="20"/>
              </w:rPr>
              <w:t>"${paymentInstruments}"</w:t>
            </w:r>
            <w:r w:rsidRPr="00E33D85">
              <w:rPr>
                <w:rFonts w:cs="Consolas"/>
                <w:sz w:val="20"/>
                <w:szCs w:val="20"/>
              </w:rPr>
              <w:t xml:space="preserve"> </w:t>
            </w:r>
            <w:r w:rsidRPr="00E33D85">
              <w:rPr>
                <w:rFonts w:cs="Consolas"/>
                <w:color w:val="7F007F"/>
                <w:sz w:val="20"/>
                <w:szCs w:val="20"/>
              </w:rPr>
              <w:t>var</w:t>
            </w:r>
            <w:r w:rsidRPr="00E33D85">
              <w:rPr>
                <w:rFonts w:cs="Consolas"/>
                <w:color w:val="000000"/>
                <w:sz w:val="20"/>
                <w:szCs w:val="20"/>
              </w:rPr>
              <w:t>=</w:t>
            </w:r>
            <w:r w:rsidRPr="00E33D85">
              <w:rPr>
                <w:rFonts w:cs="Consolas"/>
                <w:i/>
                <w:iCs/>
                <w:color w:val="2A00FF"/>
                <w:sz w:val="20"/>
                <w:szCs w:val="20"/>
              </w:rPr>
              <w:t>"paymentInstr"</w:t>
            </w:r>
            <w:r w:rsidRPr="00E33D85">
              <w:rPr>
                <w:rFonts w:cs="Consolas"/>
                <w:sz w:val="20"/>
                <w:szCs w:val="20"/>
              </w:rPr>
              <w:t xml:space="preserve"> </w:t>
            </w:r>
            <w:r w:rsidRPr="00E33D85">
              <w:rPr>
                <w:rFonts w:cs="Consolas"/>
                <w:color w:val="7F007F"/>
                <w:sz w:val="20"/>
                <w:szCs w:val="20"/>
              </w:rPr>
              <w:t>status</w:t>
            </w:r>
            <w:r w:rsidRPr="00E33D85">
              <w:rPr>
                <w:rFonts w:cs="Consolas"/>
                <w:color w:val="000000"/>
                <w:sz w:val="20"/>
                <w:szCs w:val="20"/>
              </w:rPr>
              <w:t>=</w:t>
            </w:r>
            <w:r w:rsidRPr="00E33D85">
              <w:rPr>
                <w:rFonts w:cs="Consolas"/>
                <w:i/>
                <w:iCs/>
                <w:color w:val="2A00FF"/>
                <w:sz w:val="20"/>
                <w:szCs w:val="20"/>
              </w:rPr>
              <w:t>"loopstate"</w:t>
            </w:r>
            <w:r w:rsidRPr="00E33D85">
              <w:rPr>
                <w:rFonts w:cs="Consolas"/>
                <w:color w:val="008080"/>
                <w:sz w:val="20"/>
                <w:szCs w:val="20"/>
              </w:rPr>
              <w:t>&gt;</w:t>
            </w:r>
          </w:p>
          <w:p w14:paraId="444E0002" w14:textId="77777777" w:rsidR="0016682E" w:rsidRPr="00E33D85" w:rsidRDefault="0016682E" w:rsidP="0077257E">
            <w:pPr>
              <w:autoSpaceDE w:val="0"/>
              <w:autoSpaceDN w:val="0"/>
              <w:spacing w:before="40" w:after="40" w:line="240" w:lineRule="auto"/>
            </w:pPr>
            <w:r w:rsidRPr="00E33D85">
              <w:rPr>
                <w:rFonts w:cs="Consolas"/>
                <w:color w:val="000000"/>
                <w:sz w:val="20"/>
                <w:szCs w:val="20"/>
              </w:rPr>
              <w:t xml:space="preserve">        </w:t>
            </w:r>
            <w:r w:rsidRPr="00E33D85">
              <w:rPr>
                <w:rFonts w:cs="Consolas"/>
                <w:color w:val="008080"/>
                <w:sz w:val="20"/>
                <w:szCs w:val="20"/>
              </w:rPr>
              <w:t>&lt;</w:t>
            </w:r>
            <w:r w:rsidRPr="00E33D85">
              <w:rPr>
                <w:rFonts w:cs="Consolas"/>
                <w:color w:val="3F7F7F"/>
                <w:sz w:val="20"/>
                <w:szCs w:val="20"/>
              </w:rPr>
              <w:t>div</w:t>
            </w:r>
            <w:r w:rsidRPr="00E33D85">
              <w:rPr>
                <w:rFonts w:cs="Consolas"/>
                <w:sz w:val="20"/>
                <w:szCs w:val="20"/>
              </w:rPr>
              <w:t xml:space="preserve"> </w:t>
            </w:r>
            <w:r w:rsidRPr="00E33D85">
              <w:rPr>
                <w:rFonts w:cs="Consolas"/>
                <w:color w:val="7F007F"/>
                <w:sz w:val="20"/>
                <w:szCs w:val="20"/>
              </w:rPr>
              <w:t>class</w:t>
            </w:r>
            <w:r w:rsidRPr="00E33D85">
              <w:rPr>
                <w:rFonts w:cs="Consolas"/>
                <w:color w:val="000000"/>
                <w:sz w:val="20"/>
                <w:szCs w:val="20"/>
              </w:rPr>
              <w:t>=</w:t>
            </w:r>
            <w:r w:rsidRPr="00E33D85">
              <w:rPr>
                <w:rFonts w:cs="Consolas"/>
                <w:i/>
                <w:iCs/>
                <w:color w:val="2A00FF"/>
                <w:sz w:val="20"/>
                <w:szCs w:val="20"/>
              </w:rPr>
              <w:t>"</w:t>
            </w:r>
            <w:r w:rsidRPr="00E33D85">
              <w:rPr>
                <w:rFonts w:cs="Consolas"/>
                <w:i/>
                <w:iCs/>
                <w:color w:val="2A00FF"/>
                <w:sz w:val="20"/>
                <w:szCs w:val="20"/>
                <w:shd w:val="clear" w:color="auto" w:fill="C0C0C0"/>
              </w:rPr>
              <w:t>mini-payment-instrument</w:t>
            </w:r>
            <w:r w:rsidRPr="00E33D85">
              <w:rPr>
                <w:rFonts w:cs="Consolas"/>
                <w:i/>
                <w:iCs/>
                <w:color w:val="2A00FF"/>
                <w:sz w:val="20"/>
                <w:szCs w:val="20"/>
              </w:rPr>
              <w:t>  order-component-block &lt;isif condition="</w:t>
            </w:r>
            <w:r w:rsidRPr="00E33D85">
              <w:rPr>
                <w:rFonts w:cs="Consolas"/>
                <w:color w:val="000000"/>
                <w:sz w:val="20"/>
                <w:szCs w:val="20"/>
              </w:rPr>
              <w:t>$</w:t>
            </w:r>
            <w:r w:rsidRPr="00E33D85">
              <w:rPr>
                <w:rFonts w:cs="Consolas"/>
                <w:sz w:val="20"/>
                <w:szCs w:val="20"/>
              </w:rPr>
              <w:t>{</w:t>
            </w:r>
            <w:r w:rsidRPr="00E33D85">
              <w:rPr>
                <w:rFonts w:cs="Consolas"/>
                <w:color w:val="7F007F"/>
                <w:sz w:val="20"/>
                <w:szCs w:val="20"/>
              </w:rPr>
              <w:t>loopstate.first</w:t>
            </w:r>
            <w:r w:rsidRPr="00E33D85">
              <w:rPr>
                <w:rFonts w:cs="Consolas"/>
                <w:color w:val="000000"/>
                <w:sz w:val="20"/>
                <w:szCs w:val="20"/>
              </w:rPr>
              <w:t>}</w:t>
            </w:r>
            <w:r w:rsidRPr="00E33D85">
              <w:rPr>
                <w:rFonts w:cs="Consolas"/>
                <w:sz w:val="20"/>
                <w:szCs w:val="20"/>
              </w:rPr>
              <w:t>"</w:t>
            </w:r>
            <w:r w:rsidRPr="00E33D85">
              <w:rPr>
                <w:rFonts w:cs="Consolas"/>
                <w:color w:val="008080"/>
                <w:sz w:val="20"/>
                <w:szCs w:val="20"/>
              </w:rPr>
              <w:t>&gt;</w:t>
            </w:r>
            <w:r w:rsidRPr="00E33D85">
              <w:rPr>
                <w:rFonts w:cs="Consolas"/>
                <w:color w:val="000000"/>
                <w:sz w:val="20"/>
                <w:szCs w:val="20"/>
              </w:rPr>
              <w:t xml:space="preserve"> first </w:t>
            </w:r>
            <w:r w:rsidRPr="00E33D85">
              <w:rPr>
                <w:rFonts w:cs="Consolas"/>
                <w:color w:val="008080"/>
                <w:sz w:val="20"/>
                <w:szCs w:val="20"/>
              </w:rPr>
              <w:t>&lt;</w:t>
            </w:r>
            <w:r w:rsidRPr="00E33D85">
              <w:rPr>
                <w:rFonts w:cs="Consolas"/>
                <w:color w:val="3F7F7F"/>
                <w:sz w:val="20"/>
                <w:szCs w:val="20"/>
              </w:rPr>
              <w:t>iselseif</w:t>
            </w:r>
            <w:r w:rsidRPr="00E33D85">
              <w:rPr>
                <w:rFonts w:cs="Consolas"/>
                <w:sz w:val="20"/>
                <w:szCs w:val="20"/>
              </w:rPr>
              <w:t xml:space="preserve"> </w:t>
            </w:r>
            <w:r w:rsidRPr="00E33D85">
              <w:rPr>
                <w:rFonts w:cs="Consolas"/>
                <w:color w:val="7F007F"/>
                <w:sz w:val="20"/>
                <w:szCs w:val="20"/>
              </w:rPr>
              <w:t>condition</w:t>
            </w:r>
            <w:r w:rsidRPr="00E33D85">
              <w:rPr>
                <w:rFonts w:cs="Consolas"/>
                <w:color w:val="000000"/>
                <w:sz w:val="20"/>
                <w:szCs w:val="20"/>
              </w:rPr>
              <w:t>=</w:t>
            </w:r>
            <w:r w:rsidRPr="00E33D85">
              <w:rPr>
                <w:rFonts w:cs="Consolas"/>
                <w:i/>
                <w:iCs/>
                <w:color w:val="2A00FF"/>
                <w:sz w:val="20"/>
                <w:szCs w:val="20"/>
              </w:rPr>
              <w:t>"${loopstate.last}"</w:t>
            </w:r>
            <w:r w:rsidRPr="00E33D85">
              <w:rPr>
                <w:rFonts w:cs="Consolas"/>
                <w:color w:val="008080"/>
                <w:sz w:val="20"/>
                <w:szCs w:val="20"/>
              </w:rPr>
              <w:t>&gt;</w:t>
            </w:r>
            <w:r w:rsidRPr="00E33D85">
              <w:rPr>
                <w:rFonts w:cs="Consolas"/>
                <w:color w:val="000000"/>
                <w:sz w:val="20"/>
                <w:szCs w:val="20"/>
              </w:rPr>
              <w:t xml:space="preserve"> last</w:t>
            </w:r>
            <w:r w:rsidRPr="00E33D85">
              <w:rPr>
                <w:rFonts w:cs="Consolas"/>
                <w:color w:val="008080"/>
                <w:sz w:val="20"/>
                <w:szCs w:val="20"/>
              </w:rPr>
              <w:t>&lt;/</w:t>
            </w:r>
            <w:r w:rsidRPr="00E33D85">
              <w:rPr>
                <w:rFonts w:cs="Consolas"/>
                <w:color w:val="3F7F7F"/>
                <w:sz w:val="20"/>
                <w:szCs w:val="20"/>
              </w:rPr>
              <w:t>isif</w:t>
            </w:r>
            <w:r w:rsidRPr="00E33D85">
              <w:rPr>
                <w:rFonts w:cs="Consolas"/>
                <w:color w:val="008080"/>
                <w:sz w:val="20"/>
                <w:szCs w:val="20"/>
              </w:rPr>
              <w:t>&gt;</w:t>
            </w:r>
            <w:r w:rsidRPr="00E33D85">
              <w:rPr>
                <w:rFonts w:cs="Consolas"/>
                <w:color w:val="000000"/>
                <w:sz w:val="20"/>
                <w:szCs w:val="20"/>
              </w:rPr>
              <w:t>"&gt;</w:t>
            </w:r>
            <w:r w:rsidRPr="00E33D85">
              <w:rPr>
                <w:rFonts w:cs="Segoe UI"/>
                <w:color w:val="000000"/>
                <w:sz w:val="20"/>
                <w:szCs w:val="20"/>
              </w:rPr>
              <w:t xml:space="preserve"> </w:t>
            </w:r>
          </w:p>
          <w:p w14:paraId="7F631554" w14:textId="77777777" w:rsidR="0016682E" w:rsidRPr="00E33D85" w:rsidRDefault="0016682E" w:rsidP="0016682E">
            <w:pPr>
              <w:autoSpaceDE w:val="0"/>
              <w:autoSpaceDN w:val="0"/>
              <w:spacing w:before="40" w:after="40" w:line="240" w:lineRule="auto"/>
              <w:rPr>
                <w:rFonts w:eastAsia="Times New Roman" w:cs="Times New Roman"/>
              </w:rPr>
            </w:pPr>
            <w:r w:rsidRPr="00E33D85">
              <w:rPr>
                <w:rFonts w:cs="Consolas"/>
                <w:color w:val="008080"/>
                <w:sz w:val="20"/>
                <w:szCs w:val="20"/>
              </w:rPr>
              <w:t>&lt;</w:t>
            </w:r>
            <w:r w:rsidRPr="00E33D85">
              <w:rPr>
                <w:rFonts w:cs="Consolas"/>
                <w:color w:val="3F7F7F"/>
                <w:sz w:val="20"/>
                <w:szCs w:val="20"/>
                <w:shd w:val="clear" w:color="auto" w:fill="C0C0C0"/>
              </w:rPr>
              <w:t>h3</w:t>
            </w:r>
            <w:r w:rsidRPr="00E33D85">
              <w:rPr>
                <w:rFonts w:cs="Consolas"/>
                <w:sz w:val="20"/>
                <w:szCs w:val="20"/>
              </w:rPr>
              <w:t xml:space="preserve"> </w:t>
            </w:r>
            <w:r w:rsidRPr="00E33D85">
              <w:rPr>
                <w:rFonts w:cs="Consolas"/>
                <w:color w:val="7F007F"/>
                <w:sz w:val="20"/>
                <w:szCs w:val="20"/>
              </w:rPr>
              <w:t>class</w:t>
            </w:r>
            <w:r w:rsidRPr="00E33D85">
              <w:rPr>
                <w:rFonts w:cs="Consolas"/>
                <w:color w:val="000000"/>
                <w:sz w:val="20"/>
                <w:szCs w:val="20"/>
              </w:rPr>
              <w:t>=</w:t>
            </w:r>
            <w:r w:rsidRPr="00E33D85">
              <w:rPr>
                <w:rFonts w:cs="Consolas"/>
                <w:i/>
                <w:iCs/>
                <w:color w:val="2A00FF"/>
                <w:sz w:val="20"/>
                <w:szCs w:val="20"/>
              </w:rPr>
              <w:t>"section-header"</w:t>
            </w:r>
            <w:r w:rsidRPr="00E33D85">
              <w:rPr>
                <w:rFonts w:cs="Consolas"/>
                <w:color w:val="008080"/>
                <w:sz w:val="20"/>
                <w:szCs w:val="20"/>
              </w:rPr>
              <w:t>&gt;</w:t>
            </w:r>
          </w:p>
          <w:p w14:paraId="17363818" w14:textId="77777777" w:rsidR="0016682E" w:rsidRPr="00E33D85" w:rsidRDefault="0016682E" w:rsidP="0016682E">
            <w:pPr>
              <w:autoSpaceDE w:val="0"/>
              <w:autoSpaceDN w:val="0"/>
              <w:spacing w:before="40" w:after="40" w:line="240" w:lineRule="auto"/>
            </w:pPr>
            <w:r w:rsidRPr="00E33D85">
              <w:rPr>
                <w:rFonts w:cs="Consolas"/>
                <w:color w:val="000000"/>
                <w:sz w:val="20"/>
                <w:szCs w:val="20"/>
              </w:rPr>
              <w:t xml:space="preserve">                                  </w:t>
            </w:r>
            <w:r w:rsidRPr="00E33D85">
              <w:rPr>
                <w:rFonts w:cs="Consolas"/>
                <w:color w:val="008080"/>
                <w:sz w:val="20"/>
                <w:szCs w:val="20"/>
                <w:highlight w:val="yellow"/>
              </w:rPr>
              <w:t>&lt;</w:t>
            </w:r>
            <w:r w:rsidRPr="00E33D85">
              <w:rPr>
                <w:rFonts w:cs="Consolas"/>
                <w:color w:val="3F7F7F"/>
                <w:sz w:val="20"/>
                <w:szCs w:val="20"/>
                <w:highlight w:val="yellow"/>
              </w:rPr>
              <w:t>isif</w:t>
            </w:r>
            <w:r w:rsidRPr="00E33D85">
              <w:rPr>
                <w:rFonts w:cs="Consolas"/>
                <w:sz w:val="20"/>
                <w:szCs w:val="20"/>
                <w:highlight w:val="yellow"/>
              </w:rPr>
              <w:t xml:space="preserve"> </w:t>
            </w:r>
            <w:r w:rsidRPr="00E33D85">
              <w:rPr>
                <w:rFonts w:cs="Consolas"/>
                <w:color w:val="7F007F"/>
                <w:sz w:val="20"/>
                <w:szCs w:val="20"/>
                <w:highlight w:val="yellow"/>
              </w:rPr>
              <w:t>condition</w:t>
            </w:r>
            <w:r w:rsidRPr="00E33D85">
              <w:rPr>
                <w:rFonts w:cs="Consolas"/>
                <w:color w:val="000000"/>
                <w:sz w:val="20"/>
                <w:szCs w:val="20"/>
                <w:highlight w:val="yellow"/>
              </w:rPr>
              <w:t>=</w:t>
            </w:r>
            <w:r w:rsidRPr="00E33D85">
              <w:rPr>
                <w:rFonts w:cs="Consolas"/>
                <w:i/>
                <w:iCs/>
                <w:color w:val="2A00FF"/>
                <w:sz w:val="20"/>
                <w:szCs w:val="20"/>
                <w:highlight w:val="yellow"/>
              </w:rPr>
              <w:t>"${!empty(pdict.Basket)}"</w:t>
            </w:r>
            <w:r w:rsidRPr="00E33D85">
              <w:rPr>
                <w:rFonts w:cs="Consolas"/>
                <w:color w:val="008080"/>
                <w:sz w:val="20"/>
                <w:szCs w:val="20"/>
                <w:highlight w:val="yellow"/>
              </w:rPr>
              <w:t>&gt;&lt;</w:t>
            </w:r>
            <w:r w:rsidRPr="00E33D85">
              <w:rPr>
                <w:rFonts w:cs="Consolas"/>
                <w:color w:val="3F7F7F"/>
                <w:sz w:val="20"/>
                <w:szCs w:val="20"/>
                <w:highlight w:val="yellow"/>
              </w:rPr>
              <w:t>a</w:t>
            </w:r>
            <w:r w:rsidRPr="00E33D85">
              <w:rPr>
                <w:rFonts w:cs="Consolas"/>
                <w:sz w:val="20"/>
                <w:szCs w:val="20"/>
                <w:highlight w:val="yellow"/>
              </w:rPr>
              <w:t xml:space="preserve"> </w:t>
            </w:r>
            <w:r w:rsidRPr="00E33D85">
              <w:rPr>
                <w:rFonts w:cs="Consolas"/>
                <w:color w:val="7F007F"/>
                <w:sz w:val="20"/>
                <w:szCs w:val="20"/>
                <w:highlight w:val="yellow"/>
              </w:rPr>
              <w:t>href</w:t>
            </w:r>
            <w:r w:rsidRPr="00E33D85">
              <w:rPr>
                <w:rFonts w:cs="Consolas"/>
                <w:color w:val="000000"/>
                <w:sz w:val="20"/>
                <w:szCs w:val="20"/>
                <w:highlight w:val="yellow"/>
              </w:rPr>
              <w:t>=</w:t>
            </w:r>
            <w:r w:rsidRPr="00E33D85">
              <w:rPr>
                <w:rFonts w:cs="Consolas"/>
                <w:i/>
                <w:iCs/>
                <w:color w:val="2A00FF"/>
                <w:sz w:val="20"/>
                <w:szCs w:val="20"/>
                <w:highlight w:val="yellow"/>
              </w:rPr>
              <w:t>"${URLUtils.https('COBilling-Start')}"</w:t>
            </w:r>
            <w:r w:rsidRPr="00E33D85">
              <w:rPr>
                <w:rFonts w:cs="Consolas"/>
                <w:sz w:val="20"/>
                <w:szCs w:val="20"/>
                <w:highlight w:val="yellow"/>
              </w:rPr>
              <w:t xml:space="preserve">  </w:t>
            </w:r>
            <w:r w:rsidRPr="00E33D85">
              <w:rPr>
                <w:rFonts w:cs="Consolas"/>
                <w:color w:val="7F007F"/>
                <w:sz w:val="20"/>
                <w:szCs w:val="20"/>
                <w:highlight w:val="yellow"/>
              </w:rPr>
              <w:t>class</w:t>
            </w:r>
            <w:r w:rsidRPr="00E33D85">
              <w:rPr>
                <w:rFonts w:cs="Consolas"/>
                <w:color w:val="000000"/>
                <w:sz w:val="20"/>
                <w:szCs w:val="20"/>
                <w:highlight w:val="yellow"/>
              </w:rPr>
              <w:t>=</w:t>
            </w:r>
            <w:r w:rsidRPr="00E33D85">
              <w:rPr>
                <w:rFonts w:cs="Consolas"/>
                <w:i/>
                <w:iCs/>
                <w:color w:val="2A00FF"/>
                <w:sz w:val="20"/>
                <w:szCs w:val="20"/>
                <w:highlight w:val="yellow"/>
              </w:rPr>
              <w:t>"section-header-note"</w:t>
            </w:r>
            <w:r w:rsidRPr="00E33D85">
              <w:rPr>
                <w:rFonts w:cs="Consolas"/>
                <w:color w:val="008080"/>
                <w:sz w:val="20"/>
                <w:szCs w:val="20"/>
                <w:highlight w:val="yellow"/>
              </w:rPr>
              <w:t>&gt;</w:t>
            </w:r>
            <w:r w:rsidRPr="00E33D85">
              <w:rPr>
                <w:rFonts w:cs="Consolas"/>
                <w:color w:val="000000"/>
                <w:sz w:val="20"/>
                <w:szCs w:val="20"/>
                <w:highlight w:val="yellow"/>
              </w:rPr>
              <w:t>${Resource.msg('global.edit','locale',null)}</w:t>
            </w:r>
            <w:r w:rsidRPr="00E33D85">
              <w:rPr>
                <w:rFonts w:cs="Consolas"/>
                <w:color w:val="008080"/>
                <w:sz w:val="20"/>
                <w:szCs w:val="20"/>
                <w:highlight w:val="yellow"/>
              </w:rPr>
              <w:t>&lt;/</w:t>
            </w:r>
            <w:r w:rsidRPr="00E33D85">
              <w:rPr>
                <w:rFonts w:cs="Consolas"/>
                <w:color w:val="3F7F7F"/>
                <w:sz w:val="20"/>
                <w:szCs w:val="20"/>
                <w:highlight w:val="yellow"/>
              </w:rPr>
              <w:t>a</w:t>
            </w:r>
            <w:r w:rsidRPr="00E33D85">
              <w:rPr>
                <w:rFonts w:cs="Consolas"/>
                <w:color w:val="008080"/>
                <w:sz w:val="20"/>
                <w:szCs w:val="20"/>
                <w:highlight w:val="yellow"/>
              </w:rPr>
              <w:t>&gt;&lt;/</w:t>
            </w:r>
            <w:r w:rsidRPr="00E33D85">
              <w:rPr>
                <w:rFonts w:cs="Consolas"/>
                <w:color w:val="3F7F7F"/>
                <w:sz w:val="20"/>
                <w:szCs w:val="20"/>
                <w:highlight w:val="yellow"/>
              </w:rPr>
              <w:t>isif</w:t>
            </w:r>
            <w:r w:rsidRPr="00E33D85">
              <w:rPr>
                <w:rFonts w:cs="Consolas"/>
                <w:color w:val="008080"/>
                <w:sz w:val="20"/>
                <w:szCs w:val="20"/>
                <w:highlight w:val="yellow"/>
              </w:rPr>
              <w:t>&gt;</w:t>
            </w:r>
          </w:p>
          <w:p w14:paraId="1612BEDF" w14:textId="77777777" w:rsidR="0016682E" w:rsidRPr="00E33D85" w:rsidRDefault="0016682E" w:rsidP="0016682E">
            <w:pPr>
              <w:autoSpaceDE w:val="0"/>
              <w:autoSpaceDN w:val="0"/>
              <w:spacing w:before="40" w:after="40" w:line="240" w:lineRule="auto"/>
            </w:pPr>
            <w:r w:rsidRPr="00E33D85">
              <w:rPr>
                <w:rFonts w:cs="Consolas"/>
                <w:color w:val="000000"/>
                <w:sz w:val="20"/>
                <w:szCs w:val="20"/>
              </w:rPr>
              <w:t xml:space="preserve">                                         </w:t>
            </w:r>
            <w:r w:rsidRPr="00E33D85">
              <w:rPr>
                <w:rFonts w:cs="Consolas"/>
                <w:color w:val="008080"/>
                <w:sz w:val="20"/>
                <w:szCs w:val="20"/>
              </w:rPr>
              <w:t>&lt;</w:t>
            </w:r>
            <w:r w:rsidRPr="00E33D85">
              <w:rPr>
                <w:rFonts w:cs="Consolas"/>
                <w:color w:val="3F7F7F"/>
                <w:sz w:val="20"/>
                <w:szCs w:val="20"/>
              </w:rPr>
              <w:t>isif</w:t>
            </w:r>
            <w:r w:rsidRPr="00E33D85">
              <w:rPr>
                <w:rFonts w:cs="Consolas"/>
                <w:sz w:val="20"/>
                <w:szCs w:val="20"/>
              </w:rPr>
              <w:t xml:space="preserve"> </w:t>
            </w:r>
            <w:r w:rsidRPr="00E33D85">
              <w:rPr>
                <w:rFonts w:cs="Consolas"/>
                <w:color w:val="7F007F"/>
                <w:sz w:val="20"/>
                <w:szCs w:val="20"/>
              </w:rPr>
              <w:t>condition</w:t>
            </w:r>
            <w:r w:rsidRPr="00E33D85">
              <w:rPr>
                <w:rFonts w:cs="Consolas"/>
                <w:color w:val="000000"/>
                <w:sz w:val="20"/>
                <w:szCs w:val="20"/>
              </w:rPr>
              <w:t>=</w:t>
            </w:r>
            <w:r w:rsidRPr="00E33D85">
              <w:rPr>
                <w:rFonts w:cs="Consolas"/>
                <w:i/>
                <w:iCs/>
                <w:color w:val="2A00FF"/>
                <w:sz w:val="20"/>
                <w:szCs w:val="20"/>
              </w:rPr>
              <w:t>"${loopstate.first}"</w:t>
            </w:r>
            <w:r w:rsidRPr="00E33D85">
              <w:rPr>
                <w:rFonts w:cs="Consolas"/>
                <w:color w:val="008080"/>
                <w:sz w:val="20"/>
                <w:szCs w:val="20"/>
              </w:rPr>
              <w:t>&gt;&lt;</w:t>
            </w:r>
            <w:r w:rsidRPr="00E33D85">
              <w:rPr>
                <w:rFonts w:cs="Consolas"/>
                <w:color w:val="3F7F7F"/>
                <w:sz w:val="20"/>
                <w:szCs w:val="20"/>
              </w:rPr>
              <w:t>span</w:t>
            </w:r>
            <w:r w:rsidRPr="00E33D85">
              <w:rPr>
                <w:rFonts w:cs="Consolas"/>
                <w:color w:val="008080"/>
                <w:sz w:val="20"/>
                <w:szCs w:val="20"/>
              </w:rPr>
              <w:t>&gt;</w:t>
            </w:r>
            <w:r w:rsidRPr="00E33D85">
              <w:rPr>
                <w:rFonts w:cs="Consolas"/>
                <w:color w:val="000000"/>
                <w:sz w:val="20"/>
                <w:szCs w:val="20"/>
              </w:rPr>
              <w:t>${Resource.msg('minibillinginfo.paymentmethod','checkout',null)}</w:t>
            </w:r>
            <w:r w:rsidRPr="00E33D85">
              <w:rPr>
                <w:rFonts w:cs="Consolas"/>
                <w:color w:val="008080"/>
                <w:sz w:val="20"/>
                <w:szCs w:val="20"/>
              </w:rPr>
              <w:t>&lt;/</w:t>
            </w:r>
            <w:r w:rsidRPr="00E33D85">
              <w:rPr>
                <w:rFonts w:cs="Consolas"/>
                <w:color w:val="3F7F7F"/>
                <w:sz w:val="20"/>
                <w:szCs w:val="20"/>
              </w:rPr>
              <w:t>span</w:t>
            </w:r>
            <w:r w:rsidRPr="00E33D85">
              <w:rPr>
                <w:rFonts w:cs="Consolas"/>
                <w:color w:val="008080"/>
                <w:sz w:val="20"/>
                <w:szCs w:val="20"/>
              </w:rPr>
              <w:t>&gt;&lt;/</w:t>
            </w:r>
            <w:r w:rsidRPr="00E33D85">
              <w:rPr>
                <w:rFonts w:cs="Consolas"/>
                <w:color w:val="3F7F7F"/>
                <w:sz w:val="20"/>
                <w:szCs w:val="20"/>
              </w:rPr>
              <w:t>isif</w:t>
            </w:r>
            <w:r w:rsidRPr="00E33D85">
              <w:rPr>
                <w:rFonts w:cs="Consolas"/>
                <w:color w:val="008080"/>
                <w:sz w:val="20"/>
                <w:szCs w:val="20"/>
              </w:rPr>
              <w:t>&gt;</w:t>
            </w:r>
          </w:p>
          <w:p w14:paraId="683135CB" w14:textId="77777777" w:rsidR="0016682E" w:rsidRPr="00E33D85" w:rsidRDefault="0016682E" w:rsidP="0016682E">
            <w:pPr>
              <w:autoSpaceDE w:val="0"/>
              <w:autoSpaceDN w:val="0"/>
              <w:spacing w:after="0" w:line="240" w:lineRule="auto"/>
            </w:pPr>
            <w:r w:rsidRPr="00E33D85">
              <w:rPr>
                <w:rFonts w:cs="Consolas"/>
                <w:color w:val="000000"/>
                <w:sz w:val="20"/>
                <w:szCs w:val="20"/>
              </w:rPr>
              <w:t xml:space="preserve">            </w:t>
            </w:r>
            <w:r w:rsidRPr="00E33D85">
              <w:rPr>
                <w:rFonts w:cs="Consolas"/>
                <w:color w:val="008080"/>
                <w:sz w:val="20"/>
                <w:szCs w:val="20"/>
              </w:rPr>
              <w:t>&lt;/</w:t>
            </w:r>
            <w:r w:rsidRPr="00E33D85">
              <w:rPr>
                <w:rFonts w:cs="Consolas"/>
                <w:color w:val="3F7F7F"/>
                <w:sz w:val="20"/>
                <w:szCs w:val="20"/>
                <w:shd w:val="clear" w:color="auto" w:fill="C0C0C0"/>
              </w:rPr>
              <w:t>h3</w:t>
            </w:r>
            <w:r w:rsidRPr="00E33D85">
              <w:rPr>
                <w:rFonts w:cs="Consolas"/>
                <w:color w:val="008080"/>
                <w:sz w:val="20"/>
                <w:szCs w:val="20"/>
              </w:rPr>
              <w:t>&gt;</w:t>
            </w:r>
            <w:r w:rsidRPr="00E33D85">
              <w:rPr>
                <w:rFonts w:cs="Segoe UI"/>
                <w:color w:val="000000"/>
                <w:sz w:val="20"/>
                <w:szCs w:val="20"/>
              </w:rPr>
              <w:t xml:space="preserve"> </w:t>
            </w:r>
          </w:p>
          <w:p w14:paraId="42E9A335" w14:textId="77777777" w:rsidR="0016682E" w:rsidRPr="00E33D85" w:rsidRDefault="0016682E" w:rsidP="003C3632">
            <w:pPr>
              <w:pStyle w:val="BodyText"/>
            </w:pPr>
          </w:p>
        </w:tc>
      </w:tr>
    </w:tbl>
    <w:p w14:paraId="2C87F8E2" w14:textId="77777777" w:rsidR="00BB328D" w:rsidRPr="00E33D85" w:rsidRDefault="00BB328D" w:rsidP="004F597D">
      <w:pPr>
        <w:pStyle w:val="Heading6"/>
        <w:ind w:left="0"/>
        <w:rPr>
          <w:rFonts w:asciiTheme="minorHAnsi" w:hAnsiTheme="minorHAnsi"/>
        </w:rPr>
      </w:pPr>
      <w:r w:rsidRPr="00E33D85">
        <w:rPr>
          <w:rFonts w:asciiTheme="minorHAnsi" w:hAnsiTheme="minorHAnsi"/>
        </w:rPr>
        <w:t>Update “miniSum</w:t>
      </w:r>
      <w:r w:rsidR="001C6411" w:rsidRPr="00E33D85">
        <w:rPr>
          <w:rFonts w:asciiTheme="minorHAnsi" w:hAnsiTheme="minorHAnsi"/>
        </w:rPr>
        <w:t>m</w:t>
      </w:r>
      <w:r w:rsidRPr="00E33D85">
        <w:rPr>
          <w:rFonts w:asciiTheme="minorHAnsi" w:hAnsiTheme="minorHAnsi"/>
        </w:rPr>
        <w:t xml:space="preserve">ary.isml” </w:t>
      </w:r>
    </w:p>
    <w:p w14:paraId="7763B9FC" w14:textId="77777777" w:rsidR="00BB328D" w:rsidRPr="00E33D85" w:rsidRDefault="00BB328D" w:rsidP="003C3632">
      <w:pPr>
        <w:pStyle w:val="BodyText"/>
        <w:numPr>
          <w:ilvl w:val="0"/>
          <w:numId w:val="26"/>
        </w:numPr>
      </w:pPr>
      <w:r w:rsidRPr="00E33D85">
        <w:t>Add below code snippet just above this line &lt;isif condition="${!empty(pdict.checkoutstep)}"&gt;</w:t>
      </w:r>
    </w:p>
    <w:tbl>
      <w:tblPr>
        <w:tblStyle w:val="TableGrid"/>
        <w:tblW w:w="0" w:type="auto"/>
        <w:tblLook w:val="04A0" w:firstRow="1" w:lastRow="0" w:firstColumn="1" w:lastColumn="0" w:noHBand="0" w:noVBand="1"/>
      </w:tblPr>
      <w:tblGrid>
        <w:gridCol w:w="10296"/>
      </w:tblGrid>
      <w:tr w:rsidR="00BB328D" w:rsidRPr="00E33D85" w14:paraId="4DCEA061" w14:textId="77777777" w:rsidTr="00F1407C">
        <w:tc>
          <w:tcPr>
            <w:tcW w:w="10296" w:type="dxa"/>
          </w:tcPr>
          <w:p w14:paraId="47E2E81D" w14:textId="77777777" w:rsidR="00BB328D" w:rsidRPr="00E33D85" w:rsidRDefault="00BB328D" w:rsidP="003C3632">
            <w:pPr>
              <w:pStyle w:val="BodyText"/>
              <w:rPr>
                <w:highlight w:val="yellow"/>
              </w:rPr>
            </w:pPr>
            <w:r w:rsidRPr="00E33D85">
              <w:rPr>
                <w:highlight w:val="yellow"/>
              </w:rPr>
              <w:lastRenderedPageBreak/>
              <w:t>&lt;isif condition="${!empty(pdict.Basket)}"&gt;</w:t>
            </w:r>
          </w:p>
          <w:p w14:paraId="66EF8C34" w14:textId="77777777" w:rsidR="00BB328D" w:rsidRPr="00E33D85" w:rsidRDefault="00BB328D" w:rsidP="003C3632">
            <w:pPr>
              <w:pStyle w:val="BodyText"/>
              <w:rPr>
                <w:highlight w:val="yellow"/>
              </w:rPr>
            </w:pPr>
            <w:r w:rsidRPr="00E33D85">
              <w:rPr>
                <w:highlight w:val="yellow"/>
              </w:rPr>
              <w:t>&lt;isset name="lineCtnr" value="${pdict.Basket}" scope="page"/&gt;</w:t>
            </w:r>
          </w:p>
          <w:p w14:paraId="0EE2A7C5" w14:textId="77777777" w:rsidR="00BB328D" w:rsidRPr="00E33D85" w:rsidRDefault="00BB328D" w:rsidP="003C3632">
            <w:pPr>
              <w:pStyle w:val="BodyText"/>
              <w:rPr>
                <w:highlight w:val="yellow"/>
              </w:rPr>
            </w:pPr>
            <w:r w:rsidRPr="00E33D85">
              <w:rPr>
                <w:highlight w:val="yellow"/>
              </w:rPr>
              <w:t>&lt;iselseif condition="${!empty(pdict.Order)}"&gt;</w:t>
            </w:r>
          </w:p>
          <w:p w14:paraId="284AF43A" w14:textId="77777777" w:rsidR="00BB328D" w:rsidRPr="00E33D85" w:rsidRDefault="00BB328D" w:rsidP="003C3632">
            <w:pPr>
              <w:pStyle w:val="BodyText"/>
              <w:rPr>
                <w:highlight w:val="yellow"/>
              </w:rPr>
            </w:pPr>
            <w:r w:rsidRPr="00E33D85">
              <w:rPr>
                <w:highlight w:val="yellow"/>
              </w:rPr>
              <w:t>&lt;isset name="lineCtnr" value="${pdict.Order}" scope="page"/&gt;</w:t>
            </w:r>
          </w:p>
          <w:p w14:paraId="5E882FBB" w14:textId="77777777" w:rsidR="00BB328D" w:rsidRPr="00E33D85" w:rsidRDefault="00BB328D" w:rsidP="003C3632">
            <w:pPr>
              <w:pStyle w:val="BodyText"/>
            </w:pPr>
            <w:r w:rsidRPr="00E33D85">
              <w:rPr>
                <w:highlight w:val="yellow"/>
              </w:rPr>
              <w:t>&lt;/isif&gt;</w:t>
            </w:r>
          </w:p>
          <w:p w14:paraId="299C10E5" w14:textId="77777777" w:rsidR="00BB328D" w:rsidRPr="00E33D85" w:rsidRDefault="00BB328D" w:rsidP="003C3632">
            <w:pPr>
              <w:pStyle w:val="BodyText"/>
            </w:pPr>
          </w:p>
          <w:p w14:paraId="6340F39C" w14:textId="77777777" w:rsidR="00BB328D" w:rsidRPr="00E33D85" w:rsidRDefault="00BB328D" w:rsidP="003C3632">
            <w:pPr>
              <w:pStyle w:val="BodyText"/>
            </w:pPr>
            <w:r w:rsidRPr="00E33D85">
              <w:t>&lt;isif condition="${!empty(pdict.checkoutstep)}"&gt;</w:t>
            </w:r>
          </w:p>
        </w:tc>
      </w:tr>
    </w:tbl>
    <w:p w14:paraId="0AEB9AFC" w14:textId="77777777" w:rsidR="00BB328D" w:rsidRPr="00E33D85" w:rsidRDefault="00BB328D" w:rsidP="003C3632">
      <w:pPr>
        <w:pStyle w:val="BodyText"/>
        <w:numPr>
          <w:ilvl w:val="0"/>
          <w:numId w:val="26"/>
        </w:numPr>
      </w:pPr>
      <w:r w:rsidRPr="00E33D85">
        <w:t xml:space="preserve">Replace the line with below line &lt;isif condition="${checkoutstep &lt;= 5}"&gt; </w:t>
      </w:r>
    </w:p>
    <w:tbl>
      <w:tblPr>
        <w:tblStyle w:val="TableGrid"/>
        <w:tblW w:w="0" w:type="auto"/>
        <w:tblLook w:val="04A0" w:firstRow="1" w:lastRow="0" w:firstColumn="1" w:lastColumn="0" w:noHBand="0" w:noVBand="1"/>
      </w:tblPr>
      <w:tblGrid>
        <w:gridCol w:w="10296"/>
      </w:tblGrid>
      <w:tr w:rsidR="00BB328D" w:rsidRPr="00E33D85" w14:paraId="622E2EB2" w14:textId="77777777" w:rsidTr="00F1407C">
        <w:tc>
          <w:tcPr>
            <w:tcW w:w="10296" w:type="dxa"/>
          </w:tcPr>
          <w:p w14:paraId="0BA55EB0" w14:textId="77777777" w:rsidR="00BB328D" w:rsidRPr="00E33D85" w:rsidRDefault="00BB328D" w:rsidP="003C3632">
            <w:pPr>
              <w:pStyle w:val="BodyText"/>
            </w:pPr>
            <w:r w:rsidRPr="00E33D85">
              <w:rPr>
                <w:highlight w:val="yellow"/>
              </w:rPr>
              <w:t>&lt;isif condition="${checkoutstep &lt;= 6}"&gt;</w:t>
            </w:r>
          </w:p>
        </w:tc>
      </w:tr>
    </w:tbl>
    <w:p w14:paraId="320173FB" w14:textId="77777777" w:rsidR="00992E8F" w:rsidRPr="00E33D85" w:rsidRDefault="00992E8F" w:rsidP="003C3632">
      <w:pPr>
        <w:pStyle w:val="BodyText"/>
        <w:numPr>
          <w:ilvl w:val="0"/>
          <w:numId w:val="26"/>
        </w:numPr>
      </w:pPr>
      <w:r w:rsidRPr="00E33D85">
        <w:t xml:space="preserve">Replace pdict.Basket with lineCtnr at below places </w:t>
      </w:r>
    </w:p>
    <w:tbl>
      <w:tblPr>
        <w:tblStyle w:val="TableGrid"/>
        <w:tblW w:w="0" w:type="auto"/>
        <w:tblLook w:val="04A0" w:firstRow="1" w:lastRow="0" w:firstColumn="1" w:lastColumn="0" w:noHBand="0" w:noVBand="1"/>
      </w:tblPr>
      <w:tblGrid>
        <w:gridCol w:w="10296"/>
      </w:tblGrid>
      <w:tr w:rsidR="00992E8F" w:rsidRPr="00E33D85" w14:paraId="199BFA6F" w14:textId="77777777" w:rsidTr="00992E8F">
        <w:tc>
          <w:tcPr>
            <w:tcW w:w="10296" w:type="dxa"/>
          </w:tcPr>
          <w:p w14:paraId="06BE8D9B" w14:textId="77777777" w:rsidR="000A08AA" w:rsidRPr="00E33D85" w:rsidRDefault="000A08AA" w:rsidP="003C3632">
            <w:pPr>
              <w:pStyle w:val="BodyText"/>
            </w:pPr>
            <w:r>
              <w:t xml:space="preserve"> </w:t>
            </w:r>
            <w:r w:rsidRPr="00E33D85">
              <w:t>&lt;isif condition="${</w:t>
            </w:r>
            <w:r w:rsidRPr="00E33D85">
              <w:rPr>
                <w:highlight w:val="yellow"/>
              </w:rPr>
              <w:t>lineCtnr</w:t>
            </w:r>
            <w:r w:rsidRPr="00E33D85">
              <w:t>.productLineItems.size() == 0 &amp;&amp;</w:t>
            </w:r>
            <w:r w:rsidRPr="00E33D85">
              <w:rPr>
                <w:highlight w:val="yellow"/>
              </w:rPr>
              <w:t>lineCtnr</w:t>
            </w:r>
            <w:r w:rsidRPr="00E33D85">
              <w:t>.giftCertificateLineItems.size() == 1}"&gt;</w:t>
            </w:r>
          </w:p>
          <w:p w14:paraId="574B2EBA" w14:textId="77777777" w:rsidR="000A08AA" w:rsidRPr="00E33D85" w:rsidRDefault="000A08AA" w:rsidP="003C3632">
            <w:pPr>
              <w:pStyle w:val="BodyText"/>
            </w:pPr>
            <w:r w:rsidRPr="00E33D85">
              <w:t xml:space="preserve">&lt;isset name="editUrl" value="${URLUtils.url('GiftCert-Edit','GiftCertificateLineItemID', </w:t>
            </w:r>
            <w:r w:rsidRPr="00E33D85">
              <w:rPr>
                <w:highlight w:val="yellow"/>
              </w:rPr>
              <w:t>lineCtnr</w:t>
            </w:r>
            <w:r w:rsidRPr="00E33D85">
              <w:t>.giftCertificateLineItems[0].UUID)}" scope="page"/&gt;</w:t>
            </w:r>
          </w:p>
          <w:p w14:paraId="7CCB2D76" w14:textId="7A4C70FB" w:rsidR="00992E8F" w:rsidRPr="00E33D85" w:rsidRDefault="000A08AA" w:rsidP="003C3632">
            <w:pPr>
              <w:pStyle w:val="BodyText"/>
            </w:pPr>
            <w:r w:rsidRPr="00E33D85">
              <w:t>&lt;/isif&gt;</w:t>
            </w:r>
          </w:p>
        </w:tc>
      </w:tr>
    </w:tbl>
    <w:p w14:paraId="5C776D95" w14:textId="77777777" w:rsidR="00BB328D" w:rsidRPr="00E33D85" w:rsidRDefault="00BB328D" w:rsidP="003C3632">
      <w:pPr>
        <w:pStyle w:val="BodyText"/>
        <w:numPr>
          <w:ilvl w:val="0"/>
          <w:numId w:val="62"/>
        </w:numPr>
      </w:pPr>
      <w:r w:rsidRPr="00E33D85">
        <w:t xml:space="preserve">Replace the line with below  ${Resource.msg('summary.title','checkout',null)} &lt;a class="section-header-note" href="${editUrl}"&gt;${Resource.msg('global.edit','locale',null)}&lt;/a&gt; </w:t>
      </w:r>
    </w:p>
    <w:tbl>
      <w:tblPr>
        <w:tblStyle w:val="TableGrid"/>
        <w:tblW w:w="0" w:type="auto"/>
        <w:tblLook w:val="04A0" w:firstRow="1" w:lastRow="0" w:firstColumn="1" w:lastColumn="0" w:noHBand="0" w:noVBand="1"/>
      </w:tblPr>
      <w:tblGrid>
        <w:gridCol w:w="10296"/>
      </w:tblGrid>
      <w:tr w:rsidR="00BB328D" w:rsidRPr="00E33D85" w14:paraId="4BCA5CE4" w14:textId="77777777" w:rsidTr="00F1407C">
        <w:tc>
          <w:tcPr>
            <w:tcW w:w="10296" w:type="dxa"/>
          </w:tcPr>
          <w:p w14:paraId="6CB3E0F7" w14:textId="77777777" w:rsidR="00BB328D" w:rsidRPr="00E33D85" w:rsidRDefault="00BB328D" w:rsidP="003C3632">
            <w:pPr>
              <w:pStyle w:val="BodyText"/>
            </w:pPr>
            <w:r w:rsidRPr="00E33D85">
              <w:rPr>
                <w:highlight w:val="yellow"/>
              </w:rPr>
              <w:t>${Resource.msg('summary.title','checkout',null)} &lt;isif condition="${!empty(pdict.Basket)}"&gt;&lt;a class="section-header-note" href="${editUrl}"&gt;${Resource.msg('global.edit','locale',null)}&lt;/a&gt;&lt;/isif&gt;</w:t>
            </w:r>
          </w:p>
        </w:tc>
      </w:tr>
    </w:tbl>
    <w:p w14:paraId="2D5A65BB" w14:textId="77777777" w:rsidR="00BB328D" w:rsidRPr="00E33D85" w:rsidRDefault="00BB328D" w:rsidP="003C3632">
      <w:pPr>
        <w:pStyle w:val="BodyText"/>
        <w:numPr>
          <w:ilvl w:val="0"/>
          <w:numId w:val="62"/>
        </w:numPr>
      </w:pPr>
      <w:r w:rsidRPr="00E33D85">
        <w:t>Update the DIV “checkout-mini-cart” with below code</w:t>
      </w:r>
    </w:p>
    <w:tbl>
      <w:tblPr>
        <w:tblStyle w:val="TableGrid"/>
        <w:tblW w:w="0" w:type="auto"/>
        <w:tblLook w:val="04A0" w:firstRow="1" w:lastRow="0" w:firstColumn="1" w:lastColumn="0" w:noHBand="0" w:noVBand="1"/>
      </w:tblPr>
      <w:tblGrid>
        <w:gridCol w:w="10296"/>
      </w:tblGrid>
      <w:tr w:rsidR="00BB328D" w:rsidRPr="00E33D85" w14:paraId="3380B299" w14:textId="77777777" w:rsidTr="00F1407C">
        <w:tc>
          <w:tcPr>
            <w:tcW w:w="10296" w:type="dxa"/>
          </w:tcPr>
          <w:p w14:paraId="7FFD74AC" w14:textId="77777777" w:rsidR="00BB328D" w:rsidRPr="00E33D85" w:rsidRDefault="00BB328D" w:rsidP="003C3632">
            <w:pPr>
              <w:pStyle w:val="BodyText"/>
            </w:pPr>
            <w:r w:rsidRPr="00E33D85">
              <w:t>&lt;div class="checkout-mini-cart"&gt;</w:t>
            </w:r>
          </w:p>
          <w:p w14:paraId="3971DE19" w14:textId="77777777" w:rsidR="00BB328D" w:rsidRPr="00E33D85" w:rsidRDefault="00BB328D" w:rsidP="003C3632">
            <w:pPr>
              <w:pStyle w:val="BodyText"/>
            </w:pPr>
            <w:r w:rsidRPr="00E33D85">
              <w:t xml:space="preserve">&lt;isif condition="${checkoutstep  != </w:t>
            </w:r>
            <w:r w:rsidRPr="00E33D85">
              <w:rPr>
                <w:highlight w:val="yellow"/>
              </w:rPr>
              <w:t>5 &amp;&amp; checkoutstep  != 6</w:t>
            </w:r>
            <w:r w:rsidRPr="00E33D85">
              <w:t>}"&gt;</w:t>
            </w:r>
          </w:p>
          <w:p w14:paraId="60624969" w14:textId="77777777" w:rsidR="00BB328D" w:rsidRPr="00E33D85" w:rsidRDefault="00BB328D" w:rsidP="003C3632">
            <w:pPr>
              <w:pStyle w:val="BodyText"/>
            </w:pPr>
            <w:r w:rsidRPr="00E33D85">
              <w:t>&lt;isminilineitems p_lineitemctnr="${</w:t>
            </w:r>
            <w:r w:rsidRPr="00E33D85">
              <w:rPr>
                <w:highlight w:val="yellow"/>
              </w:rPr>
              <w:t>lineCtnr</w:t>
            </w:r>
            <w:r w:rsidRPr="00E33D85">
              <w:t xml:space="preserve">}"/&gt;   </w:t>
            </w:r>
          </w:p>
          <w:p w14:paraId="35A7234D" w14:textId="77777777" w:rsidR="00BB328D" w:rsidRPr="00E33D85" w:rsidRDefault="00BB328D" w:rsidP="003C3632">
            <w:pPr>
              <w:pStyle w:val="BodyText"/>
            </w:pPr>
            <w:r w:rsidRPr="00E33D85">
              <w:t>&lt;/isif&gt;</w:t>
            </w:r>
          </w:p>
          <w:p w14:paraId="680218DD" w14:textId="77777777" w:rsidR="00BB328D" w:rsidRPr="00E33D85" w:rsidRDefault="00BB328D" w:rsidP="003C3632">
            <w:pPr>
              <w:pStyle w:val="BodyText"/>
            </w:pPr>
            <w:r w:rsidRPr="00E33D85">
              <w:t>&lt;/div&gt;</w:t>
            </w:r>
          </w:p>
        </w:tc>
      </w:tr>
    </w:tbl>
    <w:p w14:paraId="6B506907" w14:textId="77777777" w:rsidR="00BB328D" w:rsidRPr="00E33D85" w:rsidRDefault="00BB328D" w:rsidP="003C3632">
      <w:pPr>
        <w:pStyle w:val="BodyText"/>
        <w:numPr>
          <w:ilvl w:val="0"/>
          <w:numId w:val="62"/>
        </w:numPr>
      </w:pPr>
      <w:r w:rsidRPr="00E33D85">
        <w:t>Update the DIV “</w:t>
      </w:r>
      <w:r w:rsidR="000E0FBE" w:rsidRPr="00E33D85">
        <w:t>checkout-order-totals</w:t>
      </w:r>
      <w:r w:rsidRPr="00E33D85">
        <w:t>” with below code</w:t>
      </w:r>
    </w:p>
    <w:tbl>
      <w:tblPr>
        <w:tblStyle w:val="TableGrid"/>
        <w:tblW w:w="0" w:type="auto"/>
        <w:tblLook w:val="04A0" w:firstRow="1" w:lastRow="0" w:firstColumn="1" w:lastColumn="0" w:noHBand="0" w:noVBand="1"/>
      </w:tblPr>
      <w:tblGrid>
        <w:gridCol w:w="10296"/>
      </w:tblGrid>
      <w:tr w:rsidR="00BB328D" w:rsidRPr="00E33D85" w14:paraId="48D7AF5A" w14:textId="77777777" w:rsidTr="00F1407C">
        <w:tc>
          <w:tcPr>
            <w:tcW w:w="10296" w:type="dxa"/>
          </w:tcPr>
          <w:p w14:paraId="06DA1C65" w14:textId="77777777" w:rsidR="00BB328D" w:rsidRPr="00E33D85" w:rsidRDefault="00BB328D" w:rsidP="003C3632">
            <w:pPr>
              <w:pStyle w:val="BodyText"/>
            </w:pPr>
            <w:r w:rsidRPr="00E33D85">
              <w:t>&lt;div class=" checkout-order-totals"&gt;</w:t>
            </w:r>
          </w:p>
          <w:p w14:paraId="78800310" w14:textId="77777777" w:rsidR="00BB328D" w:rsidRPr="00E33D85" w:rsidRDefault="00BB328D" w:rsidP="003C3632">
            <w:pPr>
              <w:pStyle w:val="BodyText"/>
            </w:pPr>
            <w:r w:rsidRPr="00E33D85">
              <w:t>&lt;isif condition="${</w:t>
            </w:r>
            <w:r w:rsidRPr="00E33D85">
              <w:rPr>
                <w:highlight w:val="yellow"/>
              </w:rPr>
              <w:t>checkoutstep == 6</w:t>
            </w:r>
            <w:r w:rsidRPr="00E33D85">
              <w:t>}"&gt;</w:t>
            </w:r>
          </w:p>
          <w:p w14:paraId="62027BBD" w14:textId="77777777" w:rsidR="00BB328D" w:rsidRPr="00E33D85" w:rsidRDefault="00BB328D" w:rsidP="003C3632">
            <w:pPr>
              <w:pStyle w:val="BodyText"/>
            </w:pPr>
            <w:r w:rsidRPr="00E33D85">
              <w:t>&lt;isordertotals p_lineitemctnr="${</w:t>
            </w:r>
            <w:r w:rsidRPr="00E33D85">
              <w:rPr>
                <w:highlight w:val="yellow"/>
              </w:rPr>
              <w:t>lineCtnr</w:t>
            </w:r>
            <w:r w:rsidRPr="00E33D85">
              <w:t>}" p_showshipmentinfo="${true}" p_shipmenteditable="${</w:t>
            </w:r>
            <w:r w:rsidRPr="00E33D85">
              <w:rPr>
                <w:highlight w:val="yellow"/>
              </w:rPr>
              <w:t>false</w:t>
            </w:r>
            <w:r w:rsidRPr="00E33D85">
              <w:t>}" p_totallabel="${Resource.msg('global.ordertotal','locale',null)}"/&gt;</w:t>
            </w:r>
          </w:p>
          <w:p w14:paraId="1451F67A" w14:textId="77777777" w:rsidR="00BB328D" w:rsidRPr="00E33D85" w:rsidRDefault="00BB328D" w:rsidP="003C3632">
            <w:pPr>
              <w:pStyle w:val="BodyText"/>
              <w:rPr>
                <w:highlight w:val="yellow"/>
              </w:rPr>
            </w:pPr>
            <w:r w:rsidRPr="00E33D85">
              <w:rPr>
                <w:highlight w:val="yellow"/>
              </w:rPr>
              <w:t>&lt;iselseif condition="${checkoutstep &gt; 3}"&gt;</w:t>
            </w:r>
          </w:p>
          <w:p w14:paraId="2769609E" w14:textId="77777777" w:rsidR="00BB328D" w:rsidRPr="00E33D85" w:rsidRDefault="00BB328D" w:rsidP="003C3632">
            <w:pPr>
              <w:pStyle w:val="BodyText"/>
            </w:pPr>
            <w:r w:rsidRPr="00E33D85">
              <w:rPr>
                <w:highlight w:val="yellow"/>
              </w:rPr>
              <w:t>&lt;isordertotals p_lineitemctnr="${lineCtnr}" p_showshipmentinfo="${true}" p_shipmenteditable="${true}" p_totallabel="${Resource.msg('global.ordertotal','locale',null)}"/&gt;</w:t>
            </w:r>
          </w:p>
          <w:p w14:paraId="10AC4D04" w14:textId="77777777" w:rsidR="00BB328D" w:rsidRPr="00E33D85" w:rsidRDefault="00BB328D" w:rsidP="003C3632">
            <w:pPr>
              <w:pStyle w:val="BodyText"/>
            </w:pPr>
            <w:r w:rsidRPr="00E33D85">
              <w:t>&lt;iselse/&gt;</w:t>
            </w:r>
          </w:p>
          <w:p w14:paraId="3D134E19" w14:textId="77777777" w:rsidR="00BB328D" w:rsidRPr="00E33D85" w:rsidRDefault="00BB328D" w:rsidP="003C3632">
            <w:pPr>
              <w:pStyle w:val="BodyText"/>
            </w:pPr>
            <w:r w:rsidRPr="00E33D85">
              <w:t>&lt;isordertotals p_lineitemctnr="${</w:t>
            </w:r>
            <w:r w:rsidRPr="00E33D85">
              <w:rPr>
                <w:highlight w:val="yellow"/>
              </w:rPr>
              <w:t>lineCtnr</w:t>
            </w:r>
            <w:r w:rsidRPr="00E33D85">
              <w:t>}" p_showshipmentinfo="${false}" p_shipmenteditable="${false}" p_totallabel="${Resource.msg('global.estimatedtotal','locale',null)}"/&gt;</w:t>
            </w:r>
          </w:p>
          <w:p w14:paraId="28A7DF0A" w14:textId="77777777" w:rsidR="00BB328D" w:rsidRPr="00E33D85" w:rsidRDefault="00BB328D" w:rsidP="003C3632">
            <w:pPr>
              <w:pStyle w:val="BodyText"/>
            </w:pPr>
            <w:r w:rsidRPr="00E33D85">
              <w:tab/>
              <w:t>&lt;/isif&gt;</w:t>
            </w:r>
          </w:p>
          <w:p w14:paraId="4B2440D3" w14:textId="77777777" w:rsidR="00BB328D" w:rsidRPr="00E33D85" w:rsidRDefault="00BB328D" w:rsidP="003C3632">
            <w:pPr>
              <w:pStyle w:val="BodyText"/>
            </w:pPr>
            <w:r w:rsidRPr="00E33D85">
              <w:t>&lt;/div&gt;</w:t>
            </w:r>
          </w:p>
        </w:tc>
      </w:tr>
    </w:tbl>
    <w:p w14:paraId="156EDB3A" w14:textId="77777777" w:rsidR="00BB328D" w:rsidRPr="00E33D85" w:rsidRDefault="00BB328D" w:rsidP="004F597D">
      <w:pPr>
        <w:pStyle w:val="Heading6"/>
        <w:ind w:left="0"/>
        <w:rPr>
          <w:rFonts w:asciiTheme="minorHAnsi" w:hAnsiTheme="minorHAnsi"/>
        </w:rPr>
      </w:pPr>
      <w:r w:rsidRPr="00E33D85">
        <w:rPr>
          <w:rFonts w:asciiTheme="minorHAnsi" w:hAnsiTheme="minorHAnsi"/>
        </w:rPr>
        <w:t xml:space="preserve">Update “minshipments.isml” </w:t>
      </w:r>
    </w:p>
    <w:p w14:paraId="58DCF724" w14:textId="77777777" w:rsidR="00BB328D" w:rsidRPr="00E33D85" w:rsidRDefault="00BB328D" w:rsidP="003C3632">
      <w:pPr>
        <w:pStyle w:val="BodyText"/>
        <w:numPr>
          <w:ilvl w:val="0"/>
          <w:numId w:val="62"/>
        </w:numPr>
      </w:pPr>
      <w:r w:rsidRPr="00E33D85">
        <w:t>Replace  this line  &lt;isset name="Shipments" value="${pdict.Basket.shipments}" scope="page"/&gt; with below code snippet</w:t>
      </w:r>
    </w:p>
    <w:tbl>
      <w:tblPr>
        <w:tblStyle w:val="TableGrid"/>
        <w:tblW w:w="0" w:type="auto"/>
        <w:tblLook w:val="04A0" w:firstRow="1" w:lastRow="0" w:firstColumn="1" w:lastColumn="0" w:noHBand="0" w:noVBand="1"/>
      </w:tblPr>
      <w:tblGrid>
        <w:gridCol w:w="10296"/>
      </w:tblGrid>
      <w:tr w:rsidR="00BB328D" w:rsidRPr="00E33D85" w14:paraId="6F9525C4" w14:textId="77777777" w:rsidTr="00F1407C">
        <w:tc>
          <w:tcPr>
            <w:tcW w:w="10296" w:type="dxa"/>
          </w:tcPr>
          <w:p w14:paraId="30020D53" w14:textId="77777777" w:rsidR="00BB328D" w:rsidRPr="00E33D85" w:rsidRDefault="00BB328D" w:rsidP="003C3632">
            <w:pPr>
              <w:pStyle w:val="BodyText"/>
              <w:rPr>
                <w:highlight w:val="yellow"/>
              </w:rPr>
            </w:pPr>
            <w:r w:rsidRPr="00E33D85">
              <w:rPr>
                <w:highlight w:val="yellow"/>
              </w:rPr>
              <w:t>&lt;isif condition="${!empty(pdict.Basket)}"&gt;</w:t>
            </w:r>
          </w:p>
          <w:p w14:paraId="59C5FC8C" w14:textId="77777777" w:rsidR="00BB328D" w:rsidRPr="00E33D85" w:rsidRDefault="00BB328D" w:rsidP="003C3632">
            <w:pPr>
              <w:pStyle w:val="BodyText"/>
              <w:rPr>
                <w:highlight w:val="yellow"/>
              </w:rPr>
            </w:pPr>
            <w:r w:rsidRPr="00E33D85">
              <w:rPr>
                <w:highlight w:val="yellow"/>
              </w:rPr>
              <w:t>&lt;isset name="lineCtnr" value="${pdict.Basket}" scope="page"/&gt;</w:t>
            </w:r>
          </w:p>
          <w:p w14:paraId="1B766712" w14:textId="77777777" w:rsidR="00BB328D" w:rsidRPr="00E33D85" w:rsidRDefault="00BB328D" w:rsidP="003C3632">
            <w:pPr>
              <w:pStyle w:val="BodyText"/>
              <w:rPr>
                <w:highlight w:val="yellow"/>
              </w:rPr>
            </w:pPr>
            <w:r w:rsidRPr="00E33D85">
              <w:rPr>
                <w:highlight w:val="yellow"/>
              </w:rPr>
              <w:t>&lt;isset name="Shipments" value="${lineCtnr.shipments}" scope="page"/&gt;</w:t>
            </w:r>
          </w:p>
          <w:p w14:paraId="285CD9B5" w14:textId="77777777" w:rsidR="00BB328D" w:rsidRPr="00E33D85" w:rsidRDefault="00BB328D" w:rsidP="003C3632">
            <w:pPr>
              <w:pStyle w:val="BodyText"/>
              <w:rPr>
                <w:highlight w:val="yellow"/>
              </w:rPr>
            </w:pPr>
            <w:r w:rsidRPr="00E33D85">
              <w:rPr>
                <w:highlight w:val="yellow"/>
              </w:rPr>
              <w:t>&lt;iselseif condition="${!empty(pdict.Order)}"&gt;</w:t>
            </w:r>
          </w:p>
          <w:p w14:paraId="0D18C920" w14:textId="77777777" w:rsidR="00BB328D" w:rsidRPr="00E33D85" w:rsidRDefault="00BB328D" w:rsidP="003C3632">
            <w:pPr>
              <w:pStyle w:val="BodyText"/>
              <w:rPr>
                <w:highlight w:val="yellow"/>
              </w:rPr>
            </w:pPr>
            <w:r w:rsidRPr="00E33D85">
              <w:rPr>
                <w:highlight w:val="yellow"/>
              </w:rPr>
              <w:lastRenderedPageBreak/>
              <w:t>&lt;isset name="lineCtnr" value="${pdict.Order}" scope="page"/&gt;</w:t>
            </w:r>
          </w:p>
          <w:p w14:paraId="0AE89856" w14:textId="77777777" w:rsidR="00BB328D" w:rsidRPr="00E33D85" w:rsidRDefault="00BB328D" w:rsidP="003C3632">
            <w:pPr>
              <w:pStyle w:val="BodyText"/>
              <w:rPr>
                <w:highlight w:val="yellow"/>
              </w:rPr>
            </w:pPr>
            <w:r w:rsidRPr="00E33D85">
              <w:rPr>
                <w:highlight w:val="yellow"/>
              </w:rPr>
              <w:t>&lt;isset name="Shipments" value="${pdict.Order.shipments}" scope="page"/&gt;</w:t>
            </w:r>
          </w:p>
          <w:p w14:paraId="1828C834" w14:textId="77777777" w:rsidR="00BB328D" w:rsidRPr="00E33D85" w:rsidRDefault="00BB328D" w:rsidP="003C3632">
            <w:pPr>
              <w:pStyle w:val="BodyText"/>
            </w:pPr>
            <w:r w:rsidRPr="00E33D85">
              <w:rPr>
                <w:highlight w:val="yellow"/>
              </w:rPr>
              <w:t>&lt;/isif&gt;</w:t>
            </w:r>
          </w:p>
        </w:tc>
      </w:tr>
    </w:tbl>
    <w:p w14:paraId="47D6B6DB" w14:textId="77777777" w:rsidR="00BB328D" w:rsidRPr="00E33D85" w:rsidRDefault="00BB328D" w:rsidP="003C3632">
      <w:pPr>
        <w:pStyle w:val="BodyText"/>
        <w:numPr>
          <w:ilvl w:val="0"/>
          <w:numId w:val="62"/>
        </w:numPr>
      </w:pPr>
      <w:r w:rsidRPr="00E33D85">
        <w:lastRenderedPageBreak/>
        <w:t xml:space="preserve">Replace pdict.Basket with lineCtnr at below places </w:t>
      </w:r>
    </w:p>
    <w:tbl>
      <w:tblPr>
        <w:tblStyle w:val="TableGrid"/>
        <w:tblW w:w="0" w:type="auto"/>
        <w:tblLook w:val="04A0" w:firstRow="1" w:lastRow="0" w:firstColumn="1" w:lastColumn="0" w:noHBand="0" w:noVBand="1"/>
      </w:tblPr>
      <w:tblGrid>
        <w:gridCol w:w="10296"/>
      </w:tblGrid>
      <w:tr w:rsidR="00BB328D" w:rsidRPr="00E33D85" w14:paraId="772DA98D" w14:textId="77777777" w:rsidTr="00F1407C">
        <w:tc>
          <w:tcPr>
            <w:tcW w:w="10296" w:type="dxa"/>
          </w:tcPr>
          <w:p w14:paraId="1331C3B5" w14:textId="77777777" w:rsidR="00BB328D" w:rsidRPr="00E33D85" w:rsidRDefault="00BB328D" w:rsidP="003C3632">
            <w:pPr>
              <w:pStyle w:val="BodyText"/>
            </w:pPr>
            <w:r w:rsidRPr="00E33D85">
              <w:t>&lt;isif condition="${shipment.productLineItems.length &lt;= 0 || shipment.custom.shipmentType == null &amp;&amp; shipment.UUID==</w:t>
            </w:r>
            <w:r w:rsidRPr="00E33D85">
              <w:rPr>
                <w:highlight w:val="yellow"/>
              </w:rPr>
              <w:t>lineCtnr</w:t>
            </w:r>
            <w:r w:rsidRPr="00E33D85">
              <w:t>.defaultShipment.UUID &amp;&amp; !empty(shipment.shippingAddress) &amp;&amp; empty(shipment.shippingAddress.address1)}"&gt;</w:t>
            </w:r>
          </w:p>
        </w:tc>
      </w:tr>
      <w:tr w:rsidR="00BB328D" w:rsidRPr="00E33D85" w14:paraId="67E80B41" w14:textId="77777777" w:rsidTr="00F1407C">
        <w:tc>
          <w:tcPr>
            <w:tcW w:w="10296" w:type="dxa"/>
          </w:tcPr>
          <w:p w14:paraId="2DCE8C45" w14:textId="77777777" w:rsidR="00BB328D" w:rsidRPr="00E33D85" w:rsidRDefault="00BB328D" w:rsidP="003C3632">
            <w:pPr>
              <w:pStyle w:val="BodyText"/>
            </w:pPr>
            <w:r w:rsidRPr="00E33D85">
              <w:t xml:space="preserve">&lt;isif condition="${Shipments.size() &gt; 1 &amp;&amp; </w:t>
            </w:r>
            <w:r w:rsidRPr="00E33D85">
              <w:rPr>
                <w:highlight w:val="yellow"/>
              </w:rPr>
              <w:t>lineCtnr</w:t>
            </w:r>
            <w:r w:rsidRPr="00E33D85">
              <w:t>.productLineItems.size() &gt; 0}"&gt;&lt;div class="name"&gt;${Resource.msgf('multishippingshipments.shipment','checkout',null, shipmentCount)}&lt;/div&gt;&lt;/isif&gt;</w:t>
            </w:r>
          </w:p>
        </w:tc>
      </w:tr>
    </w:tbl>
    <w:p w14:paraId="4C04B4CC" w14:textId="77777777" w:rsidR="00BB328D" w:rsidRPr="00E33D85" w:rsidRDefault="00BB328D" w:rsidP="003C3632">
      <w:pPr>
        <w:pStyle w:val="BodyText"/>
        <w:numPr>
          <w:ilvl w:val="0"/>
          <w:numId w:val="62"/>
        </w:numPr>
      </w:pPr>
      <w:r w:rsidRPr="00E33D85">
        <w:t xml:space="preserve">Replace the line with below  &lt;a href="${editUrl}"  class="section-header-note"&gt;${Resource.msg('global.edit','locale',null)}&lt;/a&gt; twice in a file </w:t>
      </w:r>
    </w:p>
    <w:tbl>
      <w:tblPr>
        <w:tblStyle w:val="TableGrid"/>
        <w:tblW w:w="0" w:type="auto"/>
        <w:tblLook w:val="04A0" w:firstRow="1" w:lastRow="0" w:firstColumn="1" w:lastColumn="0" w:noHBand="0" w:noVBand="1"/>
      </w:tblPr>
      <w:tblGrid>
        <w:gridCol w:w="10296"/>
      </w:tblGrid>
      <w:tr w:rsidR="00BB328D" w:rsidRPr="00E33D85" w14:paraId="5BDCF85E" w14:textId="77777777" w:rsidTr="00F1407C">
        <w:tc>
          <w:tcPr>
            <w:tcW w:w="10296" w:type="dxa"/>
          </w:tcPr>
          <w:p w14:paraId="6B98DD6F" w14:textId="77777777" w:rsidR="00BB328D" w:rsidRPr="00E33D85" w:rsidRDefault="00BB328D" w:rsidP="003C3632">
            <w:pPr>
              <w:pStyle w:val="BodyText"/>
            </w:pPr>
            <w:r w:rsidRPr="00E33D85">
              <w:t>&lt;iselseif condition="${shipment.custom.shipmentType == 'instore'}"/&gt;</w:t>
            </w:r>
          </w:p>
          <w:p w14:paraId="6273D7AB" w14:textId="77777777" w:rsidR="00BB328D" w:rsidRPr="00E33D85" w:rsidRDefault="00BB328D" w:rsidP="003C3632">
            <w:pPr>
              <w:pStyle w:val="BodyText"/>
            </w:pPr>
            <w:r w:rsidRPr="00E33D85">
              <w:t>&lt;isset name="editUrl" value="${URLUtils.https('Cart-Show')}" scope="page"/&gt;</w:t>
            </w:r>
          </w:p>
          <w:p w14:paraId="1125AE24" w14:textId="77777777" w:rsidR="00BB328D" w:rsidRPr="00E33D85" w:rsidRDefault="00BB328D" w:rsidP="003C3632">
            <w:pPr>
              <w:pStyle w:val="BodyText"/>
            </w:pPr>
            <w:r w:rsidRPr="00E33D85">
              <w:rPr>
                <w:highlight w:val="yellow"/>
              </w:rPr>
              <w:t>&lt;isif condition="${!empty(pdict.Basket)}"&gt;&lt;a href="${editUrl}"  class="section-header-note"&gt;${Resource.msg('global.edit','locale',null)}&lt;/a&gt;&lt;/isif&gt;</w:t>
            </w:r>
          </w:p>
          <w:p w14:paraId="6D964795" w14:textId="77777777" w:rsidR="00BB328D" w:rsidRPr="00E33D85" w:rsidRDefault="00BB328D" w:rsidP="003C3632">
            <w:pPr>
              <w:pStyle w:val="BodyText"/>
            </w:pPr>
            <w:r w:rsidRPr="00E33D85">
              <w:t>${Resource.msg('cart.store.instorepickup','checkout',null)}</w:t>
            </w:r>
          </w:p>
          <w:p w14:paraId="39451B49" w14:textId="77777777" w:rsidR="00BB328D" w:rsidRPr="00E33D85" w:rsidRDefault="00BB328D" w:rsidP="003C3632">
            <w:pPr>
              <w:pStyle w:val="BodyText"/>
            </w:pPr>
            <w:r w:rsidRPr="00E33D85">
              <w:t xml:space="preserve">&lt;iselseif condition="${shipment.shippingAddress != null &amp;&amp; </w:t>
            </w:r>
            <w:r w:rsidRPr="00E33D85">
              <w:rPr>
                <w:highlight w:val="yellow"/>
              </w:rPr>
              <w:t>lineCtnr</w:t>
            </w:r>
            <w:r w:rsidRPr="00E33D85">
              <w:t>.productLineItems.size() &gt; 0}"/&gt;</w:t>
            </w:r>
            <w:r w:rsidRPr="00E33D85">
              <w:tab/>
            </w:r>
            <w:r w:rsidRPr="00E33D85">
              <w:tab/>
            </w:r>
          </w:p>
          <w:p w14:paraId="2B34989C" w14:textId="77777777" w:rsidR="00BB328D" w:rsidRPr="00E33D85" w:rsidRDefault="00BB328D" w:rsidP="003C3632">
            <w:pPr>
              <w:pStyle w:val="BodyText"/>
            </w:pPr>
            <w:r w:rsidRPr="00E33D85">
              <w:rPr>
                <w:highlight w:val="yellow"/>
              </w:rPr>
              <w:t>&lt;isif condition="${!empty(pdict.Basket)}"&gt;&lt;a href="${editUrl}"  class="section-header-note"&gt;${Resource.msg('global.edit','locale',null)}&lt;/a&gt;&lt;/isif&gt;</w:t>
            </w:r>
          </w:p>
          <w:p w14:paraId="1BCF7164" w14:textId="77777777" w:rsidR="00BB328D" w:rsidRPr="00E33D85" w:rsidRDefault="00BB328D" w:rsidP="003C3632">
            <w:pPr>
              <w:pStyle w:val="BodyText"/>
            </w:pPr>
            <w:r w:rsidRPr="00E33D85">
              <w:t>${Resource.msg('minishipments.shippingaddress','checkout',null)}</w:t>
            </w:r>
          </w:p>
          <w:p w14:paraId="003DBF35" w14:textId="77777777" w:rsidR="00BB328D" w:rsidRPr="00E33D85" w:rsidRDefault="00BB328D" w:rsidP="003C3632">
            <w:pPr>
              <w:pStyle w:val="BodyText"/>
            </w:pPr>
            <w:r w:rsidRPr="00E33D85">
              <w:tab/>
            </w:r>
            <w:r w:rsidRPr="00E33D85">
              <w:tab/>
            </w:r>
            <w:r w:rsidRPr="00E33D85">
              <w:tab/>
            </w:r>
            <w:r w:rsidRPr="00E33D85">
              <w:tab/>
            </w:r>
            <w:r w:rsidRPr="00E33D85">
              <w:tab/>
              <w:t>&lt;/isif&gt;</w:t>
            </w:r>
          </w:p>
        </w:tc>
      </w:tr>
    </w:tbl>
    <w:p w14:paraId="47311D1E" w14:textId="77777777" w:rsidR="00BB328D" w:rsidRPr="00E33D85" w:rsidRDefault="00127BCB" w:rsidP="003C3632">
      <w:pPr>
        <w:pStyle w:val="BodyText"/>
        <w:numPr>
          <w:ilvl w:val="0"/>
          <w:numId w:val="62"/>
        </w:numPr>
      </w:pPr>
      <w:r w:rsidRPr="00E33D85">
        <w:t xml:space="preserve">Replace pdict.Basket with </w:t>
      </w:r>
      <w:r w:rsidRPr="00E33D85">
        <w:rPr>
          <w:highlight w:val="yellow"/>
        </w:rPr>
        <w:t>lineCtnr</w:t>
      </w:r>
      <w:r w:rsidRPr="00E33D85">
        <w:t xml:space="preserve"> at below line</w:t>
      </w:r>
    </w:p>
    <w:tbl>
      <w:tblPr>
        <w:tblStyle w:val="TableGrid"/>
        <w:tblW w:w="0" w:type="auto"/>
        <w:tblLook w:val="04A0" w:firstRow="1" w:lastRow="0" w:firstColumn="1" w:lastColumn="0" w:noHBand="0" w:noVBand="1"/>
      </w:tblPr>
      <w:tblGrid>
        <w:gridCol w:w="10296"/>
      </w:tblGrid>
      <w:tr w:rsidR="00BB328D" w:rsidRPr="00E33D85" w14:paraId="50B527DB" w14:textId="77777777" w:rsidTr="00F1407C">
        <w:tc>
          <w:tcPr>
            <w:tcW w:w="10296" w:type="dxa"/>
          </w:tcPr>
          <w:p w14:paraId="4236F080" w14:textId="77777777" w:rsidR="00BB328D" w:rsidRPr="00E33D85" w:rsidRDefault="00BB328D" w:rsidP="003C3632">
            <w:pPr>
              <w:pStyle w:val="BodyText"/>
            </w:pPr>
            <w:r w:rsidRPr="00E33D85">
              <w:t xml:space="preserve">&lt;iselseif condition="${shipment.shippingAddress != null &amp;&amp; </w:t>
            </w:r>
            <w:r w:rsidRPr="00E33D85">
              <w:rPr>
                <w:highlight w:val="yellow"/>
              </w:rPr>
              <w:t>lineCtnr</w:t>
            </w:r>
            <w:r w:rsidRPr="00E33D85">
              <w:t>.productLineItems.size() &gt; 0}"&gt;</w:t>
            </w:r>
          </w:p>
        </w:tc>
      </w:tr>
    </w:tbl>
    <w:p w14:paraId="50C6CFBA" w14:textId="77777777" w:rsidR="00BB328D" w:rsidRPr="00E33D85" w:rsidRDefault="00BB328D" w:rsidP="004F597D">
      <w:pPr>
        <w:pStyle w:val="Heading6"/>
        <w:ind w:left="0"/>
        <w:rPr>
          <w:rFonts w:asciiTheme="minorHAnsi" w:hAnsiTheme="minorHAnsi"/>
        </w:rPr>
      </w:pPr>
      <w:r w:rsidRPr="00E33D85">
        <w:rPr>
          <w:rFonts w:asciiTheme="minorHAnsi" w:hAnsiTheme="minorHAnsi"/>
        </w:rPr>
        <w:t xml:space="preserve">Update “ReportCheckout.isml” </w:t>
      </w:r>
    </w:p>
    <w:p w14:paraId="761C043C" w14:textId="77777777" w:rsidR="00BB328D" w:rsidRPr="00E33D85" w:rsidRDefault="00BB328D" w:rsidP="003C3632">
      <w:pPr>
        <w:pStyle w:val="BodyText"/>
        <w:numPr>
          <w:ilvl w:val="0"/>
          <w:numId w:val="62"/>
        </w:numPr>
      </w:pPr>
      <w:r w:rsidRPr="00E33D85">
        <w:t>Add a condition after  this &lt;isset name="checkoutname" value="${pdict.checkoutname}" scope="page"/&gt; with below code snippet</w:t>
      </w:r>
    </w:p>
    <w:tbl>
      <w:tblPr>
        <w:tblStyle w:val="TableGrid"/>
        <w:tblW w:w="0" w:type="auto"/>
        <w:tblLook w:val="04A0" w:firstRow="1" w:lastRow="0" w:firstColumn="1" w:lastColumn="0" w:noHBand="0" w:noVBand="1"/>
      </w:tblPr>
      <w:tblGrid>
        <w:gridCol w:w="10296"/>
      </w:tblGrid>
      <w:tr w:rsidR="00BB328D" w:rsidRPr="00E33D85" w14:paraId="6B27C6A3" w14:textId="77777777" w:rsidTr="00F1407C">
        <w:tc>
          <w:tcPr>
            <w:tcW w:w="10296" w:type="dxa"/>
          </w:tcPr>
          <w:p w14:paraId="2BDB60B1" w14:textId="77777777" w:rsidR="006F6612" w:rsidRPr="00E33D85" w:rsidRDefault="006F6612" w:rsidP="003C3632">
            <w:pPr>
              <w:pStyle w:val="BodyText"/>
              <w:rPr>
                <w:highlight w:val="yellow"/>
              </w:rPr>
            </w:pPr>
            <w:r w:rsidRPr="00E33D85">
              <w:rPr>
                <w:highlight w:val="yellow"/>
              </w:rPr>
              <w:t>&lt;isset name="LineCntr" value="${pdict.Basket}" scope="page"/&gt;</w:t>
            </w:r>
          </w:p>
          <w:p w14:paraId="1A19398C" w14:textId="77777777" w:rsidR="00BB328D" w:rsidRPr="00E33D85" w:rsidRDefault="00BB328D" w:rsidP="003C3632">
            <w:pPr>
              <w:pStyle w:val="BodyText"/>
              <w:rPr>
                <w:highlight w:val="yellow"/>
              </w:rPr>
            </w:pPr>
            <w:r w:rsidRPr="00E33D85">
              <w:rPr>
                <w:highlight w:val="yellow"/>
              </w:rPr>
              <w:t>&lt;isif condition="${!empty(pdict.Basket)}"&gt;</w:t>
            </w:r>
          </w:p>
          <w:p w14:paraId="54C18221" w14:textId="77777777" w:rsidR="00BB328D" w:rsidRPr="00E33D85" w:rsidRDefault="00BB328D" w:rsidP="003C3632">
            <w:pPr>
              <w:pStyle w:val="BodyText"/>
              <w:rPr>
                <w:highlight w:val="yellow"/>
              </w:rPr>
            </w:pPr>
            <w:r w:rsidRPr="00E33D85">
              <w:rPr>
                <w:highlight w:val="yellow"/>
              </w:rPr>
              <w:t>&lt;isset name="LineCntr" value="${pdict.Basket}" scope="page"/&gt;</w:t>
            </w:r>
          </w:p>
          <w:p w14:paraId="1EAA16C3" w14:textId="77777777" w:rsidR="00BB328D" w:rsidRPr="00E33D85" w:rsidRDefault="00BB328D" w:rsidP="003C3632">
            <w:pPr>
              <w:pStyle w:val="BodyText"/>
              <w:rPr>
                <w:highlight w:val="yellow"/>
              </w:rPr>
            </w:pPr>
            <w:r w:rsidRPr="00E33D85">
              <w:rPr>
                <w:highlight w:val="yellow"/>
              </w:rPr>
              <w:t>&lt;iselseif condition="${!empty(pdict.Order)}"&gt;</w:t>
            </w:r>
          </w:p>
          <w:p w14:paraId="7E380A75" w14:textId="77777777" w:rsidR="00BB328D" w:rsidRPr="00E33D85" w:rsidRDefault="00BB328D" w:rsidP="003C3632">
            <w:pPr>
              <w:pStyle w:val="BodyText"/>
              <w:rPr>
                <w:highlight w:val="yellow"/>
              </w:rPr>
            </w:pPr>
            <w:r w:rsidRPr="00E33D85">
              <w:rPr>
                <w:highlight w:val="yellow"/>
              </w:rPr>
              <w:t>&lt;isset name="LineCntr" value="${pdict.Order}" scope="page"/&gt;</w:t>
            </w:r>
          </w:p>
          <w:p w14:paraId="46F61F9E" w14:textId="77777777" w:rsidR="00BB328D" w:rsidRPr="00E33D85" w:rsidRDefault="00BB328D" w:rsidP="003C3632">
            <w:pPr>
              <w:pStyle w:val="BodyText"/>
            </w:pPr>
            <w:r w:rsidRPr="00E33D85">
              <w:rPr>
                <w:highlight w:val="yellow"/>
              </w:rPr>
              <w:t>&lt;/isif&gt;</w:t>
            </w:r>
          </w:p>
        </w:tc>
      </w:tr>
    </w:tbl>
    <w:p w14:paraId="6FFC5E09" w14:textId="77777777" w:rsidR="00BB328D" w:rsidRPr="00E33D85" w:rsidRDefault="00BB328D" w:rsidP="003C3632">
      <w:pPr>
        <w:pStyle w:val="BodyText"/>
        <w:numPr>
          <w:ilvl w:val="0"/>
          <w:numId w:val="62"/>
        </w:numPr>
      </w:pPr>
      <w:r w:rsidRPr="00E33D85">
        <w:t>Replace</w:t>
      </w:r>
      <w:r w:rsidR="00127BCB" w:rsidRPr="00E33D85">
        <w:t xml:space="preserve"> pdict.Basket with LineCntr twice in file</w:t>
      </w:r>
      <w:r w:rsidR="0045779A" w:rsidRPr="00E33D85">
        <w:t xml:space="preserve"> along with null check</w:t>
      </w:r>
    </w:p>
    <w:tbl>
      <w:tblPr>
        <w:tblStyle w:val="TableGrid"/>
        <w:tblW w:w="0" w:type="auto"/>
        <w:tblLook w:val="04A0" w:firstRow="1" w:lastRow="0" w:firstColumn="1" w:lastColumn="0" w:noHBand="0" w:noVBand="1"/>
      </w:tblPr>
      <w:tblGrid>
        <w:gridCol w:w="10296"/>
      </w:tblGrid>
      <w:tr w:rsidR="00BB328D" w:rsidRPr="00E33D85" w14:paraId="71F18CDF" w14:textId="77777777" w:rsidTr="00F1407C">
        <w:tc>
          <w:tcPr>
            <w:tcW w:w="10296" w:type="dxa"/>
          </w:tcPr>
          <w:p w14:paraId="3FB0852B" w14:textId="77777777" w:rsidR="00BB328D" w:rsidRPr="00E33D85" w:rsidRDefault="0045779A" w:rsidP="003C3632">
            <w:pPr>
              <w:pStyle w:val="BodyText"/>
              <w:rPr>
                <w:highlight w:val="yellow"/>
              </w:rPr>
            </w:pPr>
            <w:r w:rsidRPr="00E33D85">
              <w:rPr>
                <w:highlight w:val="yellow"/>
              </w:rPr>
              <w:t>'BasketID', null != LineCntr ? LineCntr.UUID:null,</w:t>
            </w:r>
          </w:p>
        </w:tc>
      </w:tr>
    </w:tbl>
    <w:p w14:paraId="5AB64770" w14:textId="77777777" w:rsidR="00BB328D" w:rsidRPr="00E33D85" w:rsidRDefault="00BB328D" w:rsidP="003C3632">
      <w:pPr>
        <w:pStyle w:val="BodyText"/>
      </w:pPr>
    </w:p>
    <w:p w14:paraId="1DDF7A6B" w14:textId="77777777" w:rsidR="00C52BA2" w:rsidRPr="00E33D85" w:rsidRDefault="00C52BA2" w:rsidP="00C52BA2">
      <w:pPr>
        <w:pStyle w:val="Heading5"/>
        <w:rPr>
          <w:rFonts w:asciiTheme="minorHAnsi" w:hAnsiTheme="minorHAnsi"/>
        </w:rPr>
      </w:pPr>
      <w:r w:rsidRPr="00E33D85">
        <w:rPr>
          <w:rFonts w:asciiTheme="minorHAnsi" w:hAnsiTheme="minorHAnsi"/>
        </w:rPr>
        <w:t>Core  - scss changes</w:t>
      </w:r>
    </w:p>
    <w:p w14:paraId="21680F79" w14:textId="77777777" w:rsidR="00C52BA2" w:rsidRPr="00E33D85" w:rsidRDefault="00C52BA2" w:rsidP="00C52BA2">
      <w:pPr>
        <w:pStyle w:val="Heading6"/>
        <w:ind w:left="0"/>
        <w:rPr>
          <w:rFonts w:asciiTheme="minorHAnsi" w:hAnsiTheme="minorHAnsi"/>
        </w:rPr>
      </w:pPr>
      <w:r w:rsidRPr="00E33D85">
        <w:rPr>
          <w:rFonts w:asciiTheme="minorHAnsi" w:hAnsiTheme="minorHAnsi"/>
        </w:rPr>
        <w:t xml:space="preserve">Update “_checkout.scss” </w:t>
      </w:r>
    </w:p>
    <w:p w14:paraId="30265C11" w14:textId="77777777" w:rsidR="00C52BA2" w:rsidRPr="00E33D85" w:rsidRDefault="00C52BA2" w:rsidP="003C3632">
      <w:pPr>
        <w:pStyle w:val="BodyText"/>
      </w:pPr>
      <w:r w:rsidRPr="00E33D85">
        <w:t>Add below code snippet at the end of file</w:t>
      </w:r>
    </w:p>
    <w:p w14:paraId="4AA6BA1D" w14:textId="77777777" w:rsidR="00AE2872" w:rsidRPr="00E33D85" w:rsidRDefault="00C52BA2" w:rsidP="003C3632">
      <w:pPr>
        <w:pStyle w:val="BodyText"/>
      </w:pPr>
      <w:r w:rsidRPr="00E33D85">
        <w:t xml:space="preserve"> </w:t>
      </w:r>
    </w:p>
    <w:tbl>
      <w:tblPr>
        <w:tblStyle w:val="TableGrid"/>
        <w:tblW w:w="0" w:type="auto"/>
        <w:tblInd w:w="360" w:type="dxa"/>
        <w:tblLook w:val="04A0" w:firstRow="1" w:lastRow="0" w:firstColumn="1" w:lastColumn="0" w:noHBand="0" w:noVBand="1"/>
      </w:tblPr>
      <w:tblGrid>
        <w:gridCol w:w="9936"/>
      </w:tblGrid>
      <w:tr w:rsidR="00AE2872" w:rsidRPr="00E33D85" w14:paraId="41EC88D9" w14:textId="77777777" w:rsidTr="00AE2872">
        <w:tc>
          <w:tcPr>
            <w:tcW w:w="10296" w:type="dxa"/>
          </w:tcPr>
          <w:p w14:paraId="793EBE60" w14:textId="77777777"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color w:val="FF0000"/>
                <w:sz w:val="20"/>
                <w:szCs w:val="20"/>
                <w:highlight w:val="yellow"/>
              </w:rPr>
              <w:t>.SecureAcceptance_IFRAME</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color w:val="A31515"/>
                <w:sz w:val="20"/>
                <w:szCs w:val="20"/>
                <w:highlight w:val="yellow"/>
              </w:rPr>
              <w:t>iframe</w:t>
            </w:r>
            <w:r w:rsidRPr="00F40DB3">
              <w:rPr>
                <w:rFonts w:ascii="Consolas" w:eastAsia="Times New Roman" w:hAnsi="Consolas" w:cs="Consolas"/>
                <w:b/>
                <w:bCs/>
                <w:color w:val="000000"/>
                <w:sz w:val="20"/>
                <w:szCs w:val="20"/>
                <w:highlight w:val="yellow"/>
              </w:rPr>
              <w:t>{</w:t>
            </w:r>
          </w:p>
          <w:p w14:paraId="771A72E4" w14:textId="77777777"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color w:val="000000"/>
                <w:sz w:val="20"/>
                <w:szCs w:val="20"/>
                <w:highlight w:val="yellow"/>
              </w:rPr>
              <w:t xml:space="preserve">                height</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600</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!important</w:t>
            </w:r>
            <w:r w:rsidRPr="00F40DB3">
              <w:rPr>
                <w:rFonts w:ascii="Consolas" w:eastAsia="Times New Roman" w:hAnsi="Consolas" w:cs="Consolas"/>
                <w:b/>
                <w:bCs/>
                <w:color w:val="000000"/>
                <w:sz w:val="20"/>
                <w:szCs w:val="20"/>
                <w:highlight w:val="yellow"/>
              </w:rPr>
              <w:t>;</w:t>
            </w:r>
          </w:p>
          <w:p w14:paraId="4CB68525" w14:textId="77777777"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14:paraId="111EC113" w14:textId="77777777"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p>
          <w:p w14:paraId="63E1A734" w14:textId="77777777"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color w:val="0000FF"/>
                <w:sz w:val="20"/>
                <w:szCs w:val="20"/>
                <w:highlight w:val="yellow"/>
              </w:rPr>
              <w:lastRenderedPageBreak/>
              <w:t>@media</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color w:val="0000FF"/>
                <w:sz w:val="20"/>
                <w:szCs w:val="20"/>
                <w:highlight w:val="yellow"/>
              </w:rPr>
              <w:t>screen</w:t>
            </w:r>
            <w:r w:rsidRPr="00F40DB3">
              <w:rPr>
                <w:rFonts w:ascii="Consolas" w:eastAsia="Times New Roman" w:hAnsi="Consolas" w:cs="Consolas"/>
                <w:color w:val="000000"/>
                <w:sz w:val="20"/>
                <w:szCs w:val="20"/>
                <w:highlight w:val="yellow"/>
              </w:rPr>
              <w:t xml:space="preserve"> and </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 xml:space="preserve"> max-width</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1024</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b/>
                <w:bCs/>
                <w:color w:val="000000"/>
                <w:sz w:val="20"/>
                <w:szCs w:val="20"/>
                <w:highlight w:val="yellow"/>
              </w:rPr>
              <w:t>){</w:t>
            </w:r>
          </w:p>
          <w:p w14:paraId="62D863A9" w14:textId="77777777"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color w:val="FF0000"/>
                <w:sz w:val="20"/>
                <w:szCs w:val="20"/>
                <w:highlight w:val="yellow"/>
              </w:rPr>
              <w:t>.SecureAcceptance_IFRAME</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color w:val="A31515"/>
                <w:sz w:val="20"/>
                <w:szCs w:val="20"/>
                <w:highlight w:val="yellow"/>
              </w:rPr>
              <w:t>iframe</w:t>
            </w:r>
            <w:r w:rsidRPr="00F40DB3">
              <w:rPr>
                <w:rFonts w:ascii="Consolas" w:eastAsia="Times New Roman" w:hAnsi="Consolas" w:cs="Consolas"/>
                <w:b/>
                <w:bCs/>
                <w:color w:val="000000"/>
                <w:sz w:val="20"/>
                <w:szCs w:val="20"/>
                <w:highlight w:val="yellow"/>
              </w:rPr>
              <w:t>{</w:t>
            </w:r>
          </w:p>
          <w:p w14:paraId="22742835" w14:textId="77777777"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color w:val="000000"/>
                <w:sz w:val="20"/>
                <w:szCs w:val="20"/>
                <w:highlight w:val="yellow"/>
              </w:rPr>
              <w:t xml:space="preserve">                height</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650</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!important</w:t>
            </w:r>
            <w:r w:rsidRPr="00F40DB3">
              <w:rPr>
                <w:rFonts w:ascii="Consolas" w:eastAsia="Times New Roman" w:hAnsi="Consolas" w:cs="Consolas"/>
                <w:b/>
                <w:bCs/>
                <w:color w:val="000000"/>
                <w:sz w:val="20"/>
                <w:szCs w:val="20"/>
                <w:highlight w:val="yellow"/>
              </w:rPr>
              <w:t>;</w:t>
            </w:r>
          </w:p>
          <w:p w14:paraId="5D373C9D" w14:textId="77777777"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14:paraId="2B1D3831" w14:textId="77777777"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14:paraId="1B016B85" w14:textId="77777777"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p>
          <w:p w14:paraId="20869E3E" w14:textId="77777777"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p>
          <w:p w14:paraId="67716A97" w14:textId="77777777"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color w:val="0000FF"/>
                <w:sz w:val="20"/>
                <w:szCs w:val="20"/>
                <w:highlight w:val="yellow"/>
              </w:rPr>
              <w:t>@media</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color w:val="0000FF"/>
                <w:sz w:val="20"/>
                <w:szCs w:val="20"/>
                <w:highlight w:val="yellow"/>
              </w:rPr>
              <w:t>screen</w:t>
            </w:r>
            <w:r w:rsidRPr="00F40DB3">
              <w:rPr>
                <w:rFonts w:ascii="Consolas" w:eastAsia="Times New Roman" w:hAnsi="Consolas" w:cs="Consolas"/>
                <w:color w:val="000000"/>
                <w:sz w:val="20"/>
                <w:szCs w:val="20"/>
                <w:highlight w:val="yellow"/>
              </w:rPr>
              <w:t xml:space="preserve"> and </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 xml:space="preserve"> max-width</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767</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b/>
                <w:bCs/>
                <w:color w:val="000000"/>
                <w:sz w:val="20"/>
                <w:szCs w:val="20"/>
                <w:highlight w:val="yellow"/>
              </w:rPr>
              <w:t>){</w:t>
            </w:r>
          </w:p>
          <w:p w14:paraId="05131A4C" w14:textId="77777777"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color w:val="FF0000"/>
                <w:sz w:val="20"/>
                <w:szCs w:val="20"/>
                <w:highlight w:val="yellow"/>
              </w:rPr>
              <w:t>.SecureAcceptance_IFRAME</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color w:val="A31515"/>
                <w:sz w:val="20"/>
                <w:szCs w:val="20"/>
                <w:highlight w:val="yellow"/>
              </w:rPr>
              <w:t>iframe</w:t>
            </w:r>
            <w:r w:rsidRPr="00F40DB3">
              <w:rPr>
                <w:rFonts w:ascii="Consolas" w:eastAsia="Times New Roman" w:hAnsi="Consolas" w:cs="Consolas"/>
                <w:b/>
                <w:bCs/>
                <w:color w:val="000000"/>
                <w:sz w:val="20"/>
                <w:szCs w:val="20"/>
                <w:highlight w:val="yellow"/>
              </w:rPr>
              <w:t>{</w:t>
            </w:r>
          </w:p>
          <w:p w14:paraId="48E47741" w14:textId="77777777"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color w:val="000000"/>
                <w:sz w:val="20"/>
                <w:szCs w:val="20"/>
                <w:highlight w:val="yellow"/>
              </w:rPr>
              <w:t xml:space="preserve">                height</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670</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!important</w:t>
            </w:r>
            <w:r w:rsidRPr="00F40DB3">
              <w:rPr>
                <w:rFonts w:ascii="Consolas" w:eastAsia="Times New Roman" w:hAnsi="Consolas" w:cs="Consolas"/>
                <w:b/>
                <w:bCs/>
                <w:color w:val="000000"/>
                <w:sz w:val="20"/>
                <w:szCs w:val="20"/>
                <w:highlight w:val="yellow"/>
              </w:rPr>
              <w:t>;</w:t>
            </w:r>
          </w:p>
          <w:p w14:paraId="7FBFC171" w14:textId="77777777"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14:paraId="7A6CFB2B" w14:textId="77777777" w:rsidR="00AE2872" w:rsidRPr="00E33D85" w:rsidRDefault="00F40DB3" w:rsidP="00F40DB3">
            <w:pPr>
              <w:autoSpaceDE w:val="0"/>
              <w:autoSpaceDN w:val="0"/>
              <w:adjustRightInd w:val="0"/>
              <w:spacing w:after="0" w:line="240" w:lineRule="auto"/>
            </w:pPr>
            <w:r w:rsidRPr="00F40DB3">
              <w:rPr>
                <w:rFonts w:ascii="Consolas" w:eastAsia="Times New Roman" w:hAnsi="Consolas" w:cs="Consolas"/>
                <w:b/>
                <w:bCs/>
                <w:color w:val="000000"/>
                <w:sz w:val="20"/>
                <w:szCs w:val="20"/>
                <w:highlight w:val="yellow"/>
              </w:rPr>
              <w:t>}</w:t>
            </w:r>
          </w:p>
        </w:tc>
      </w:tr>
    </w:tbl>
    <w:p w14:paraId="2A4AB9C9" w14:textId="77777777" w:rsidR="00C52BA2" w:rsidRPr="00E33D85" w:rsidRDefault="00C52BA2" w:rsidP="003C3632">
      <w:pPr>
        <w:pStyle w:val="BodyText"/>
      </w:pPr>
    </w:p>
    <w:p w14:paraId="0FC61C67" w14:textId="77777777" w:rsidR="00BB328D" w:rsidRPr="00E33D85" w:rsidRDefault="00BB328D" w:rsidP="004F597D">
      <w:pPr>
        <w:pStyle w:val="Heading4"/>
        <w:rPr>
          <w:rFonts w:asciiTheme="minorHAnsi" w:hAnsiTheme="minorHAnsi"/>
        </w:rPr>
      </w:pPr>
      <w:r w:rsidRPr="00E33D85">
        <w:rPr>
          <w:rFonts w:asciiTheme="minorHAnsi" w:hAnsiTheme="minorHAnsi"/>
        </w:rPr>
        <w:t>Secure Acceptance Silent Post Section</w:t>
      </w:r>
    </w:p>
    <w:p w14:paraId="3E3C60BA" w14:textId="77777777" w:rsidR="008C5EDB" w:rsidRPr="00E33D85" w:rsidRDefault="00BB328D">
      <w:pPr>
        <w:pStyle w:val="Heading5"/>
        <w:rPr>
          <w:rFonts w:asciiTheme="minorHAnsi" w:hAnsiTheme="minorHAnsi"/>
        </w:rPr>
      </w:pPr>
      <w:r w:rsidRPr="00E33D85">
        <w:rPr>
          <w:rFonts w:asciiTheme="minorHAnsi" w:hAnsiTheme="minorHAnsi"/>
        </w:rPr>
        <w:t>Template - billing.isml</w:t>
      </w:r>
    </w:p>
    <w:p w14:paraId="2D579A16" w14:textId="77777777" w:rsidR="00BB328D" w:rsidRPr="00E33D85" w:rsidRDefault="008C5EDB" w:rsidP="004F597D">
      <w:pPr>
        <w:rPr>
          <w:b/>
        </w:rPr>
      </w:pPr>
      <w:r w:rsidRPr="00E33D85">
        <w:t>Add a a div for secure acceptance silent post after the end of &lt;/form&gt; tag</w:t>
      </w:r>
    </w:p>
    <w:tbl>
      <w:tblPr>
        <w:tblStyle w:val="TableGrid"/>
        <w:tblW w:w="0" w:type="auto"/>
        <w:tblLook w:val="04A0" w:firstRow="1" w:lastRow="0" w:firstColumn="1" w:lastColumn="0" w:noHBand="0" w:noVBand="1"/>
      </w:tblPr>
      <w:tblGrid>
        <w:gridCol w:w="10296"/>
      </w:tblGrid>
      <w:tr w:rsidR="00BB328D" w:rsidRPr="00E33D85" w14:paraId="58D95ED1" w14:textId="77777777" w:rsidTr="00F1407C">
        <w:tc>
          <w:tcPr>
            <w:tcW w:w="10296" w:type="dxa"/>
          </w:tcPr>
          <w:p w14:paraId="14BF01A8" w14:textId="77777777" w:rsidR="00BB328D" w:rsidRPr="00E33D85" w:rsidRDefault="00BB328D" w:rsidP="00F1407C">
            <w:pPr>
              <w:autoSpaceDE w:val="0"/>
              <w:autoSpaceDN w:val="0"/>
              <w:adjustRightInd w:val="0"/>
              <w:spacing w:after="0" w:line="240" w:lineRule="auto"/>
              <w:rPr>
                <w:rFonts w:eastAsia="Times New Roman" w:cs="Consolas"/>
                <w:sz w:val="20"/>
                <w:szCs w:val="20"/>
              </w:rPr>
            </w:pPr>
            <w:r w:rsidRPr="00E33D85">
              <w:rPr>
                <w:rFonts w:eastAsia="Times New Roman" w:cs="Consolas"/>
                <w:color w:val="008080"/>
                <w:sz w:val="20"/>
                <w:szCs w:val="20"/>
              </w:rPr>
              <w:t>&lt;/</w:t>
            </w:r>
            <w:r w:rsidRPr="00E33D85">
              <w:rPr>
                <w:rFonts w:eastAsia="Times New Roman" w:cs="Consolas"/>
                <w:color w:val="3F7F7F"/>
                <w:sz w:val="20"/>
                <w:szCs w:val="20"/>
              </w:rPr>
              <w:t>form</w:t>
            </w:r>
            <w:r w:rsidRPr="00E33D85">
              <w:rPr>
                <w:rFonts w:eastAsia="Times New Roman" w:cs="Consolas"/>
                <w:color w:val="008080"/>
                <w:sz w:val="20"/>
                <w:szCs w:val="20"/>
              </w:rPr>
              <w:t>&gt;</w:t>
            </w:r>
          </w:p>
          <w:p w14:paraId="7EAF3E54" w14:textId="77777777" w:rsidR="003B52F6" w:rsidRPr="003B52F6" w:rsidRDefault="003B52F6" w:rsidP="003B52F6">
            <w:pPr>
              <w:autoSpaceDE w:val="0"/>
              <w:autoSpaceDN w:val="0"/>
              <w:adjustRightInd w:val="0"/>
              <w:spacing w:after="0" w:line="240" w:lineRule="auto"/>
              <w:rPr>
                <w:rFonts w:ascii="Consolas" w:eastAsia="Times New Roman" w:hAnsi="Consolas" w:cs="Consolas"/>
                <w:sz w:val="20"/>
                <w:szCs w:val="20"/>
                <w:highlight w:val="yellow"/>
              </w:rPr>
            </w:pPr>
            <w:r w:rsidRPr="003B52F6">
              <w:rPr>
                <w:rFonts w:ascii="Consolas" w:eastAsia="Times New Roman" w:hAnsi="Consolas" w:cs="Consolas"/>
                <w:color w:val="008080"/>
                <w:sz w:val="20"/>
                <w:szCs w:val="20"/>
                <w:highlight w:val="yellow"/>
              </w:rPr>
              <w:t>&lt;</w:t>
            </w:r>
            <w:r w:rsidRPr="003B52F6">
              <w:rPr>
                <w:rFonts w:ascii="Consolas" w:eastAsia="Times New Roman" w:hAnsi="Consolas" w:cs="Consolas"/>
                <w:color w:val="3F7F7F"/>
                <w:sz w:val="20"/>
                <w:szCs w:val="20"/>
                <w:highlight w:val="yellow"/>
              </w:rPr>
              <w:t>div</w:t>
            </w:r>
            <w:r w:rsidRPr="003B52F6">
              <w:rPr>
                <w:rFonts w:ascii="Consolas" w:eastAsia="Times New Roman" w:hAnsi="Consolas" w:cs="Consolas"/>
                <w:sz w:val="20"/>
                <w:szCs w:val="20"/>
                <w:highlight w:val="yellow"/>
              </w:rPr>
              <w:t xml:space="preserve"> </w:t>
            </w:r>
            <w:r w:rsidRPr="003B52F6">
              <w:rPr>
                <w:rFonts w:ascii="Consolas" w:eastAsia="Times New Roman" w:hAnsi="Consolas" w:cs="Consolas"/>
                <w:color w:val="7F007F"/>
                <w:sz w:val="20"/>
                <w:szCs w:val="20"/>
                <w:highlight w:val="yellow"/>
              </w:rPr>
              <w:t>id</w:t>
            </w:r>
            <w:r w:rsidRPr="003B52F6">
              <w:rPr>
                <w:rFonts w:ascii="Consolas" w:eastAsia="Times New Roman" w:hAnsi="Consolas" w:cs="Consolas"/>
                <w:color w:val="000000"/>
                <w:sz w:val="20"/>
                <w:szCs w:val="20"/>
                <w:highlight w:val="yellow"/>
              </w:rPr>
              <w:t>=</w:t>
            </w:r>
            <w:r w:rsidRPr="003B52F6">
              <w:rPr>
                <w:rFonts w:ascii="Consolas" w:eastAsia="Times New Roman" w:hAnsi="Consolas" w:cs="Consolas"/>
                <w:i/>
                <w:iCs/>
                <w:color w:val="2A00FF"/>
                <w:sz w:val="20"/>
                <w:szCs w:val="20"/>
                <w:highlight w:val="yellow"/>
              </w:rPr>
              <w:t>"secureAcceptancePost"</w:t>
            </w:r>
            <w:r w:rsidRPr="003B52F6">
              <w:rPr>
                <w:rFonts w:ascii="Consolas" w:eastAsia="Times New Roman" w:hAnsi="Consolas" w:cs="Consolas"/>
                <w:color w:val="008080"/>
                <w:sz w:val="20"/>
                <w:szCs w:val="20"/>
                <w:highlight w:val="yellow"/>
              </w:rPr>
              <w:t>&gt;</w:t>
            </w:r>
          </w:p>
          <w:p w14:paraId="23F7147A" w14:textId="77777777" w:rsidR="00BB328D" w:rsidRPr="00E33D85" w:rsidRDefault="003B52F6" w:rsidP="003B52F6">
            <w:r w:rsidRPr="003B52F6">
              <w:rPr>
                <w:rFonts w:ascii="Consolas" w:eastAsia="Times New Roman" w:hAnsi="Consolas" w:cs="Consolas"/>
                <w:color w:val="008080"/>
                <w:sz w:val="20"/>
                <w:szCs w:val="20"/>
                <w:highlight w:val="yellow"/>
              </w:rPr>
              <w:t>&lt;/</w:t>
            </w:r>
            <w:r w:rsidRPr="003B52F6">
              <w:rPr>
                <w:rFonts w:ascii="Consolas" w:eastAsia="Times New Roman" w:hAnsi="Consolas" w:cs="Consolas"/>
                <w:color w:val="3F7F7F"/>
                <w:sz w:val="20"/>
                <w:szCs w:val="20"/>
                <w:highlight w:val="yellow"/>
              </w:rPr>
              <w:t>div</w:t>
            </w:r>
            <w:r w:rsidRPr="003B52F6">
              <w:rPr>
                <w:rFonts w:ascii="Consolas" w:eastAsia="Times New Roman" w:hAnsi="Consolas" w:cs="Consolas"/>
                <w:color w:val="008080"/>
                <w:sz w:val="20"/>
                <w:szCs w:val="20"/>
                <w:highlight w:val="yellow"/>
              </w:rPr>
              <w:t>&gt;</w:t>
            </w:r>
          </w:p>
        </w:tc>
      </w:tr>
    </w:tbl>
    <w:p w14:paraId="2617513E" w14:textId="77777777" w:rsidR="006B2CE2" w:rsidRPr="00E33D85" w:rsidRDefault="006B2CE2" w:rsidP="006B2CE2">
      <w:pPr>
        <w:rPr>
          <w:b/>
        </w:rPr>
      </w:pPr>
      <w:r w:rsidRPr="00E33D85">
        <w:t xml:space="preserve">Add a “secureacceptance” class inside button </w:t>
      </w:r>
      <w:r w:rsidR="002F5DEC" w:rsidRPr="00E33D85">
        <w:t>an</w:t>
      </w:r>
      <w:r w:rsidR="00E14BB9" w:rsidRPr="00E33D85">
        <w:t>d</w:t>
      </w:r>
      <w:r w:rsidR="002F5DEC" w:rsidRPr="00E33D85">
        <w:t xml:space="preserve"> specify type as”button”</w:t>
      </w:r>
      <w:r w:rsidRPr="00E33D85">
        <w:t>as below</w:t>
      </w:r>
    </w:p>
    <w:tbl>
      <w:tblPr>
        <w:tblStyle w:val="TableGrid"/>
        <w:tblW w:w="0" w:type="auto"/>
        <w:tblLook w:val="04A0" w:firstRow="1" w:lastRow="0" w:firstColumn="1" w:lastColumn="0" w:noHBand="0" w:noVBand="1"/>
      </w:tblPr>
      <w:tblGrid>
        <w:gridCol w:w="10296"/>
      </w:tblGrid>
      <w:tr w:rsidR="006B2CE2" w:rsidRPr="00E33D85" w14:paraId="675E0821" w14:textId="77777777" w:rsidTr="00C515B7">
        <w:tc>
          <w:tcPr>
            <w:tcW w:w="10296" w:type="dxa"/>
          </w:tcPr>
          <w:p w14:paraId="67947EC7" w14:textId="77777777" w:rsidR="003B52F6" w:rsidRPr="00852E94" w:rsidRDefault="003B52F6" w:rsidP="003B52F6">
            <w:pPr>
              <w:autoSpaceDE w:val="0"/>
              <w:autoSpaceDN w:val="0"/>
              <w:adjustRightInd w:val="0"/>
              <w:spacing w:after="0" w:line="240" w:lineRule="auto"/>
              <w:rPr>
                <w:rFonts w:eastAsia="Times New Roman" w:cs="Consolas"/>
                <w:sz w:val="20"/>
                <w:szCs w:val="20"/>
              </w:rPr>
            </w:pPr>
            <w:r w:rsidRPr="00852E94">
              <w:rPr>
                <w:rFonts w:eastAsia="Times New Roman" w:cs="Consolas"/>
                <w:color w:val="008080"/>
                <w:sz w:val="20"/>
                <w:szCs w:val="20"/>
              </w:rPr>
              <w:t>&lt;</w:t>
            </w:r>
            <w:r w:rsidRPr="00852E94">
              <w:rPr>
                <w:rFonts w:eastAsia="Times New Roman" w:cs="Consolas"/>
                <w:color w:val="3F7F7F"/>
                <w:sz w:val="20"/>
                <w:szCs w:val="20"/>
                <w:highlight w:val="lightGray"/>
              </w:rPr>
              <w:t>div</w:t>
            </w:r>
            <w:r w:rsidRPr="00852E94">
              <w:rPr>
                <w:rFonts w:eastAsia="Times New Roman" w:cs="Consolas"/>
                <w:sz w:val="20"/>
                <w:szCs w:val="20"/>
              </w:rPr>
              <w:t xml:space="preserve"> </w:t>
            </w:r>
            <w:r w:rsidRPr="00852E94">
              <w:rPr>
                <w:rFonts w:eastAsia="Times New Roman" w:cs="Consolas"/>
                <w:color w:val="7F007F"/>
                <w:sz w:val="20"/>
                <w:szCs w:val="20"/>
              </w:rPr>
              <w:t>class</w:t>
            </w:r>
            <w:r w:rsidRPr="00852E94">
              <w:rPr>
                <w:rFonts w:eastAsia="Times New Roman" w:cs="Consolas"/>
                <w:color w:val="000000"/>
                <w:sz w:val="20"/>
                <w:szCs w:val="20"/>
              </w:rPr>
              <w:t>=</w:t>
            </w:r>
            <w:r w:rsidRPr="00852E94">
              <w:rPr>
                <w:rFonts w:eastAsia="Times New Roman" w:cs="Consolas"/>
                <w:i/>
                <w:iCs/>
                <w:color w:val="2A00FF"/>
                <w:sz w:val="20"/>
                <w:szCs w:val="20"/>
              </w:rPr>
              <w:t>"form-row form-row-button"</w:t>
            </w:r>
            <w:r w:rsidRPr="00852E94">
              <w:rPr>
                <w:rFonts w:eastAsia="Times New Roman" w:cs="Consolas"/>
                <w:color w:val="008080"/>
                <w:sz w:val="20"/>
                <w:szCs w:val="20"/>
              </w:rPr>
              <w:t>&gt;</w:t>
            </w:r>
          </w:p>
          <w:p w14:paraId="46D08E88" w14:textId="77777777" w:rsidR="003B52F6" w:rsidRPr="00852E94" w:rsidRDefault="003B52F6" w:rsidP="003B52F6">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 xml:space="preserve">            </w:t>
            </w:r>
            <w:r w:rsidRPr="00852E94">
              <w:rPr>
                <w:rFonts w:eastAsia="Times New Roman" w:cs="Consolas"/>
                <w:color w:val="008080"/>
                <w:sz w:val="20"/>
                <w:szCs w:val="20"/>
              </w:rPr>
              <w:t>&lt;</w:t>
            </w:r>
            <w:r w:rsidRPr="00852E94">
              <w:rPr>
                <w:rFonts w:eastAsia="Times New Roman" w:cs="Consolas"/>
                <w:color w:val="3F7F7F"/>
                <w:sz w:val="20"/>
                <w:szCs w:val="20"/>
              </w:rPr>
              <w:t>button</w:t>
            </w:r>
            <w:r w:rsidRPr="00852E94">
              <w:rPr>
                <w:rFonts w:eastAsia="Times New Roman" w:cs="Consolas"/>
                <w:sz w:val="20"/>
                <w:szCs w:val="20"/>
              </w:rPr>
              <w:t xml:space="preserve"> </w:t>
            </w:r>
            <w:r w:rsidRPr="00852E94">
              <w:rPr>
                <w:rFonts w:eastAsia="Times New Roman" w:cs="Consolas"/>
                <w:color w:val="7F007F"/>
                <w:sz w:val="20"/>
                <w:szCs w:val="20"/>
              </w:rPr>
              <w:t>class</w:t>
            </w:r>
            <w:r w:rsidRPr="00852E94">
              <w:rPr>
                <w:rFonts w:eastAsia="Times New Roman" w:cs="Consolas"/>
                <w:color w:val="000000"/>
                <w:sz w:val="20"/>
                <w:szCs w:val="20"/>
              </w:rPr>
              <w:t>=</w:t>
            </w:r>
            <w:r w:rsidRPr="00852E94">
              <w:rPr>
                <w:rFonts w:eastAsia="Times New Roman" w:cs="Consolas"/>
                <w:i/>
                <w:iCs/>
                <w:color w:val="2A00FF"/>
                <w:sz w:val="20"/>
                <w:szCs w:val="20"/>
              </w:rPr>
              <w:t xml:space="preserve">"button-fancy-large </w:t>
            </w:r>
            <w:r w:rsidRPr="00852E94">
              <w:rPr>
                <w:rFonts w:eastAsia="Times New Roman" w:cs="Consolas"/>
                <w:i/>
                <w:iCs/>
                <w:color w:val="2A00FF"/>
                <w:sz w:val="20"/>
                <w:szCs w:val="20"/>
                <w:highlight w:val="yellow"/>
              </w:rPr>
              <w:t>secureacceptance</w:t>
            </w:r>
            <w:r w:rsidRPr="00852E94">
              <w:rPr>
                <w:rFonts w:eastAsia="Times New Roman" w:cs="Consolas"/>
                <w:i/>
                <w:iCs/>
                <w:color w:val="2A00FF"/>
                <w:sz w:val="20"/>
                <w:szCs w:val="20"/>
              </w:rPr>
              <w:t xml:space="preserve"> continue-place-order"</w:t>
            </w:r>
            <w:r w:rsidRPr="00852E94">
              <w:rPr>
                <w:rFonts w:eastAsia="Times New Roman" w:cs="Consolas"/>
                <w:sz w:val="20"/>
                <w:szCs w:val="20"/>
              </w:rPr>
              <w:t xml:space="preserve"> </w:t>
            </w:r>
            <w:r w:rsidRPr="00852E94">
              <w:rPr>
                <w:rFonts w:eastAsia="Times New Roman" w:cs="Consolas"/>
                <w:color w:val="7F007F"/>
                <w:sz w:val="20"/>
                <w:szCs w:val="20"/>
              </w:rPr>
              <w:t>type</w:t>
            </w:r>
            <w:r w:rsidRPr="00852E94">
              <w:rPr>
                <w:rFonts w:eastAsia="Times New Roman" w:cs="Consolas"/>
                <w:color w:val="000000"/>
                <w:sz w:val="20"/>
                <w:szCs w:val="20"/>
              </w:rPr>
              <w:t>=</w:t>
            </w:r>
            <w:r w:rsidRPr="00852E94">
              <w:rPr>
                <w:rFonts w:eastAsia="Times New Roman" w:cs="Consolas"/>
                <w:i/>
                <w:iCs/>
                <w:color w:val="2A00FF"/>
                <w:sz w:val="20"/>
                <w:szCs w:val="20"/>
              </w:rPr>
              <w:t>"button"</w:t>
            </w:r>
            <w:r w:rsidRPr="00852E94">
              <w:rPr>
                <w:rFonts w:eastAsia="Times New Roman" w:cs="Consolas"/>
                <w:sz w:val="20"/>
                <w:szCs w:val="20"/>
              </w:rPr>
              <w:t xml:space="preserve"> </w:t>
            </w:r>
            <w:r w:rsidRPr="00852E94">
              <w:rPr>
                <w:rFonts w:eastAsia="Times New Roman" w:cs="Consolas"/>
                <w:color w:val="7F007F"/>
                <w:sz w:val="20"/>
                <w:szCs w:val="20"/>
              </w:rPr>
              <w:t>name</w:t>
            </w:r>
            <w:r w:rsidRPr="00852E94">
              <w:rPr>
                <w:rFonts w:eastAsia="Times New Roman" w:cs="Consolas"/>
                <w:color w:val="000000"/>
                <w:sz w:val="20"/>
                <w:szCs w:val="20"/>
              </w:rPr>
              <w:t>=</w:t>
            </w:r>
            <w:r w:rsidRPr="00852E94">
              <w:rPr>
                <w:rFonts w:eastAsia="Times New Roman" w:cs="Consolas"/>
                <w:i/>
                <w:iCs/>
                <w:color w:val="2A00FF"/>
                <w:sz w:val="20"/>
                <w:szCs w:val="20"/>
              </w:rPr>
              <w:t>"${pdict.CurrentForms.billing.save.htmlName}"</w:t>
            </w:r>
            <w:r w:rsidRPr="00852E94">
              <w:rPr>
                <w:rFonts w:eastAsia="Times New Roman" w:cs="Consolas"/>
                <w:sz w:val="20"/>
                <w:szCs w:val="20"/>
              </w:rPr>
              <w:t xml:space="preserve"> </w:t>
            </w:r>
            <w:r w:rsidRPr="00852E94">
              <w:rPr>
                <w:rFonts w:eastAsia="Times New Roman" w:cs="Consolas"/>
                <w:color w:val="7F007F"/>
                <w:sz w:val="20"/>
                <w:szCs w:val="20"/>
              </w:rPr>
              <w:t>value</w:t>
            </w:r>
            <w:r w:rsidRPr="00852E94">
              <w:rPr>
                <w:rFonts w:eastAsia="Times New Roman" w:cs="Consolas"/>
                <w:color w:val="000000"/>
                <w:sz w:val="20"/>
                <w:szCs w:val="20"/>
              </w:rPr>
              <w:t>=</w:t>
            </w:r>
            <w:r w:rsidRPr="00852E94">
              <w:rPr>
                <w:rFonts w:eastAsia="Times New Roman" w:cs="Consolas"/>
                <w:i/>
                <w:iCs/>
                <w:color w:val="2A00FF"/>
                <w:sz w:val="20"/>
                <w:szCs w:val="20"/>
              </w:rPr>
              <w:t>"${Resource.msg('global.continueplaceorder','locale',null)}"</w:t>
            </w:r>
            <w:r w:rsidRPr="00852E94">
              <w:rPr>
                <w:rFonts w:eastAsia="Times New Roman" w:cs="Consolas"/>
                <w:color w:val="008080"/>
                <w:sz w:val="20"/>
                <w:szCs w:val="20"/>
              </w:rPr>
              <w:t>&gt;&lt;</w:t>
            </w:r>
            <w:r w:rsidRPr="00852E94">
              <w:rPr>
                <w:rFonts w:eastAsia="Times New Roman" w:cs="Consolas"/>
                <w:color w:val="3F7F7F"/>
                <w:sz w:val="20"/>
                <w:szCs w:val="20"/>
              </w:rPr>
              <w:t>span</w:t>
            </w:r>
            <w:r w:rsidRPr="00852E94">
              <w:rPr>
                <w:rFonts w:eastAsia="Times New Roman" w:cs="Consolas"/>
                <w:color w:val="008080"/>
                <w:sz w:val="20"/>
                <w:szCs w:val="20"/>
              </w:rPr>
              <w:t>&gt;</w:t>
            </w:r>
            <w:r w:rsidRPr="00852E94">
              <w:rPr>
                <w:rFonts w:eastAsia="Times New Roman" w:cs="Consolas"/>
                <w:color w:val="000000"/>
                <w:sz w:val="20"/>
                <w:szCs w:val="20"/>
              </w:rPr>
              <w:t>${Resource.msg('global.continueplaceorder','locale',null)}</w:t>
            </w:r>
            <w:r w:rsidRPr="00852E94">
              <w:rPr>
                <w:rFonts w:eastAsia="Times New Roman" w:cs="Consolas"/>
                <w:color w:val="008080"/>
                <w:sz w:val="20"/>
                <w:szCs w:val="20"/>
              </w:rPr>
              <w:t>&lt;/</w:t>
            </w:r>
            <w:r w:rsidRPr="00852E94">
              <w:rPr>
                <w:rFonts w:eastAsia="Times New Roman" w:cs="Consolas"/>
                <w:color w:val="3F7F7F"/>
                <w:sz w:val="20"/>
                <w:szCs w:val="20"/>
              </w:rPr>
              <w:t>span</w:t>
            </w:r>
            <w:r w:rsidRPr="00852E94">
              <w:rPr>
                <w:rFonts w:eastAsia="Times New Roman" w:cs="Consolas"/>
                <w:color w:val="008080"/>
                <w:sz w:val="20"/>
                <w:szCs w:val="20"/>
              </w:rPr>
              <w:t>&gt;&lt;/</w:t>
            </w:r>
            <w:r w:rsidRPr="00852E94">
              <w:rPr>
                <w:rFonts w:eastAsia="Times New Roman" w:cs="Consolas"/>
                <w:color w:val="3F7F7F"/>
                <w:sz w:val="20"/>
                <w:szCs w:val="20"/>
              </w:rPr>
              <w:t>button</w:t>
            </w:r>
            <w:r w:rsidRPr="00852E94">
              <w:rPr>
                <w:rFonts w:eastAsia="Times New Roman" w:cs="Consolas"/>
                <w:color w:val="008080"/>
                <w:sz w:val="20"/>
                <w:szCs w:val="20"/>
              </w:rPr>
              <w:t>&gt;</w:t>
            </w:r>
          </w:p>
          <w:p w14:paraId="49F8C302" w14:textId="77777777" w:rsidR="006B2CE2" w:rsidRPr="00E33D85" w:rsidRDefault="003B52F6" w:rsidP="003B52F6">
            <w:r w:rsidRPr="00852E94">
              <w:rPr>
                <w:rFonts w:eastAsia="Times New Roman" w:cs="Consolas"/>
                <w:color w:val="000000"/>
                <w:sz w:val="20"/>
                <w:szCs w:val="20"/>
              </w:rPr>
              <w:t xml:space="preserve">        </w:t>
            </w:r>
            <w:r w:rsidRPr="00852E94">
              <w:rPr>
                <w:rFonts w:eastAsia="Times New Roman" w:cs="Consolas"/>
                <w:color w:val="008080"/>
                <w:sz w:val="20"/>
                <w:szCs w:val="20"/>
              </w:rPr>
              <w:t>&lt;/</w:t>
            </w:r>
            <w:r w:rsidRPr="00852E94">
              <w:rPr>
                <w:rFonts w:eastAsia="Times New Roman" w:cs="Consolas"/>
                <w:color w:val="3F7F7F"/>
                <w:sz w:val="20"/>
                <w:szCs w:val="20"/>
                <w:highlight w:val="lightGray"/>
              </w:rPr>
              <w:t>div</w:t>
            </w:r>
            <w:r w:rsidRPr="00852E94">
              <w:rPr>
                <w:rFonts w:eastAsia="Times New Roman" w:cs="Consolas"/>
                <w:color w:val="008080"/>
                <w:sz w:val="20"/>
                <w:szCs w:val="20"/>
              </w:rPr>
              <w:t>&gt;</w:t>
            </w:r>
          </w:p>
        </w:tc>
      </w:tr>
    </w:tbl>
    <w:p w14:paraId="1D6AC31D" w14:textId="77777777" w:rsidR="006B2CE2" w:rsidRPr="00E33D85" w:rsidRDefault="007E5402" w:rsidP="005762BE">
      <w:pPr>
        <w:pStyle w:val="Heading5"/>
        <w:rPr>
          <w:rFonts w:asciiTheme="minorHAnsi" w:hAnsiTheme="minorHAnsi"/>
        </w:rPr>
      </w:pPr>
      <w:r w:rsidRPr="00E33D85">
        <w:rPr>
          <w:rFonts w:asciiTheme="minorHAnsi" w:hAnsiTheme="minorHAnsi"/>
        </w:rPr>
        <w:t>Core – footer_UI.isml</w:t>
      </w:r>
    </w:p>
    <w:p w14:paraId="23CC034F" w14:textId="77777777" w:rsidR="007E5402" w:rsidRPr="00E33D85" w:rsidRDefault="00E14BB9" w:rsidP="003C3632">
      <w:pPr>
        <w:pStyle w:val="BodyText"/>
        <w:rPr>
          <w:b/>
        </w:rPr>
      </w:pPr>
      <w:r w:rsidRPr="00E33D85">
        <w:t>Include script</w:t>
      </w:r>
      <w:r w:rsidR="00D954F3" w:rsidRPr="00E33D85">
        <w:t xml:space="preserve"> jquery.payment.js  of cybersource cartridge</w:t>
      </w:r>
      <w:r w:rsidRPr="00E33D85">
        <w:t xml:space="preserve"> </w:t>
      </w:r>
    </w:p>
    <w:tbl>
      <w:tblPr>
        <w:tblStyle w:val="TableGrid"/>
        <w:tblW w:w="0" w:type="auto"/>
        <w:tblLook w:val="04A0" w:firstRow="1" w:lastRow="0" w:firstColumn="1" w:lastColumn="0" w:noHBand="0" w:noVBand="1"/>
      </w:tblPr>
      <w:tblGrid>
        <w:gridCol w:w="10296"/>
      </w:tblGrid>
      <w:tr w:rsidR="007E5402" w:rsidRPr="00E33D85" w14:paraId="1F770A0E" w14:textId="77777777" w:rsidTr="00C515B7">
        <w:tc>
          <w:tcPr>
            <w:tcW w:w="10296" w:type="dxa"/>
          </w:tcPr>
          <w:p w14:paraId="64A7A405" w14:textId="77777777" w:rsidR="003B52F6" w:rsidRPr="00852E94" w:rsidRDefault="003B52F6" w:rsidP="003B52F6">
            <w:pPr>
              <w:autoSpaceDE w:val="0"/>
              <w:autoSpaceDN w:val="0"/>
              <w:adjustRightInd w:val="0"/>
              <w:spacing w:after="0" w:line="240" w:lineRule="auto"/>
              <w:rPr>
                <w:rFonts w:eastAsia="Times New Roman" w:cs="Consolas"/>
                <w:sz w:val="20"/>
                <w:szCs w:val="20"/>
              </w:rPr>
            </w:pPr>
            <w:r w:rsidRPr="00852E94">
              <w:rPr>
                <w:rFonts w:eastAsia="Times New Roman" w:cs="Consolas"/>
                <w:color w:val="008080"/>
                <w:sz w:val="20"/>
                <w:szCs w:val="20"/>
              </w:rPr>
              <w:t>&lt;</w:t>
            </w:r>
            <w:r w:rsidRPr="00852E94">
              <w:rPr>
                <w:rFonts w:eastAsia="Times New Roman" w:cs="Consolas"/>
                <w:color w:val="3F7F7F"/>
                <w:sz w:val="20"/>
                <w:szCs w:val="20"/>
                <w:highlight w:val="lightGray"/>
              </w:rPr>
              <w:t>script</w:t>
            </w:r>
            <w:r w:rsidRPr="00852E94">
              <w:rPr>
                <w:rFonts w:eastAsia="Times New Roman" w:cs="Consolas"/>
                <w:sz w:val="20"/>
                <w:szCs w:val="20"/>
              </w:rPr>
              <w:t xml:space="preserve"> </w:t>
            </w:r>
            <w:r w:rsidRPr="00852E94">
              <w:rPr>
                <w:rFonts w:eastAsia="Times New Roman" w:cs="Consolas"/>
                <w:color w:val="7F007F"/>
                <w:sz w:val="20"/>
                <w:szCs w:val="20"/>
              </w:rPr>
              <w:t>src</w:t>
            </w:r>
            <w:r w:rsidRPr="00852E94">
              <w:rPr>
                <w:rFonts w:eastAsia="Times New Roman" w:cs="Consolas"/>
                <w:color w:val="000000"/>
                <w:sz w:val="20"/>
                <w:szCs w:val="20"/>
              </w:rPr>
              <w:t>=</w:t>
            </w:r>
            <w:r w:rsidRPr="00852E94">
              <w:rPr>
                <w:rFonts w:eastAsia="Times New Roman" w:cs="Consolas"/>
                <w:i/>
                <w:iCs/>
                <w:color w:val="2A00FF"/>
                <w:sz w:val="20"/>
                <w:szCs w:val="20"/>
              </w:rPr>
              <w:t>"${URLUtils.staticURL('/lib/jquery/jquery.validate.min.js')}"</w:t>
            </w:r>
            <w:r w:rsidRPr="00852E94">
              <w:rPr>
                <w:rFonts w:eastAsia="Times New Roman" w:cs="Consolas"/>
                <w:sz w:val="20"/>
                <w:szCs w:val="20"/>
              </w:rPr>
              <w:t xml:space="preserve"> </w:t>
            </w:r>
            <w:r w:rsidRPr="00852E94">
              <w:rPr>
                <w:rFonts w:eastAsia="Times New Roman" w:cs="Consolas"/>
                <w:color w:val="7F007F"/>
                <w:sz w:val="20"/>
                <w:szCs w:val="20"/>
              </w:rPr>
              <w:t>type</w:t>
            </w:r>
            <w:r w:rsidRPr="00852E94">
              <w:rPr>
                <w:rFonts w:eastAsia="Times New Roman" w:cs="Consolas"/>
                <w:color w:val="000000"/>
                <w:sz w:val="20"/>
                <w:szCs w:val="20"/>
              </w:rPr>
              <w:t>=</w:t>
            </w:r>
            <w:r w:rsidRPr="00852E94">
              <w:rPr>
                <w:rFonts w:eastAsia="Times New Roman" w:cs="Consolas"/>
                <w:i/>
                <w:iCs/>
                <w:color w:val="2A00FF"/>
                <w:sz w:val="20"/>
                <w:szCs w:val="20"/>
              </w:rPr>
              <w:t>"text/javascript"</w:t>
            </w:r>
            <w:r w:rsidRPr="00852E94">
              <w:rPr>
                <w:rFonts w:eastAsia="Times New Roman" w:cs="Consolas"/>
                <w:color w:val="008080"/>
                <w:sz w:val="20"/>
                <w:szCs w:val="20"/>
              </w:rPr>
              <w:t>&gt;&lt;/</w:t>
            </w:r>
            <w:r w:rsidRPr="00852E94">
              <w:rPr>
                <w:rFonts w:eastAsia="Times New Roman" w:cs="Consolas"/>
                <w:color w:val="3F7F7F"/>
                <w:sz w:val="20"/>
                <w:szCs w:val="20"/>
                <w:highlight w:val="lightGray"/>
              </w:rPr>
              <w:t>script</w:t>
            </w:r>
            <w:r w:rsidRPr="00852E94">
              <w:rPr>
                <w:rFonts w:eastAsia="Times New Roman" w:cs="Consolas"/>
                <w:color w:val="008080"/>
                <w:sz w:val="20"/>
                <w:szCs w:val="20"/>
              </w:rPr>
              <w:t>&gt;</w:t>
            </w:r>
          </w:p>
          <w:p w14:paraId="0E4C481C" w14:textId="77777777" w:rsidR="007E5402" w:rsidRPr="00E33D85" w:rsidRDefault="003B52F6" w:rsidP="003B52F6">
            <w:r w:rsidRPr="00852E94">
              <w:rPr>
                <w:rFonts w:eastAsia="Times New Roman" w:cs="Consolas"/>
                <w:color w:val="008080"/>
                <w:sz w:val="20"/>
                <w:szCs w:val="20"/>
                <w:highlight w:val="yellow"/>
              </w:rPr>
              <w:t>&lt;</w:t>
            </w:r>
            <w:r w:rsidRPr="00852E94">
              <w:rPr>
                <w:rFonts w:eastAsia="Times New Roman" w:cs="Consolas"/>
                <w:color w:val="3F7F7F"/>
                <w:sz w:val="20"/>
                <w:szCs w:val="20"/>
                <w:highlight w:val="yellow"/>
              </w:rPr>
              <w:t>script</w:t>
            </w:r>
            <w:r w:rsidRPr="00852E94">
              <w:rPr>
                <w:rFonts w:eastAsia="Times New Roman" w:cs="Consolas"/>
                <w:sz w:val="20"/>
                <w:szCs w:val="20"/>
                <w:highlight w:val="yellow"/>
              </w:rPr>
              <w:t xml:space="preserve"> </w:t>
            </w:r>
            <w:r w:rsidRPr="00852E94">
              <w:rPr>
                <w:rFonts w:eastAsia="Times New Roman" w:cs="Consolas"/>
                <w:color w:val="7F007F"/>
                <w:sz w:val="20"/>
                <w:szCs w:val="20"/>
                <w:highlight w:val="yellow"/>
              </w:rPr>
              <w:t>src</w:t>
            </w:r>
            <w:r w:rsidRPr="00852E94">
              <w:rPr>
                <w:rFonts w:eastAsia="Times New Roman" w:cs="Consolas"/>
                <w:color w:val="000000"/>
                <w:sz w:val="20"/>
                <w:szCs w:val="20"/>
                <w:highlight w:val="yellow"/>
              </w:rPr>
              <w:t>=</w:t>
            </w:r>
            <w:r w:rsidRPr="00852E94">
              <w:rPr>
                <w:rFonts w:eastAsia="Times New Roman" w:cs="Consolas"/>
                <w:i/>
                <w:iCs/>
                <w:color w:val="2A00FF"/>
                <w:sz w:val="20"/>
                <w:szCs w:val="20"/>
                <w:highlight w:val="yellow"/>
              </w:rPr>
              <w:t>"${URLUtils.staticURL('/lib/jquery/jquery.payment.js')}"</w:t>
            </w:r>
            <w:r w:rsidRPr="00852E94">
              <w:rPr>
                <w:rFonts w:eastAsia="Times New Roman" w:cs="Consolas"/>
                <w:sz w:val="20"/>
                <w:szCs w:val="20"/>
                <w:highlight w:val="yellow"/>
              </w:rPr>
              <w:t xml:space="preserve"> </w:t>
            </w:r>
            <w:r w:rsidRPr="00852E94">
              <w:rPr>
                <w:rFonts w:eastAsia="Times New Roman" w:cs="Consolas"/>
                <w:color w:val="7F007F"/>
                <w:sz w:val="20"/>
                <w:szCs w:val="20"/>
                <w:highlight w:val="yellow"/>
              </w:rPr>
              <w:t>type</w:t>
            </w:r>
            <w:r w:rsidRPr="00852E94">
              <w:rPr>
                <w:rFonts w:eastAsia="Times New Roman" w:cs="Consolas"/>
                <w:color w:val="000000"/>
                <w:sz w:val="20"/>
                <w:szCs w:val="20"/>
                <w:highlight w:val="yellow"/>
              </w:rPr>
              <w:t>=</w:t>
            </w:r>
            <w:r w:rsidRPr="00852E94">
              <w:rPr>
                <w:rFonts w:eastAsia="Times New Roman" w:cs="Consolas"/>
                <w:i/>
                <w:iCs/>
                <w:color w:val="2A00FF"/>
                <w:sz w:val="20"/>
                <w:szCs w:val="20"/>
                <w:highlight w:val="yellow"/>
              </w:rPr>
              <w:t>"text/javascript"</w:t>
            </w:r>
            <w:r w:rsidRPr="00852E94">
              <w:rPr>
                <w:rFonts w:eastAsia="Times New Roman" w:cs="Consolas"/>
                <w:color w:val="008080"/>
                <w:sz w:val="20"/>
                <w:szCs w:val="20"/>
                <w:highlight w:val="yellow"/>
              </w:rPr>
              <w:t>&gt;&lt;/</w:t>
            </w:r>
            <w:r w:rsidRPr="00852E94">
              <w:rPr>
                <w:rFonts w:eastAsia="Times New Roman" w:cs="Consolas"/>
                <w:color w:val="3F7F7F"/>
                <w:sz w:val="20"/>
                <w:szCs w:val="20"/>
                <w:highlight w:val="yellow"/>
              </w:rPr>
              <w:t>script</w:t>
            </w:r>
            <w:r w:rsidRPr="00852E94">
              <w:rPr>
                <w:rFonts w:eastAsia="Times New Roman" w:cs="Consolas"/>
                <w:color w:val="008080"/>
                <w:sz w:val="20"/>
                <w:szCs w:val="20"/>
                <w:highlight w:val="yellow"/>
              </w:rPr>
              <w:t>&gt;</w:t>
            </w:r>
          </w:p>
        </w:tc>
      </w:tr>
    </w:tbl>
    <w:p w14:paraId="34C9712F" w14:textId="77777777" w:rsidR="007E5402" w:rsidRPr="00E33D85" w:rsidRDefault="007E5402" w:rsidP="00E260B8"/>
    <w:p w14:paraId="2F07F776" w14:textId="77777777" w:rsidR="00A1196B" w:rsidRPr="00E33D85" w:rsidRDefault="00A1196B" w:rsidP="00A1196B">
      <w:pPr>
        <w:pStyle w:val="Heading5"/>
        <w:rPr>
          <w:rFonts w:asciiTheme="minorHAnsi" w:hAnsiTheme="minorHAnsi"/>
        </w:rPr>
      </w:pPr>
      <w:r w:rsidRPr="00E33D85">
        <w:rPr>
          <w:rFonts w:asciiTheme="minorHAnsi" w:hAnsiTheme="minorHAnsi"/>
        </w:rPr>
        <w:t>Core – Resource.ds</w:t>
      </w:r>
    </w:p>
    <w:p w14:paraId="5FAD261C" w14:textId="77777777" w:rsidR="00A1196B" w:rsidRPr="00E33D85" w:rsidRDefault="00A1196B" w:rsidP="003C3632">
      <w:pPr>
        <w:pStyle w:val="BodyText"/>
      </w:pPr>
      <w:r w:rsidRPr="00E33D85">
        <w:t>Add two new Resource in ResourceHelper.getResources</w:t>
      </w:r>
    </w:p>
    <w:tbl>
      <w:tblPr>
        <w:tblStyle w:val="TableGrid"/>
        <w:tblW w:w="0" w:type="auto"/>
        <w:tblLook w:val="04A0" w:firstRow="1" w:lastRow="0" w:firstColumn="1" w:lastColumn="0" w:noHBand="0" w:noVBand="1"/>
      </w:tblPr>
      <w:tblGrid>
        <w:gridCol w:w="10296"/>
      </w:tblGrid>
      <w:tr w:rsidR="00A1196B" w:rsidRPr="00E33D85" w14:paraId="01FA19B8" w14:textId="77777777" w:rsidTr="00AA1B84">
        <w:tc>
          <w:tcPr>
            <w:tcW w:w="10296" w:type="dxa"/>
          </w:tcPr>
          <w:p w14:paraId="109BDB83" w14:textId="77777777"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rPr>
              <w:t>TLS_WARNING                       : Resource.</w:t>
            </w:r>
            <w:r w:rsidRPr="00852E94">
              <w:rPr>
                <w:rFonts w:eastAsia="Times New Roman" w:cs="Consolas"/>
                <w:color w:val="000000"/>
                <w:sz w:val="20"/>
                <w:szCs w:val="20"/>
                <w:u w:val="single"/>
              </w:rPr>
              <w:t>msg</w:t>
            </w:r>
            <w:r w:rsidRPr="00852E94">
              <w:rPr>
                <w:rFonts w:eastAsia="Times New Roman" w:cs="Consolas"/>
                <w:color w:val="000000"/>
                <w:sz w:val="20"/>
                <w:szCs w:val="20"/>
              </w:rPr>
              <w:t>(</w:t>
            </w:r>
            <w:r w:rsidRPr="00852E94">
              <w:rPr>
                <w:rFonts w:eastAsia="Times New Roman" w:cs="Consolas"/>
                <w:color w:val="2A00FF"/>
                <w:sz w:val="20"/>
                <w:szCs w:val="20"/>
              </w:rPr>
              <w:t>'global.browsertoolscheck.tls'</w:t>
            </w:r>
            <w:r w:rsidRPr="00852E94">
              <w:rPr>
                <w:rFonts w:eastAsia="Times New Roman" w:cs="Consolas"/>
                <w:color w:val="000000"/>
                <w:sz w:val="20"/>
                <w:szCs w:val="20"/>
              </w:rPr>
              <w:t xml:space="preserve">, </w:t>
            </w:r>
            <w:r w:rsidRPr="00852E94">
              <w:rPr>
                <w:rFonts w:eastAsia="Times New Roman" w:cs="Consolas"/>
                <w:color w:val="2A00FF"/>
                <w:sz w:val="20"/>
                <w:szCs w:val="20"/>
              </w:rPr>
              <w:t>'locale'</w:t>
            </w:r>
            <w:r w:rsidRPr="00852E94">
              <w:rPr>
                <w:rFonts w:eastAsia="Times New Roman" w:cs="Consolas"/>
                <w:color w:val="000000"/>
                <w:sz w:val="20"/>
                <w:szCs w:val="20"/>
              </w:rPr>
              <w:t>, null</w:t>
            </w:r>
            <w:r w:rsidRPr="00852E94">
              <w:rPr>
                <w:rFonts w:eastAsia="Times New Roman" w:cs="Consolas"/>
                <w:color w:val="000000"/>
                <w:sz w:val="20"/>
                <w:szCs w:val="20"/>
                <w:highlight w:val="yellow"/>
              </w:rPr>
              <w:t>),</w:t>
            </w:r>
          </w:p>
          <w:p w14:paraId="4640F42D" w14:textId="77777777"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highlight w:val="yellow"/>
              </w:rPr>
              <w:t xml:space="preserve">        INVALID_SERVICE                   : Resource.</w:t>
            </w:r>
            <w:r w:rsidRPr="00852E94">
              <w:rPr>
                <w:rFonts w:eastAsia="Times New Roman" w:cs="Consolas"/>
                <w:color w:val="000000"/>
                <w:sz w:val="20"/>
                <w:szCs w:val="20"/>
                <w:highlight w:val="yellow"/>
                <w:u w:val="single"/>
              </w:rPr>
              <w:t>msg</w:t>
            </w:r>
            <w:r w:rsidRPr="00852E94">
              <w:rPr>
                <w:rFonts w:eastAsia="Times New Roman" w:cs="Consolas"/>
                <w:color w:val="000000"/>
                <w:sz w:val="20"/>
                <w:szCs w:val="20"/>
                <w:highlight w:val="yellow"/>
              </w:rPr>
              <w:t>(</w:t>
            </w:r>
            <w:r w:rsidRPr="00852E94">
              <w:rPr>
                <w:rFonts w:eastAsia="Times New Roman" w:cs="Consolas"/>
                <w:color w:val="2A00FF"/>
                <w:sz w:val="20"/>
                <w:szCs w:val="20"/>
                <w:highlight w:val="yellow"/>
              </w:rPr>
              <w:t>'checkout.getsignature.service.problem'</w:t>
            </w:r>
            <w:r w:rsidRPr="00852E94">
              <w:rPr>
                <w:rFonts w:eastAsia="Times New Roman" w:cs="Consolas"/>
                <w:color w:val="000000"/>
                <w:sz w:val="20"/>
                <w:szCs w:val="20"/>
                <w:highlight w:val="yellow"/>
              </w:rPr>
              <w:t xml:space="preserve">, </w:t>
            </w:r>
            <w:r w:rsidRPr="00852E94">
              <w:rPr>
                <w:rFonts w:eastAsia="Times New Roman" w:cs="Consolas"/>
                <w:color w:val="2A00FF"/>
                <w:sz w:val="20"/>
                <w:szCs w:val="20"/>
                <w:highlight w:val="yellow"/>
              </w:rPr>
              <w:t>'cybersource'</w:t>
            </w:r>
            <w:r w:rsidRPr="00852E94">
              <w:rPr>
                <w:rFonts w:eastAsia="Times New Roman" w:cs="Consolas"/>
                <w:color w:val="000000"/>
                <w:sz w:val="20"/>
                <w:szCs w:val="20"/>
                <w:highlight w:val="yellow"/>
              </w:rPr>
              <w:t>, null),</w:t>
            </w:r>
          </w:p>
          <w:p w14:paraId="44E4360B" w14:textId="77777777" w:rsidR="00A1196B" w:rsidRPr="00E33D85" w:rsidRDefault="004C30CD" w:rsidP="003C3632">
            <w:pPr>
              <w:pStyle w:val="BodyText"/>
            </w:pPr>
            <w:r w:rsidRPr="00852E94">
              <w:rPr>
                <w:highlight w:val="yellow"/>
              </w:rPr>
              <w:tab/>
            </w:r>
            <w:r w:rsidRPr="00852E94">
              <w:rPr>
                <w:highlight w:val="yellow"/>
              </w:rPr>
              <w:tab/>
              <w:t>INVALID_CREDITCARD                : Resource.</w:t>
            </w:r>
            <w:r w:rsidRPr="00852E94">
              <w:rPr>
                <w:highlight w:val="yellow"/>
                <w:u w:val="single"/>
              </w:rPr>
              <w:t>msg</w:t>
            </w:r>
            <w:r w:rsidRPr="00852E94">
              <w:rPr>
                <w:highlight w:val="yellow"/>
              </w:rPr>
              <w:t>(</w:t>
            </w:r>
            <w:r w:rsidRPr="00852E94">
              <w:rPr>
                <w:color w:val="2A00FF"/>
                <w:highlight w:val="yellow"/>
              </w:rPr>
              <w:t>'checkout.invalid.credit.card.info'</w:t>
            </w:r>
            <w:r w:rsidRPr="00852E94">
              <w:rPr>
                <w:highlight w:val="yellow"/>
              </w:rPr>
              <w:t xml:space="preserve">, </w:t>
            </w:r>
            <w:r w:rsidRPr="00852E94">
              <w:rPr>
                <w:color w:val="2A00FF"/>
                <w:highlight w:val="yellow"/>
              </w:rPr>
              <w:t>'cybersource'</w:t>
            </w:r>
            <w:r w:rsidRPr="00852E94">
              <w:rPr>
                <w:highlight w:val="yellow"/>
              </w:rPr>
              <w:t>, null),</w:t>
            </w:r>
          </w:p>
        </w:tc>
      </w:tr>
    </w:tbl>
    <w:p w14:paraId="72B95386" w14:textId="77777777" w:rsidR="00A1196B" w:rsidRPr="00E33D85" w:rsidRDefault="00A1196B" w:rsidP="003C3632">
      <w:pPr>
        <w:pStyle w:val="BodyText"/>
      </w:pPr>
    </w:p>
    <w:p w14:paraId="4AC637EA" w14:textId="77777777" w:rsidR="005762BE" w:rsidRPr="00E33D85" w:rsidRDefault="005762BE" w:rsidP="007D5AFD">
      <w:pPr>
        <w:pStyle w:val="ListParagraph"/>
        <w:numPr>
          <w:ilvl w:val="0"/>
          <w:numId w:val="26"/>
        </w:numPr>
        <w:rPr>
          <w:b/>
        </w:rPr>
      </w:pPr>
      <w:r w:rsidRPr="00E33D85">
        <w:t>Add below line under ResourceHelper.getUrls</w:t>
      </w:r>
    </w:p>
    <w:tbl>
      <w:tblPr>
        <w:tblStyle w:val="TableGrid"/>
        <w:tblW w:w="0" w:type="auto"/>
        <w:tblLook w:val="04A0" w:firstRow="1" w:lastRow="0" w:firstColumn="1" w:lastColumn="0" w:noHBand="0" w:noVBand="1"/>
      </w:tblPr>
      <w:tblGrid>
        <w:gridCol w:w="10296"/>
      </w:tblGrid>
      <w:tr w:rsidR="005762BE" w:rsidRPr="00E33D85" w14:paraId="1C05C298" w14:textId="77777777" w:rsidTr="00C515B7">
        <w:tc>
          <w:tcPr>
            <w:tcW w:w="10296" w:type="dxa"/>
          </w:tcPr>
          <w:p w14:paraId="54317F30" w14:textId="77777777" w:rsidR="00C50348" w:rsidRPr="005C1822" w:rsidRDefault="00C50348" w:rsidP="00C50348">
            <w:pPr>
              <w:autoSpaceDE w:val="0"/>
              <w:autoSpaceDN w:val="0"/>
              <w:adjustRightInd w:val="0"/>
              <w:spacing w:after="0" w:line="240" w:lineRule="auto"/>
              <w:rPr>
                <w:bCs/>
                <w:color w:val="000000" w:themeColor="text1"/>
                <w:sz w:val="20"/>
                <w:szCs w:val="20"/>
              </w:rPr>
            </w:pPr>
            <w:r>
              <w:rPr>
                <w:bCs/>
                <w:color w:val="000000" w:themeColor="text1"/>
              </w:rPr>
              <w:t xml:space="preserve"> </w:t>
            </w:r>
            <w:r w:rsidRPr="005C1822">
              <w:rPr>
                <w:bCs/>
                <w:color w:val="000000" w:themeColor="text1"/>
                <w:sz w:val="20"/>
                <w:szCs w:val="20"/>
              </w:rPr>
              <w:t>paypalcallback : URLUtils.https('CYBPaypal-SessionCallback').toString(),</w:t>
            </w:r>
          </w:p>
          <w:p w14:paraId="09E93B2B" w14:textId="77777777" w:rsidR="00C50348" w:rsidRPr="005C1822" w:rsidRDefault="00C50348" w:rsidP="00C50348">
            <w:pPr>
              <w:autoSpaceDE w:val="0"/>
              <w:autoSpaceDN w:val="0"/>
              <w:adjustRightInd w:val="0"/>
              <w:spacing w:after="0" w:line="240" w:lineRule="auto"/>
              <w:rPr>
                <w:bCs/>
                <w:color w:val="000000" w:themeColor="text1"/>
                <w:sz w:val="20"/>
                <w:szCs w:val="20"/>
              </w:rPr>
            </w:pPr>
            <w:r w:rsidRPr="005C1822">
              <w:rPr>
                <w:bCs/>
                <w:color w:val="000000" w:themeColor="text1"/>
                <w:sz w:val="20"/>
                <w:szCs w:val="20"/>
              </w:rPr>
              <w:t>billingagreement :  URLUtils.https('CYBPaypal-BillingAgreement').toString(),</w:t>
            </w:r>
          </w:p>
          <w:p w14:paraId="538F9538" w14:textId="77777777" w:rsidR="00C50348" w:rsidRPr="005C1822" w:rsidRDefault="00C50348" w:rsidP="00C50348">
            <w:pPr>
              <w:autoSpaceDE w:val="0"/>
              <w:autoSpaceDN w:val="0"/>
              <w:adjustRightInd w:val="0"/>
              <w:spacing w:after="0" w:line="240" w:lineRule="auto"/>
              <w:rPr>
                <w:bCs/>
                <w:color w:val="000000" w:themeColor="text1"/>
                <w:sz w:val="20"/>
                <w:szCs w:val="20"/>
                <w:highlight w:val="yellow"/>
              </w:rPr>
            </w:pPr>
            <w:r w:rsidRPr="005C1822">
              <w:rPr>
                <w:bCs/>
                <w:color w:val="000000" w:themeColor="text1"/>
                <w:sz w:val="20"/>
                <w:szCs w:val="20"/>
              </w:rPr>
              <w:lastRenderedPageBreak/>
              <w:t>orderreview : URLUtils.https('COSummary-Start').toString(),</w:t>
            </w:r>
          </w:p>
          <w:p w14:paraId="2C2ED748" w14:textId="465C72D0" w:rsidR="005762BE" w:rsidRPr="00E33D85" w:rsidRDefault="00C50348" w:rsidP="00C50348">
            <w:pPr>
              <w:autoSpaceDE w:val="0"/>
              <w:autoSpaceDN w:val="0"/>
              <w:adjustRightInd w:val="0"/>
              <w:spacing w:after="0" w:line="240" w:lineRule="auto"/>
            </w:pPr>
            <w:r w:rsidRPr="005C1822">
              <w:rPr>
                <w:rFonts w:eastAsia="Times New Roman" w:cs="Consolas"/>
                <w:color w:val="000000"/>
                <w:sz w:val="20"/>
                <w:szCs w:val="20"/>
                <w:highlight w:val="yellow"/>
              </w:rPr>
              <w:t xml:space="preserve">        silentpost                  : URLUtils.</w:t>
            </w:r>
            <w:r w:rsidRPr="005C1822">
              <w:rPr>
                <w:rFonts w:eastAsia="Times New Roman" w:cs="Consolas"/>
                <w:color w:val="000000"/>
                <w:sz w:val="20"/>
                <w:szCs w:val="20"/>
                <w:highlight w:val="yellow"/>
                <w:u w:val="single"/>
              </w:rPr>
              <w:t>https</w:t>
            </w:r>
            <w:r w:rsidRPr="005C1822">
              <w:rPr>
                <w:rFonts w:eastAsia="Times New Roman" w:cs="Consolas"/>
                <w:color w:val="000000"/>
                <w:sz w:val="20"/>
                <w:szCs w:val="20"/>
                <w:highlight w:val="yellow"/>
              </w:rPr>
              <w:t>(</w:t>
            </w:r>
            <w:r w:rsidRPr="005C1822">
              <w:rPr>
                <w:rFonts w:eastAsia="Times New Roman" w:cs="Consolas"/>
                <w:color w:val="2A00FF"/>
                <w:sz w:val="20"/>
                <w:szCs w:val="20"/>
                <w:highlight w:val="yellow"/>
              </w:rPr>
              <w:t>'CYBSecureAcceptance-GetRequestDataForSilentPost'</w:t>
            </w:r>
            <w:r w:rsidRPr="005C1822">
              <w:rPr>
                <w:rFonts w:eastAsia="Times New Roman" w:cs="Consolas"/>
                <w:color w:val="000000"/>
                <w:sz w:val="20"/>
                <w:szCs w:val="20"/>
                <w:highlight w:val="yellow"/>
              </w:rPr>
              <w:t>).</w:t>
            </w:r>
            <w:r w:rsidRPr="005C1822">
              <w:rPr>
                <w:rFonts w:eastAsia="Times New Roman" w:cs="Consolas"/>
                <w:color w:val="000000"/>
                <w:sz w:val="20"/>
                <w:szCs w:val="20"/>
                <w:highlight w:val="yellow"/>
                <w:u w:val="single"/>
              </w:rPr>
              <w:t>toString</w:t>
            </w:r>
            <w:r w:rsidRPr="005C1822">
              <w:rPr>
                <w:rFonts w:eastAsia="Times New Roman" w:cs="Consolas"/>
                <w:color w:val="000000"/>
                <w:sz w:val="20"/>
                <w:szCs w:val="20"/>
                <w:highlight w:val="yellow"/>
              </w:rPr>
              <w:t>(),</w:t>
            </w:r>
          </w:p>
        </w:tc>
      </w:tr>
    </w:tbl>
    <w:p w14:paraId="2407081A" w14:textId="77777777" w:rsidR="00BB328D" w:rsidRPr="00E33D85" w:rsidRDefault="00BB328D" w:rsidP="004F597D">
      <w:pPr>
        <w:pStyle w:val="Heading5"/>
        <w:rPr>
          <w:rFonts w:asciiTheme="minorHAnsi" w:hAnsiTheme="minorHAnsi"/>
        </w:rPr>
      </w:pPr>
      <w:r w:rsidRPr="00E33D85">
        <w:rPr>
          <w:rFonts w:asciiTheme="minorHAnsi" w:hAnsiTheme="minorHAnsi"/>
        </w:rPr>
        <w:lastRenderedPageBreak/>
        <w:t>Core - billing.js</w:t>
      </w:r>
    </w:p>
    <w:p w14:paraId="3CCEA0D7" w14:textId="77777777" w:rsidR="00BB328D" w:rsidRPr="00E33D85" w:rsidRDefault="00BB328D" w:rsidP="004F597D">
      <w:pPr>
        <w:pStyle w:val="Heading6"/>
        <w:ind w:left="0"/>
        <w:rPr>
          <w:rFonts w:asciiTheme="minorHAnsi" w:hAnsiTheme="minorHAnsi"/>
        </w:rPr>
      </w:pPr>
      <w:r w:rsidRPr="00E33D85">
        <w:rPr>
          <w:rFonts w:asciiTheme="minorHAnsi" w:hAnsiTheme="minorHAnsi"/>
        </w:rPr>
        <w:t>Create new “secureacceptance” on Click function</w:t>
      </w:r>
    </w:p>
    <w:p w14:paraId="5DFD3850" w14:textId="77777777" w:rsidR="00BB328D" w:rsidRPr="00E33D85" w:rsidRDefault="00BB328D" w:rsidP="003C3632">
      <w:pPr>
        <w:pStyle w:val="BodyText"/>
      </w:pPr>
      <w:r w:rsidRPr="00E33D85">
        <w:t xml:space="preserve"> Create a new secure acceptance silent post function to handle credit card information using Ajax call above this function </w:t>
      </w:r>
      <w:r w:rsidRPr="00E33D85">
        <w:rPr>
          <w:rFonts w:eastAsia="Times New Roman" w:cs="Consolas"/>
          <w:color w:val="000000"/>
        </w:rPr>
        <w:t>$couponCode.on('keydown', function (e) {</w:t>
      </w:r>
    </w:p>
    <w:tbl>
      <w:tblPr>
        <w:tblStyle w:val="TableGrid"/>
        <w:tblW w:w="0" w:type="auto"/>
        <w:tblLook w:val="04A0" w:firstRow="1" w:lastRow="0" w:firstColumn="1" w:lastColumn="0" w:noHBand="0" w:noVBand="1"/>
      </w:tblPr>
      <w:tblGrid>
        <w:gridCol w:w="10296"/>
      </w:tblGrid>
      <w:tr w:rsidR="00BB328D" w:rsidRPr="00E33D85" w14:paraId="14197A79" w14:textId="77777777" w:rsidTr="00F1407C">
        <w:tc>
          <w:tcPr>
            <w:tcW w:w="10296" w:type="dxa"/>
          </w:tcPr>
          <w:p w14:paraId="56663798" w14:textId="77777777" w:rsidR="004C30CD" w:rsidRPr="00D62768" w:rsidRDefault="003E420E" w:rsidP="004C30CD">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rPr>
              <w:tab/>
            </w:r>
            <w:r w:rsidR="004C30CD" w:rsidRPr="00D62768">
              <w:rPr>
                <w:rFonts w:eastAsia="Times New Roman" w:cs="Consolas"/>
                <w:color w:val="000000"/>
                <w:sz w:val="20"/>
                <w:szCs w:val="20"/>
                <w:highlight w:val="yellow"/>
              </w:rPr>
              <w:t>$(</w:t>
            </w:r>
            <w:r w:rsidR="004C30CD" w:rsidRPr="00D62768">
              <w:rPr>
                <w:rFonts w:eastAsia="Times New Roman" w:cs="Consolas"/>
                <w:color w:val="2A00FF"/>
                <w:sz w:val="20"/>
                <w:szCs w:val="20"/>
                <w:highlight w:val="yellow"/>
              </w:rPr>
              <w:t>'.secureacceptance'</w:t>
            </w:r>
            <w:r w:rsidR="004C30CD" w:rsidRPr="00D62768">
              <w:rPr>
                <w:rFonts w:eastAsia="Times New Roman" w:cs="Consolas"/>
                <w:color w:val="000000"/>
                <w:sz w:val="20"/>
                <w:szCs w:val="20"/>
                <w:highlight w:val="yellow"/>
              </w:rPr>
              <w:t>).on(</w:t>
            </w:r>
            <w:r w:rsidR="004C30CD" w:rsidRPr="00D62768">
              <w:rPr>
                <w:rFonts w:eastAsia="Times New Roman" w:cs="Consolas"/>
                <w:color w:val="2A00FF"/>
                <w:sz w:val="20"/>
                <w:szCs w:val="20"/>
                <w:highlight w:val="yellow"/>
              </w:rPr>
              <w:t>'click'</w:t>
            </w:r>
            <w:r w:rsidR="004C30CD" w:rsidRPr="00D62768">
              <w:rPr>
                <w:rFonts w:eastAsia="Times New Roman" w:cs="Consolas"/>
                <w:color w:val="000000"/>
                <w:sz w:val="20"/>
                <w:szCs w:val="20"/>
                <w:highlight w:val="yellow"/>
              </w:rPr>
              <w:t xml:space="preserve">, </w:t>
            </w:r>
            <w:r w:rsidR="004C30CD" w:rsidRPr="00D62768">
              <w:rPr>
                <w:rFonts w:eastAsia="Times New Roman" w:cs="Consolas"/>
                <w:b/>
                <w:bCs/>
                <w:color w:val="7F0055"/>
                <w:sz w:val="20"/>
                <w:szCs w:val="20"/>
                <w:highlight w:val="yellow"/>
              </w:rPr>
              <w:t>function</w:t>
            </w:r>
            <w:r w:rsidR="004C30CD" w:rsidRPr="00D62768">
              <w:rPr>
                <w:rFonts w:eastAsia="Times New Roman" w:cs="Consolas"/>
                <w:color w:val="000000"/>
                <w:sz w:val="20"/>
                <w:szCs w:val="20"/>
                <w:highlight w:val="yellow"/>
              </w:rPr>
              <w:t xml:space="preserve"> (e) {</w:t>
            </w:r>
          </w:p>
          <w:p w14:paraId="2A6F9697"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$selectPaymentMethod = $(</w:t>
            </w:r>
            <w:r w:rsidRPr="00D62768">
              <w:rPr>
                <w:rFonts w:eastAsia="Times New Roman" w:cs="Consolas"/>
                <w:color w:val="2A00FF"/>
                <w:sz w:val="20"/>
                <w:szCs w:val="20"/>
                <w:highlight w:val="yellow"/>
              </w:rPr>
              <w:t>'.payment-method-options'</w:t>
            </w:r>
            <w:r w:rsidRPr="00D62768">
              <w:rPr>
                <w:rFonts w:eastAsia="Times New Roman" w:cs="Consolas"/>
                <w:color w:val="000000"/>
                <w:sz w:val="20"/>
                <w:szCs w:val="20"/>
                <w:highlight w:val="yellow"/>
              </w:rPr>
              <w:t>);</w:t>
            </w:r>
          </w:p>
          <w:p w14:paraId="15F0E691"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selectedPaymentMethod = $selectPaymentMethod.find(</w:t>
            </w:r>
            <w:r w:rsidRPr="00D62768">
              <w:rPr>
                <w:rFonts w:eastAsia="Times New Roman" w:cs="Consolas"/>
                <w:color w:val="2A00FF"/>
                <w:sz w:val="20"/>
                <w:szCs w:val="20"/>
                <w:highlight w:val="yellow"/>
              </w:rPr>
              <w:t>':checked'</w:t>
            </w:r>
            <w:r w:rsidRPr="00D62768">
              <w:rPr>
                <w:rFonts w:eastAsia="Times New Roman" w:cs="Consolas"/>
                <w:color w:val="000000"/>
                <w:sz w:val="20"/>
                <w:szCs w:val="20"/>
                <w:highlight w:val="yellow"/>
              </w:rPr>
              <w:t>).val();</w:t>
            </w:r>
          </w:p>
          <w:p w14:paraId="55C9F5A2"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'SA_SILENTPOST'</w:t>
            </w:r>
            <w:r w:rsidRPr="00D62768">
              <w:rPr>
                <w:rFonts w:eastAsia="Times New Roman" w:cs="Consolas"/>
                <w:color w:val="000000"/>
                <w:sz w:val="20"/>
                <w:szCs w:val="20"/>
                <w:highlight w:val="yellow"/>
              </w:rPr>
              <w:t xml:space="preserve"> == selectedPaymentMethod) {</w:t>
            </w:r>
          </w:p>
          <w:p w14:paraId="3FE12117"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$checkoutForm = $(</w:t>
            </w:r>
            <w:r w:rsidRPr="00D62768">
              <w:rPr>
                <w:rFonts w:eastAsia="Times New Roman" w:cs="Consolas"/>
                <w:color w:val="2A00FF"/>
                <w:sz w:val="20"/>
                <w:szCs w:val="20"/>
                <w:highlight w:val="yellow"/>
              </w:rPr>
              <w:t>'.checkout-billing'</w:t>
            </w:r>
            <w:r w:rsidRPr="00D62768">
              <w:rPr>
                <w:rFonts w:eastAsia="Times New Roman" w:cs="Consolas"/>
                <w:color w:val="000000"/>
                <w:sz w:val="20"/>
                <w:szCs w:val="20"/>
                <w:highlight w:val="yellow"/>
              </w:rPr>
              <w:t>);</w:t>
            </w:r>
          </w:p>
          <w:p w14:paraId="3ABF5602"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ccnumber = $($checkoutForm).find(</w:t>
            </w:r>
            <w:r w:rsidRPr="00D62768">
              <w:rPr>
                <w:rFonts w:eastAsia="Times New Roman" w:cs="Consolas"/>
                <w:color w:val="2A00FF"/>
                <w:sz w:val="20"/>
                <w:szCs w:val="20"/>
                <w:highlight w:val="yellow"/>
              </w:rPr>
              <w:t>'input[name$="_creditCard_number"]'</w:t>
            </w:r>
            <w:r w:rsidRPr="00D62768">
              <w:rPr>
                <w:rFonts w:eastAsia="Times New Roman" w:cs="Consolas"/>
                <w:color w:val="000000"/>
                <w:sz w:val="20"/>
                <w:szCs w:val="20"/>
                <w:highlight w:val="yellow"/>
              </w:rPr>
              <w:t>).val();</w:t>
            </w:r>
          </w:p>
          <w:p w14:paraId="59535EB8"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cvn =  $($checkoutForm).find(</w:t>
            </w:r>
            <w:r w:rsidRPr="00D62768">
              <w:rPr>
                <w:rFonts w:eastAsia="Times New Roman" w:cs="Consolas"/>
                <w:color w:val="2A00FF"/>
                <w:sz w:val="20"/>
                <w:szCs w:val="20"/>
                <w:highlight w:val="yellow"/>
              </w:rPr>
              <w:t>'input[name$="_creditCard_cvn"]'</w:t>
            </w:r>
            <w:r w:rsidRPr="00D62768">
              <w:rPr>
                <w:rFonts w:eastAsia="Times New Roman" w:cs="Consolas"/>
                <w:color w:val="000000"/>
                <w:sz w:val="20"/>
                <w:szCs w:val="20"/>
                <w:highlight w:val="yellow"/>
              </w:rPr>
              <w:t>).val();</w:t>
            </w:r>
          </w:p>
          <w:p w14:paraId="6E65AA6F"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month = $(</w:t>
            </w:r>
            <w:r w:rsidRPr="00D62768">
              <w:rPr>
                <w:rFonts w:eastAsia="Times New Roman" w:cs="Consolas"/>
                <w:color w:val="2A00FF"/>
                <w:sz w:val="20"/>
                <w:szCs w:val="20"/>
                <w:highlight w:val="yellow"/>
              </w:rPr>
              <w:t>'.payment-method-expanded .month select'</w:t>
            </w:r>
            <w:r w:rsidRPr="00D62768">
              <w:rPr>
                <w:rFonts w:eastAsia="Times New Roman" w:cs="Consolas"/>
                <w:color w:val="000000"/>
                <w:sz w:val="20"/>
                <w:szCs w:val="20"/>
                <w:highlight w:val="yellow"/>
              </w:rPr>
              <w:t>).val();</w:t>
            </w:r>
          </w:p>
          <w:p w14:paraId="4D484C40"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expyear = $(</w:t>
            </w:r>
            <w:r w:rsidRPr="00D62768">
              <w:rPr>
                <w:rFonts w:eastAsia="Times New Roman" w:cs="Consolas"/>
                <w:color w:val="2A00FF"/>
                <w:sz w:val="20"/>
                <w:szCs w:val="20"/>
                <w:highlight w:val="yellow"/>
              </w:rPr>
              <w:t>'.payment-method-expanded .year select'</w:t>
            </w:r>
            <w:r w:rsidRPr="00D62768">
              <w:rPr>
                <w:rFonts w:eastAsia="Times New Roman" w:cs="Consolas"/>
                <w:color w:val="000000"/>
                <w:sz w:val="20"/>
                <w:szCs w:val="20"/>
                <w:highlight w:val="yellow"/>
              </w:rPr>
              <w:t>).val();</w:t>
            </w:r>
          </w:p>
          <w:p w14:paraId="69A20AB0"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dwcctype = $(</w:t>
            </w:r>
            <w:r w:rsidRPr="00D62768">
              <w:rPr>
                <w:rFonts w:eastAsia="Times New Roman" w:cs="Consolas"/>
                <w:color w:val="2A00FF"/>
                <w:sz w:val="20"/>
                <w:szCs w:val="20"/>
                <w:highlight w:val="yellow"/>
              </w:rPr>
              <w:t>'.payment-method-expanded .cctype select'</w:t>
            </w:r>
            <w:r w:rsidRPr="00D62768">
              <w:rPr>
                <w:rFonts w:eastAsia="Times New Roman" w:cs="Consolas"/>
                <w:color w:val="000000"/>
                <w:sz w:val="20"/>
                <w:szCs w:val="20"/>
                <w:highlight w:val="yellow"/>
              </w:rPr>
              <w:t>).val();</w:t>
            </w:r>
          </w:p>
          <w:p w14:paraId="0881012B"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savecc = $($checkoutForm).find(</w:t>
            </w:r>
            <w:r w:rsidRPr="00D62768">
              <w:rPr>
                <w:rFonts w:eastAsia="Times New Roman" w:cs="Consolas"/>
                <w:color w:val="2A00FF"/>
                <w:sz w:val="20"/>
                <w:szCs w:val="20"/>
                <w:highlight w:val="yellow"/>
              </w:rPr>
              <w:t>'input[name$="_creditCard_saveCard"]'</w:t>
            </w:r>
            <w:r w:rsidRPr="00D62768">
              <w:rPr>
                <w:rFonts w:eastAsia="Times New Roman" w:cs="Consolas"/>
                <w:color w:val="000000"/>
                <w:sz w:val="20"/>
                <w:szCs w:val="20"/>
                <w:highlight w:val="yellow"/>
              </w:rPr>
              <w:t>).is(</w:t>
            </w:r>
            <w:r w:rsidRPr="00D62768">
              <w:rPr>
                <w:rFonts w:eastAsia="Times New Roman" w:cs="Consolas"/>
                <w:color w:val="2A00FF"/>
                <w:sz w:val="20"/>
                <w:szCs w:val="20"/>
                <w:highlight w:val="yellow"/>
              </w:rPr>
              <w:t>':checked'</w:t>
            </w:r>
            <w:r w:rsidRPr="00D62768">
              <w:rPr>
                <w:rFonts w:eastAsia="Times New Roman" w:cs="Consolas"/>
                <w:color w:val="000000"/>
                <w:sz w:val="20"/>
                <w:szCs w:val="20"/>
                <w:highlight w:val="yellow"/>
              </w:rPr>
              <w:t>);</w:t>
            </w:r>
          </w:p>
          <w:p w14:paraId="5816926E"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customerEmail = $(</w:t>
            </w:r>
            <w:r w:rsidRPr="00D62768">
              <w:rPr>
                <w:rFonts w:eastAsia="Times New Roman" w:cs="Consolas"/>
                <w:color w:val="2A00FF"/>
                <w:sz w:val="20"/>
                <w:szCs w:val="20"/>
                <w:highlight w:val="yellow"/>
              </w:rPr>
              <w:t>"#dwfrm_billing_billingAddress_email_emailAddress"</w:t>
            </w:r>
            <w:r w:rsidRPr="00D62768">
              <w:rPr>
                <w:rFonts w:eastAsia="Times New Roman" w:cs="Consolas"/>
                <w:color w:val="000000"/>
                <w:sz w:val="20"/>
                <w:szCs w:val="20"/>
                <w:highlight w:val="yellow"/>
              </w:rPr>
              <w:t>).val();</w:t>
            </w:r>
          </w:p>
          <w:p w14:paraId="74FC6E8F"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cardmap= {</w:t>
            </w:r>
            <w:r w:rsidRPr="00D62768">
              <w:rPr>
                <w:rFonts w:eastAsia="Times New Roman" w:cs="Consolas"/>
                <w:color w:val="2A00FF"/>
                <w:sz w:val="20"/>
                <w:szCs w:val="20"/>
                <w:highlight w:val="yellow"/>
              </w:rPr>
              <w:t>'Visa'</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'001'</w:t>
            </w:r>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'Amex'</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'003'</w:t>
            </w:r>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'MasterCard'</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'002'</w:t>
            </w:r>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'Discover'</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'004'</w:t>
            </w:r>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'Maestro'</w:t>
            </w:r>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'042'</w:t>
            </w:r>
            <w:r w:rsidRPr="00D62768">
              <w:rPr>
                <w:rFonts w:eastAsia="Times New Roman" w:cs="Consolas"/>
                <w:color w:val="000000"/>
                <w:sz w:val="20"/>
                <w:szCs w:val="20"/>
                <w:highlight w:val="yellow"/>
              </w:rPr>
              <w:t>};</w:t>
            </w:r>
          </w:p>
          <w:p w14:paraId="132A53AC"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(month.length == 1) {</w:t>
            </w:r>
          </w:p>
          <w:p w14:paraId="59D89A5D"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month = </w:t>
            </w:r>
            <w:r w:rsidRPr="00D62768">
              <w:rPr>
                <w:rFonts w:eastAsia="Times New Roman" w:cs="Consolas"/>
                <w:color w:val="2A00FF"/>
                <w:sz w:val="20"/>
                <w:szCs w:val="20"/>
                <w:highlight w:val="yellow"/>
              </w:rPr>
              <w:t>"0"</w:t>
            </w:r>
            <w:r w:rsidRPr="00D62768">
              <w:rPr>
                <w:rFonts w:eastAsia="Times New Roman" w:cs="Consolas"/>
                <w:color w:val="000000"/>
                <w:sz w:val="20"/>
                <w:szCs w:val="20"/>
                <w:highlight w:val="yellow"/>
              </w:rPr>
              <w:t>+month;</w:t>
            </w:r>
          </w:p>
          <w:p w14:paraId="65A6DA6B"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14:paraId="4D1625A5"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cctype  = cardmap[dwcctype];</w:t>
            </w:r>
          </w:p>
          <w:p w14:paraId="65AEFE8F"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firstname = encodeRequestFieldValue($($checkoutForm).find(</w:t>
            </w:r>
            <w:r w:rsidRPr="00D62768">
              <w:rPr>
                <w:rFonts w:eastAsia="Times New Roman" w:cs="Consolas"/>
                <w:color w:val="2A00FF"/>
                <w:sz w:val="20"/>
                <w:szCs w:val="20"/>
                <w:highlight w:val="yellow"/>
              </w:rPr>
              <w:t>'input[name$="_addressFields_firstName"]'</w:t>
            </w:r>
            <w:r w:rsidRPr="00D62768">
              <w:rPr>
                <w:rFonts w:eastAsia="Times New Roman" w:cs="Consolas"/>
                <w:color w:val="000000"/>
                <w:sz w:val="20"/>
                <w:szCs w:val="20"/>
                <w:highlight w:val="yellow"/>
              </w:rPr>
              <w:t>).val());</w:t>
            </w:r>
          </w:p>
          <w:p w14:paraId="0568A911"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lastname = encodeRequestFieldValue($($checkoutForm).find(</w:t>
            </w:r>
            <w:r w:rsidRPr="00D62768">
              <w:rPr>
                <w:rFonts w:eastAsia="Times New Roman" w:cs="Consolas"/>
                <w:color w:val="2A00FF"/>
                <w:sz w:val="20"/>
                <w:szCs w:val="20"/>
                <w:highlight w:val="yellow"/>
              </w:rPr>
              <w:t>'input[name$="_addressFields_lastName"]'</w:t>
            </w:r>
            <w:r w:rsidRPr="00D62768">
              <w:rPr>
                <w:rFonts w:eastAsia="Times New Roman" w:cs="Consolas"/>
                <w:color w:val="000000"/>
                <w:sz w:val="20"/>
                <w:szCs w:val="20"/>
                <w:highlight w:val="yellow"/>
              </w:rPr>
              <w:t>).val());</w:t>
            </w:r>
          </w:p>
          <w:p w14:paraId="1B2AA0FC"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address1 = encodeRequestFieldValue($($checkoutForm).find(</w:t>
            </w:r>
            <w:r w:rsidRPr="00D62768">
              <w:rPr>
                <w:rFonts w:eastAsia="Times New Roman" w:cs="Consolas"/>
                <w:color w:val="2A00FF"/>
                <w:sz w:val="20"/>
                <w:szCs w:val="20"/>
                <w:highlight w:val="yellow"/>
              </w:rPr>
              <w:t>'input[name$="_addressFields_address1"]'</w:t>
            </w:r>
            <w:r w:rsidRPr="00D62768">
              <w:rPr>
                <w:rFonts w:eastAsia="Times New Roman" w:cs="Consolas"/>
                <w:color w:val="000000"/>
                <w:sz w:val="20"/>
                <w:szCs w:val="20"/>
                <w:highlight w:val="yellow"/>
              </w:rPr>
              <w:t>).val());</w:t>
            </w:r>
          </w:p>
          <w:p w14:paraId="4D6E92AD"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address2 = encodeRequestFieldValue($($checkoutForm).find(</w:t>
            </w:r>
            <w:r w:rsidRPr="00D62768">
              <w:rPr>
                <w:rFonts w:eastAsia="Times New Roman" w:cs="Consolas"/>
                <w:color w:val="2A00FF"/>
                <w:sz w:val="20"/>
                <w:szCs w:val="20"/>
                <w:highlight w:val="yellow"/>
              </w:rPr>
              <w:t>'input[name$="_addressFields_address2"]'</w:t>
            </w:r>
            <w:r w:rsidRPr="00D62768">
              <w:rPr>
                <w:rFonts w:eastAsia="Times New Roman" w:cs="Consolas"/>
                <w:color w:val="000000"/>
                <w:sz w:val="20"/>
                <w:szCs w:val="20"/>
                <w:highlight w:val="yellow"/>
              </w:rPr>
              <w:t>).val());</w:t>
            </w:r>
          </w:p>
          <w:p w14:paraId="25FDDA5B"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city = </w:t>
            </w:r>
            <w:r w:rsidRPr="00D62768">
              <w:rPr>
                <w:rFonts w:eastAsia="Times New Roman" w:cs="Consolas"/>
                <w:color w:val="000000"/>
                <w:sz w:val="20"/>
                <w:szCs w:val="20"/>
                <w:highlight w:val="yellow"/>
              </w:rPr>
              <w:tab/>
              <w:t>encodeRequestFieldValue($($checkoutForm).find(</w:t>
            </w:r>
            <w:r w:rsidRPr="00D62768">
              <w:rPr>
                <w:rFonts w:eastAsia="Times New Roman" w:cs="Consolas"/>
                <w:color w:val="2A00FF"/>
                <w:sz w:val="20"/>
                <w:szCs w:val="20"/>
                <w:highlight w:val="yellow"/>
              </w:rPr>
              <w:t>'input[name$="_addressFields_city"]'</w:t>
            </w:r>
            <w:r w:rsidRPr="00D62768">
              <w:rPr>
                <w:rFonts w:eastAsia="Times New Roman" w:cs="Consolas"/>
                <w:color w:val="000000"/>
                <w:sz w:val="20"/>
                <w:szCs w:val="20"/>
                <w:highlight w:val="yellow"/>
              </w:rPr>
              <w:t>).val());</w:t>
            </w:r>
          </w:p>
          <w:p w14:paraId="16AE90EE"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zipcode = encodeRequestFieldValue($($checkoutForm).find(</w:t>
            </w:r>
            <w:r w:rsidRPr="00D62768">
              <w:rPr>
                <w:rFonts w:eastAsia="Times New Roman" w:cs="Consolas"/>
                <w:color w:val="2A00FF"/>
                <w:sz w:val="20"/>
                <w:szCs w:val="20"/>
                <w:highlight w:val="yellow"/>
              </w:rPr>
              <w:t>'input[name$="_addressFields_postal"]'</w:t>
            </w:r>
            <w:r w:rsidRPr="00D62768">
              <w:rPr>
                <w:rFonts w:eastAsia="Times New Roman" w:cs="Consolas"/>
                <w:color w:val="000000"/>
                <w:sz w:val="20"/>
                <w:szCs w:val="20"/>
                <w:highlight w:val="yellow"/>
              </w:rPr>
              <w:t>).val());</w:t>
            </w:r>
          </w:p>
          <w:p w14:paraId="41FAB2F5"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country = encodeRequestFieldValue($($checkoutForm).find(</w:t>
            </w:r>
            <w:r w:rsidRPr="00D62768">
              <w:rPr>
                <w:rFonts w:eastAsia="Times New Roman" w:cs="Consolas"/>
                <w:color w:val="2A00FF"/>
                <w:sz w:val="20"/>
                <w:szCs w:val="20"/>
                <w:highlight w:val="yellow"/>
              </w:rPr>
              <w:t>'select[name$="_addressFields_country"]'</w:t>
            </w:r>
            <w:r w:rsidRPr="00D62768">
              <w:rPr>
                <w:rFonts w:eastAsia="Times New Roman" w:cs="Consolas"/>
                <w:color w:val="000000"/>
                <w:sz w:val="20"/>
                <w:szCs w:val="20"/>
                <w:highlight w:val="yellow"/>
              </w:rPr>
              <w:t>).val());</w:t>
            </w:r>
          </w:p>
          <w:p w14:paraId="49B03932"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state = $($checkoutForm).find(</w:t>
            </w:r>
            <w:r w:rsidRPr="00D62768">
              <w:rPr>
                <w:rFonts w:eastAsia="Times New Roman" w:cs="Consolas"/>
                <w:color w:val="2A00FF"/>
                <w:sz w:val="20"/>
                <w:szCs w:val="20"/>
                <w:highlight w:val="yellow"/>
              </w:rPr>
              <w:t>'select[name$="_addressFields_states_state"]'</w:t>
            </w:r>
            <w:r w:rsidRPr="00D62768">
              <w:rPr>
                <w:rFonts w:eastAsia="Times New Roman" w:cs="Consolas"/>
                <w:color w:val="000000"/>
                <w:sz w:val="20"/>
                <w:szCs w:val="20"/>
                <w:highlight w:val="yellow"/>
              </w:rPr>
              <w:t>).val();</w:t>
            </w:r>
          </w:p>
          <w:p w14:paraId="088F04FD"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 xml:space="preserve"> (state===</w:t>
            </w:r>
            <w:r w:rsidRPr="00D62768">
              <w:rPr>
                <w:rFonts w:eastAsia="Times New Roman" w:cs="Consolas"/>
                <w:b/>
                <w:bCs/>
                <w:color w:val="7F0055"/>
                <w:sz w:val="20"/>
                <w:szCs w:val="20"/>
                <w:highlight w:val="yellow"/>
              </w:rPr>
              <w:t>undefined</w:t>
            </w:r>
            <w:r w:rsidRPr="00D62768">
              <w:rPr>
                <w:rFonts w:eastAsia="Times New Roman" w:cs="Consolas"/>
                <w:color w:val="000000"/>
                <w:sz w:val="20"/>
                <w:szCs w:val="20"/>
                <w:highlight w:val="yellow"/>
              </w:rPr>
              <w:t>) {</w:t>
            </w:r>
          </w:p>
          <w:p w14:paraId="71BF1EDF"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state = $($checkoutForm).find(</w:t>
            </w:r>
            <w:r w:rsidRPr="00D62768">
              <w:rPr>
                <w:rFonts w:eastAsia="Times New Roman" w:cs="Consolas"/>
                <w:color w:val="2A00FF"/>
                <w:sz w:val="20"/>
                <w:szCs w:val="20"/>
                <w:highlight w:val="yellow"/>
              </w:rPr>
              <w:t>'input[name$="_addressFields_states_state"]'</w:t>
            </w:r>
            <w:r w:rsidRPr="00D62768">
              <w:rPr>
                <w:rFonts w:eastAsia="Times New Roman" w:cs="Consolas"/>
                <w:color w:val="000000"/>
                <w:sz w:val="20"/>
                <w:szCs w:val="20"/>
                <w:highlight w:val="yellow"/>
              </w:rPr>
              <w:t xml:space="preserve">).val(); </w:t>
            </w:r>
          </w:p>
          <w:p w14:paraId="4C103D5C"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14:paraId="260EBF13"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state = encodeRequestFieldValue(state);</w:t>
            </w:r>
          </w:p>
          <w:p w14:paraId="1EC50EC6"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phoneno = encodeRequestFieldValue($($checkoutForm).find(</w:t>
            </w:r>
            <w:r w:rsidRPr="00D62768">
              <w:rPr>
                <w:rFonts w:eastAsia="Times New Roman" w:cs="Consolas"/>
                <w:color w:val="2A00FF"/>
                <w:sz w:val="20"/>
                <w:szCs w:val="20"/>
                <w:highlight w:val="yellow"/>
              </w:rPr>
              <w:t>'input[name$="_addressFields_phone"]'</w:t>
            </w:r>
            <w:r w:rsidRPr="00D62768">
              <w:rPr>
                <w:rFonts w:eastAsia="Times New Roman" w:cs="Consolas"/>
                <w:color w:val="000000"/>
                <w:sz w:val="20"/>
                <w:szCs w:val="20"/>
                <w:highlight w:val="yellow"/>
              </w:rPr>
              <w:t>).val());</w:t>
            </w:r>
          </w:p>
          <w:p w14:paraId="08D497BA"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cctoken = encodeRequestFieldValue($(</w:t>
            </w:r>
            <w:r w:rsidRPr="00D62768">
              <w:rPr>
                <w:rFonts w:eastAsia="Times New Roman" w:cs="Consolas"/>
                <w:color w:val="2A00FF"/>
                <w:sz w:val="20"/>
                <w:szCs w:val="20"/>
                <w:highlight w:val="yellow"/>
              </w:rPr>
              <w:t>'[data-method="CREDIT_CARD"]'</w:t>
            </w:r>
            <w:r w:rsidRPr="00D62768">
              <w:rPr>
                <w:rFonts w:eastAsia="Times New Roman" w:cs="Consolas"/>
                <w:color w:val="000000"/>
                <w:sz w:val="20"/>
                <w:szCs w:val="20"/>
                <w:highlight w:val="yellow"/>
              </w:rPr>
              <w:t>).find(</w:t>
            </w:r>
            <w:r w:rsidRPr="00D62768">
              <w:rPr>
                <w:rFonts w:eastAsia="Times New Roman" w:cs="Consolas"/>
                <w:color w:val="2A00FF"/>
                <w:sz w:val="20"/>
                <w:szCs w:val="20"/>
                <w:highlight w:val="yellow"/>
              </w:rPr>
              <w:t>'[name$="creditCard_selectedCardID"]'</w:t>
            </w:r>
            <w:r w:rsidRPr="00D62768">
              <w:rPr>
                <w:rFonts w:eastAsia="Times New Roman" w:cs="Consolas"/>
                <w:color w:val="000000"/>
                <w:sz w:val="20"/>
                <w:szCs w:val="20"/>
                <w:highlight w:val="yellow"/>
              </w:rPr>
              <w:t>).val());</w:t>
            </w:r>
          </w:p>
          <w:p w14:paraId="5ECD6D38"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
          <w:p w14:paraId="09E3F575"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validCardType = dwcctype.toLowerCase(); </w:t>
            </w:r>
          </w:p>
          <w:p w14:paraId="094C4381"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validCardNumber = $.payment.validateCardNumber(ccnumber);</w:t>
            </w:r>
          </w:p>
          <w:p w14:paraId="4DC64F9B"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lastRenderedPageBreak/>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validCardCvv= $.payment.validateCardCVC(cvn,validCardType);</w:t>
            </w:r>
          </w:p>
          <w:p w14:paraId="4BE8B96F"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validCardExp = $.payment.validateCardExpiry(month, expyear);</w:t>
            </w:r>
          </w:p>
          <w:p w14:paraId="3A1EC625"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14:paraId="49A445B8"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(cctoken) {</w:t>
            </w:r>
          </w:p>
          <w:p w14:paraId="3E137A3D"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validCardNumber = </w:t>
            </w:r>
            <w:r w:rsidRPr="00D62768">
              <w:rPr>
                <w:rFonts w:eastAsia="Times New Roman" w:cs="Consolas"/>
                <w:b/>
                <w:bCs/>
                <w:color w:val="7F0055"/>
                <w:sz w:val="20"/>
                <w:szCs w:val="20"/>
                <w:highlight w:val="yellow"/>
              </w:rPr>
              <w:t>true</w:t>
            </w:r>
            <w:r w:rsidRPr="00D62768">
              <w:rPr>
                <w:rFonts w:eastAsia="Times New Roman" w:cs="Consolas"/>
                <w:color w:val="000000"/>
                <w:sz w:val="20"/>
                <w:szCs w:val="20"/>
                <w:highlight w:val="yellow"/>
              </w:rPr>
              <w:t>;</w:t>
            </w:r>
          </w:p>
          <w:p w14:paraId="0C453A33"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14:paraId="56D6674E"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
          <w:p w14:paraId="7A45FEB0"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$($checkoutForm).find(</w:t>
            </w:r>
            <w:r w:rsidRPr="00D62768">
              <w:rPr>
                <w:rFonts w:eastAsia="Times New Roman" w:cs="Consolas"/>
                <w:color w:val="2A00FF"/>
                <w:sz w:val="20"/>
                <w:szCs w:val="20"/>
                <w:highlight w:val="yellow"/>
              </w:rPr>
              <w:t>'input[name$="_creditCard_number"]'</w:t>
            </w:r>
            <w:r w:rsidRPr="00D62768">
              <w:rPr>
                <w:rFonts w:eastAsia="Times New Roman" w:cs="Consolas"/>
                <w:color w:val="000000"/>
                <w:sz w:val="20"/>
                <w:szCs w:val="20"/>
                <w:highlight w:val="yellow"/>
              </w:rPr>
              <w:t>).val(</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w:t>
            </w:r>
          </w:p>
          <w:p w14:paraId="6A48A098"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$($checkoutForm).find(</w:t>
            </w:r>
            <w:r w:rsidRPr="00D62768">
              <w:rPr>
                <w:rFonts w:eastAsia="Times New Roman" w:cs="Consolas"/>
                <w:color w:val="2A00FF"/>
                <w:sz w:val="20"/>
                <w:szCs w:val="20"/>
                <w:highlight w:val="yellow"/>
              </w:rPr>
              <w:t>'input[name$="_creditCard_cvn"]'</w:t>
            </w:r>
            <w:r w:rsidRPr="00D62768">
              <w:rPr>
                <w:rFonts w:eastAsia="Times New Roman" w:cs="Consolas"/>
                <w:color w:val="000000"/>
                <w:sz w:val="20"/>
                <w:szCs w:val="20"/>
                <w:highlight w:val="yellow"/>
              </w:rPr>
              <w:t>).val(</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w:t>
            </w:r>
          </w:p>
          <w:p w14:paraId="7F45CE64"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$($checkoutForm).find(</w:t>
            </w:r>
            <w:r w:rsidRPr="00D62768">
              <w:rPr>
                <w:rFonts w:eastAsia="Times New Roman" w:cs="Consolas"/>
                <w:color w:val="2A00FF"/>
                <w:sz w:val="20"/>
                <w:szCs w:val="20"/>
                <w:highlight w:val="yellow"/>
              </w:rPr>
              <w:t>'input[name$="_creditCard_expiration_month"]'</w:t>
            </w:r>
            <w:r w:rsidRPr="00D62768">
              <w:rPr>
                <w:rFonts w:eastAsia="Times New Roman" w:cs="Consolas"/>
                <w:color w:val="000000"/>
                <w:sz w:val="20"/>
                <w:szCs w:val="20"/>
                <w:highlight w:val="yellow"/>
              </w:rPr>
              <w:t>).val(</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w:t>
            </w:r>
          </w:p>
          <w:p w14:paraId="340BD71A"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$($checkoutForm).find(</w:t>
            </w:r>
            <w:r w:rsidRPr="00D62768">
              <w:rPr>
                <w:rFonts w:eastAsia="Times New Roman" w:cs="Consolas"/>
                <w:color w:val="2A00FF"/>
                <w:sz w:val="20"/>
                <w:szCs w:val="20"/>
                <w:highlight w:val="yellow"/>
              </w:rPr>
              <w:t>'input[name$="_creditCard_expiration_year"]'</w:t>
            </w:r>
            <w:r w:rsidRPr="00D62768">
              <w:rPr>
                <w:rFonts w:eastAsia="Times New Roman" w:cs="Consolas"/>
                <w:color w:val="000000"/>
                <w:sz w:val="20"/>
                <w:szCs w:val="20"/>
                <w:highlight w:val="yellow"/>
              </w:rPr>
              <w:t>).val(</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w:t>
            </w:r>
          </w:p>
          <w:p w14:paraId="4547D530"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$($checkoutForm).find(</w:t>
            </w:r>
            <w:r w:rsidRPr="00D62768">
              <w:rPr>
                <w:rFonts w:eastAsia="Times New Roman" w:cs="Consolas"/>
                <w:color w:val="2A00FF"/>
                <w:sz w:val="20"/>
                <w:szCs w:val="20"/>
                <w:highlight w:val="yellow"/>
              </w:rPr>
              <w:t>'input[name$="_creditCard_type"]'</w:t>
            </w:r>
            <w:r w:rsidRPr="00D62768">
              <w:rPr>
                <w:rFonts w:eastAsia="Times New Roman" w:cs="Consolas"/>
                <w:color w:val="000000"/>
                <w:sz w:val="20"/>
                <w:szCs w:val="20"/>
                <w:highlight w:val="yellow"/>
              </w:rPr>
              <w:t>).val(</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w:t>
            </w:r>
          </w:p>
          <w:p w14:paraId="6FCA7CFC"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14:paraId="4629B4A0"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(validCardCvv &amp;&amp; validCardExp &amp;&amp; validCardNumber) {</w:t>
            </w:r>
          </w:p>
          <w:p w14:paraId="49033950"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ab/>
              <w:t xml:space="preserve"> data = {</w:t>
            </w:r>
          </w:p>
          <w:p w14:paraId="1BBA8E14"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custemail : customerEmail,</w:t>
            </w:r>
          </w:p>
          <w:p w14:paraId="5EE94AD6"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savecc : savecc,</w:t>
            </w:r>
          </w:p>
          <w:p w14:paraId="36E8EF13"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firstname : firstname,</w:t>
            </w:r>
          </w:p>
          <w:p w14:paraId="212884FF"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lastname : lastname,</w:t>
            </w:r>
          </w:p>
          <w:p w14:paraId="2A82DCFD"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address1 : address1,</w:t>
            </w:r>
          </w:p>
          <w:p w14:paraId="7964B225"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address2 : address2,</w:t>
            </w:r>
          </w:p>
          <w:p w14:paraId="27132649"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city : city,</w:t>
            </w:r>
          </w:p>
          <w:p w14:paraId="24B08747"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zipcode : zipcode,</w:t>
            </w:r>
          </w:p>
          <w:p w14:paraId="23427095"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country : country,</w:t>
            </w:r>
          </w:p>
          <w:p w14:paraId="46E5CA09"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state : state,</w:t>
            </w:r>
          </w:p>
          <w:p w14:paraId="7884A72A"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phone : phoneno,</w:t>
            </w:r>
          </w:p>
          <w:p w14:paraId="140DE5AE"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cctoken : cctoken,</w:t>
            </w:r>
          </w:p>
          <w:p w14:paraId="7430FB95"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format : </w:t>
            </w:r>
            <w:r w:rsidRPr="00D62768">
              <w:rPr>
                <w:rFonts w:eastAsia="Times New Roman" w:cs="Consolas"/>
                <w:color w:val="2A00FF"/>
                <w:sz w:val="20"/>
                <w:szCs w:val="20"/>
                <w:highlight w:val="yellow"/>
              </w:rPr>
              <w:t>'ajax'</w:t>
            </w:r>
          </w:p>
          <w:p w14:paraId="163065E3"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14:paraId="59C17886"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$.ajax({</w:t>
            </w:r>
          </w:p>
          <w:p w14:paraId="6E399C52"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url: Urls.silentpost,</w:t>
            </w:r>
          </w:p>
          <w:p w14:paraId="332EE85B"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type: </w:t>
            </w:r>
            <w:r w:rsidRPr="00D62768">
              <w:rPr>
                <w:rFonts w:eastAsia="Times New Roman" w:cs="Consolas"/>
                <w:color w:val="2A00FF"/>
                <w:sz w:val="20"/>
                <w:szCs w:val="20"/>
                <w:highlight w:val="yellow"/>
              </w:rPr>
              <w:t>"POST"</w:t>
            </w:r>
            <w:r w:rsidRPr="00D62768">
              <w:rPr>
                <w:rFonts w:eastAsia="Times New Roman" w:cs="Consolas"/>
                <w:color w:val="000000"/>
                <w:sz w:val="20"/>
                <w:szCs w:val="20"/>
                <w:highlight w:val="yellow"/>
              </w:rPr>
              <w:t>,</w:t>
            </w:r>
          </w:p>
          <w:p w14:paraId="2994BA8F"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data: data,</w:t>
            </w:r>
          </w:p>
          <w:p w14:paraId="49C5CF13"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success: </w:t>
            </w:r>
            <w:r w:rsidRPr="00D62768">
              <w:rPr>
                <w:rFonts w:eastAsia="Times New Roman" w:cs="Consolas"/>
                <w:b/>
                <w:bCs/>
                <w:color w:val="7F0055"/>
                <w:sz w:val="20"/>
                <w:szCs w:val="20"/>
                <w:highlight w:val="yellow"/>
              </w:rPr>
              <w:t>function</w:t>
            </w:r>
            <w:r w:rsidRPr="00D62768">
              <w:rPr>
                <w:rFonts w:eastAsia="Times New Roman" w:cs="Consolas"/>
                <w:color w:val="000000"/>
                <w:sz w:val="20"/>
                <w:szCs w:val="20"/>
                <w:highlight w:val="yellow"/>
              </w:rPr>
              <w:t>(xhr,data) {</w:t>
            </w:r>
          </w:p>
          <w:p w14:paraId="44A5DE8C"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
          <w:p w14:paraId="2A57881D"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(xhr) {</w:t>
            </w:r>
          </w:p>
          <w:p w14:paraId="7B0D7F8C"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 xml:space="preserve">(xhr.error == </w:t>
            </w:r>
            <w:r w:rsidRPr="00D62768">
              <w:rPr>
                <w:rFonts w:eastAsia="Times New Roman" w:cs="Consolas"/>
                <w:b/>
                <w:bCs/>
                <w:color w:val="7F0055"/>
                <w:sz w:val="20"/>
                <w:szCs w:val="20"/>
                <w:highlight w:val="yellow"/>
              </w:rPr>
              <w:t>true</w:t>
            </w:r>
            <w:r w:rsidRPr="00D62768">
              <w:rPr>
                <w:rFonts w:eastAsia="Times New Roman" w:cs="Consolas"/>
                <w:color w:val="000000"/>
                <w:sz w:val="20"/>
                <w:szCs w:val="20"/>
                <w:highlight w:val="yellow"/>
              </w:rPr>
              <w:t>) {</w:t>
            </w:r>
          </w:p>
          <w:p w14:paraId="4FE314D8"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).html(xhr.errorMsg);</w:t>
            </w:r>
          </w:p>
          <w:p w14:paraId="55A38D64"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).addClass(</w:t>
            </w:r>
            <w:r w:rsidRPr="00D62768">
              <w:rPr>
                <w:rFonts w:eastAsia="Times New Roman" w:cs="Consolas"/>
                <w:color w:val="2A00FF"/>
                <w:sz w:val="20"/>
                <w:szCs w:val="20"/>
                <w:highlight w:val="yellow"/>
              </w:rPr>
              <w:t>'error'</w:t>
            </w:r>
            <w:r w:rsidRPr="00D62768">
              <w:rPr>
                <w:rFonts w:eastAsia="Times New Roman" w:cs="Consolas"/>
                <w:color w:val="000000"/>
                <w:sz w:val="20"/>
                <w:szCs w:val="20"/>
                <w:highlight w:val="yellow"/>
              </w:rPr>
              <w:t>);</w:t>
            </w:r>
          </w:p>
          <w:p w14:paraId="7E7416E2"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14:paraId="469EC8F9"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else</w:t>
            </w:r>
            <w:r w:rsidRPr="00D62768">
              <w:rPr>
                <w:rFonts w:eastAsia="Times New Roman" w:cs="Consolas"/>
                <w:color w:val="000000"/>
                <w:sz w:val="20"/>
                <w:szCs w:val="20"/>
                <w:highlight w:val="yellow"/>
              </w:rPr>
              <w:t xml:space="preserve"> {</w:t>
            </w:r>
          </w:p>
          <w:p w14:paraId="5490CF73"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"#secureAcceptancePost"</w:t>
            </w:r>
            <w:r w:rsidRPr="00D62768">
              <w:rPr>
                <w:rFonts w:eastAsia="Times New Roman" w:cs="Consolas"/>
                <w:color w:val="000000"/>
                <w:sz w:val="20"/>
                <w:szCs w:val="20"/>
                <w:highlight w:val="yellow"/>
              </w:rPr>
              <w:t>).html(xhr);</w:t>
            </w:r>
          </w:p>
          <w:p w14:paraId="52734432"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"#card_expiry_date"</w:t>
            </w:r>
            <w:r w:rsidRPr="00D62768">
              <w:rPr>
                <w:rFonts w:eastAsia="Times New Roman" w:cs="Consolas"/>
                <w:color w:val="000000"/>
                <w:sz w:val="20"/>
                <w:szCs w:val="20"/>
                <w:highlight w:val="yellow"/>
              </w:rPr>
              <w:t>).val(month +</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+expyear);</w:t>
            </w:r>
          </w:p>
          <w:p w14:paraId="2B0C0EB4"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"#card_type"</w:t>
            </w:r>
            <w:r w:rsidRPr="00D62768">
              <w:rPr>
                <w:rFonts w:eastAsia="Times New Roman" w:cs="Consolas"/>
                <w:color w:val="000000"/>
                <w:sz w:val="20"/>
                <w:szCs w:val="20"/>
                <w:highlight w:val="yellow"/>
              </w:rPr>
              <w:t>).val(cctype);</w:t>
            </w:r>
          </w:p>
          <w:p w14:paraId="089CCF62"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"#card_cvn"</w:t>
            </w:r>
            <w:r w:rsidRPr="00D62768">
              <w:rPr>
                <w:rFonts w:eastAsia="Times New Roman" w:cs="Consolas"/>
                <w:color w:val="000000"/>
                <w:sz w:val="20"/>
                <w:szCs w:val="20"/>
                <w:highlight w:val="yellow"/>
              </w:rPr>
              <w:t>).val(cvn);</w:t>
            </w:r>
          </w:p>
          <w:p w14:paraId="02CC9ABA"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 xml:space="preserve">(cctoken == </w:t>
            </w:r>
            <w:r w:rsidRPr="00D62768">
              <w:rPr>
                <w:rFonts w:eastAsia="Times New Roman" w:cs="Consolas"/>
                <w:b/>
                <w:bCs/>
                <w:color w:val="7F0055"/>
                <w:sz w:val="20"/>
                <w:szCs w:val="20"/>
                <w:highlight w:val="yellow"/>
              </w:rPr>
              <w:t>null</w:t>
            </w:r>
            <w:r w:rsidRPr="00D62768">
              <w:rPr>
                <w:rFonts w:eastAsia="Times New Roman" w:cs="Consolas"/>
                <w:color w:val="000000"/>
                <w:sz w:val="20"/>
                <w:szCs w:val="20"/>
                <w:highlight w:val="yellow"/>
              </w:rPr>
              <w:t xml:space="preserve"> || cctoken == </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 {</w:t>
            </w:r>
          </w:p>
          <w:p w14:paraId="7E5886EA"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lastRenderedPageBreak/>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'#silentPostFetchToken'</w:t>
            </w:r>
            <w:r w:rsidRPr="00D62768">
              <w:rPr>
                <w:rFonts w:eastAsia="Times New Roman" w:cs="Consolas"/>
                <w:color w:val="000000"/>
                <w:sz w:val="20"/>
                <w:szCs w:val="20"/>
                <w:highlight w:val="yellow"/>
              </w:rPr>
              <w:t>).append(</w:t>
            </w:r>
            <w:r w:rsidRPr="00D62768">
              <w:rPr>
                <w:rFonts w:eastAsia="Times New Roman" w:cs="Consolas"/>
                <w:color w:val="2A00FF"/>
                <w:sz w:val="20"/>
                <w:szCs w:val="20"/>
                <w:highlight w:val="yellow"/>
              </w:rPr>
              <w:t>'&lt;input type="hidden" id="card_number" name="card_number" /&gt;'</w:t>
            </w:r>
            <w:r w:rsidRPr="00D62768">
              <w:rPr>
                <w:rFonts w:eastAsia="Times New Roman" w:cs="Consolas"/>
                <w:color w:val="000000"/>
                <w:sz w:val="20"/>
                <w:szCs w:val="20"/>
                <w:highlight w:val="yellow"/>
              </w:rPr>
              <w:t>);</w:t>
            </w:r>
          </w:p>
          <w:p w14:paraId="253CCBCD"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"#card_number"</w:t>
            </w:r>
            <w:r w:rsidRPr="00D62768">
              <w:rPr>
                <w:rFonts w:eastAsia="Times New Roman" w:cs="Consolas"/>
                <w:color w:val="000000"/>
                <w:sz w:val="20"/>
                <w:szCs w:val="20"/>
                <w:highlight w:val="yellow"/>
              </w:rPr>
              <w:t>).val(ccnumber);</w:t>
            </w:r>
          </w:p>
          <w:p w14:paraId="28634D91"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14:paraId="04A38234"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"#silentPostFetchToken"</w:t>
            </w:r>
            <w:r w:rsidRPr="00D62768">
              <w:rPr>
                <w:rFonts w:eastAsia="Times New Roman" w:cs="Consolas"/>
                <w:color w:val="000000"/>
                <w:sz w:val="20"/>
                <w:szCs w:val="20"/>
                <w:highlight w:val="yellow"/>
              </w:rPr>
              <w:t>).submit();</w:t>
            </w:r>
          </w:p>
          <w:p w14:paraId="0FC6C628"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t>}</w:t>
            </w:r>
          </w:p>
          <w:p w14:paraId="57ACA806"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14:paraId="15B6D090"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else</w:t>
            </w:r>
            <w:r w:rsidRPr="00D62768">
              <w:rPr>
                <w:rFonts w:eastAsia="Times New Roman" w:cs="Consolas"/>
                <w:color w:val="000000"/>
                <w:sz w:val="20"/>
                <w:szCs w:val="20"/>
                <w:highlight w:val="yellow"/>
              </w:rPr>
              <w:t xml:space="preserve"> {                         </w:t>
            </w:r>
          </w:p>
          <w:p w14:paraId="216BEABF"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).html(Resources.INVALID_SERVICE);</w:t>
            </w:r>
          </w:p>
          <w:p w14:paraId="44197156"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).addClass(</w:t>
            </w:r>
            <w:r w:rsidRPr="00D62768">
              <w:rPr>
                <w:rFonts w:eastAsia="Times New Roman" w:cs="Consolas"/>
                <w:color w:val="2A00FF"/>
                <w:sz w:val="20"/>
                <w:szCs w:val="20"/>
                <w:highlight w:val="yellow"/>
              </w:rPr>
              <w:t>'error'</w:t>
            </w:r>
            <w:r w:rsidRPr="00D62768">
              <w:rPr>
                <w:rFonts w:eastAsia="Times New Roman" w:cs="Consolas"/>
                <w:color w:val="000000"/>
                <w:sz w:val="20"/>
                <w:szCs w:val="20"/>
                <w:highlight w:val="yellow"/>
              </w:rPr>
              <w:t>);</w:t>
            </w:r>
          </w:p>
          <w:p w14:paraId="1F1DC2D1"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14:paraId="53C785D8"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14:paraId="286698F8"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error: </w:t>
            </w:r>
            <w:r w:rsidRPr="00D62768">
              <w:rPr>
                <w:rFonts w:eastAsia="Times New Roman" w:cs="Consolas"/>
                <w:b/>
                <w:bCs/>
                <w:color w:val="7F0055"/>
                <w:sz w:val="20"/>
                <w:szCs w:val="20"/>
                <w:highlight w:val="yellow"/>
              </w:rPr>
              <w:t>function</w:t>
            </w:r>
            <w:r w:rsidRPr="00D62768">
              <w:rPr>
                <w:rFonts w:eastAsia="Times New Roman" w:cs="Consolas"/>
                <w:color w:val="000000"/>
                <w:sz w:val="20"/>
                <w:szCs w:val="20"/>
                <w:highlight w:val="yellow"/>
              </w:rPr>
              <w:t xml:space="preserve"> () {</w:t>
            </w:r>
          </w:p>
          <w:p w14:paraId="03073259"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).html(Resources.INVALID_SERVICE).addClass(</w:t>
            </w:r>
            <w:r w:rsidRPr="00D62768">
              <w:rPr>
                <w:rFonts w:eastAsia="Times New Roman" w:cs="Consolas"/>
                <w:color w:val="2A00FF"/>
                <w:sz w:val="20"/>
                <w:szCs w:val="20"/>
                <w:highlight w:val="yellow"/>
              </w:rPr>
              <w:t>'error'</w:t>
            </w:r>
            <w:r w:rsidRPr="00D62768">
              <w:rPr>
                <w:rFonts w:eastAsia="Times New Roman" w:cs="Consolas"/>
                <w:color w:val="000000"/>
                <w:sz w:val="20"/>
                <w:szCs w:val="20"/>
                <w:highlight w:val="yellow"/>
              </w:rPr>
              <w:t>);</w:t>
            </w:r>
          </w:p>
          <w:p w14:paraId="4623220D"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14:paraId="4CDE1C86"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14:paraId="7FF91C50"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14:paraId="12C02EE3"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else</w:t>
            </w:r>
            <w:r w:rsidRPr="00D62768">
              <w:rPr>
                <w:rFonts w:eastAsia="Times New Roman" w:cs="Consolas"/>
                <w:color w:val="000000"/>
                <w:sz w:val="20"/>
                <w:szCs w:val="20"/>
                <w:highlight w:val="yellow"/>
              </w:rPr>
              <w:t>{</w:t>
            </w:r>
          </w:p>
          <w:p w14:paraId="71D37DD3"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).html(Resources.INVALID_CREDITCARD);</w:t>
            </w:r>
          </w:p>
          <w:p w14:paraId="598EECCE"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).addClass(</w:t>
            </w:r>
            <w:r w:rsidRPr="00D62768">
              <w:rPr>
                <w:rFonts w:eastAsia="Times New Roman" w:cs="Consolas"/>
                <w:color w:val="2A00FF"/>
                <w:sz w:val="20"/>
                <w:szCs w:val="20"/>
                <w:highlight w:val="yellow"/>
              </w:rPr>
              <w:t>'error'</w:t>
            </w:r>
            <w:r w:rsidRPr="00D62768">
              <w:rPr>
                <w:rFonts w:eastAsia="Times New Roman" w:cs="Consolas"/>
                <w:color w:val="000000"/>
                <w:sz w:val="20"/>
                <w:szCs w:val="20"/>
                <w:highlight w:val="yellow"/>
              </w:rPr>
              <w:t>);</w:t>
            </w:r>
          </w:p>
          <w:p w14:paraId="5B1F7D11"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
          <w:p w14:paraId="620DD409"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return</w:t>
            </w:r>
            <w:r w:rsidRPr="00D62768">
              <w:rPr>
                <w:rFonts w:eastAsia="Times New Roman" w:cs="Consolas"/>
                <w:color w:val="000000"/>
                <w:sz w:val="20"/>
                <w:szCs w:val="20"/>
                <w:highlight w:val="yellow"/>
              </w:rPr>
              <w:t xml:space="preserve"> </w:t>
            </w:r>
            <w:r w:rsidRPr="00D62768">
              <w:rPr>
                <w:rFonts w:eastAsia="Times New Roman" w:cs="Consolas"/>
                <w:b/>
                <w:bCs/>
                <w:color w:val="7F0055"/>
                <w:sz w:val="20"/>
                <w:szCs w:val="20"/>
                <w:highlight w:val="yellow"/>
              </w:rPr>
              <w:t>false</w:t>
            </w:r>
            <w:r w:rsidRPr="00D62768">
              <w:rPr>
                <w:rFonts w:eastAsia="Times New Roman" w:cs="Consolas"/>
                <w:color w:val="000000"/>
                <w:sz w:val="20"/>
                <w:szCs w:val="20"/>
                <w:highlight w:val="yellow"/>
              </w:rPr>
              <w:t>;</w:t>
            </w:r>
          </w:p>
          <w:p w14:paraId="478C3576"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14:paraId="68EBC1B0"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14:paraId="37726444"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else</w:t>
            </w:r>
            <w:r w:rsidRPr="00D62768">
              <w:rPr>
                <w:rFonts w:eastAsia="Times New Roman" w:cs="Consolas"/>
                <w:color w:val="000000"/>
                <w:sz w:val="20"/>
                <w:szCs w:val="20"/>
                <w:highlight w:val="yellow"/>
              </w:rPr>
              <w:t>{</w:t>
            </w:r>
          </w:p>
          <w:p w14:paraId="3A7D4AB0"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'.secureacceptance'</w:t>
            </w:r>
            <w:r w:rsidRPr="00D62768">
              <w:rPr>
                <w:rFonts w:eastAsia="Times New Roman" w:cs="Consolas"/>
                <w:color w:val="000000"/>
                <w:sz w:val="20"/>
                <w:szCs w:val="20"/>
                <w:highlight w:val="yellow"/>
              </w:rPr>
              <w:t>).prop(</w:t>
            </w:r>
            <w:r w:rsidRPr="00D62768">
              <w:rPr>
                <w:rFonts w:eastAsia="Times New Roman" w:cs="Consolas"/>
                <w:color w:val="2A00FF"/>
                <w:sz w:val="20"/>
                <w:szCs w:val="20"/>
                <w:highlight w:val="yellow"/>
              </w:rPr>
              <w:t>"type"</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"submit"</w:t>
            </w:r>
            <w:r w:rsidRPr="00D62768">
              <w:rPr>
                <w:rFonts w:eastAsia="Times New Roman" w:cs="Consolas"/>
                <w:color w:val="000000"/>
                <w:sz w:val="20"/>
                <w:szCs w:val="20"/>
                <w:highlight w:val="yellow"/>
              </w:rPr>
              <w:t>).submit();</w:t>
            </w:r>
          </w:p>
          <w:p w14:paraId="73A70E70"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return</w:t>
            </w:r>
            <w:r w:rsidRPr="00D62768">
              <w:rPr>
                <w:rFonts w:eastAsia="Times New Roman" w:cs="Consolas"/>
                <w:color w:val="000000"/>
                <w:sz w:val="20"/>
                <w:szCs w:val="20"/>
                <w:highlight w:val="yellow"/>
              </w:rPr>
              <w:t xml:space="preserve"> </w:t>
            </w:r>
            <w:r w:rsidRPr="00D62768">
              <w:rPr>
                <w:rFonts w:eastAsia="Times New Roman" w:cs="Consolas"/>
                <w:b/>
                <w:bCs/>
                <w:color w:val="7F0055"/>
                <w:sz w:val="20"/>
                <w:szCs w:val="20"/>
                <w:highlight w:val="yellow"/>
              </w:rPr>
              <w:t>true</w:t>
            </w:r>
            <w:r w:rsidRPr="00D62768">
              <w:rPr>
                <w:rFonts w:eastAsia="Times New Roman" w:cs="Consolas"/>
                <w:color w:val="000000"/>
                <w:sz w:val="20"/>
                <w:szCs w:val="20"/>
                <w:highlight w:val="yellow"/>
              </w:rPr>
              <w:t>;</w:t>
            </w:r>
          </w:p>
          <w:p w14:paraId="6AE1C9FC" w14:textId="77777777"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14:paraId="730EA694" w14:textId="77777777" w:rsidR="00BB328D" w:rsidRPr="00E33D85" w:rsidRDefault="004C30CD" w:rsidP="003C3632">
            <w:pPr>
              <w:pStyle w:val="BodyText"/>
            </w:pPr>
            <w:r w:rsidRPr="00D62768">
              <w:rPr>
                <w:highlight w:val="yellow"/>
              </w:rPr>
              <w:tab/>
              <w:t>});</w:t>
            </w:r>
            <w:r w:rsidR="00AF3563" w:rsidRPr="00E33D85">
              <w:tab/>
            </w:r>
          </w:p>
        </w:tc>
      </w:tr>
    </w:tbl>
    <w:p w14:paraId="307C2D6E" w14:textId="77777777" w:rsidR="00BB328D" w:rsidRPr="00E33D85" w:rsidRDefault="00BB328D" w:rsidP="004F597D">
      <w:pPr>
        <w:pStyle w:val="Heading6"/>
        <w:ind w:left="0"/>
        <w:rPr>
          <w:rFonts w:asciiTheme="minorHAnsi" w:hAnsiTheme="minorHAnsi"/>
        </w:rPr>
      </w:pPr>
      <w:r w:rsidRPr="00E33D85">
        <w:rPr>
          <w:rFonts w:asciiTheme="minorHAnsi" w:hAnsiTheme="minorHAnsi"/>
        </w:rPr>
        <w:lastRenderedPageBreak/>
        <w:t>Create new “encodeRequestFieldValue” function</w:t>
      </w:r>
    </w:p>
    <w:p w14:paraId="26E794A7" w14:textId="77777777" w:rsidR="00BB328D" w:rsidRPr="00E33D85" w:rsidRDefault="00BB328D" w:rsidP="003C3632">
      <w:pPr>
        <w:pStyle w:val="BodyText"/>
      </w:pPr>
      <w:r w:rsidRPr="00E33D85">
        <w:t>Create a new function to encode input field value below setCCFields :</w:t>
      </w:r>
    </w:p>
    <w:tbl>
      <w:tblPr>
        <w:tblStyle w:val="TableGrid"/>
        <w:tblW w:w="0" w:type="auto"/>
        <w:tblLook w:val="04A0" w:firstRow="1" w:lastRow="0" w:firstColumn="1" w:lastColumn="0" w:noHBand="0" w:noVBand="1"/>
      </w:tblPr>
      <w:tblGrid>
        <w:gridCol w:w="10296"/>
      </w:tblGrid>
      <w:tr w:rsidR="00BB328D" w:rsidRPr="00E33D85" w14:paraId="2053FC85" w14:textId="77777777" w:rsidTr="00F1407C">
        <w:tc>
          <w:tcPr>
            <w:tcW w:w="10296" w:type="dxa"/>
          </w:tcPr>
          <w:p w14:paraId="1D3E8D48" w14:textId="77777777" w:rsidR="00BB328D" w:rsidRPr="00E33D85" w:rsidRDefault="00BB328D" w:rsidP="00F1407C">
            <w:pPr>
              <w:autoSpaceDE w:val="0"/>
              <w:autoSpaceDN w:val="0"/>
              <w:adjustRightInd w:val="0"/>
              <w:spacing w:after="0" w:line="240" w:lineRule="auto"/>
              <w:rPr>
                <w:rFonts w:eastAsia="Times New Roman" w:cs="Consolas"/>
                <w:sz w:val="20"/>
                <w:szCs w:val="20"/>
              </w:rPr>
            </w:pPr>
            <w:r w:rsidRPr="00E33D85">
              <w:rPr>
                <w:rFonts w:eastAsia="Times New Roman" w:cs="Consolas"/>
                <w:color w:val="3F5FBF"/>
                <w:sz w:val="20"/>
                <w:szCs w:val="20"/>
              </w:rPr>
              <w:t>/**</w:t>
            </w:r>
          </w:p>
          <w:p w14:paraId="03BEC8FE" w14:textId="77777777" w:rsidR="00BB328D" w:rsidRPr="00E33D85" w:rsidRDefault="00BB328D" w:rsidP="00F1407C">
            <w:pPr>
              <w:autoSpaceDE w:val="0"/>
              <w:autoSpaceDN w:val="0"/>
              <w:adjustRightInd w:val="0"/>
              <w:spacing w:after="0" w:line="240" w:lineRule="auto"/>
              <w:rPr>
                <w:rFonts w:eastAsia="Times New Roman" w:cs="Consolas"/>
                <w:sz w:val="20"/>
                <w:szCs w:val="20"/>
              </w:rPr>
            </w:pPr>
            <w:r w:rsidRPr="00E33D85">
              <w:rPr>
                <w:rFonts w:eastAsia="Times New Roman" w:cs="Consolas"/>
                <w:color w:val="000000"/>
                <w:sz w:val="20"/>
                <w:szCs w:val="20"/>
              </w:rPr>
              <w:t xml:space="preserve"> </w:t>
            </w:r>
            <w:r w:rsidRPr="00E33D85">
              <w:rPr>
                <w:rFonts w:eastAsia="Times New Roman" w:cs="Consolas"/>
                <w:color w:val="3F5FBF"/>
                <w:sz w:val="20"/>
                <w:szCs w:val="20"/>
              </w:rPr>
              <w:t>*</w:t>
            </w:r>
            <w:r w:rsidRPr="00E33D85">
              <w:rPr>
                <w:rFonts w:eastAsia="Times New Roman" w:cs="Consolas"/>
                <w:color w:val="000000"/>
                <w:sz w:val="20"/>
                <w:szCs w:val="20"/>
              </w:rPr>
              <w:t xml:space="preserve"> </w:t>
            </w:r>
            <w:r w:rsidRPr="00E33D85">
              <w:rPr>
                <w:rFonts w:eastAsia="Times New Roman" w:cs="Consolas"/>
                <w:b/>
                <w:bCs/>
                <w:color w:val="7F9FBF"/>
                <w:sz w:val="20"/>
                <w:szCs w:val="20"/>
              </w:rPr>
              <w:t>@function</w:t>
            </w:r>
          </w:p>
          <w:p w14:paraId="493176D7" w14:textId="77777777" w:rsidR="00BB328D" w:rsidRPr="00E33D85" w:rsidRDefault="00BB328D" w:rsidP="00F1407C">
            <w:pPr>
              <w:autoSpaceDE w:val="0"/>
              <w:autoSpaceDN w:val="0"/>
              <w:adjustRightInd w:val="0"/>
              <w:spacing w:after="0" w:line="240" w:lineRule="auto"/>
              <w:rPr>
                <w:rFonts w:eastAsia="Times New Roman" w:cs="Consolas"/>
                <w:sz w:val="20"/>
                <w:szCs w:val="20"/>
              </w:rPr>
            </w:pPr>
            <w:r w:rsidRPr="00E33D85">
              <w:rPr>
                <w:rFonts w:eastAsia="Times New Roman" w:cs="Consolas"/>
                <w:color w:val="000000"/>
                <w:sz w:val="20"/>
                <w:szCs w:val="20"/>
              </w:rPr>
              <w:t xml:space="preserve"> </w:t>
            </w:r>
            <w:r w:rsidRPr="00E33D85">
              <w:rPr>
                <w:rFonts w:eastAsia="Times New Roman" w:cs="Consolas"/>
                <w:color w:val="3F5FBF"/>
                <w:sz w:val="20"/>
                <w:szCs w:val="20"/>
              </w:rPr>
              <w:t>*</w:t>
            </w:r>
            <w:r w:rsidRPr="00E33D85">
              <w:rPr>
                <w:rFonts w:eastAsia="Times New Roman" w:cs="Consolas"/>
                <w:color w:val="000000"/>
                <w:sz w:val="20"/>
                <w:szCs w:val="20"/>
              </w:rPr>
              <w:t xml:space="preserve"> </w:t>
            </w:r>
            <w:r w:rsidRPr="00E33D85">
              <w:rPr>
                <w:rFonts w:eastAsia="Times New Roman" w:cs="Consolas"/>
                <w:b/>
                <w:bCs/>
                <w:color w:val="7F9FBF"/>
                <w:sz w:val="20"/>
                <w:szCs w:val="20"/>
              </w:rPr>
              <w:t>@description</w:t>
            </w:r>
            <w:r w:rsidRPr="00E33D85">
              <w:rPr>
                <w:rFonts w:eastAsia="Times New Roman" w:cs="Consolas"/>
                <w:color w:val="000000"/>
                <w:sz w:val="20"/>
                <w:szCs w:val="20"/>
              </w:rPr>
              <w:t xml:space="preserve"> </w:t>
            </w:r>
            <w:r w:rsidRPr="00E33D85">
              <w:rPr>
                <w:rFonts w:eastAsia="Times New Roman" w:cs="Consolas"/>
                <w:color w:val="3F5FBF"/>
                <w:sz w:val="20"/>
                <w:szCs w:val="20"/>
              </w:rPr>
              <w:t>function</w:t>
            </w:r>
            <w:r w:rsidRPr="00E33D85">
              <w:rPr>
                <w:rFonts w:eastAsia="Times New Roman" w:cs="Consolas"/>
                <w:color w:val="000000"/>
                <w:sz w:val="20"/>
                <w:szCs w:val="20"/>
              </w:rPr>
              <w:t xml:space="preserve"> </w:t>
            </w:r>
            <w:r w:rsidRPr="00E33D85">
              <w:rPr>
                <w:rFonts w:eastAsia="Times New Roman" w:cs="Consolas"/>
                <w:color w:val="3F5FBF"/>
                <w:sz w:val="20"/>
                <w:szCs w:val="20"/>
              </w:rPr>
              <w:t>to</w:t>
            </w:r>
            <w:r w:rsidRPr="00E33D85">
              <w:rPr>
                <w:rFonts w:eastAsia="Times New Roman" w:cs="Consolas"/>
                <w:color w:val="000000"/>
                <w:sz w:val="20"/>
                <w:szCs w:val="20"/>
              </w:rPr>
              <w:t xml:space="preserve"> </w:t>
            </w:r>
            <w:r w:rsidRPr="00E33D85">
              <w:rPr>
                <w:rFonts w:eastAsia="Times New Roman" w:cs="Consolas"/>
                <w:color w:val="3F5FBF"/>
                <w:sz w:val="20"/>
                <w:szCs w:val="20"/>
              </w:rPr>
              <w:t>convert</w:t>
            </w:r>
            <w:r w:rsidRPr="00E33D85">
              <w:rPr>
                <w:rFonts w:eastAsia="Times New Roman" w:cs="Consolas"/>
                <w:color w:val="000000"/>
                <w:sz w:val="20"/>
                <w:szCs w:val="20"/>
              </w:rPr>
              <w:t xml:space="preserve"> </w:t>
            </w:r>
            <w:r w:rsidRPr="00E33D85">
              <w:rPr>
                <w:rFonts w:eastAsia="Times New Roman" w:cs="Consolas"/>
                <w:color w:val="3F5FBF"/>
                <w:sz w:val="20"/>
                <w:szCs w:val="20"/>
                <w:u w:val="single"/>
              </w:rPr>
              <w:t>html</w:t>
            </w:r>
            <w:r w:rsidRPr="00E33D85">
              <w:rPr>
                <w:rFonts w:eastAsia="Times New Roman" w:cs="Consolas"/>
                <w:color w:val="000000"/>
                <w:sz w:val="20"/>
                <w:szCs w:val="20"/>
              </w:rPr>
              <w:t xml:space="preserve"> </w:t>
            </w:r>
            <w:r w:rsidRPr="00E33D85">
              <w:rPr>
                <w:rFonts w:eastAsia="Times New Roman" w:cs="Consolas"/>
                <w:color w:val="3F5FBF"/>
                <w:sz w:val="20"/>
                <w:szCs w:val="20"/>
              </w:rPr>
              <w:t>tag</w:t>
            </w:r>
            <w:r w:rsidRPr="00E33D85">
              <w:rPr>
                <w:rFonts w:eastAsia="Times New Roman" w:cs="Consolas"/>
                <w:color w:val="000000"/>
                <w:sz w:val="20"/>
                <w:szCs w:val="20"/>
              </w:rPr>
              <w:t xml:space="preserve"> </w:t>
            </w:r>
            <w:r w:rsidRPr="00E33D85">
              <w:rPr>
                <w:rFonts w:eastAsia="Times New Roman" w:cs="Consolas"/>
                <w:color w:val="3F5FBF"/>
                <w:sz w:val="20"/>
                <w:szCs w:val="20"/>
              </w:rPr>
              <w:t>to</w:t>
            </w:r>
            <w:r w:rsidRPr="00E33D85">
              <w:rPr>
                <w:rFonts w:eastAsia="Times New Roman" w:cs="Consolas"/>
                <w:color w:val="000000"/>
                <w:sz w:val="20"/>
                <w:szCs w:val="20"/>
              </w:rPr>
              <w:t xml:space="preserve"> </w:t>
            </w:r>
            <w:r w:rsidRPr="00E33D85">
              <w:rPr>
                <w:rFonts w:eastAsia="Times New Roman" w:cs="Consolas"/>
                <w:color w:val="3F5FBF"/>
                <w:sz w:val="20"/>
                <w:szCs w:val="20"/>
                <w:u w:val="single"/>
              </w:rPr>
              <w:t>lt</w:t>
            </w:r>
            <w:r w:rsidRPr="00E33D85">
              <w:rPr>
                <w:rFonts w:eastAsia="Times New Roman" w:cs="Consolas"/>
                <w:color w:val="000000"/>
                <w:sz w:val="20"/>
                <w:szCs w:val="20"/>
              </w:rPr>
              <w:t xml:space="preserve"> </w:t>
            </w:r>
            <w:r w:rsidRPr="00E33D85">
              <w:rPr>
                <w:rFonts w:eastAsia="Times New Roman" w:cs="Consolas"/>
                <w:color w:val="3F5FBF"/>
                <w:sz w:val="20"/>
                <w:szCs w:val="20"/>
              </w:rPr>
              <w:t>or</w:t>
            </w:r>
            <w:r w:rsidRPr="00E33D85">
              <w:rPr>
                <w:rFonts w:eastAsia="Times New Roman" w:cs="Consolas"/>
                <w:color w:val="000000"/>
                <w:sz w:val="20"/>
                <w:szCs w:val="20"/>
              </w:rPr>
              <w:t xml:space="preserve"> </w:t>
            </w:r>
            <w:r w:rsidRPr="00E33D85">
              <w:rPr>
                <w:rFonts w:eastAsia="Times New Roman" w:cs="Consolas"/>
                <w:color w:val="3F5FBF"/>
                <w:sz w:val="20"/>
                <w:szCs w:val="20"/>
                <w:u w:val="single"/>
              </w:rPr>
              <w:t>gt</w:t>
            </w:r>
            <w:r w:rsidRPr="00E33D85">
              <w:rPr>
                <w:rFonts w:eastAsia="Times New Roman" w:cs="Consolas"/>
                <w:color w:val="3F5FBF"/>
                <w:sz w:val="20"/>
                <w:szCs w:val="20"/>
              </w:rPr>
              <w:t>;</w:t>
            </w:r>
          </w:p>
          <w:p w14:paraId="09A8E349" w14:textId="77777777" w:rsidR="00BB328D" w:rsidRPr="00E33D85" w:rsidRDefault="00BB328D" w:rsidP="00F1407C">
            <w:pPr>
              <w:autoSpaceDE w:val="0"/>
              <w:autoSpaceDN w:val="0"/>
              <w:adjustRightInd w:val="0"/>
              <w:spacing w:after="0" w:line="240" w:lineRule="auto"/>
              <w:rPr>
                <w:rFonts w:eastAsia="Times New Roman" w:cs="Consolas"/>
                <w:sz w:val="20"/>
                <w:szCs w:val="20"/>
              </w:rPr>
            </w:pPr>
            <w:r w:rsidRPr="00E33D85">
              <w:rPr>
                <w:rFonts w:eastAsia="Times New Roman" w:cs="Consolas"/>
                <w:color w:val="000000"/>
                <w:sz w:val="20"/>
                <w:szCs w:val="20"/>
              </w:rPr>
              <w:t xml:space="preserve"> </w:t>
            </w:r>
            <w:r w:rsidRPr="00E33D85">
              <w:rPr>
                <w:rFonts w:eastAsia="Times New Roman" w:cs="Consolas"/>
                <w:color w:val="3F5FBF"/>
                <w:sz w:val="20"/>
                <w:szCs w:val="20"/>
              </w:rPr>
              <w:t>*</w:t>
            </w:r>
            <w:r w:rsidRPr="00E33D85">
              <w:rPr>
                <w:rFonts w:eastAsia="Times New Roman" w:cs="Consolas"/>
                <w:color w:val="000000"/>
                <w:sz w:val="20"/>
                <w:szCs w:val="20"/>
              </w:rPr>
              <w:t xml:space="preserve"> </w:t>
            </w:r>
            <w:r w:rsidRPr="00E33D85">
              <w:rPr>
                <w:rFonts w:eastAsia="Times New Roman" w:cs="Consolas"/>
                <w:b/>
                <w:bCs/>
                <w:color w:val="7F9FBF"/>
                <w:sz w:val="20"/>
                <w:szCs w:val="20"/>
              </w:rPr>
              <w:t>@param</w:t>
            </w:r>
            <w:r w:rsidRPr="00E33D85">
              <w:rPr>
                <w:rFonts w:eastAsia="Times New Roman" w:cs="Consolas"/>
                <w:color w:val="000000"/>
                <w:sz w:val="20"/>
                <w:szCs w:val="20"/>
              </w:rPr>
              <w:t xml:space="preserve"> </w:t>
            </w:r>
            <w:r w:rsidRPr="00E33D85">
              <w:rPr>
                <w:rFonts w:eastAsia="Times New Roman" w:cs="Consolas"/>
                <w:color w:val="3F5FBF"/>
                <w:sz w:val="20"/>
                <w:szCs w:val="20"/>
              </w:rPr>
              <w:t>{fieldValue}</w:t>
            </w:r>
            <w:r w:rsidRPr="00E33D85">
              <w:rPr>
                <w:rFonts w:eastAsia="Times New Roman" w:cs="Consolas"/>
                <w:color w:val="000000"/>
                <w:sz w:val="20"/>
                <w:szCs w:val="20"/>
              </w:rPr>
              <w:t xml:space="preserve"> </w:t>
            </w:r>
            <w:r w:rsidRPr="00E33D85">
              <w:rPr>
                <w:rFonts w:eastAsia="Times New Roman" w:cs="Consolas"/>
                <w:color w:val="3F5FBF"/>
                <w:sz w:val="20"/>
                <w:szCs w:val="20"/>
              </w:rPr>
              <w:t>value</w:t>
            </w:r>
            <w:r w:rsidRPr="00E33D85">
              <w:rPr>
                <w:rFonts w:eastAsia="Times New Roman" w:cs="Consolas"/>
                <w:color w:val="000000"/>
                <w:sz w:val="20"/>
                <w:szCs w:val="20"/>
              </w:rPr>
              <w:t xml:space="preserve"> </w:t>
            </w:r>
            <w:r w:rsidRPr="00E33D85">
              <w:rPr>
                <w:rFonts w:eastAsia="Times New Roman" w:cs="Consolas"/>
                <w:color w:val="3F5FBF"/>
                <w:sz w:val="20"/>
                <w:szCs w:val="20"/>
              </w:rPr>
              <w:t>of</w:t>
            </w:r>
            <w:r w:rsidRPr="00E33D85">
              <w:rPr>
                <w:rFonts w:eastAsia="Times New Roman" w:cs="Consolas"/>
                <w:color w:val="000000"/>
                <w:sz w:val="20"/>
                <w:szCs w:val="20"/>
              </w:rPr>
              <w:t xml:space="preserve"> </w:t>
            </w:r>
            <w:r w:rsidRPr="00E33D85">
              <w:rPr>
                <w:rFonts w:eastAsia="Times New Roman" w:cs="Consolas"/>
                <w:color w:val="3F5FBF"/>
                <w:sz w:val="20"/>
                <w:szCs w:val="20"/>
              </w:rPr>
              <w:t>the</w:t>
            </w:r>
            <w:r w:rsidRPr="00E33D85">
              <w:rPr>
                <w:rFonts w:eastAsia="Times New Roman" w:cs="Consolas"/>
                <w:color w:val="000000"/>
                <w:sz w:val="20"/>
                <w:szCs w:val="20"/>
              </w:rPr>
              <w:t xml:space="preserve"> </w:t>
            </w:r>
            <w:r w:rsidRPr="00E33D85">
              <w:rPr>
                <w:rFonts w:eastAsia="Times New Roman" w:cs="Consolas"/>
                <w:color w:val="3F5FBF"/>
                <w:sz w:val="20"/>
                <w:szCs w:val="20"/>
              </w:rPr>
              <w:t>field</w:t>
            </w:r>
          </w:p>
          <w:p w14:paraId="2F241E71" w14:textId="77777777" w:rsidR="00BB328D" w:rsidRPr="00E33D85" w:rsidRDefault="00BB328D" w:rsidP="00F1407C">
            <w:pPr>
              <w:autoSpaceDE w:val="0"/>
              <w:autoSpaceDN w:val="0"/>
              <w:adjustRightInd w:val="0"/>
              <w:spacing w:after="0" w:line="240" w:lineRule="auto"/>
              <w:rPr>
                <w:rFonts w:eastAsia="Times New Roman" w:cs="Consolas"/>
                <w:sz w:val="20"/>
                <w:szCs w:val="20"/>
              </w:rPr>
            </w:pPr>
            <w:r w:rsidRPr="00E33D85">
              <w:rPr>
                <w:rFonts w:eastAsia="Times New Roman" w:cs="Consolas"/>
                <w:color w:val="000000"/>
                <w:sz w:val="20"/>
                <w:szCs w:val="20"/>
              </w:rPr>
              <w:t xml:space="preserve"> </w:t>
            </w:r>
            <w:r w:rsidRPr="00E33D85">
              <w:rPr>
                <w:rFonts w:eastAsia="Times New Roman" w:cs="Consolas"/>
                <w:color w:val="3F5FBF"/>
                <w:sz w:val="20"/>
                <w:szCs w:val="20"/>
              </w:rPr>
              <w:t>*/</w:t>
            </w:r>
          </w:p>
          <w:p w14:paraId="17B0B45D" w14:textId="77777777" w:rsidR="00BB328D" w:rsidRPr="00E33D85" w:rsidRDefault="00BB328D" w:rsidP="00F1407C">
            <w:pPr>
              <w:autoSpaceDE w:val="0"/>
              <w:autoSpaceDN w:val="0"/>
              <w:adjustRightInd w:val="0"/>
              <w:spacing w:after="0" w:line="240" w:lineRule="auto"/>
              <w:rPr>
                <w:rFonts w:eastAsia="Times New Roman" w:cs="Consolas"/>
                <w:sz w:val="20"/>
                <w:szCs w:val="20"/>
              </w:rPr>
            </w:pP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w:t>
            </w:r>
            <w:r w:rsidRPr="00E33D85">
              <w:rPr>
                <w:rFonts w:eastAsia="Times New Roman" w:cs="Consolas"/>
                <w:color w:val="000000"/>
                <w:sz w:val="20"/>
                <w:szCs w:val="20"/>
                <w:highlight w:val="lightGray"/>
              </w:rPr>
              <w:t>encodeRequestFieldValue</w:t>
            </w:r>
            <w:r w:rsidRPr="00E33D85">
              <w:rPr>
                <w:rFonts w:eastAsia="Times New Roman" w:cs="Consolas"/>
                <w:color w:val="000000"/>
                <w:sz w:val="20"/>
                <w:szCs w:val="20"/>
              </w:rPr>
              <w:t>(fieldValue) {</w:t>
            </w:r>
          </w:p>
          <w:p w14:paraId="7104090E" w14:textId="77777777" w:rsidR="00BB328D" w:rsidRPr="00E33D85" w:rsidRDefault="00BB328D" w:rsidP="00F1407C">
            <w:pPr>
              <w:autoSpaceDE w:val="0"/>
              <w:autoSpaceDN w:val="0"/>
              <w:adjustRightInd w:val="0"/>
              <w:spacing w:after="0" w:line="240" w:lineRule="auto"/>
              <w:rPr>
                <w:rFonts w:eastAsia="Times New Roman" w:cs="Consolas"/>
                <w:sz w:val="20"/>
                <w:szCs w:val="20"/>
              </w:rPr>
            </w:pPr>
            <w:r w:rsidRPr="00E33D85">
              <w:rPr>
                <w:rFonts w:eastAsia="Times New Roman" w:cs="Consolas"/>
                <w:color w:val="000000"/>
                <w:sz w:val="20"/>
                <w:szCs w:val="20"/>
              </w:rPr>
              <w:tab/>
            </w:r>
          </w:p>
          <w:p w14:paraId="42DC63E8" w14:textId="77777777" w:rsidR="00BB328D" w:rsidRPr="00E33D85" w:rsidRDefault="00BB328D" w:rsidP="00F1407C">
            <w:pPr>
              <w:autoSpaceDE w:val="0"/>
              <w:autoSpaceDN w:val="0"/>
              <w:adjustRightInd w:val="0"/>
              <w:spacing w:after="0" w:line="240" w:lineRule="auto"/>
              <w:rPr>
                <w:rFonts w:eastAsia="Times New Roman" w:cs="Consolas"/>
                <w:sz w:val="20"/>
                <w:szCs w:val="20"/>
              </w:rPr>
            </w:pPr>
            <w:r w:rsidRPr="00E33D85">
              <w:rPr>
                <w:rFonts w:eastAsia="Times New Roman" w:cs="Consolas"/>
                <w:color w:val="000000"/>
                <w:sz w:val="20"/>
                <w:szCs w:val="20"/>
              </w:rPr>
              <w:tab/>
            </w:r>
            <w:r w:rsidRPr="00E33D85">
              <w:rPr>
                <w:rFonts w:eastAsia="Times New Roman" w:cs="Consolas"/>
                <w:b/>
                <w:bCs/>
                <w:color w:val="7F0055"/>
                <w:sz w:val="20"/>
                <w:szCs w:val="20"/>
              </w:rPr>
              <w:t>return</w:t>
            </w:r>
            <w:r w:rsidRPr="00E33D85">
              <w:rPr>
                <w:rFonts w:eastAsia="Times New Roman" w:cs="Consolas"/>
                <w:color w:val="000000"/>
                <w:sz w:val="20"/>
                <w:szCs w:val="20"/>
              </w:rPr>
              <w:t xml:space="preserve"> fieldValue.replace(</w:t>
            </w:r>
            <w:r w:rsidRPr="00E33D85">
              <w:rPr>
                <w:rFonts w:eastAsia="Times New Roman" w:cs="Consolas"/>
                <w:color w:val="2A00FF"/>
                <w:sz w:val="20"/>
                <w:szCs w:val="20"/>
              </w:rPr>
              <w:t>/&lt;/g</w:t>
            </w:r>
            <w:r w:rsidRPr="00E33D85">
              <w:rPr>
                <w:rFonts w:eastAsia="Times New Roman" w:cs="Consolas"/>
                <w:color w:val="000000"/>
                <w:sz w:val="20"/>
                <w:szCs w:val="20"/>
              </w:rPr>
              <w:t xml:space="preserve">, </w:t>
            </w:r>
            <w:r w:rsidRPr="00E33D85">
              <w:rPr>
                <w:rFonts w:eastAsia="Times New Roman" w:cs="Consolas"/>
                <w:color w:val="2A00FF"/>
                <w:sz w:val="20"/>
                <w:szCs w:val="20"/>
              </w:rPr>
              <w:t>"&amp;lt;"</w:t>
            </w:r>
            <w:r w:rsidRPr="00E33D85">
              <w:rPr>
                <w:rFonts w:eastAsia="Times New Roman" w:cs="Consolas"/>
                <w:color w:val="000000"/>
                <w:sz w:val="20"/>
                <w:szCs w:val="20"/>
              </w:rPr>
              <w:t>).replace(</w:t>
            </w:r>
            <w:r w:rsidRPr="00E33D85">
              <w:rPr>
                <w:rFonts w:eastAsia="Times New Roman" w:cs="Consolas"/>
                <w:color w:val="2A00FF"/>
                <w:sz w:val="20"/>
                <w:szCs w:val="20"/>
              </w:rPr>
              <w:t>/&gt;/g</w:t>
            </w:r>
            <w:r w:rsidRPr="00E33D85">
              <w:rPr>
                <w:rFonts w:eastAsia="Times New Roman" w:cs="Consolas"/>
                <w:color w:val="000000"/>
                <w:sz w:val="20"/>
                <w:szCs w:val="20"/>
              </w:rPr>
              <w:t xml:space="preserve">, </w:t>
            </w:r>
            <w:r w:rsidRPr="00E33D85">
              <w:rPr>
                <w:rFonts w:eastAsia="Times New Roman" w:cs="Consolas"/>
                <w:color w:val="2A00FF"/>
                <w:sz w:val="20"/>
                <w:szCs w:val="20"/>
              </w:rPr>
              <w:t>"&amp;gt;"</w:t>
            </w:r>
            <w:r w:rsidRPr="00E33D85">
              <w:rPr>
                <w:rFonts w:eastAsia="Times New Roman" w:cs="Consolas"/>
                <w:color w:val="000000"/>
                <w:sz w:val="20"/>
                <w:szCs w:val="20"/>
              </w:rPr>
              <w:t>)</w:t>
            </w:r>
          </w:p>
          <w:p w14:paraId="1BF1A502" w14:textId="77777777" w:rsidR="00BB328D" w:rsidRPr="00E33D85" w:rsidRDefault="00BB328D" w:rsidP="003C3632">
            <w:pPr>
              <w:pStyle w:val="BodyText"/>
            </w:pPr>
            <w:r w:rsidRPr="00E33D85">
              <w:t>}</w:t>
            </w:r>
          </w:p>
        </w:tc>
      </w:tr>
    </w:tbl>
    <w:p w14:paraId="510B3609" w14:textId="4A6EDA21" w:rsidR="00BB328D" w:rsidRDefault="00BB328D" w:rsidP="004F597D">
      <w:pPr>
        <w:pStyle w:val="Heading6"/>
        <w:ind w:left="0"/>
        <w:rPr>
          <w:rFonts w:asciiTheme="minorHAnsi" w:hAnsiTheme="minorHAnsi"/>
        </w:rPr>
      </w:pPr>
      <w:r w:rsidRPr="00E33D85">
        <w:rPr>
          <w:rFonts w:asciiTheme="minorHAnsi" w:hAnsiTheme="minorHAnsi"/>
        </w:rPr>
        <w:t>Update</w:t>
      </w:r>
      <w:r w:rsidR="002C017B">
        <w:rPr>
          <w:rFonts w:asciiTheme="minorHAnsi" w:hAnsiTheme="minorHAnsi"/>
        </w:rPr>
        <w:t xml:space="preserve"> “updatePaymentMethod “function</w:t>
      </w:r>
    </w:p>
    <w:p w14:paraId="19B30FAA" w14:textId="77777777" w:rsidR="002C017B" w:rsidRPr="00E33D85" w:rsidRDefault="002C017B" w:rsidP="003C3632">
      <w:pPr>
        <w:pStyle w:val="BodyText"/>
      </w:pPr>
      <w:r w:rsidRPr="007755B9">
        <w:rPr>
          <w:highlight w:val="yellow"/>
        </w:rPr>
        <w:t>[Note: Below changes are covered in custom code &gt; Generic section &gt; billing.js, defined here for reference only]</w:t>
      </w:r>
    </w:p>
    <w:p w14:paraId="3624C831" w14:textId="77777777" w:rsidR="00BB328D" w:rsidRDefault="00BB328D" w:rsidP="003C3632">
      <w:pPr>
        <w:pStyle w:val="BodyText"/>
      </w:pPr>
      <w:r w:rsidRPr="00E33D85">
        <w:t xml:space="preserve">Update the function: </w:t>
      </w:r>
    </w:p>
    <w:tbl>
      <w:tblPr>
        <w:tblStyle w:val="TableGrid"/>
        <w:tblW w:w="0" w:type="auto"/>
        <w:tblLook w:val="04A0" w:firstRow="1" w:lastRow="0" w:firstColumn="1" w:lastColumn="0" w:noHBand="0" w:noVBand="1"/>
      </w:tblPr>
      <w:tblGrid>
        <w:gridCol w:w="10296"/>
      </w:tblGrid>
      <w:tr w:rsidR="004C30CD" w14:paraId="3C2D37B6" w14:textId="77777777" w:rsidTr="004C30CD">
        <w:tc>
          <w:tcPr>
            <w:tcW w:w="10296" w:type="dxa"/>
          </w:tcPr>
          <w:p w14:paraId="3C20E03C" w14:textId="77777777"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b/>
                <w:bCs/>
                <w:color w:val="7F0055"/>
                <w:sz w:val="20"/>
                <w:szCs w:val="20"/>
              </w:rPr>
              <w:t>function</w:t>
            </w:r>
            <w:r w:rsidRPr="00852E94">
              <w:rPr>
                <w:rFonts w:eastAsia="Times New Roman" w:cs="Consolas"/>
                <w:color w:val="000000"/>
                <w:sz w:val="20"/>
                <w:szCs w:val="20"/>
              </w:rPr>
              <w:t xml:space="preserve"> updatePaymentMethod(paymentMethodID) {</w:t>
            </w:r>
          </w:p>
          <w:p w14:paraId="54472EDE" w14:textId="77777777"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lastRenderedPageBreak/>
              <w:tab/>
            </w:r>
            <w:r w:rsidRPr="00852E94">
              <w:rPr>
                <w:rFonts w:eastAsia="Times New Roman" w:cs="Consolas"/>
                <w:b/>
                <w:bCs/>
                <w:color w:val="7F0055"/>
                <w:sz w:val="20"/>
                <w:szCs w:val="20"/>
              </w:rPr>
              <w:t>var</w:t>
            </w:r>
            <w:r w:rsidRPr="00852E94">
              <w:rPr>
                <w:rFonts w:eastAsia="Times New Roman" w:cs="Consolas"/>
                <w:color w:val="000000"/>
                <w:sz w:val="20"/>
                <w:szCs w:val="20"/>
              </w:rPr>
              <w:t xml:space="preserve"> $paymentMethods = $(</w:t>
            </w:r>
            <w:r w:rsidRPr="00852E94">
              <w:rPr>
                <w:rFonts w:eastAsia="Times New Roman" w:cs="Consolas"/>
                <w:color w:val="2A00FF"/>
                <w:sz w:val="20"/>
                <w:szCs w:val="20"/>
              </w:rPr>
              <w:t>'.payment-method'</w:t>
            </w:r>
            <w:r w:rsidRPr="00852E94">
              <w:rPr>
                <w:rFonts w:eastAsia="Times New Roman" w:cs="Consolas"/>
                <w:color w:val="000000"/>
                <w:sz w:val="20"/>
                <w:szCs w:val="20"/>
              </w:rPr>
              <w:t>);</w:t>
            </w:r>
          </w:p>
          <w:p w14:paraId="49DDE904" w14:textId="77777777"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t>$paymentMethods.removeClass(</w:t>
            </w:r>
            <w:r w:rsidRPr="00852E94">
              <w:rPr>
                <w:rFonts w:eastAsia="Times New Roman" w:cs="Consolas"/>
                <w:color w:val="2A00FF"/>
                <w:sz w:val="20"/>
                <w:szCs w:val="20"/>
              </w:rPr>
              <w:t>'payment-method-expanded'</w:t>
            </w:r>
            <w:r w:rsidRPr="00852E94">
              <w:rPr>
                <w:rFonts w:eastAsia="Times New Roman" w:cs="Consolas"/>
                <w:color w:val="000000"/>
                <w:sz w:val="20"/>
                <w:szCs w:val="20"/>
              </w:rPr>
              <w:t>);</w:t>
            </w:r>
          </w:p>
          <w:p w14:paraId="61412DA5" w14:textId="77777777"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var</w:t>
            </w:r>
            <w:r w:rsidRPr="00852E94">
              <w:rPr>
                <w:rFonts w:eastAsia="Times New Roman" w:cs="Consolas"/>
                <w:color w:val="000000"/>
                <w:sz w:val="20"/>
                <w:szCs w:val="20"/>
              </w:rPr>
              <w:t xml:space="preserve"> dataMethod = paymentMethodID;</w:t>
            </w:r>
          </w:p>
          <w:p w14:paraId="1C810210" w14:textId="77777777"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rPr>
              <w:tab/>
            </w:r>
            <w:r w:rsidRPr="00852E94">
              <w:rPr>
                <w:rFonts w:eastAsia="Times New Roman" w:cs="Consolas"/>
                <w:b/>
                <w:bCs/>
                <w:color w:val="7F0055"/>
                <w:sz w:val="20"/>
                <w:szCs w:val="20"/>
                <w:highlight w:val="yellow"/>
              </w:rPr>
              <w:t>if</w:t>
            </w:r>
            <w:r w:rsidRPr="00852E94">
              <w:rPr>
                <w:rFonts w:eastAsia="Times New Roman" w:cs="Consolas"/>
                <w:color w:val="000000"/>
                <w:sz w:val="20"/>
                <w:szCs w:val="20"/>
                <w:highlight w:val="yellow"/>
              </w:rPr>
              <w:t xml:space="preserve"> (paymentMethodID==</w:t>
            </w:r>
            <w:r w:rsidRPr="00852E94">
              <w:rPr>
                <w:rFonts w:eastAsia="Times New Roman" w:cs="Consolas"/>
                <w:color w:val="2A00FF"/>
                <w:sz w:val="20"/>
                <w:szCs w:val="20"/>
                <w:highlight w:val="yellow"/>
              </w:rPr>
              <w:t>'SA_SILENTPOST'</w:t>
            </w:r>
            <w:r w:rsidRPr="00852E94">
              <w:rPr>
                <w:rFonts w:eastAsia="Times New Roman" w:cs="Consolas"/>
                <w:color w:val="000000"/>
                <w:sz w:val="20"/>
                <w:szCs w:val="20"/>
                <w:highlight w:val="yellow"/>
              </w:rPr>
              <w:t>) {</w:t>
            </w:r>
          </w:p>
          <w:p w14:paraId="1C38E19A" w14:textId="77777777"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highlight w:val="yellow"/>
              </w:rPr>
              <w:tab/>
            </w:r>
            <w:r w:rsidRPr="00852E94">
              <w:rPr>
                <w:rFonts w:eastAsia="Times New Roman" w:cs="Consolas"/>
                <w:color w:val="000000"/>
                <w:sz w:val="20"/>
                <w:szCs w:val="20"/>
                <w:highlight w:val="yellow"/>
              </w:rPr>
              <w:tab/>
              <w:t xml:space="preserve">dataMethod = </w:t>
            </w:r>
            <w:r w:rsidRPr="00852E94">
              <w:rPr>
                <w:rFonts w:eastAsia="Times New Roman" w:cs="Consolas"/>
                <w:color w:val="2A00FF"/>
                <w:sz w:val="20"/>
                <w:szCs w:val="20"/>
                <w:highlight w:val="yellow"/>
              </w:rPr>
              <w:t>'CREDIT_CARD'</w:t>
            </w:r>
            <w:r w:rsidRPr="00852E94">
              <w:rPr>
                <w:rFonts w:eastAsia="Times New Roman" w:cs="Consolas"/>
                <w:color w:val="000000"/>
                <w:sz w:val="20"/>
                <w:szCs w:val="20"/>
                <w:highlight w:val="yellow"/>
              </w:rPr>
              <w:t>;</w:t>
            </w:r>
          </w:p>
          <w:p w14:paraId="4D3396DA" w14:textId="77777777"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highlight w:val="yellow"/>
              </w:rPr>
              <w:tab/>
              <w:t>}</w:t>
            </w:r>
          </w:p>
          <w:p w14:paraId="4F2F1517" w14:textId="77777777"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var</w:t>
            </w:r>
            <w:r w:rsidRPr="00852E94">
              <w:rPr>
                <w:rFonts w:eastAsia="Times New Roman" w:cs="Consolas"/>
                <w:color w:val="000000"/>
                <w:sz w:val="20"/>
                <w:szCs w:val="20"/>
              </w:rPr>
              <w:t xml:space="preserve"> $selectedPaymentMethod = $paymentMethods.filter(</w:t>
            </w:r>
            <w:r w:rsidRPr="00852E94">
              <w:rPr>
                <w:rFonts w:eastAsia="Times New Roman" w:cs="Consolas"/>
                <w:color w:val="2A00FF"/>
                <w:sz w:val="20"/>
                <w:szCs w:val="20"/>
              </w:rPr>
              <w:t>'[data-method="'</w:t>
            </w:r>
            <w:r w:rsidRPr="00852E94">
              <w:rPr>
                <w:rFonts w:eastAsia="Times New Roman" w:cs="Consolas"/>
                <w:color w:val="000000"/>
                <w:sz w:val="20"/>
                <w:szCs w:val="20"/>
              </w:rPr>
              <w:t xml:space="preserve"> + dataMethod + </w:t>
            </w:r>
            <w:r w:rsidRPr="00852E94">
              <w:rPr>
                <w:rFonts w:eastAsia="Times New Roman" w:cs="Consolas"/>
                <w:color w:val="2A00FF"/>
                <w:sz w:val="20"/>
                <w:szCs w:val="20"/>
              </w:rPr>
              <w:t>'"]'</w:t>
            </w:r>
            <w:r w:rsidRPr="00852E94">
              <w:rPr>
                <w:rFonts w:eastAsia="Times New Roman" w:cs="Consolas"/>
                <w:color w:val="000000"/>
                <w:sz w:val="20"/>
                <w:szCs w:val="20"/>
              </w:rPr>
              <w:t>);</w:t>
            </w:r>
          </w:p>
          <w:p w14:paraId="5C4902C6" w14:textId="77777777"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if</w:t>
            </w:r>
            <w:r w:rsidRPr="00852E94">
              <w:rPr>
                <w:rFonts w:eastAsia="Times New Roman" w:cs="Consolas"/>
                <w:color w:val="000000"/>
                <w:sz w:val="20"/>
                <w:szCs w:val="20"/>
              </w:rPr>
              <w:t xml:space="preserve"> ($selectedPaymentMethod.length === 0) {</w:t>
            </w:r>
          </w:p>
          <w:p w14:paraId="77FC4396" w14:textId="77777777"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$selectedPaymentMethod = $(</w:t>
            </w:r>
            <w:r w:rsidRPr="00852E94">
              <w:rPr>
                <w:rFonts w:eastAsia="Times New Roman" w:cs="Consolas"/>
                <w:color w:val="2A00FF"/>
                <w:sz w:val="20"/>
                <w:szCs w:val="20"/>
              </w:rPr>
              <w:t>'[data-method="Custom"]'</w:t>
            </w:r>
            <w:r w:rsidRPr="00852E94">
              <w:rPr>
                <w:rFonts w:eastAsia="Times New Roman" w:cs="Consolas"/>
                <w:color w:val="000000"/>
                <w:sz w:val="20"/>
                <w:szCs w:val="20"/>
              </w:rPr>
              <w:t>);</w:t>
            </w:r>
          </w:p>
          <w:p w14:paraId="23B9D3A5" w14:textId="77777777"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t>}</w:t>
            </w:r>
          </w:p>
          <w:p w14:paraId="2AF9280D" w14:textId="77777777"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if</w:t>
            </w:r>
            <w:r w:rsidRPr="00852E94">
              <w:rPr>
                <w:rFonts w:eastAsia="Times New Roman" w:cs="Consolas"/>
                <w:color w:val="000000"/>
                <w:sz w:val="20"/>
                <w:szCs w:val="20"/>
              </w:rPr>
              <w:t xml:space="preserve"> (paymentMethodID==</w:t>
            </w:r>
            <w:r w:rsidRPr="00852E94">
              <w:rPr>
                <w:rFonts w:eastAsia="Times New Roman" w:cs="Consolas"/>
                <w:color w:val="2A00FF"/>
                <w:sz w:val="20"/>
                <w:szCs w:val="20"/>
              </w:rPr>
              <w:t>"VISA_CHECKOUT"</w:t>
            </w:r>
            <w:r w:rsidRPr="00852E94">
              <w:rPr>
                <w:rFonts w:eastAsia="Times New Roman" w:cs="Consolas"/>
                <w:color w:val="000000"/>
                <w:sz w:val="20"/>
                <w:szCs w:val="20"/>
              </w:rPr>
              <w:t>) {</w:t>
            </w:r>
          </w:p>
          <w:p w14:paraId="33823CA9" w14:textId="77777777"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r w:rsidRPr="00852E94">
              <w:rPr>
                <w:rFonts w:eastAsia="Times New Roman" w:cs="Consolas"/>
                <w:color w:val="2A00FF"/>
                <w:sz w:val="20"/>
                <w:szCs w:val="20"/>
              </w:rPr>
              <w:t>".continue-place-order"</w:t>
            </w:r>
            <w:r w:rsidRPr="00852E94">
              <w:rPr>
                <w:rFonts w:eastAsia="Times New Roman" w:cs="Consolas"/>
                <w:color w:val="000000"/>
                <w:sz w:val="20"/>
                <w:szCs w:val="20"/>
              </w:rPr>
              <w:t>).hide();</w:t>
            </w:r>
          </w:p>
          <w:p w14:paraId="265DF33E" w14:textId="77777777"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r w:rsidRPr="00852E94">
              <w:rPr>
                <w:rFonts w:eastAsia="Times New Roman" w:cs="Consolas"/>
                <w:color w:val="2A00FF"/>
                <w:sz w:val="20"/>
                <w:szCs w:val="20"/>
              </w:rPr>
              <w:t>".visacheckoutbutton"</w:t>
            </w:r>
            <w:r w:rsidRPr="00852E94">
              <w:rPr>
                <w:rFonts w:eastAsia="Times New Roman" w:cs="Consolas"/>
                <w:color w:val="000000"/>
                <w:sz w:val="20"/>
                <w:szCs w:val="20"/>
              </w:rPr>
              <w:t>).show();</w:t>
            </w:r>
          </w:p>
          <w:p w14:paraId="7D494ED0" w14:textId="77777777"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t>}</w:t>
            </w:r>
          </w:p>
          <w:p w14:paraId="006171BC" w14:textId="77777777"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else</w:t>
            </w:r>
            <w:r w:rsidRPr="00852E94">
              <w:rPr>
                <w:rFonts w:eastAsia="Times New Roman" w:cs="Consolas"/>
                <w:color w:val="000000"/>
                <w:sz w:val="20"/>
                <w:szCs w:val="20"/>
              </w:rPr>
              <w:t xml:space="preserve"> </w:t>
            </w:r>
            <w:r w:rsidRPr="00852E94">
              <w:rPr>
                <w:rFonts w:eastAsia="Times New Roman" w:cs="Consolas"/>
                <w:b/>
                <w:bCs/>
                <w:color w:val="7F0055"/>
                <w:sz w:val="20"/>
                <w:szCs w:val="20"/>
              </w:rPr>
              <w:t>if</w:t>
            </w:r>
            <w:r w:rsidRPr="00852E94">
              <w:rPr>
                <w:rFonts w:eastAsia="Times New Roman" w:cs="Consolas"/>
                <w:color w:val="000000"/>
                <w:sz w:val="20"/>
                <w:szCs w:val="20"/>
              </w:rPr>
              <w:t xml:space="preserve"> (paymentMethodID==</w:t>
            </w:r>
            <w:r w:rsidRPr="00852E94">
              <w:rPr>
                <w:rFonts w:eastAsia="Times New Roman" w:cs="Consolas"/>
                <w:color w:val="2A00FF"/>
                <w:sz w:val="20"/>
                <w:szCs w:val="20"/>
              </w:rPr>
              <w:t>"PAYPAL"</w:t>
            </w:r>
            <w:r w:rsidRPr="00852E94">
              <w:rPr>
                <w:rFonts w:eastAsia="Times New Roman" w:cs="Consolas"/>
                <w:color w:val="000000"/>
                <w:sz w:val="20"/>
                <w:szCs w:val="20"/>
              </w:rPr>
              <w:t xml:space="preserve"> || paymentMethodID==</w:t>
            </w:r>
            <w:r w:rsidRPr="00852E94">
              <w:rPr>
                <w:rFonts w:eastAsia="Times New Roman" w:cs="Consolas"/>
                <w:color w:val="2A00FF"/>
                <w:sz w:val="20"/>
                <w:szCs w:val="20"/>
              </w:rPr>
              <w:t>"PAYPAL_CREDIT"</w:t>
            </w:r>
            <w:r w:rsidRPr="00852E94">
              <w:rPr>
                <w:rFonts w:eastAsia="Times New Roman" w:cs="Consolas"/>
                <w:color w:val="000000"/>
                <w:sz w:val="20"/>
                <w:szCs w:val="20"/>
              </w:rPr>
              <w:t>) {</w:t>
            </w:r>
          </w:p>
          <w:p w14:paraId="3554E9A0" w14:textId="77777777"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r w:rsidRPr="00852E94">
              <w:rPr>
                <w:rFonts w:eastAsia="Times New Roman" w:cs="Consolas"/>
                <w:color w:val="2A00FF"/>
                <w:sz w:val="20"/>
                <w:szCs w:val="20"/>
              </w:rPr>
              <w:t>"#billingAgreementCheckbox"</w:t>
            </w:r>
            <w:r w:rsidRPr="00852E94">
              <w:rPr>
                <w:rFonts w:eastAsia="Times New Roman" w:cs="Consolas"/>
                <w:color w:val="000000"/>
                <w:sz w:val="20"/>
                <w:szCs w:val="20"/>
              </w:rPr>
              <w:t>).attr(</w:t>
            </w:r>
            <w:r w:rsidRPr="00852E94">
              <w:rPr>
                <w:rFonts w:eastAsia="Times New Roman" w:cs="Consolas"/>
                <w:color w:val="2A00FF"/>
                <w:sz w:val="20"/>
                <w:szCs w:val="20"/>
              </w:rPr>
              <w:t>'checked'</w:t>
            </w:r>
            <w:r w:rsidRPr="00852E94">
              <w:rPr>
                <w:rFonts w:eastAsia="Times New Roman" w:cs="Consolas"/>
                <w:color w:val="000000"/>
                <w:sz w:val="20"/>
                <w:szCs w:val="20"/>
              </w:rPr>
              <w:t>,</w:t>
            </w:r>
            <w:r w:rsidRPr="00852E94">
              <w:rPr>
                <w:rFonts w:eastAsia="Times New Roman" w:cs="Consolas"/>
                <w:b/>
                <w:bCs/>
                <w:color w:val="7F0055"/>
                <w:sz w:val="20"/>
                <w:szCs w:val="20"/>
              </w:rPr>
              <w:t>false</w:t>
            </w:r>
            <w:r w:rsidRPr="00852E94">
              <w:rPr>
                <w:rFonts w:eastAsia="Times New Roman" w:cs="Consolas"/>
                <w:color w:val="000000"/>
                <w:sz w:val="20"/>
                <w:szCs w:val="20"/>
              </w:rPr>
              <w:t>);</w:t>
            </w:r>
          </w:p>
          <w:p w14:paraId="15937F0A" w14:textId="77777777"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r w:rsidRPr="00852E94">
              <w:rPr>
                <w:rFonts w:eastAsia="Times New Roman" w:cs="Consolas"/>
                <w:color w:val="2A00FF"/>
                <w:sz w:val="20"/>
                <w:szCs w:val="20"/>
              </w:rPr>
              <w:t>".continue-place-order"</w:t>
            </w:r>
            <w:r w:rsidRPr="00852E94">
              <w:rPr>
                <w:rFonts w:eastAsia="Times New Roman" w:cs="Consolas"/>
                <w:color w:val="000000"/>
                <w:sz w:val="20"/>
                <w:szCs w:val="20"/>
              </w:rPr>
              <w:t>).hide();</w:t>
            </w:r>
          </w:p>
          <w:p w14:paraId="567D5150" w14:textId="77777777"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t>}</w:t>
            </w:r>
          </w:p>
          <w:p w14:paraId="20A54A1F" w14:textId="77777777"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else</w:t>
            </w:r>
            <w:r w:rsidRPr="00852E94">
              <w:rPr>
                <w:rFonts w:eastAsia="Times New Roman" w:cs="Consolas"/>
                <w:color w:val="000000"/>
                <w:sz w:val="20"/>
                <w:szCs w:val="20"/>
              </w:rPr>
              <w:t xml:space="preserve"> {</w:t>
            </w:r>
          </w:p>
          <w:p w14:paraId="00195BDC" w14:textId="77777777"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r w:rsidRPr="00852E94">
              <w:rPr>
                <w:rFonts w:eastAsia="Times New Roman" w:cs="Consolas"/>
                <w:color w:val="2A00FF"/>
                <w:sz w:val="20"/>
                <w:szCs w:val="20"/>
              </w:rPr>
              <w:t>".continue-place-order"</w:t>
            </w:r>
            <w:r w:rsidRPr="00852E94">
              <w:rPr>
                <w:rFonts w:eastAsia="Times New Roman" w:cs="Consolas"/>
                <w:color w:val="000000"/>
                <w:sz w:val="20"/>
                <w:szCs w:val="20"/>
              </w:rPr>
              <w:t>).show();</w:t>
            </w:r>
          </w:p>
          <w:p w14:paraId="67E5BD2B" w14:textId="77777777"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r w:rsidRPr="00852E94">
              <w:rPr>
                <w:rFonts w:eastAsia="Times New Roman" w:cs="Consolas"/>
                <w:color w:val="2A00FF"/>
                <w:sz w:val="20"/>
                <w:szCs w:val="20"/>
              </w:rPr>
              <w:t>".visacheckoutbutton"</w:t>
            </w:r>
            <w:r w:rsidRPr="00852E94">
              <w:rPr>
                <w:rFonts w:eastAsia="Times New Roman" w:cs="Consolas"/>
                <w:color w:val="000000"/>
                <w:sz w:val="20"/>
                <w:szCs w:val="20"/>
              </w:rPr>
              <w:t>).hide();</w:t>
            </w:r>
          </w:p>
          <w:p w14:paraId="739707F1" w14:textId="77777777"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t>}</w:t>
            </w:r>
          </w:p>
          <w:p w14:paraId="0418908E" w14:textId="77777777"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rPr>
              <w:tab/>
            </w:r>
            <w:r w:rsidRPr="00852E94">
              <w:rPr>
                <w:rFonts w:eastAsia="Times New Roman" w:cs="Consolas"/>
                <w:b/>
                <w:bCs/>
                <w:color w:val="7F0055"/>
                <w:sz w:val="20"/>
                <w:szCs w:val="20"/>
              </w:rPr>
              <w:t>if</w:t>
            </w:r>
            <w:r w:rsidRPr="00852E94">
              <w:rPr>
                <w:rFonts w:eastAsia="Times New Roman" w:cs="Consolas"/>
                <w:color w:val="000000"/>
                <w:sz w:val="20"/>
                <w:szCs w:val="20"/>
              </w:rPr>
              <w:t xml:space="preserve"> (paymentMethodID==</w:t>
            </w:r>
            <w:r w:rsidRPr="00852E94">
              <w:rPr>
                <w:rFonts w:eastAsia="Times New Roman" w:cs="Consolas"/>
                <w:color w:val="2A00FF"/>
                <w:sz w:val="20"/>
                <w:szCs w:val="20"/>
              </w:rPr>
              <w:t>"CREDIT_CARD</w:t>
            </w:r>
            <w:r w:rsidRPr="00852E94">
              <w:rPr>
                <w:rFonts w:eastAsia="Times New Roman" w:cs="Consolas"/>
                <w:color w:val="2A00FF"/>
                <w:sz w:val="20"/>
                <w:szCs w:val="20"/>
                <w:highlight w:val="yellow"/>
              </w:rPr>
              <w:t>"</w:t>
            </w:r>
            <w:r w:rsidRPr="00852E94">
              <w:rPr>
                <w:rFonts w:eastAsia="Times New Roman" w:cs="Consolas"/>
                <w:color w:val="000000"/>
                <w:sz w:val="20"/>
                <w:szCs w:val="20"/>
                <w:highlight w:val="yellow"/>
              </w:rPr>
              <w:t xml:space="preserve"> || paymentMethodID==</w:t>
            </w:r>
            <w:r w:rsidRPr="00852E94">
              <w:rPr>
                <w:rFonts w:eastAsia="Times New Roman" w:cs="Consolas"/>
                <w:color w:val="2A00FF"/>
                <w:sz w:val="20"/>
                <w:szCs w:val="20"/>
                <w:highlight w:val="yellow"/>
              </w:rPr>
              <w:t>"SA_SILENTPOST"</w:t>
            </w:r>
            <w:r w:rsidRPr="00852E94">
              <w:rPr>
                <w:rFonts w:eastAsia="Times New Roman" w:cs="Consolas"/>
                <w:color w:val="000000"/>
                <w:sz w:val="20"/>
                <w:szCs w:val="20"/>
                <w:highlight w:val="yellow"/>
              </w:rPr>
              <w:t>) {</w:t>
            </w:r>
          </w:p>
          <w:p w14:paraId="3D6E4F8F" w14:textId="77777777"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highlight w:val="yellow"/>
              </w:rPr>
              <w:tab/>
            </w:r>
            <w:r w:rsidRPr="00852E94">
              <w:rPr>
                <w:rFonts w:eastAsia="Times New Roman" w:cs="Consolas"/>
                <w:color w:val="000000"/>
                <w:sz w:val="20"/>
                <w:szCs w:val="20"/>
                <w:highlight w:val="yellow"/>
              </w:rPr>
              <w:tab/>
              <w:t>$(</w:t>
            </w:r>
            <w:r w:rsidRPr="00852E94">
              <w:rPr>
                <w:rFonts w:eastAsia="Times New Roman" w:cs="Consolas"/>
                <w:color w:val="2A00FF"/>
                <w:sz w:val="20"/>
                <w:szCs w:val="20"/>
                <w:highlight w:val="yellow"/>
              </w:rPr>
              <w:t>".spsavecard"</w:t>
            </w:r>
            <w:r w:rsidRPr="00852E94">
              <w:rPr>
                <w:rFonts w:eastAsia="Times New Roman" w:cs="Consolas"/>
                <w:color w:val="000000"/>
                <w:sz w:val="20"/>
                <w:szCs w:val="20"/>
                <w:highlight w:val="yellow"/>
              </w:rPr>
              <w:t>).show();</w:t>
            </w:r>
          </w:p>
          <w:p w14:paraId="4BEEEEB9" w14:textId="77777777"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highlight w:val="yellow"/>
              </w:rPr>
              <w:tab/>
              <w:t xml:space="preserve">} </w:t>
            </w:r>
            <w:r w:rsidRPr="00852E94">
              <w:rPr>
                <w:rFonts w:eastAsia="Times New Roman" w:cs="Consolas"/>
                <w:b/>
                <w:bCs/>
                <w:color w:val="7F0055"/>
                <w:sz w:val="20"/>
                <w:szCs w:val="20"/>
                <w:highlight w:val="yellow"/>
              </w:rPr>
              <w:t>else</w:t>
            </w:r>
            <w:r w:rsidRPr="00852E94">
              <w:rPr>
                <w:rFonts w:eastAsia="Times New Roman" w:cs="Consolas"/>
                <w:color w:val="000000"/>
                <w:sz w:val="20"/>
                <w:szCs w:val="20"/>
                <w:highlight w:val="yellow"/>
              </w:rPr>
              <w:t xml:space="preserve"> </w:t>
            </w:r>
            <w:r w:rsidRPr="00852E94">
              <w:rPr>
                <w:rFonts w:eastAsia="Times New Roman" w:cs="Consolas"/>
                <w:b/>
                <w:bCs/>
                <w:color w:val="7F0055"/>
                <w:sz w:val="20"/>
                <w:szCs w:val="20"/>
                <w:highlight w:val="yellow"/>
              </w:rPr>
              <w:t>if</w:t>
            </w:r>
            <w:r w:rsidRPr="00852E94">
              <w:rPr>
                <w:rFonts w:eastAsia="Times New Roman" w:cs="Consolas"/>
                <w:color w:val="000000"/>
                <w:sz w:val="20"/>
                <w:szCs w:val="20"/>
                <w:highlight w:val="yellow"/>
              </w:rPr>
              <w:t xml:space="preserve"> ((paymentMethodID==</w:t>
            </w:r>
            <w:r w:rsidRPr="00852E94">
              <w:rPr>
                <w:rFonts w:eastAsia="Times New Roman" w:cs="Consolas"/>
                <w:color w:val="2A00FF"/>
                <w:sz w:val="20"/>
                <w:szCs w:val="20"/>
                <w:highlight w:val="yellow"/>
              </w:rPr>
              <w:t>"SA_REDIRECT"</w:t>
            </w:r>
            <w:r w:rsidRPr="00852E94">
              <w:rPr>
                <w:rFonts w:eastAsia="Times New Roman" w:cs="Consolas"/>
                <w:color w:val="000000"/>
                <w:sz w:val="20"/>
                <w:szCs w:val="20"/>
                <w:highlight w:val="yellow"/>
              </w:rPr>
              <w:t xml:space="preserve"> || paymentMethodID==</w:t>
            </w:r>
            <w:r w:rsidRPr="00852E94">
              <w:rPr>
                <w:rFonts w:eastAsia="Times New Roman" w:cs="Consolas"/>
                <w:color w:val="2A00FF"/>
                <w:sz w:val="20"/>
                <w:szCs w:val="20"/>
                <w:highlight w:val="yellow"/>
              </w:rPr>
              <w:t>"SA_IFRAME"</w:t>
            </w:r>
            <w:r w:rsidRPr="00852E94">
              <w:rPr>
                <w:rFonts w:eastAsia="Times New Roman" w:cs="Consolas"/>
                <w:color w:val="000000"/>
                <w:sz w:val="20"/>
                <w:szCs w:val="20"/>
                <w:highlight w:val="yellow"/>
              </w:rPr>
              <w:t>) &amp;&amp; SitePreferences.TOKENIZATION_ENABLED) {</w:t>
            </w:r>
          </w:p>
          <w:p w14:paraId="28491DE1" w14:textId="77777777"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highlight w:val="yellow"/>
              </w:rPr>
              <w:tab/>
            </w:r>
            <w:r w:rsidRPr="00852E94">
              <w:rPr>
                <w:rFonts w:eastAsia="Times New Roman" w:cs="Consolas"/>
                <w:color w:val="000000"/>
                <w:sz w:val="20"/>
                <w:szCs w:val="20"/>
                <w:highlight w:val="yellow"/>
              </w:rPr>
              <w:tab/>
              <w:t>$(</w:t>
            </w:r>
            <w:r w:rsidRPr="00852E94">
              <w:rPr>
                <w:rFonts w:eastAsia="Times New Roman" w:cs="Consolas"/>
                <w:color w:val="2A00FF"/>
                <w:sz w:val="20"/>
                <w:szCs w:val="20"/>
                <w:highlight w:val="yellow"/>
              </w:rPr>
              <w:t>".spsavecard"</w:t>
            </w:r>
            <w:r w:rsidRPr="00852E94">
              <w:rPr>
                <w:rFonts w:eastAsia="Times New Roman" w:cs="Consolas"/>
                <w:color w:val="000000"/>
                <w:sz w:val="20"/>
                <w:szCs w:val="20"/>
                <w:highlight w:val="yellow"/>
              </w:rPr>
              <w:t>).show();</w:t>
            </w:r>
          </w:p>
          <w:p w14:paraId="180BFF15" w14:textId="77777777"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highlight w:val="yellow"/>
              </w:rPr>
              <w:tab/>
              <w:t>}</w:t>
            </w:r>
          </w:p>
          <w:p w14:paraId="1F4580E7" w14:textId="77777777"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highlight w:val="yellow"/>
              </w:rPr>
              <w:tab/>
            </w:r>
            <w:r w:rsidRPr="00852E94">
              <w:rPr>
                <w:rFonts w:eastAsia="Times New Roman" w:cs="Consolas"/>
                <w:b/>
                <w:bCs/>
                <w:color w:val="7F0055"/>
                <w:sz w:val="20"/>
                <w:szCs w:val="20"/>
                <w:highlight w:val="yellow"/>
              </w:rPr>
              <w:t>else</w:t>
            </w:r>
            <w:r w:rsidRPr="00852E94">
              <w:rPr>
                <w:rFonts w:eastAsia="Times New Roman" w:cs="Consolas"/>
                <w:color w:val="000000"/>
                <w:sz w:val="20"/>
                <w:szCs w:val="20"/>
                <w:highlight w:val="yellow"/>
              </w:rPr>
              <w:t xml:space="preserve"> {</w:t>
            </w:r>
          </w:p>
          <w:p w14:paraId="486EE134" w14:textId="77777777"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highlight w:val="yellow"/>
              </w:rPr>
              <w:tab/>
            </w:r>
            <w:r w:rsidRPr="00852E94">
              <w:rPr>
                <w:rFonts w:eastAsia="Times New Roman" w:cs="Consolas"/>
                <w:color w:val="000000"/>
                <w:sz w:val="20"/>
                <w:szCs w:val="20"/>
                <w:highlight w:val="yellow"/>
              </w:rPr>
              <w:tab/>
              <w:t>$(</w:t>
            </w:r>
            <w:r w:rsidRPr="00852E94">
              <w:rPr>
                <w:rFonts w:eastAsia="Times New Roman" w:cs="Consolas"/>
                <w:color w:val="2A00FF"/>
                <w:sz w:val="20"/>
                <w:szCs w:val="20"/>
                <w:highlight w:val="yellow"/>
              </w:rPr>
              <w:t>".spsavecard"</w:t>
            </w:r>
            <w:r w:rsidRPr="00852E94">
              <w:rPr>
                <w:rFonts w:eastAsia="Times New Roman" w:cs="Consolas"/>
                <w:color w:val="000000"/>
                <w:sz w:val="20"/>
                <w:szCs w:val="20"/>
                <w:highlight w:val="yellow"/>
              </w:rPr>
              <w:t>).hide();</w:t>
            </w:r>
          </w:p>
          <w:p w14:paraId="60C26613" w14:textId="77777777"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highlight w:val="yellow"/>
              </w:rPr>
              <w:tab/>
              <w:t>}</w:t>
            </w:r>
          </w:p>
          <w:p w14:paraId="1CD2CD1B" w14:textId="77777777"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p>
          <w:p w14:paraId="5E13555B" w14:textId="77777777"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p>
          <w:p w14:paraId="26BE6804" w14:textId="77777777"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t>$selectedPaymentMethod.addClass(</w:t>
            </w:r>
            <w:r w:rsidRPr="00852E94">
              <w:rPr>
                <w:rFonts w:eastAsia="Times New Roman" w:cs="Consolas"/>
                <w:color w:val="2A00FF"/>
                <w:sz w:val="20"/>
                <w:szCs w:val="20"/>
              </w:rPr>
              <w:t>'payment-method-expanded'</w:t>
            </w:r>
            <w:r w:rsidRPr="00852E94">
              <w:rPr>
                <w:rFonts w:eastAsia="Times New Roman" w:cs="Consolas"/>
                <w:color w:val="000000"/>
                <w:sz w:val="20"/>
                <w:szCs w:val="20"/>
              </w:rPr>
              <w:t>);</w:t>
            </w:r>
          </w:p>
          <w:p w14:paraId="71A920C4" w14:textId="77777777" w:rsidR="004C30CD" w:rsidRPr="00852E94" w:rsidRDefault="004C30CD" w:rsidP="004C30CD">
            <w:pPr>
              <w:autoSpaceDE w:val="0"/>
              <w:autoSpaceDN w:val="0"/>
              <w:adjustRightInd w:val="0"/>
              <w:spacing w:after="0" w:line="240" w:lineRule="auto"/>
              <w:rPr>
                <w:rFonts w:eastAsia="Times New Roman" w:cs="Consolas"/>
                <w:sz w:val="20"/>
                <w:szCs w:val="20"/>
              </w:rPr>
            </w:pPr>
          </w:p>
          <w:p w14:paraId="005AEBB4" w14:textId="77777777"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 xml:space="preserve">    </w:t>
            </w:r>
            <w:r w:rsidRPr="00852E94">
              <w:rPr>
                <w:rFonts w:eastAsia="Times New Roman" w:cs="Consolas"/>
                <w:color w:val="3F7F5F"/>
                <w:sz w:val="20"/>
                <w:szCs w:val="20"/>
              </w:rPr>
              <w:t xml:space="preserve">// ensure </w:t>
            </w:r>
            <w:r w:rsidRPr="00852E94">
              <w:rPr>
                <w:rFonts w:eastAsia="Times New Roman" w:cs="Consolas"/>
                <w:color w:val="3F7F5F"/>
                <w:sz w:val="20"/>
                <w:szCs w:val="20"/>
                <w:u w:val="single"/>
              </w:rPr>
              <w:t>checkbox</w:t>
            </w:r>
            <w:r w:rsidRPr="00852E94">
              <w:rPr>
                <w:rFonts w:eastAsia="Times New Roman" w:cs="Consolas"/>
                <w:color w:val="3F7F5F"/>
                <w:sz w:val="20"/>
                <w:szCs w:val="20"/>
              </w:rPr>
              <w:t xml:space="preserve"> of payment method is checked</w:t>
            </w:r>
          </w:p>
          <w:p w14:paraId="3B110C77" w14:textId="77777777"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 xml:space="preserve">    $(</w:t>
            </w:r>
            <w:r w:rsidRPr="00852E94">
              <w:rPr>
                <w:rFonts w:eastAsia="Times New Roman" w:cs="Consolas"/>
                <w:color w:val="2A00FF"/>
                <w:sz w:val="20"/>
                <w:szCs w:val="20"/>
              </w:rPr>
              <w:t>'input[name$="_selectedPaymentMethodID"]'</w:t>
            </w:r>
            <w:r w:rsidRPr="00852E94">
              <w:rPr>
                <w:rFonts w:eastAsia="Times New Roman" w:cs="Consolas"/>
                <w:color w:val="000000"/>
                <w:sz w:val="20"/>
                <w:szCs w:val="20"/>
              </w:rPr>
              <w:t>).removeAttr(</w:t>
            </w:r>
            <w:r w:rsidRPr="00852E94">
              <w:rPr>
                <w:rFonts w:eastAsia="Times New Roman" w:cs="Consolas"/>
                <w:color w:val="2A00FF"/>
                <w:sz w:val="20"/>
                <w:szCs w:val="20"/>
              </w:rPr>
              <w:t>'checked'</w:t>
            </w:r>
            <w:r w:rsidRPr="00852E94">
              <w:rPr>
                <w:rFonts w:eastAsia="Times New Roman" w:cs="Consolas"/>
                <w:color w:val="000000"/>
                <w:sz w:val="20"/>
                <w:szCs w:val="20"/>
              </w:rPr>
              <w:t>);</w:t>
            </w:r>
          </w:p>
          <w:p w14:paraId="1818144A" w14:textId="77777777"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 xml:space="preserve">    $(</w:t>
            </w:r>
            <w:r w:rsidRPr="00852E94">
              <w:rPr>
                <w:rFonts w:eastAsia="Times New Roman" w:cs="Consolas"/>
                <w:color w:val="2A00FF"/>
                <w:sz w:val="20"/>
                <w:szCs w:val="20"/>
              </w:rPr>
              <w:t>'input[value='</w:t>
            </w:r>
            <w:r w:rsidRPr="00852E94">
              <w:rPr>
                <w:rFonts w:eastAsia="Times New Roman" w:cs="Consolas"/>
                <w:color w:val="000000"/>
                <w:sz w:val="20"/>
                <w:szCs w:val="20"/>
              </w:rPr>
              <w:t xml:space="preserve"> + paymentMethodID + </w:t>
            </w:r>
            <w:r w:rsidRPr="00852E94">
              <w:rPr>
                <w:rFonts w:eastAsia="Times New Roman" w:cs="Consolas"/>
                <w:color w:val="2A00FF"/>
                <w:sz w:val="20"/>
                <w:szCs w:val="20"/>
              </w:rPr>
              <w:t>']'</w:t>
            </w:r>
            <w:r w:rsidRPr="00852E94">
              <w:rPr>
                <w:rFonts w:eastAsia="Times New Roman" w:cs="Consolas"/>
                <w:color w:val="000000"/>
                <w:sz w:val="20"/>
                <w:szCs w:val="20"/>
              </w:rPr>
              <w:t>).prop(</w:t>
            </w:r>
            <w:r w:rsidRPr="00852E94">
              <w:rPr>
                <w:rFonts w:eastAsia="Times New Roman" w:cs="Consolas"/>
                <w:color w:val="2A00FF"/>
                <w:sz w:val="20"/>
                <w:szCs w:val="20"/>
              </w:rPr>
              <w:t>'checked'</w:t>
            </w:r>
            <w:r w:rsidRPr="00852E94">
              <w:rPr>
                <w:rFonts w:eastAsia="Times New Roman" w:cs="Consolas"/>
                <w:color w:val="000000"/>
                <w:sz w:val="20"/>
                <w:szCs w:val="20"/>
              </w:rPr>
              <w:t xml:space="preserve">, </w:t>
            </w:r>
            <w:r w:rsidRPr="00852E94">
              <w:rPr>
                <w:rFonts w:eastAsia="Times New Roman" w:cs="Consolas"/>
                <w:color w:val="2A00FF"/>
                <w:sz w:val="20"/>
                <w:szCs w:val="20"/>
              </w:rPr>
              <w:t>'checked'</w:t>
            </w:r>
            <w:r w:rsidRPr="00852E94">
              <w:rPr>
                <w:rFonts w:eastAsia="Times New Roman" w:cs="Consolas"/>
                <w:color w:val="000000"/>
                <w:sz w:val="20"/>
                <w:szCs w:val="20"/>
              </w:rPr>
              <w:t>);</w:t>
            </w:r>
          </w:p>
          <w:p w14:paraId="6ECF21B0" w14:textId="77777777" w:rsidR="004C30CD" w:rsidRPr="00852E94" w:rsidRDefault="004C30CD" w:rsidP="004C30CD">
            <w:pPr>
              <w:autoSpaceDE w:val="0"/>
              <w:autoSpaceDN w:val="0"/>
              <w:adjustRightInd w:val="0"/>
              <w:spacing w:after="0" w:line="240" w:lineRule="auto"/>
              <w:rPr>
                <w:rFonts w:eastAsia="Times New Roman" w:cs="Consolas"/>
                <w:sz w:val="20"/>
                <w:szCs w:val="20"/>
              </w:rPr>
            </w:pPr>
          </w:p>
          <w:p w14:paraId="1B4C4FBB" w14:textId="77777777"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 xml:space="preserve">    formPrepare.validateForm();</w:t>
            </w:r>
          </w:p>
          <w:p w14:paraId="599B76E6" w14:textId="77777777" w:rsidR="004C30CD" w:rsidRDefault="004C30CD" w:rsidP="003C3632">
            <w:pPr>
              <w:pStyle w:val="BodyText"/>
            </w:pPr>
            <w:r w:rsidRPr="00852E94">
              <w:t>}</w:t>
            </w:r>
          </w:p>
        </w:tc>
      </w:tr>
    </w:tbl>
    <w:p w14:paraId="2DBF1902" w14:textId="77777777" w:rsidR="004C30CD" w:rsidRPr="00E33D85" w:rsidRDefault="004C30CD" w:rsidP="003C3632">
      <w:pPr>
        <w:pStyle w:val="BodyText"/>
      </w:pPr>
    </w:p>
    <w:p w14:paraId="172F3E0B" w14:textId="77777777" w:rsidR="00D954F3" w:rsidRPr="00E33D85" w:rsidRDefault="00D954F3" w:rsidP="00656FEE">
      <w:pPr>
        <w:pStyle w:val="Heading3"/>
        <w:spacing w:before="0" w:after="0"/>
        <w:rPr>
          <w:rFonts w:asciiTheme="minorHAnsi" w:hAnsiTheme="minorHAnsi"/>
        </w:rPr>
      </w:pPr>
      <w:bookmarkStart w:id="1292" w:name="_Toc368651156"/>
      <w:bookmarkStart w:id="1293" w:name="_Toc492046347"/>
      <w:r w:rsidRPr="00E33D85">
        <w:rPr>
          <w:rFonts w:asciiTheme="minorHAnsi" w:hAnsiTheme="minorHAnsi"/>
        </w:rPr>
        <w:t>Device Fingerprint</w:t>
      </w:r>
      <w:bookmarkEnd w:id="1293"/>
    </w:p>
    <w:p w14:paraId="0A6BD715" w14:textId="77777777" w:rsidR="00D954F3" w:rsidRPr="00E33D85" w:rsidRDefault="00D954F3" w:rsidP="009A7363"/>
    <w:p w14:paraId="6627051D" w14:textId="77777777" w:rsidR="009A7363" w:rsidRPr="00E33D85" w:rsidRDefault="009A7363" w:rsidP="009A7363">
      <w:r w:rsidRPr="00E33D85">
        <w:t>The device fingerprint enables CyberSource to detect fraud/spam more efficient.</w:t>
      </w:r>
      <w:r w:rsidRPr="00E33D85">
        <w:br/>
        <w:t>The device fingerprint can be used as an addition of the Credit Card Payment, it is not an independent service.</w:t>
      </w:r>
    </w:p>
    <w:p w14:paraId="01FC0421" w14:textId="77777777" w:rsidR="009A7363" w:rsidRPr="00E33D85" w:rsidRDefault="009A7363" w:rsidP="00656FEE">
      <w:pPr>
        <w:pStyle w:val="Heading4"/>
        <w:rPr>
          <w:rFonts w:asciiTheme="minorHAnsi" w:hAnsiTheme="minorHAnsi"/>
        </w:rPr>
      </w:pPr>
      <w:bookmarkStart w:id="1294" w:name="_Toc368651191"/>
      <w:r w:rsidRPr="00E33D85">
        <w:rPr>
          <w:rFonts w:asciiTheme="minorHAnsi" w:hAnsiTheme="minorHAnsi"/>
        </w:rPr>
        <w:lastRenderedPageBreak/>
        <w:t>How does it work?</w:t>
      </w:r>
      <w:bookmarkEnd w:id="1294"/>
    </w:p>
    <w:p w14:paraId="3C370A41" w14:textId="77777777" w:rsidR="009A7363" w:rsidRPr="00E33D85" w:rsidRDefault="009A7363" w:rsidP="009A7363">
      <w:r w:rsidRPr="00E33D85">
        <w:t>During/before checkout three (invisible) ‘beacons’ at the checkout page (a JavaScript, an image and a flash object) would collect and transmit several client-specific parameters to CyberSource partner.</w:t>
      </w:r>
    </w:p>
    <w:p w14:paraId="26913629" w14:textId="77777777" w:rsidR="009A7363" w:rsidRPr="00E33D85" w:rsidRDefault="009A7363" w:rsidP="009A7363">
      <w:r w:rsidRPr="00E33D85">
        <w:t>Those beacons contain the session Id.</w:t>
      </w:r>
    </w:p>
    <w:p w14:paraId="2BD78582" w14:textId="77777777" w:rsidR="009A7363" w:rsidRPr="00E33D85" w:rsidRDefault="009A7363" w:rsidP="009A7363">
      <w:r w:rsidRPr="00E33D85">
        <w:t>With the Credit Card Payment, this session Id is transmitted again and CyberSource is able to combine the data for advanced fraud detection.</w:t>
      </w:r>
    </w:p>
    <w:p w14:paraId="06299210" w14:textId="77777777" w:rsidR="009A7363" w:rsidRPr="00E33D85" w:rsidRDefault="009A7363" w:rsidP="009A7363"/>
    <w:p w14:paraId="03D52E62" w14:textId="77777777" w:rsidR="009A7363" w:rsidRPr="00E33D85" w:rsidRDefault="009A7363" w:rsidP="00656FEE">
      <w:pPr>
        <w:pStyle w:val="Heading4"/>
        <w:rPr>
          <w:rFonts w:asciiTheme="minorHAnsi" w:hAnsiTheme="minorHAnsi"/>
        </w:rPr>
      </w:pPr>
      <w:bookmarkStart w:id="1295" w:name="_Toc368651192"/>
      <w:r w:rsidRPr="00E33D85">
        <w:rPr>
          <w:rFonts w:asciiTheme="minorHAnsi" w:hAnsiTheme="minorHAnsi"/>
        </w:rPr>
        <w:t>Setup:</w:t>
      </w:r>
      <w:bookmarkEnd w:id="1295"/>
    </w:p>
    <w:p w14:paraId="24610C6B" w14:textId="77777777" w:rsidR="009A7363" w:rsidRPr="00E33D85" w:rsidRDefault="009A7363" w:rsidP="009A7363">
      <w:r w:rsidRPr="00E33D85">
        <w:t>(Prerequisites: CyberSource cartridge is already installed).</w:t>
      </w:r>
    </w:p>
    <w:p w14:paraId="3A261BCB" w14:textId="77777777" w:rsidR="009A7363" w:rsidRPr="00E33D85" w:rsidRDefault="009A7363" w:rsidP="007D5AFD">
      <w:pPr>
        <w:pStyle w:val="ListParagraph"/>
        <w:numPr>
          <w:ilvl w:val="0"/>
          <w:numId w:val="23"/>
        </w:numPr>
      </w:pPr>
      <w:r w:rsidRPr="00E33D85">
        <w:t>Enable the device fingerprint at the Site Preferences of CyberSource and set the Organization ID (provided by CyberSource). The Merchant ID should be set already, anyway.</w:t>
      </w:r>
    </w:p>
    <w:p w14:paraId="63051A0E" w14:textId="77777777" w:rsidR="009A7363" w:rsidRPr="00E33D85" w:rsidRDefault="009A7363" w:rsidP="009A7363">
      <w:pPr>
        <w:pStyle w:val="ListParagraph"/>
      </w:pPr>
    </w:p>
    <w:p w14:paraId="55C566B9" w14:textId="77777777" w:rsidR="009A7363" w:rsidRDefault="009A7363" w:rsidP="007D5AFD">
      <w:pPr>
        <w:pStyle w:val="ListParagraph"/>
        <w:numPr>
          <w:ilvl w:val="0"/>
          <w:numId w:val="23"/>
        </w:numPr>
      </w:pPr>
      <w:r w:rsidRPr="00E33D85">
        <w:t xml:space="preserve">Include following snippet i.e. at </w:t>
      </w:r>
      <w:r w:rsidRPr="005309D8">
        <w:rPr>
          <w:b/>
        </w:rPr>
        <w:t xml:space="preserve">billing.isml </w:t>
      </w:r>
      <w:r w:rsidR="00CB1D0F" w:rsidRPr="005309D8">
        <w:rPr>
          <w:b/>
        </w:rPr>
        <w:t>and summary.isml</w:t>
      </w:r>
      <w:r w:rsidR="00CB1D0F">
        <w:t xml:space="preserve"> </w:t>
      </w:r>
      <w:r w:rsidRPr="00E33D85">
        <w:t>page (Recommended: at bottom of page to have no visual impacts)</w:t>
      </w:r>
    </w:p>
    <w:p w14:paraId="3382449F" w14:textId="77777777" w:rsidR="0046449E" w:rsidRDefault="0046449E" w:rsidP="0046449E">
      <w:pPr>
        <w:pStyle w:val="ListParagraph"/>
      </w:pPr>
    </w:p>
    <w:p w14:paraId="7A51E9C6" w14:textId="56708509" w:rsidR="0046449E" w:rsidRPr="00E33D85" w:rsidRDefault="0046449E" w:rsidP="0046449E">
      <w:pPr>
        <w:pStyle w:val="ListParagraph"/>
      </w:pPr>
      <w:ins w:id="1296" w:author="WIN764BIT" w:date="2017-08-30T16:38:00Z">
        <w:r w:rsidRPr="00D73806">
          <w:rPr>
            <w:highlight w:val="yellow"/>
          </w:rPr>
          <w:t>[Note: summary .isml device fingerprint changes are covered in custom code-generic section- summary.isml]</w:t>
        </w:r>
      </w:ins>
    </w:p>
    <w:tbl>
      <w:tblPr>
        <w:tblStyle w:val="TableGrid"/>
        <w:tblW w:w="0" w:type="auto"/>
        <w:tblLook w:val="04A0" w:firstRow="1" w:lastRow="0" w:firstColumn="1" w:lastColumn="0" w:noHBand="0" w:noVBand="1"/>
      </w:tblPr>
      <w:tblGrid>
        <w:gridCol w:w="10296"/>
      </w:tblGrid>
      <w:tr w:rsidR="001F0EDA" w14:paraId="432D773F" w14:textId="77777777" w:rsidTr="001F0EDA">
        <w:tc>
          <w:tcPr>
            <w:tcW w:w="10296" w:type="dxa"/>
          </w:tcPr>
          <w:p w14:paraId="1102A6AB" w14:textId="77777777" w:rsidR="00446798" w:rsidRPr="000D6077" w:rsidRDefault="00446798" w:rsidP="00446798">
            <w:pPr>
              <w:autoSpaceDE w:val="0"/>
              <w:autoSpaceDN w:val="0"/>
              <w:adjustRightInd w:val="0"/>
              <w:spacing w:after="0" w:line="240" w:lineRule="auto"/>
              <w:ind w:left="360"/>
              <w:rPr>
                <w:rFonts w:eastAsia="Times New Roman" w:cs="Consolas"/>
                <w:sz w:val="20"/>
                <w:szCs w:val="20"/>
              </w:rPr>
            </w:pPr>
            <w:r>
              <w:rPr>
                <w:rFonts w:ascii="Consolas" w:eastAsia="Times New Roman" w:hAnsi="Consolas" w:cs="Consolas"/>
                <w:color w:val="008080"/>
                <w:sz w:val="20"/>
                <w:szCs w:val="20"/>
              </w:rPr>
              <w:t xml:space="preserve"> </w:t>
            </w:r>
            <w:r w:rsidRPr="000D6077">
              <w:rPr>
                <w:rFonts w:eastAsia="Times New Roman" w:cs="Consolas"/>
                <w:color w:val="008080"/>
                <w:sz w:val="20"/>
                <w:szCs w:val="20"/>
              </w:rPr>
              <w:t>&lt;</w:t>
            </w:r>
            <w:r w:rsidRPr="000D6077">
              <w:rPr>
                <w:rFonts w:eastAsia="Times New Roman" w:cs="Consolas"/>
                <w:color w:val="3F7F7F"/>
                <w:sz w:val="20"/>
                <w:szCs w:val="20"/>
                <w:highlight w:val="lightGray"/>
              </w:rPr>
              <w:t>script</w:t>
            </w:r>
            <w:r w:rsidRPr="000D6077">
              <w:rPr>
                <w:rFonts w:eastAsia="Times New Roman" w:cs="Consolas"/>
                <w:color w:val="008080"/>
                <w:sz w:val="20"/>
                <w:szCs w:val="20"/>
              </w:rPr>
              <w:t>&gt;</w:t>
            </w:r>
            <w:r w:rsidRPr="000D6077">
              <w:rPr>
                <w:rFonts w:eastAsia="Times New Roman" w:cs="Consolas"/>
                <w:color w:val="000000"/>
                <w:sz w:val="20"/>
                <w:szCs w:val="20"/>
              </w:rPr>
              <w:t xml:space="preserve">window.Countries = </w:t>
            </w:r>
            <w:r w:rsidRPr="000D6077">
              <w:rPr>
                <w:rFonts w:eastAsia="Times New Roman" w:cs="Consolas"/>
                <w:color w:val="3F5FBF"/>
                <w:sz w:val="20"/>
                <w:szCs w:val="20"/>
              </w:rPr>
              <w:t>&lt;</w:t>
            </w:r>
            <w:r w:rsidRPr="000D6077">
              <w:rPr>
                <w:rFonts w:eastAsia="Times New Roman" w:cs="Consolas"/>
                <w:color w:val="000000"/>
                <w:sz w:val="20"/>
                <w:szCs w:val="20"/>
              </w:rPr>
              <w:t>isprint value=</w:t>
            </w:r>
            <w:r w:rsidRPr="000D6077">
              <w:rPr>
                <w:rFonts w:eastAsia="Times New Roman" w:cs="Consolas"/>
                <w:color w:val="2A00FF"/>
                <w:sz w:val="20"/>
                <w:szCs w:val="20"/>
              </w:rPr>
              <w:t>"${json}"</w:t>
            </w:r>
            <w:r w:rsidRPr="000D6077">
              <w:rPr>
                <w:rFonts w:eastAsia="Times New Roman" w:cs="Consolas"/>
                <w:color w:val="000000"/>
                <w:sz w:val="20"/>
                <w:szCs w:val="20"/>
              </w:rPr>
              <w:t xml:space="preserve"> encoding=</w:t>
            </w:r>
            <w:r w:rsidRPr="000D6077">
              <w:rPr>
                <w:rFonts w:eastAsia="Times New Roman" w:cs="Consolas"/>
                <w:color w:val="2A00FF"/>
                <w:sz w:val="20"/>
                <w:szCs w:val="20"/>
              </w:rPr>
              <w:t>"off"</w:t>
            </w:r>
            <w:r>
              <w:rPr>
                <w:rFonts w:eastAsia="Times New Roman" w:cs="Consolas"/>
                <w:color w:val="000000"/>
                <w:sz w:val="20"/>
                <w:szCs w:val="20"/>
              </w:rPr>
              <w:t>/&gt;</w:t>
            </w:r>
            <w:r w:rsidRPr="000D6077">
              <w:rPr>
                <w:rFonts w:eastAsia="Times New Roman" w:cs="Consolas"/>
                <w:color w:val="008080"/>
                <w:sz w:val="20"/>
                <w:szCs w:val="20"/>
              </w:rPr>
              <w:t>&lt;/</w:t>
            </w:r>
            <w:r w:rsidRPr="000D6077">
              <w:rPr>
                <w:rFonts w:eastAsia="Times New Roman" w:cs="Consolas"/>
                <w:color w:val="3F7F7F"/>
                <w:sz w:val="20"/>
                <w:szCs w:val="20"/>
                <w:highlight w:val="lightGray"/>
              </w:rPr>
              <w:t>script</w:t>
            </w:r>
            <w:r w:rsidRPr="000D6077">
              <w:rPr>
                <w:rFonts w:eastAsia="Times New Roman" w:cs="Consolas"/>
                <w:color w:val="008080"/>
                <w:sz w:val="20"/>
                <w:szCs w:val="20"/>
              </w:rPr>
              <w:t>&gt;</w:t>
            </w:r>
          </w:p>
          <w:p w14:paraId="2E8180DF" w14:textId="77777777" w:rsidR="00242E23" w:rsidRPr="00C81178" w:rsidRDefault="00242E23" w:rsidP="00242E23">
            <w:pPr>
              <w:autoSpaceDE w:val="0"/>
              <w:autoSpaceDN w:val="0"/>
              <w:adjustRightInd w:val="0"/>
              <w:spacing w:after="0" w:line="240" w:lineRule="auto"/>
              <w:ind w:left="90"/>
              <w:rPr>
                <w:rFonts w:eastAsia="Times New Roman" w:cs="Consolas"/>
                <w:sz w:val="20"/>
                <w:szCs w:val="20"/>
                <w:highlight w:val="yellow"/>
                <w:rPrChange w:id="1297" w:author="WIN764BIT" w:date="2017-08-30T16:32:00Z">
                  <w:rPr>
                    <w:rFonts w:ascii="Consolas" w:eastAsia="Times New Roman" w:hAnsi="Consolas" w:cs="Consolas"/>
                    <w:sz w:val="20"/>
                    <w:szCs w:val="20"/>
                    <w:highlight w:val="yellow"/>
                  </w:rPr>
                </w:rPrChange>
              </w:rPr>
            </w:pPr>
            <w:r w:rsidRPr="00C81178">
              <w:rPr>
                <w:rFonts w:eastAsia="Times New Roman" w:cs="Consolas"/>
                <w:color w:val="008080"/>
                <w:sz w:val="20"/>
                <w:szCs w:val="20"/>
                <w:highlight w:val="yellow"/>
                <w:rPrChange w:id="1298" w:author="WIN764BIT" w:date="2017-08-30T16:32:00Z">
                  <w:rPr>
                    <w:rFonts w:ascii="Consolas" w:eastAsia="Times New Roman" w:hAnsi="Consolas" w:cs="Consolas"/>
                    <w:color w:val="008080"/>
                    <w:sz w:val="20"/>
                    <w:szCs w:val="20"/>
                    <w:highlight w:val="yellow"/>
                  </w:rPr>
                </w:rPrChange>
              </w:rPr>
              <w:t>&lt;</w:t>
            </w:r>
            <w:r w:rsidRPr="00C81178">
              <w:rPr>
                <w:rFonts w:eastAsia="Times New Roman" w:cs="Consolas"/>
                <w:color w:val="3F7F7F"/>
                <w:sz w:val="20"/>
                <w:szCs w:val="20"/>
                <w:highlight w:val="yellow"/>
                <w:rPrChange w:id="1299" w:author="WIN764BIT" w:date="2017-08-30T16:32:00Z">
                  <w:rPr>
                    <w:rFonts w:ascii="Consolas" w:eastAsia="Times New Roman" w:hAnsi="Consolas" w:cs="Consolas"/>
                    <w:color w:val="3F7F7F"/>
                    <w:sz w:val="20"/>
                    <w:szCs w:val="20"/>
                    <w:highlight w:val="yellow"/>
                  </w:rPr>
                </w:rPrChange>
              </w:rPr>
              <w:t>isif</w:t>
            </w:r>
            <w:r w:rsidRPr="00C81178">
              <w:rPr>
                <w:rFonts w:eastAsia="Times New Roman" w:cs="Consolas"/>
                <w:sz w:val="20"/>
                <w:szCs w:val="20"/>
                <w:highlight w:val="yellow"/>
                <w:rPrChange w:id="1300" w:author="WIN764BIT" w:date="2017-08-30T16:32: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1301" w:author="WIN764BIT" w:date="2017-08-30T16:32:00Z">
                  <w:rPr>
                    <w:rFonts w:ascii="Consolas" w:eastAsia="Times New Roman" w:hAnsi="Consolas" w:cs="Consolas"/>
                    <w:color w:val="7F007F"/>
                    <w:sz w:val="20"/>
                    <w:szCs w:val="20"/>
                    <w:highlight w:val="yellow"/>
                  </w:rPr>
                </w:rPrChange>
              </w:rPr>
              <w:t>condition</w:t>
            </w:r>
            <w:r w:rsidRPr="00C81178">
              <w:rPr>
                <w:rFonts w:eastAsia="Times New Roman" w:cs="Consolas"/>
                <w:color w:val="000000"/>
                <w:sz w:val="20"/>
                <w:szCs w:val="20"/>
                <w:highlight w:val="yellow"/>
                <w:rPrChange w:id="1302" w:author="WIN764BIT" w:date="2017-08-30T16:32: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1303" w:author="WIN764BIT" w:date="2017-08-30T16:32:00Z">
                  <w:rPr>
                    <w:rFonts w:ascii="Consolas" w:eastAsia="Times New Roman" w:hAnsi="Consolas" w:cs="Consolas"/>
                    <w:i/>
                    <w:iCs/>
                    <w:color w:val="2A00FF"/>
                    <w:sz w:val="20"/>
                    <w:szCs w:val="20"/>
                    <w:highlight w:val="yellow"/>
                  </w:rPr>
                </w:rPrChange>
              </w:rPr>
              <w:t>"${dw.system.Site.getCurrent().getCustomPreferenceValue('CsDeviceFingerprintEnabled')}"</w:t>
            </w:r>
            <w:r w:rsidRPr="00C81178">
              <w:rPr>
                <w:rFonts w:eastAsia="Times New Roman" w:cs="Consolas"/>
                <w:color w:val="008080"/>
                <w:sz w:val="20"/>
                <w:szCs w:val="20"/>
                <w:highlight w:val="yellow"/>
                <w:rPrChange w:id="1304" w:author="WIN764BIT" w:date="2017-08-30T16:32:00Z">
                  <w:rPr>
                    <w:rFonts w:ascii="Consolas" w:eastAsia="Times New Roman" w:hAnsi="Consolas" w:cs="Consolas"/>
                    <w:color w:val="008080"/>
                    <w:sz w:val="20"/>
                    <w:szCs w:val="20"/>
                    <w:highlight w:val="yellow"/>
                  </w:rPr>
                </w:rPrChange>
              </w:rPr>
              <w:t>&gt;</w:t>
            </w:r>
          </w:p>
          <w:p w14:paraId="3939B32B" w14:textId="77777777" w:rsidR="00242E23" w:rsidRPr="00C81178" w:rsidRDefault="00242E23" w:rsidP="00242E23">
            <w:pPr>
              <w:autoSpaceDE w:val="0"/>
              <w:autoSpaceDN w:val="0"/>
              <w:adjustRightInd w:val="0"/>
              <w:spacing w:after="0" w:line="240" w:lineRule="auto"/>
              <w:ind w:left="90"/>
              <w:rPr>
                <w:rFonts w:eastAsia="Times New Roman" w:cs="Consolas"/>
                <w:sz w:val="20"/>
                <w:szCs w:val="20"/>
                <w:highlight w:val="yellow"/>
                <w:rPrChange w:id="1305" w:author="WIN764BIT" w:date="2017-08-30T16:32:00Z">
                  <w:rPr>
                    <w:rFonts w:ascii="Consolas" w:eastAsia="Times New Roman" w:hAnsi="Consolas" w:cs="Consolas"/>
                    <w:sz w:val="20"/>
                    <w:szCs w:val="20"/>
                    <w:highlight w:val="yellow"/>
                  </w:rPr>
                </w:rPrChange>
              </w:rPr>
            </w:pPr>
            <w:r w:rsidRPr="00C81178">
              <w:rPr>
                <w:rFonts w:eastAsia="Times New Roman" w:cs="Consolas"/>
                <w:color w:val="000000"/>
                <w:sz w:val="20"/>
                <w:szCs w:val="20"/>
                <w:highlight w:val="yellow"/>
                <w:rPrChange w:id="1306" w:author="WIN764BIT" w:date="2017-08-30T16:32:00Z">
                  <w:rPr>
                    <w:rFonts w:ascii="Consolas" w:eastAsia="Times New Roman" w:hAnsi="Consolas" w:cs="Consolas"/>
                    <w:color w:val="000000"/>
                    <w:sz w:val="20"/>
                    <w:szCs w:val="20"/>
                    <w:highlight w:val="yellow"/>
                  </w:rPr>
                </w:rPrChange>
              </w:rPr>
              <w:tab/>
            </w:r>
            <w:r w:rsidRPr="00C81178">
              <w:rPr>
                <w:rFonts w:eastAsia="Times New Roman" w:cs="Consolas"/>
                <w:color w:val="008080"/>
                <w:sz w:val="20"/>
                <w:szCs w:val="20"/>
                <w:highlight w:val="yellow"/>
                <w:rPrChange w:id="1307" w:author="WIN764BIT" w:date="2017-08-30T16:32:00Z">
                  <w:rPr>
                    <w:rFonts w:ascii="Consolas" w:eastAsia="Times New Roman" w:hAnsi="Consolas" w:cs="Consolas"/>
                    <w:color w:val="008080"/>
                    <w:sz w:val="20"/>
                    <w:szCs w:val="20"/>
                    <w:highlight w:val="yellow"/>
                  </w:rPr>
                </w:rPrChange>
              </w:rPr>
              <w:t>&lt;</w:t>
            </w:r>
            <w:r w:rsidRPr="00C81178">
              <w:rPr>
                <w:rFonts w:eastAsia="Times New Roman" w:cs="Consolas"/>
                <w:color w:val="3F7F7F"/>
                <w:sz w:val="20"/>
                <w:szCs w:val="20"/>
                <w:highlight w:val="yellow"/>
                <w:rPrChange w:id="1308" w:author="WIN764BIT" w:date="2017-08-30T16:32:00Z">
                  <w:rPr>
                    <w:rFonts w:ascii="Consolas" w:eastAsia="Times New Roman" w:hAnsi="Consolas" w:cs="Consolas"/>
                    <w:color w:val="3F7F7F"/>
                    <w:sz w:val="20"/>
                    <w:szCs w:val="20"/>
                    <w:highlight w:val="yellow"/>
                  </w:rPr>
                </w:rPrChange>
              </w:rPr>
              <w:t>isinclude</w:t>
            </w:r>
            <w:r w:rsidRPr="00C81178">
              <w:rPr>
                <w:rFonts w:eastAsia="Times New Roman" w:cs="Consolas"/>
                <w:sz w:val="20"/>
                <w:szCs w:val="20"/>
                <w:highlight w:val="yellow"/>
                <w:rPrChange w:id="1309" w:author="WIN764BIT" w:date="2017-08-30T16:32:00Z">
                  <w:rPr>
                    <w:rFonts w:ascii="Consolas" w:eastAsia="Times New Roman" w:hAnsi="Consolas" w:cs="Consolas"/>
                    <w:sz w:val="20"/>
                    <w:szCs w:val="20"/>
                    <w:highlight w:val="yellow"/>
                  </w:rPr>
                </w:rPrChange>
              </w:rPr>
              <w:t xml:space="preserve"> </w:t>
            </w:r>
            <w:r w:rsidRPr="00C81178">
              <w:rPr>
                <w:rFonts w:eastAsia="Times New Roman" w:cs="Consolas"/>
                <w:color w:val="7F007F"/>
                <w:sz w:val="20"/>
                <w:szCs w:val="20"/>
                <w:highlight w:val="yellow"/>
                <w:rPrChange w:id="1310" w:author="WIN764BIT" w:date="2017-08-30T16:32:00Z">
                  <w:rPr>
                    <w:rFonts w:ascii="Consolas" w:eastAsia="Times New Roman" w:hAnsi="Consolas" w:cs="Consolas"/>
                    <w:color w:val="7F007F"/>
                    <w:sz w:val="20"/>
                    <w:szCs w:val="20"/>
                    <w:highlight w:val="yellow"/>
                  </w:rPr>
                </w:rPrChange>
              </w:rPr>
              <w:t>url</w:t>
            </w:r>
            <w:r w:rsidRPr="00C81178">
              <w:rPr>
                <w:rFonts w:eastAsia="Times New Roman" w:cs="Consolas"/>
                <w:color w:val="000000"/>
                <w:sz w:val="20"/>
                <w:szCs w:val="20"/>
                <w:highlight w:val="yellow"/>
                <w:rPrChange w:id="1311" w:author="WIN764BIT" w:date="2017-08-30T16:32:00Z">
                  <w:rPr>
                    <w:rFonts w:ascii="Consolas" w:eastAsia="Times New Roman" w:hAnsi="Consolas" w:cs="Consolas"/>
                    <w:color w:val="000000"/>
                    <w:sz w:val="20"/>
                    <w:szCs w:val="20"/>
                    <w:highlight w:val="yellow"/>
                  </w:rPr>
                </w:rPrChange>
              </w:rPr>
              <w:t>=</w:t>
            </w:r>
            <w:r w:rsidRPr="00C81178">
              <w:rPr>
                <w:rFonts w:eastAsia="Times New Roman" w:cs="Consolas"/>
                <w:i/>
                <w:iCs/>
                <w:color w:val="2A00FF"/>
                <w:sz w:val="20"/>
                <w:szCs w:val="20"/>
                <w:highlight w:val="yellow"/>
                <w:rPrChange w:id="1312" w:author="WIN764BIT" w:date="2017-08-30T16:32:00Z">
                  <w:rPr>
                    <w:rFonts w:ascii="Consolas" w:eastAsia="Times New Roman" w:hAnsi="Consolas" w:cs="Consolas"/>
                    <w:i/>
                    <w:iCs/>
                    <w:color w:val="2A00FF"/>
                    <w:sz w:val="20"/>
                    <w:szCs w:val="20"/>
                    <w:highlight w:val="yellow"/>
                  </w:rPr>
                </w:rPrChange>
              </w:rPr>
              <w:t>"${URLUtils.url('CYBCredit-IncludeDigitalFingerprint')}"</w:t>
            </w:r>
            <w:r w:rsidRPr="00C81178">
              <w:rPr>
                <w:rFonts w:eastAsia="Times New Roman" w:cs="Consolas"/>
                <w:color w:val="008080"/>
                <w:sz w:val="20"/>
                <w:szCs w:val="20"/>
                <w:highlight w:val="yellow"/>
                <w:rPrChange w:id="1313" w:author="WIN764BIT" w:date="2017-08-30T16:32:00Z">
                  <w:rPr>
                    <w:rFonts w:ascii="Consolas" w:eastAsia="Times New Roman" w:hAnsi="Consolas" w:cs="Consolas"/>
                    <w:color w:val="008080"/>
                    <w:sz w:val="20"/>
                    <w:szCs w:val="20"/>
                    <w:highlight w:val="yellow"/>
                  </w:rPr>
                </w:rPrChange>
              </w:rPr>
              <w:t>/&gt;</w:t>
            </w:r>
          </w:p>
          <w:p w14:paraId="62416FD7" w14:textId="77777777" w:rsidR="00242E23" w:rsidRDefault="00242E23" w:rsidP="00242E23">
            <w:pPr>
              <w:autoSpaceDE w:val="0"/>
              <w:autoSpaceDN w:val="0"/>
              <w:adjustRightInd w:val="0"/>
              <w:rPr>
                <w:rFonts w:eastAsia="Times New Roman" w:cs="Consolas"/>
                <w:color w:val="008080"/>
                <w:sz w:val="20"/>
                <w:szCs w:val="20"/>
              </w:rPr>
            </w:pPr>
            <w:r w:rsidRPr="00C81178">
              <w:rPr>
                <w:rFonts w:eastAsia="Times New Roman" w:cs="Consolas"/>
                <w:color w:val="008080"/>
                <w:sz w:val="20"/>
                <w:szCs w:val="20"/>
                <w:highlight w:val="yellow"/>
                <w:rPrChange w:id="1314" w:author="WIN764BIT" w:date="2017-08-30T16:32:00Z">
                  <w:rPr>
                    <w:rFonts w:ascii="Consolas" w:eastAsia="Times New Roman" w:hAnsi="Consolas" w:cs="Consolas"/>
                    <w:color w:val="008080"/>
                    <w:sz w:val="20"/>
                    <w:szCs w:val="20"/>
                    <w:highlight w:val="yellow"/>
                  </w:rPr>
                </w:rPrChange>
              </w:rPr>
              <w:t>&lt;/</w:t>
            </w:r>
            <w:r w:rsidRPr="00C81178">
              <w:rPr>
                <w:rFonts w:eastAsia="Times New Roman" w:cs="Consolas"/>
                <w:color w:val="3F7F7F"/>
                <w:sz w:val="20"/>
                <w:szCs w:val="20"/>
                <w:highlight w:val="yellow"/>
                <w:rPrChange w:id="1315" w:author="WIN764BIT" w:date="2017-08-30T16:32:00Z">
                  <w:rPr>
                    <w:rFonts w:ascii="Consolas" w:eastAsia="Times New Roman" w:hAnsi="Consolas" w:cs="Consolas"/>
                    <w:color w:val="3F7F7F"/>
                    <w:sz w:val="20"/>
                    <w:szCs w:val="20"/>
                    <w:highlight w:val="yellow"/>
                  </w:rPr>
                </w:rPrChange>
              </w:rPr>
              <w:t>isif</w:t>
            </w:r>
            <w:r w:rsidRPr="00C81178">
              <w:rPr>
                <w:rFonts w:eastAsia="Times New Roman" w:cs="Consolas"/>
                <w:color w:val="008080"/>
                <w:sz w:val="20"/>
                <w:szCs w:val="20"/>
                <w:highlight w:val="yellow"/>
                <w:rPrChange w:id="1316" w:author="WIN764BIT" w:date="2017-08-30T16:32:00Z">
                  <w:rPr>
                    <w:rFonts w:ascii="Consolas" w:eastAsia="Times New Roman" w:hAnsi="Consolas" w:cs="Consolas"/>
                    <w:color w:val="008080"/>
                    <w:sz w:val="20"/>
                    <w:szCs w:val="20"/>
                    <w:highlight w:val="yellow"/>
                  </w:rPr>
                </w:rPrChange>
              </w:rPr>
              <w:t>&gt;</w:t>
            </w:r>
          </w:p>
          <w:p w14:paraId="4AE4B62B" w14:textId="036C7416" w:rsidR="001F0EDA" w:rsidRDefault="00446798" w:rsidP="00242E23">
            <w:pPr>
              <w:autoSpaceDE w:val="0"/>
              <w:autoSpaceDN w:val="0"/>
              <w:adjustRightInd w:val="0"/>
              <w:rPr>
                <w:rFonts w:cs="Courier New"/>
                <w:color w:val="008080"/>
                <w:sz w:val="20"/>
                <w:szCs w:val="20"/>
              </w:rPr>
            </w:pPr>
            <w:r w:rsidRPr="000D6077">
              <w:rPr>
                <w:rFonts w:eastAsia="Times New Roman" w:cs="Consolas"/>
                <w:color w:val="008080"/>
                <w:sz w:val="20"/>
                <w:szCs w:val="20"/>
              </w:rPr>
              <w:t>&lt;/</w:t>
            </w:r>
            <w:r w:rsidRPr="000D6077">
              <w:rPr>
                <w:rFonts w:eastAsia="Times New Roman" w:cs="Consolas"/>
                <w:color w:val="3F7F7F"/>
                <w:sz w:val="20"/>
                <w:szCs w:val="20"/>
              </w:rPr>
              <w:t>isdecorate</w:t>
            </w:r>
            <w:r w:rsidRPr="000D6077">
              <w:rPr>
                <w:rFonts w:eastAsia="Times New Roman" w:cs="Consolas"/>
                <w:color w:val="008080"/>
                <w:sz w:val="20"/>
                <w:szCs w:val="20"/>
              </w:rPr>
              <w:t>&gt;</w:t>
            </w:r>
          </w:p>
        </w:tc>
      </w:tr>
    </w:tbl>
    <w:p w14:paraId="42448DBE" w14:textId="77777777" w:rsidR="009A7363" w:rsidRPr="00E33D85" w:rsidRDefault="009A7363" w:rsidP="009A7363">
      <w:r w:rsidRPr="00E33D85">
        <w:t>Do a checkout with Credit Card payment. After this checkout, at the CyberSource Business Manager you will see (at the Transaction Manager):</w:t>
      </w:r>
    </w:p>
    <w:p w14:paraId="5AFE9467" w14:textId="77777777" w:rsidR="009A7363" w:rsidRPr="00E33D85" w:rsidRDefault="009A7363" w:rsidP="009A7363">
      <w:pPr>
        <w:rPr>
          <w:i/>
          <w:iCs/>
        </w:rPr>
      </w:pPr>
      <w:r w:rsidRPr="00E33D85">
        <w:rPr>
          <w:i/>
          <w:iCs/>
        </w:rPr>
        <w:t>Device Fingerprint: submitted</w:t>
      </w:r>
    </w:p>
    <w:p w14:paraId="73902036" w14:textId="77777777" w:rsidR="009A7363" w:rsidRPr="00E33D85" w:rsidRDefault="009A7363" w:rsidP="009A7363"/>
    <w:p w14:paraId="7B30ADED" w14:textId="77777777" w:rsidR="009A7363" w:rsidRPr="00E33D85" w:rsidRDefault="009A7363" w:rsidP="00656FEE">
      <w:pPr>
        <w:pStyle w:val="Heading4"/>
        <w:rPr>
          <w:rFonts w:asciiTheme="minorHAnsi" w:hAnsiTheme="minorHAnsi"/>
        </w:rPr>
      </w:pPr>
      <w:bookmarkStart w:id="1317" w:name="_Toc368651193"/>
      <w:r w:rsidRPr="00E33D85">
        <w:rPr>
          <w:rFonts w:asciiTheme="minorHAnsi" w:hAnsiTheme="minorHAnsi"/>
        </w:rPr>
        <w:t>Hints for the CsDeviceFingerprintRedirectionType:</w:t>
      </w:r>
      <w:bookmarkEnd w:id="1317"/>
    </w:p>
    <w:p w14:paraId="158D561C" w14:textId="77777777" w:rsidR="009A7363" w:rsidRPr="00E33D85" w:rsidRDefault="009A7363" w:rsidP="009A7363">
      <w:r w:rsidRPr="00E33D85">
        <w:t>To get improved deviceFingerprint results, Cybersource recommends redirecting the included code (loading a image, a flash and a javascript) pointing to the CsJetmetrixLocation, to a local domain.</w:t>
      </w:r>
    </w:p>
    <w:p w14:paraId="6A2D3122" w14:textId="77777777" w:rsidR="009A7363" w:rsidRPr="00E33D85" w:rsidRDefault="009A7363" w:rsidP="009A7363">
      <w:r w:rsidRPr="00E33D85">
        <w:t>There are three possible settings for this redirection: ‘none’, static’ and dynamic.</w:t>
      </w:r>
      <w:r w:rsidRPr="00E33D85">
        <w:br/>
      </w:r>
    </w:p>
    <w:p w14:paraId="62C2D1B2" w14:textId="77777777" w:rsidR="009A7363" w:rsidRPr="00E33D85" w:rsidRDefault="009A7363" w:rsidP="009A7363">
      <w:pPr>
        <w:pStyle w:val="HTMLPreformatted"/>
        <w:rPr>
          <w:rFonts w:asciiTheme="minorHAnsi" w:eastAsia="Times New Roman" w:hAnsiTheme="minorHAnsi" w:cs="Times New Roman"/>
          <w:sz w:val="22"/>
          <w:szCs w:val="22"/>
        </w:rPr>
      </w:pPr>
      <w:r w:rsidRPr="00E33D85">
        <w:rPr>
          <w:rFonts w:asciiTheme="minorHAnsi" w:eastAsia="Times New Roman" w:hAnsiTheme="minorHAnsi" w:cs="Times New Roman"/>
          <w:sz w:val="22"/>
          <w:szCs w:val="22"/>
        </w:rPr>
        <w:lastRenderedPageBreak/>
        <w:t>No redirection, the beacons will be loaded direct from the CsJetmetrixLocation (i.e. https://h.online-metrix.net)</w:t>
      </w:r>
      <w:r w:rsidRPr="00E33D85">
        <w:rPr>
          <w:rFonts w:asciiTheme="minorHAnsi" w:eastAsia="Times New Roman" w:hAnsiTheme="minorHAnsi" w:cs="Times New Roman"/>
          <w:sz w:val="22"/>
          <w:szCs w:val="22"/>
        </w:rPr>
        <w:br/>
      </w:r>
    </w:p>
    <w:p w14:paraId="66F38C87" w14:textId="77777777" w:rsidR="009A7363" w:rsidRPr="00E33D85" w:rsidRDefault="009A7363" w:rsidP="009A7363">
      <w:r w:rsidRPr="00E33D85">
        <w:rPr>
          <w:i/>
          <w:iCs/>
        </w:rPr>
        <w:t>Static</w:t>
      </w:r>
      <w:r w:rsidRPr="00E33D85">
        <w:t xml:space="preserve"> The beacons are included with a</w:t>
      </w:r>
      <w:r w:rsidRPr="00E33D85">
        <w:pgNum/>
      </w:r>
      <w:r w:rsidRPr="00E33D85">
        <w:t xml:space="preserve">emandware </w:t>
      </w:r>
      <w:r w:rsidR="001C5938">
        <w:t>pipeline</w:t>
      </w:r>
      <w:r w:rsidR="001C5938" w:rsidRPr="00E33D85">
        <w:t xml:space="preserve"> </w:t>
      </w:r>
      <w:r w:rsidRPr="00E33D85">
        <w:t xml:space="preserve">call. The </w:t>
      </w:r>
      <w:r w:rsidR="001C5938">
        <w:t>pipeline</w:t>
      </w:r>
      <w:r w:rsidR="00057CD4" w:rsidRPr="00E33D85">
        <w:t xml:space="preserve"> </w:t>
      </w:r>
      <w:r w:rsidRPr="00E33D85">
        <w:t>call will redirect to the CsJetmetrixLocation.</w:t>
      </w:r>
      <w:r w:rsidRPr="00E33D85">
        <w:br/>
      </w:r>
    </w:p>
    <w:p w14:paraId="28630258" w14:textId="77777777" w:rsidR="009A7363" w:rsidRPr="00E33D85" w:rsidRDefault="009A7363" w:rsidP="009A7363">
      <w:pPr>
        <w:pStyle w:val="Footer"/>
        <w:tabs>
          <w:tab w:val="clear" w:pos="9072"/>
        </w:tabs>
        <w:spacing w:before="0"/>
        <w:rPr>
          <w:i w:val="0"/>
          <w:iCs/>
        </w:rPr>
      </w:pPr>
      <w:r w:rsidRPr="00E33D85">
        <w:rPr>
          <w:iCs/>
        </w:rPr>
        <w:t xml:space="preserve">Dynamic </w:t>
      </w:r>
      <w:r w:rsidRPr="00E33D85">
        <w:rPr>
          <w:i w:val="0"/>
          <w:iCs/>
        </w:rPr>
        <w:t>If set to dynamic, you have to specify a mapping rule at SiteUrls-&gt;Static Mappings.</w:t>
      </w:r>
    </w:p>
    <w:p w14:paraId="795DA1A3" w14:textId="77777777" w:rsidR="009A7363" w:rsidRPr="00E33D85" w:rsidRDefault="009A7363" w:rsidP="009A7363">
      <w:r w:rsidRPr="00E33D85">
        <w:t>All URLs matching the pattern will be redirected by the Demandware Server.</w:t>
      </w:r>
    </w:p>
    <w:p w14:paraId="180EE8D9" w14:textId="77777777" w:rsidR="009A7363" w:rsidRPr="00E33D85" w:rsidRDefault="009A7363" w:rsidP="009A7363"/>
    <w:p w14:paraId="0F077F69" w14:textId="77777777" w:rsidR="009A7363" w:rsidRPr="00E33D85" w:rsidRDefault="009A7363" w:rsidP="009A7363">
      <w:pPr>
        <w:tabs>
          <w:tab w:val="left" w:pos="8010"/>
        </w:tabs>
      </w:pPr>
      <w:r w:rsidRPr="00E33D85">
        <w:tab/>
      </w:r>
    </w:p>
    <w:p w14:paraId="2DAFA9ED" w14:textId="77777777" w:rsidR="009A7363" w:rsidRPr="00E33D85" w:rsidRDefault="009A7363" w:rsidP="009A7363">
      <w:pPr>
        <w:tabs>
          <w:tab w:val="left" w:pos="8010"/>
        </w:tabs>
      </w:pPr>
    </w:p>
    <w:p w14:paraId="4716A737" w14:textId="77777777" w:rsidR="009A7363" w:rsidRPr="00E33D85" w:rsidRDefault="009A7363" w:rsidP="009A7363">
      <w:r w:rsidRPr="00E33D85">
        <w:rPr>
          <w:noProof/>
        </w:rPr>
        <w:drawing>
          <wp:inline distT="0" distB="0" distL="0" distR="0" wp14:anchorId="5BD44653" wp14:editId="799ABC56">
            <wp:extent cx="6400800" cy="5029200"/>
            <wp:effectExtent l="19050" t="0" r="0" b="0"/>
            <wp:docPr id="18" name="Picture 9" descr="static_mapp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atic_mappings"/>
                    <pic:cNvPicPr>
                      <a:picLocks noChangeAspect="1" noChangeArrowheads="1"/>
                    </pic:cNvPicPr>
                  </pic:nvPicPr>
                  <pic:blipFill>
                    <a:blip r:embed="rId103" cstate="print"/>
                    <a:srcRect/>
                    <a:stretch>
                      <a:fillRect/>
                    </a:stretch>
                  </pic:blipFill>
                  <pic:spPr bwMode="auto">
                    <a:xfrm>
                      <a:off x="0" y="0"/>
                      <a:ext cx="6400800" cy="5029200"/>
                    </a:xfrm>
                    <a:prstGeom prst="rect">
                      <a:avLst/>
                    </a:prstGeom>
                    <a:noFill/>
                    <a:ln w="9525">
                      <a:noFill/>
                      <a:miter lim="800000"/>
                      <a:headEnd/>
                      <a:tailEnd/>
                    </a:ln>
                  </pic:spPr>
                </pic:pic>
              </a:graphicData>
            </a:graphic>
          </wp:inline>
        </w:drawing>
      </w:r>
    </w:p>
    <w:p w14:paraId="4B19B2B6" w14:textId="77777777" w:rsidR="009A7363" w:rsidRPr="00E33D85" w:rsidRDefault="009A7363" w:rsidP="009A7363">
      <w:r w:rsidRPr="00E33D85">
        <w:lastRenderedPageBreak/>
        <w:t>Example for a matching mapping rule for the device fingerprint redirection</w:t>
      </w:r>
    </w:p>
    <w:p w14:paraId="33E9BFC4" w14:textId="77777777" w:rsidR="009A7363" w:rsidRPr="00E33D85" w:rsidRDefault="009A7363" w:rsidP="009A7363">
      <w:r w:rsidRPr="00E33D85">
        <w:t>Make an Alias entry in Business manager to execute Device finger print with “ Dynamic” redirection Type</w:t>
      </w:r>
    </w:p>
    <w:p w14:paraId="296E9F44" w14:textId="77777777" w:rsidR="009A7363" w:rsidRPr="00E33D85" w:rsidRDefault="009A7363" w:rsidP="009A7363">
      <w:pPr>
        <w:rPr>
          <w:color w:val="666666"/>
          <w:sz w:val="18"/>
          <w:szCs w:val="18"/>
          <w:shd w:val="clear" w:color="auto" w:fill="FFFFFF"/>
        </w:rPr>
      </w:pPr>
      <w:r w:rsidRPr="00E33D85">
        <w:t xml:space="preserve">Go to Site &gt; Site URLs </w:t>
      </w:r>
      <w:r w:rsidRPr="00E33D85">
        <w:rPr>
          <w:color w:val="666666"/>
          <w:sz w:val="18"/>
          <w:szCs w:val="18"/>
          <w:shd w:val="clear" w:color="auto" w:fill="FFFFFF"/>
        </w:rPr>
        <w:t>&gt; Aliases and add an Alias for your domain like below:</w:t>
      </w:r>
    </w:p>
    <w:p w14:paraId="13E0BE1C" w14:textId="77777777" w:rsidR="009A7363" w:rsidRPr="00E33D85" w:rsidRDefault="009A7363" w:rsidP="009A7363">
      <w:r w:rsidRPr="00E33D85">
        <w:rPr>
          <w:noProof/>
        </w:rPr>
        <w:drawing>
          <wp:inline distT="0" distB="0" distL="0" distR="0" wp14:anchorId="40381572" wp14:editId="429B86F6">
            <wp:extent cx="6400800" cy="572198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iases.png"/>
                    <pic:cNvPicPr/>
                  </pic:nvPicPr>
                  <pic:blipFill>
                    <a:blip r:embed="rId104">
                      <a:extLst>
                        <a:ext uri="{28A0092B-C50C-407E-A947-70E740481C1C}">
                          <a14:useLocalDpi xmlns:a14="http://schemas.microsoft.com/office/drawing/2010/main" val="0"/>
                        </a:ext>
                      </a:extLst>
                    </a:blip>
                    <a:stretch>
                      <a:fillRect/>
                    </a:stretch>
                  </pic:blipFill>
                  <pic:spPr>
                    <a:xfrm>
                      <a:off x="0" y="0"/>
                      <a:ext cx="6400800" cy="5721985"/>
                    </a:xfrm>
                    <a:prstGeom prst="rect">
                      <a:avLst/>
                    </a:prstGeom>
                  </pic:spPr>
                </pic:pic>
              </a:graphicData>
            </a:graphic>
          </wp:inline>
        </w:drawing>
      </w:r>
    </w:p>
    <w:p w14:paraId="2FE9F9CF" w14:textId="77777777" w:rsidR="009A7363" w:rsidRPr="00E33D85" w:rsidRDefault="009A7363">
      <w:pPr>
        <w:spacing w:after="0" w:line="240" w:lineRule="auto"/>
        <w:rPr>
          <w:rFonts w:eastAsia="Times New Roman" w:cs="Times New Roman"/>
          <w:b/>
          <w:sz w:val="44"/>
          <w:szCs w:val="20"/>
        </w:rPr>
      </w:pPr>
      <w:r w:rsidRPr="00E33D85">
        <w:br w:type="page"/>
      </w:r>
    </w:p>
    <w:p w14:paraId="3E215889" w14:textId="29FFAA17" w:rsidR="003D49FF" w:rsidRPr="00E33D85" w:rsidRDefault="003D49FF" w:rsidP="003D49FF">
      <w:pPr>
        <w:pStyle w:val="Heading2"/>
        <w:rPr>
          <w:rFonts w:asciiTheme="minorHAnsi" w:hAnsiTheme="minorHAnsi"/>
        </w:rPr>
      </w:pPr>
      <w:bookmarkStart w:id="1318" w:name="_Toc492046348"/>
      <w:r w:rsidRPr="00E33D85">
        <w:rPr>
          <w:rFonts w:asciiTheme="minorHAnsi" w:hAnsiTheme="minorHAnsi"/>
        </w:rPr>
        <w:lastRenderedPageBreak/>
        <w:t>Site Configuration</w:t>
      </w:r>
      <w:bookmarkEnd w:id="1292"/>
      <w:bookmarkEnd w:id="1318"/>
    </w:p>
    <w:p w14:paraId="204E4D8C" w14:textId="77777777" w:rsidR="0079418C" w:rsidRPr="00E33D85" w:rsidRDefault="0079418C" w:rsidP="0079418C">
      <w:pPr>
        <w:pStyle w:val="Heading3"/>
        <w:rPr>
          <w:rFonts w:asciiTheme="minorHAnsi" w:hAnsiTheme="minorHAnsi"/>
        </w:rPr>
      </w:pPr>
      <w:bookmarkStart w:id="1319" w:name="_Toc491681325"/>
      <w:bookmarkStart w:id="1320" w:name="_Toc368651157"/>
      <w:bookmarkStart w:id="1321" w:name="_Toc492046349"/>
      <w:r w:rsidRPr="00E33D85">
        <w:rPr>
          <w:rFonts w:asciiTheme="minorHAnsi" w:hAnsiTheme="minorHAnsi"/>
        </w:rPr>
        <w:t>Configure Payment Processor</w:t>
      </w:r>
      <w:bookmarkEnd w:id="1319"/>
      <w:bookmarkEnd w:id="1321"/>
    </w:p>
    <w:p w14:paraId="7701BC2A" w14:textId="77777777" w:rsidR="0079418C" w:rsidRPr="00E33D85" w:rsidRDefault="0079418C" w:rsidP="0079418C">
      <w:pPr>
        <w:pStyle w:val="Heading4"/>
        <w:rPr>
          <w:rFonts w:asciiTheme="minorHAnsi" w:hAnsiTheme="minorHAnsi"/>
        </w:rPr>
      </w:pPr>
      <w:r w:rsidRPr="00E33D85">
        <w:rPr>
          <w:rFonts w:asciiTheme="minorHAnsi" w:hAnsiTheme="minorHAnsi"/>
        </w:rPr>
        <w:t>Steps to Create payment processor</w:t>
      </w:r>
    </w:p>
    <w:p w14:paraId="189C7BF7" w14:textId="77777777" w:rsidR="0079418C" w:rsidRPr="00834BFD" w:rsidRDefault="0079418C" w:rsidP="003C3632">
      <w:pPr>
        <w:pStyle w:val="BodyText"/>
      </w:pPr>
      <w:r w:rsidRPr="00834BFD">
        <w:t>Go to Site -&gt; Ordering -&gt; Payment Processors; add a new payment processor with ID and description as given in below table</w:t>
      </w:r>
    </w:p>
    <w:p w14:paraId="464C6B00" w14:textId="77777777" w:rsidR="0079418C" w:rsidRPr="00834BFD" w:rsidRDefault="0079418C" w:rsidP="003C3632">
      <w:pPr>
        <w:pStyle w:val="BodyText"/>
      </w:pPr>
    </w:p>
    <w:tbl>
      <w:tblPr>
        <w:tblStyle w:val="TableGrid"/>
        <w:tblW w:w="0" w:type="auto"/>
        <w:tblLook w:val="04A0" w:firstRow="1" w:lastRow="0" w:firstColumn="1" w:lastColumn="0" w:noHBand="0" w:noVBand="1"/>
      </w:tblPr>
      <w:tblGrid>
        <w:gridCol w:w="4822"/>
        <w:gridCol w:w="5474"/>
      </w:tblGrid>
      <w:tr w:rsidR="000A1F7E" w:rsidRPr="00E33D85" w14:paraId="7247AFAF" w14:textId="77777777" w:rsidTr="00F63243">
        <w:tc>
          <w:tcPr>
            <w:tcW w:w="4822" w:type="dxa"/>
            <w:shd w:val="clear" w:color="auto" w:fill="BFBFBF" w:themeFill="background1" w:themeFillShade="BF"/>
          </w:tcPr>
          <w:p w14:paraId="7CB1C8A5" w14:textId="77777777" w:rsidR="000A1F7E" w:rsidRPr="00E33D85" w:rsidRDefault="000A1F7E" w:rsidP="003C3632">
            <w:pPr>
              <w:pStyle w:val="BodyText"/>
            </w:pPr>
            <w:r w:rsidRPr="00E33D85">
              <w:t>Processor ID</w:t>
            </w:r>
          </w:p>
        </w:tc>
        <w:tc>
          <w:tcPr>
            <w:tcW w:w="5474" w:type="dxa"/>
            <w:shd w:val="clear" w:color="auto" w:fill="BFBFBF" w:themeFill="background1" w:themeFillShade="BF"/>
          </w:tcPr>
          <w:p w14:paraId="4B6B667D" w14:textId="77777777" w:rsidR="000A1F7E" w:rsidRPr="00E33D85" w:rsidRDefault="000A1F7E" w:rsidP="003C3632">
            <w:pPr>
              <w:pStyle w:val="BodyText"/>
            </w:pPr>
            <w:r w:rsidRPr="00E33D85">
              <w:t>Description</w:t>
            </w:r>
          </w:p>
        </w:tc>
      </w:tr>
      <w:tr w:rsidR="000A1F7E" w:rsidRPr="00E33D85" w14:paraId="3A596D83" w14:textId="77777777" w:rsidTr="00F63243">
        <w:tc>
          <w:tcPr>
            <w:tcW w:w="4822" w:type="dxa"/>
          </w:tcPr>
          <w:p w14:paraId="432BCA74" w14:textId="77777777" w:rsidR="000A1F7E" w:rsidRPr="00E33D85" w:rsidRDefault="000A1F7E" w:rsidP="003C3632">
            <w:pPr>
              <w:pStyle w:val="BodyText"/>
            </w:pPr>
            <w:r>
              <w:t>BASIC_CREDIT</w:t>
            </w:r>
          </w:p>
        </w:tc>
        <w:tc>
          <w:tcPr>
            <w:tcW w:w="5474" w:type="dxa"/>
          </w:tcPr>
          <w:p w14:paraId="0202A3FA" w14:textId="77777777" w:rsidR="000A1F7E" w:rsidRPr="00E33D85" w:rsidRDefault="000A1F7E" w:rsidP="003C3632">
            <w:pPr>
              <w:pStyle w:val="BodyText"/>
            </w:pPr>
            <w:r w:rsidRPr="007A7B16">
              <w:t>Internal credit card handling with simple card number check only.</w:t>
            </w:r>
          </w:p>
        </w:tc>
      </w:tr>
      <w:tr w:rsidR="000A1F7E" w:rsidRPr="00E33D85" w14:paraId="2C9D0B6F" w14:textId="77777777" w:rsidTr="00F63243">
        <w:tc>
          <w:tcPr>
            <w:tcW w:w="4822" w:type="dxa"/>
          </w:tcPr>
          <w:p w14:paraId="13CAFD35" w14:textId="77777777" w:rsidR="000A1F7E" w:rsidRPr="00E33D85" w:rsidRDefault="00B05D98" w:rsidP="003C3632">
            <w:pPr>
              <w:pStyle w:val="BodyText"/>
            </w:pPr>
            <w:hyperlink r:id="rId105" w:history="1">
              <w:r w:rsidR="000A1F7E" w:rsidRPr="00F9004C">
                <w:t>BASIC_GIFT_CERTIFICATE</w:t>
              </w:r>
            </w:hyperlink>
          </w:p>
        </w:tc>
        <w:tc>
          <w:tcPr>
            <w:tcW w:w="5474" w:type="dxa"/>
          </w:tcPr>
          <w:p w14:paraId="6D6090B9" w14:textId="77777777" w:rsidR="000A1F7E" w:rsidRPr="00E33D85" w:rsidRDefault="000A1F7E" w:rsidP="003C3632">
            <w:pPr>
              <w:pStyle w:val="BodyText"/>
            </w:pPr>
            <w:r w:rsidRPr="007A7B16">
              <w:t>Internal gift certificate handling.</w:t>
            </w:r>
          </w:p>
        </w:tc>
      </w:tr>
      <w:tr w:rsidR="000A1F7E" w:rsidRPr="00E33D85" w14:paraId="47BCBBE8" w14:textId="77777777" w:rsidTr="00F63243">
        <w:tc>
          <w:tcPr>
            <w:tcW w:w="4822" w:type="dxa"/>
          </w:tcPr>
          <w:p w14:paraId="1FCC6F7A" w14:textId="77777777" w:rsidR="000A1F7E" w:rsidRDefault="00B05D98" w:rsidP="003C3632">
            <w:pPr>
              <w:pStyle w:val="BodyText"/>
            </w:pPr>
            <w:hyperlink r:id="rId106" w:history="1">
              <w:r w:rsidR="000A1F7E" w:rsidRPr="00E33D85">
                <w:t>CYBERSOURCE_ALIPAY</w:t>
              </w:r>
            </w:hyperlink>
            <w:r w:rsidR="000A1F7E" w:rsidRPr="00E33D85">
              <w:t> </w:t>
            </w:r>
          </w:p>
        </w:tc>
        <w:tc>
          <w:tcPr>
            <w:tcW w:w="5474" w:type="dxa"/>
          </w:tcPr>
          <w:p w14:paraId="00DD601C" w14:textId="77777777" w:rsidR="000A1F7E" w:rsidRDefault="00B05D98" w:rsidP="003C3632">
            <w:pPr>
              <w:pStyle w:val="BodyText"/>
            </w:pPr>
            <w:hyperlink r:id="rId107" w:history="1">
              <w:r w:rsidR="000A1F7E" w:rsidRPr="00E33D85">
                <w:t>CYBERSOURCE_ALIPAY</w:t>
              </w:r>
            </w:hyperlink>
            <w:r w:rsidR="000A1F7E" w:rsidRPr="00E33D85">
              <w:t> (test and production systems). </w:t>
            </w:r>
          </w:p>
        </w:tc>
      </w:tr>
      <w:tr w:rsidR="000A1F7E" w:rsidRPr="00E33D85" w14:paraId="3C0FD9B2" w14:textId="77777777" w:rsidTr="00F63243">
        <w:tc>
          <w:tcPr>
            <w:tcW w:w="4822" w:type="dxa"/>
          </w:tcPr>
          <w:p w14:paraId="2E8193CB" w14:textId="77777777" w:rsidR="000A1F7E" w:rsidRPr="00E33D85" w:rsidRDefault="00B05D98" w:rsidP="003C3632">
            <w:pPr>
              <w:pStyle w:val="BodyText"/>
            </w:pPr>
            <w:hyperlink r:id="rId108" w:history="1">
              <w:r w:rsidR="000A1F7E" w:rsidRPr="00E33D85">
                <w:br/>
                <w:t>CYBERSOURCE_CREDIT</w:t>
              </w:r>
            </w:hyperlink>
            <w:r w:rsidR="000A1F7E" w:rsidRPr="00E33D85">
              <w:t> </w:t>
            </w:r>
          </w:p>
        </w:tc>
        <w:tc>
          <w:tcPr>
            <w:tcW w:w="5474" w:type="dxa"/>
          </w:tcPr>
          <w:p w14:paraId="3C0F8FE3" w14:textId="77777777" w:rsidR="000A1F7E" w:rsidRPr="00E33D85" w:rsidRDefault="000A1F7E" w:rsidP="003C3632">
            <w:pPr>
              <w:pStyle w:val="BodyText"/>
            </w:pPr>
            <w:r w:rsidRPr="00E33D85">
              <w:t>Cybersource online credit card authorization and visa checkout (test and production systems). </w:t>
            </w:r>
          </w:p>
        </w:tc>
      </w:tr>
      <w:tr w:rsidR="000A1F7E" w:rsidRPr="00E33D85" w14:paraId="7AAE58D5" w14:textId="77777777" w:rsidTr="00F63243">
        <w:tc>
          <w:tcPr>
            <w:tcW w:w="4822" w:type="dxa"/>
          </w:tcPr>
          <w:p w14:paraId="471F6086" w14:textId="77777777" w:rsidR="000A1F7E" w:rsidRDefault="00B05D98" w:rsidP="003C3632">
            <w:pPr>
              <w:pStyle w:val="BodyText"/>
            </w:pPr>
            <w:hyperlink r:id="rId109" w:history="1">
              <w:r w:rsidR="000A1F7E" w:rsidRPr="00C82A44">
                <w:t>BANK_TRANSFER</w:t>
              </w:r>
            </w:hyperlink>
            <w:r w:rsidR="000A1F7E" w:rsidRPr="00C82A44">
              <w:t> </w:t>
            </w:r>
          </w:p>
        </w:tc>
        <w:tc>
          <w:tcPr>
            <w:tcW w:w="5474" w:type="dxa"/>
          </w:tcPr>
          <w:p w14:paraId="19C6CCDF" w14:textId="77777777" w:rsidR="000A1F7E" w:rsidRPr="00E33D85" w:rsidRDefault="000A1F7E" w:rsidP="003C3632">
            <w:pPr>
              <w:pStyle w:val="BodyText"/>
            </w:pPr>
            <w:r>
              <w:rPr>
                <w:shd w:val="clear" w:color="auto" w:fill="FFFFFF"/>
              </w:rPr>
              <w:t>Bank Transfer</w:t>
            </w:r>
          </w:p>
        </w:tc>
      </w:tr>
      <w:tr w:rsidR="000A1F7E" w:rsidRPr="00E33D85" w14:paraId="220ACA09" w14:textId="77777777" w:rsidTr="00F63243">
        <w:tc>
          <w:tcPr>
            <w:tcW w:w="4822" w:type="dxa"/>
          </w:tcPr>
          <w:p w14:paraId="0D92CAB5" w14:textId="77777777" w:rsidR="000A1F7E" w:rsidRDefault="00B05D98" w:rsidP="003C3632">
            <w:pPr>
              <w:pStyle w:val="BodyText"/>
            </w:pPr>
            <w:hyperlink r:id="rId110" w:history="1">
              <w:r w:rsidR="000A1F7E" w:rsidRPr="00C82A44">
                <w:t>Cybersource_AndroidPay</w:t>
              </w:r>
            </w:hyperlink>
          </w:p>
        </w:tc>
        <w:tc>
          <w:tcPr>
            <w:tcW w:w="5474" w:type="dxa"/>
          </w:tcPr>
          <w:p w14:paraId="537747D0" w14:textId="77777777" w:rsidR="000A1F7E" w:rsidRDefault="000A1F7E" w:rsidP="003C3632">
            <w:pPr>
              <w:pStyle w:val="BodyText"/>
              <w:rPr>
                <w:shd w:val="clear" w:color="auto" w:fill="FFFFFF"/>
              </w:rPr>
            </w:pPr>
            <w:r>
              <w:rPr>
                <w:shd w:val="clear" w:color="auto" w:fill="FFFFFF"/>
              </w:rPr>
              <w:t>Cybersource_AndroidPay in app mobile payment</w:t>
            </w:r>
          </w:p>
        </w:tc>
      </w:tr>
      <w:tr w:rsidR="000A1F7E" w:rsidRPr="00E33D85" w14:paraId="73C22460" w14:textId="77777777" w:rsidTr="00F63243">
        <w:tc>
          <w:tcPr>
            <w:tcW w:w="4822" w:type="dxa"/>
          </w:tcPr>
          <w:p w14:paraId="12F57C16" w14:textId="77777777" w:rsidR="000A1F7E" w:rsidRDefault="00B05D98" w:rsidP="003C3632">
            <w:pPr>
              <w:pStyle w:val="BodyText"/>
            </w:pPr>
            <w:hyperlink r:id="rId111" w:history="1">
              <w:r w:rsidR="000A1F7E" w:rsidRPr="00C82A44">
                <w:t>Cybersource_ApplePay</w:t>
              </w:r>
            </w:hyperlink>
          </w:p>
        </w:tc>
        <w:tc>
          <w:tcPr>
            <w:tcW w:w="5474" w:type="dxa"/>
          </w:tcPr>
          <w:p w14:paraId="6EA61009" w14:textId="77777777" w:rsidR="000A1F7E" w:rsidRDefault="000A1F7E" w:rsidP="003C3632">
            <w:pPr>
              <w:pStyle w:val="BodyText"/>
              <w:rPr>
                <w:shd w:val="clear" w:color="auto" w:fill="FFFFFF"/>
              </w:rPr>
            </w:pPr>
            <w:r>
              <w:rPr>
                <w:shd w:val="clear" w:color="auto" w:fill="FFFFFF"/>
              </w:rPr>
              <w:t>Cybersource_ApplePay in app mobile payment</w:t>
            </w:r>
          </w:p>
        </w:tc>
      </w:tr>
      <w:tr w:rsidR="000A1F7E" w:rsidRPr="00E33D85" w14:paraId="321D8F03" w14:textId="77777777" w:rsidTr="00F63243">
        <w:tc>
          <w:tcPr>
            <w:tcW w:w="4822" w:type="dxa"/>
          </w:tcPr>
          <w:p w14:paraId="79FA617F" w14:textId="77777777" w:rsidR="000A1F7E" w:rsidRDefault="00B05D98" w:rsidP="003C3632">
            <w:pPr>
              <w:pStyle w:val="BodyText"/>
            </w:pPr>
            <w:hyperlink r:id="rId112" w:history="1">
              <w:r w:rsidR="000A1F7E" w:rsidRPr="00C82A44">
                <w:t>KLARNA_CREDIT</w:t>
              </w:r>
            </w:hyperlink>
          </w:p>
        </w:tc>
        <w:tc>
          <w:tcPr>
            <w:tcW w:w="5474" w:type="dxa"/>
          </w:tcPr>
          <w:p w14:paraId="157B3143" w14:textId="77777777" w:rsidR="000A1F7E" w:rsidRDefault="00A97B42" w:rsidP="003C3632">
            <w:pPr>
              <w:pStyle w:val="BodyText"/>
              <w:rPr>
                <w:shd w:val="clear" w:color="auto" w:fill="FFFFFF"/>
              </w:rPr>
            </w:pPr>
            <w:r>
              <w:rPr>
                <w:shd w:val="clear" w:color="auto" w:fill="FFFFFF"/>
              </w:rPr>
              <w:t>Klarna</w:t>
            </w:r>
          </w:p>
        </w:tc>
      </w:tr>
      <w:tr w:rsidR="000A1F7E" w:rsidRPr="00E33D85" w14:paraId="5428C509" w14:textId="77777777" w:rsidTr="00F63243">
        <w:tc>
          <w:tcPr>
            <w:tcW w:w="4822" w:type="dxa"/>
          </w:tcPr>
          <w:p w14:paraId="33043E5B" w14:textId="77777777" w:rsidR="000A1F7E" w:rsidRDefault="00B05D98" w:rsidP="003C3632">
            <w:pPr>
              <w:pStyle w:val="BodyText"/>
            </w:pPr>
            <w:hyperlink r:id="rId113" w:history="1">
              <w:r w:rsidR="000A1F7E" w:rsidRPr="00C82A44">
                <w:t>PAYPAL_CREDIT</w:t>
              </w:r>
            </w:hyperlink>
          </w:p>
        </w:tc>
        <w:tc>
          <w:tcPr>
            <w:tcW w:w="5474" w:type="dxa"/>
          </w:tcPr>
          <w:p w14:paraId="44D901D9" w14:textId="77777777" w:rsidR="000A1F7E" w:rsidRDefault="002622DC" w:rsidP="003C3632">
            <w:pPr>
              <w:pStyle w:val="BodyText"/>
              <w:rPr>
                <w:shd w:val="clear" w:color="auto" w:fill="FFFFFF"/>
              </w:rPr>
            </w:pPr>
            <w:r>
              <w:rPr>
                <w:shd w:val="clear" w:color="auto" w:fill="FFFFFF"/>
              </w:rPr>
              <w:t>PayPal</w:t>
            </w:r>
            <w:r w:rsidR="000A1F7E">
              <w:rPr>
                <w:shd w:val="clear" w:color="auto" w:fill="FFFFFF"/>
              </w:rPr>
              <w:t xml:space="preserve"> online credit card authorization (test and production systems). </w:t>
            </w:r>
          </w:p>
        </w:tc>
      </w:tr>
      <w:tr w:rsidR="000A1F7E" w:rsidRPr="00E33D85" w14:paraId="289E6F4F" w14:textId="77777777" w:rsidTr="00F63243">
        <w:tc>
          <w:tcPr>
            <w:tcW w:w="4822" w:type="dxa"/>
          </w:tcPr>
          <w:p w14:paraId="3B1BD6FE" w14:textId="77777777" w:rsidR="000A1F7E" w:rsidRDefault="000A1F7E" w:rsidP="003C3632">
            <w:pPr>
              <w:pStyle w:val="BodyText"/>
            </w:pPr>
            <w:r>
              <w:t>PAYPAL_EXPRESS</w:t>
            </w:r>
          </w:p>
        </w:tc>
        <w:tc>
          <w:tcPr>
            <w:tcW w:w="5474" w:type="dxa"/>
          </w:tcPr>
          <w:p w14:paraId="36139741" w14:textId="77777777" w:rsidR="000A1F7E" w:rsidRDefault="000A1F7E" w:rsidP="003C3632">
            <w:pPr>
              <w:pStyle w:val="BodyText"/>
              <w:rPr>
                <w:shd w:val="clear" w:color="auto" w:fill="FFFFFF"/>
              </w:rPr>
            </w:pPr>
            <w:r>
              <w:rPr>
                <w:shd w:val="clear" w:color="auto" w:fill="FFFFFF"/>
              </w:rPr>
              <w:t>Pay Pal</w:t>
            </w:r>
          </w:p>
        </w:tc>
      </w:tr>
    </w:tbl>
    <w:p w14:paraId="6120E33E" w14:textId="77777777" w:rsidR="0079418C" w:rsidRPr="00E33D85" w:rsidRDefault="0079418C" w:rsidP="003C3632">
      <w:pPr>
        <w:pStyle w:val="BodyText"/>
      </w:pPr>
    </w:p>
    <w:p w14:paraId="45BAAE8B" w14:textId="77777777" w:rsidR="0079418C" w:rsidRPr="00FB5F24" w:rsidRDefault="0079418C" w:rsidP="003C3632">
      <w:pPr>
        <w:pStyle w:val="BodyText"/>
      </w:pPr>
      <w:r w:rsidRPr="00FB5F24">
        <w:t>[Payment Processors on Site genesis global]</w:t>
      </w:r>
    </w:p>
    <w:p w14:paraId="25C6EF5A" w14:textId="77777777" w:rsidR="0079418C" w:rsidRDefault="0079418C" w:rsidP="003C3632">
      <w:pPr>
        <w:pStyle w:val="BodyText"/>
      </w:pPr>
      <w:r>
        <w:rPr>
          <w:noProof/>
        </w:rPr>
        <w:drawing>
          <wp:inline distT="0" distB="0" distL="0" distR="0" wp14:anchorId="63956F52" wp14:editId="76DC8277">
            <wp:extent cx="6400800" cy="2781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00800" cy="2781300"/>
                    </a:xfrm>
                    <a:prstGeom prst="rect">
                      <a:avLst/>
                    </a:prstGeom>
                    <a:noFill/>
                    <a:ln>
                      <a:noFill/>
                    </a:ln>
                  </pic:spPr>
                </pic:pic>
              </a:graphicData>
            </a:graphic>
          </wp:inline>
        </w:drawing>
      </w:r>
    </w:p>
    <w:p w14:paraId="5BD915E7" w14:textId="77777777" w:rsidR="0079418C" w:rsidRPr="007B77A2" w:rsidRDefault="0079418C" w:rsidP="003C3632">
      <w:pPr>
        <w:pStyle w:val="BodyText"/>
      </w:pPr>
      <w:r w:rsidRPr="00FB5F24">
        <w:lastRenderedPageBreak/>
        <w:t>[Payment Processors on Site genesis]</w:t>
      </w:r>
      <w:r>
        <w:rPr>
          <w:noProof/>
        </w:rPr>
        <w:drawing>
          <wp:inline distT="0" distB="0" distL="0" distR="0" wp14:anchorId="0485FBBB" wp14:editId="2316E903">
            <wp:extent cx="6391275" cy="26193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391275" cy="2619375"/>
                    </a:xfrm>
                    <a:prstGeom prst="rect">
                      <a:avLst/>
                    </a:prstGeom>
                    <a:noFill/>
                    <a:ln>
                      <a:noFill/>
                    </a:ln>
                  </pic:spPr>
                </pic:pic>
              </a:graphicData>
            </a:graphic>
          </wp:inline>
        </w:drawing>
      </w:r>
    </w:p>
    <w:p w14:paraId="322A2053" w14:textId="20EBA620" w:rsidR="0079418C" w:rsidRPr="00E33D85" w:rsidRDefault="0079418C" w:rsidP="0079418C">
      <w:pPr>
        <w:pStyle w:val="Heading3"/>
        <w:rPr>
          <w:rFonts w:asciiTheme="minorHAnsi" w:hAnsiTheme="minorHAnsi"/>
        </w:rPr>
      </w:pPr>
      <w:bookmarkStart w:id="1322" w:name="_Toc491681326"/>
      <w:bookmarkStart w:id="1323" w:name="_Toc492046350"/>
      <w:r w:rsidRPr="00E33D85">
        <w:rPr>
          <w:rFonts w:asciiTheme="minorHAnsi" w:hAnsiTheme="minorHAnsi"/>
        </w:rPr>
        <w:t>Import Meta Data</w:t>
      </w:r>
      <w:bookmarkEnd w:id="1320"/>
      <w:bookmarkEnd w:id="1322"/>
      <w:bookmarkEnd w:id="1323"/>
    </w:p>
    <w:p w14:paraId="1526EF17" w14:textId="77777777" w:rsidR="0079418C" w:rsidRPr="00E33D85" w:rsidRDefault="0079418C" w:rsidP="0079418C">
      <w:r w:rsidRPr="00E33D85">
        <w:t>Import following site configuration meta-data through Business Manager:</w:t>
      </w:r>
    </w:p>
    <w:p w14:paraId="11AEFE27" w14:textId="77777777" w:rsidR="0079418C" w:rsidRPr="00E33D85" w:rsidRDefault="0079418C" w:rsidP="0079418C">
      <w:r w:rsidRPr="00E33D85">
        <w:t>To import the following site configuration Go to Administration -&gt; Site Development -&gt; Import &amp; Export -&gt; upload the below mentioned files and import the configuration.</w:t>
      </w:r>
    </w:p>
    <w:p w14:paraId="0158EBDF" w14:textId="57B6A435" w:rsidR="0079418C" w:rsidRDefault="0079418C" w:rsidP="00D73806">
      <w:pPr>
        <w:pStyle w:val="Listenabsatz"/>
        <w:numPr>
          <w:ilvl w:val="0"/>
          <w:numId w:val="21"/>
        </w:numPr>
      </w:pPr>
      <w:r w:rsidRPr="00E33D85">
        <w:t>/int_cybersource/configuration/</w:t>
      </w:r>
      <w:r w:rsidR="00D73806" w:rsidRPr="00D73806">
        <w:t>CyberSource-metadata</w:t>
      </w:r>
      <w:r w:rsidRPr="00E33D85">
        <w:t>.xml – sets all the required meta configurations of system defined and custom defined</w:t>
      </w:r>
    </w:p>
    <w:p w14:paraId="4B5D8B59" w14:textId="60B39980" w:rsidR="0079418C" w:rsidRPr="00E33D85" w:rsidRDefault="0079418C" w:rsidP="00D73806">
      <w:pPr>
        <w:pStyle w:val="Listenabsatz"/>
        <w:numPr>
          <w:ilvl w:val="0"/>
          <w:numId w:val="21"/>
        </w:numPr>
      </w:pPr>
      <w:r w:rsidRPr="00E33D85">
        <w:t>/int_cybersource/configuration/</w:t>
      </w:r>
      <w:r w:rsidR="00D73806" w:rsidRPr="00D73806">
        <w:t>CyberSource-Custom-Objecttype-Definition.xml</w:t>
      </w:r>
      <w:r>
        <w:t xml:space="preserve"> – sets all custom attributes for Cybersource </w:t>
      </w:r>
    </w:p>
    <w:p w14:paraId="5EB7BE28" w14:textId="77777777" w:rsidR="0079418C" w:rsidRPr="00E33D85" w:rsidRDefault="0079418C" w:rsidP="0079418C">
      <w:pPr>
        <w:pStyle w:val="Heading3"/>
        <w:rPr>
          <w:rFonts w:asciiTheme="minorHAnsi" w:hAnsiTheme="minorHAnsi"/>
        </w:rPr>
      </w:pPr>
      <w:bookmarkStart w:id="1324" w:name="_Toc491681327"/>
      <w:bookmarkStart w:id="1325" w:name="_Toc492046351"/>
      <w:r w:rsidRPr="00E33D85">
        <w:rPr>
          <w:rFonts w:asciiTheme="minorHAnsi" w:hAnsiTheme="minorHAnsi"/>
        </w:rPr>
        <w:t>Import Payment Methods</w:t>
      </w:r>
      <w:bookmarkEnd w:id="1324"/>
      <w:bookmarkEnd w:id="1325"/>
    </w:p>
    <w:p w14:paraId="4A06EE41" w14:textId="77777777" w:rsidR="0079418C" w:rsidRPr="00E33D85" w:rsidRDefault="0079418C" w:rsidP="0079418C">
      <w:r w:rsidRPr="00E33D85">
        <w:t>To import the following site payment methods Go to Site &gt; Ordering &gt; Import &amp; Export-&gt; upload the below mentioned file and import the configuration in to Payment Methods.</w:t>
      </w:r>
    </w:p>
    <w:p w14:paraId="06EF18C5" w14:textId="646EC288" w:rsidR="0079418C" w:rsidRPr="00E33D85" w:rsidRDefault="0079418C" w:rsidP="00D73806">
      <w:pPr>
        <w:pStyle w:val="Listenabsatz"/>
        <w:numPr>
          <w:ilvl w:val="0"/>
          <w:numId w:val="21"/>
        </w:numPr>
      </w:pPr>
      <w:r w:rsidRPr="00E33D85">
        <w:t>/int_cybersource/configuration/</w:t>
      </w:r>
      <w:r w:rsidR="00D73806" w:rsidRPr="00D73806">
        <w:t>CyberSource-PaymentMethods.xml</w:t>
      </w:r>
      <w:r w:rsidRPr="00E33D85">
        <w:t xml:space="preserve"> </w:t>
      </w:r>
    </w:p>
    <w:p w14:paraId="1D95F949" w14:textId="77777777" w:rsidR="0079418C" w:rsidRPr="00E33D85" w:rsidRDefault="0079418C" w:rsidP="0079418C">
      <w:pPr>
        <w:pStyle w:val="Listenabsatz"/>
        <w:numPr>
          <w:ilvl w:val="0"/>
          <w:numId w:val="21"/>
        </w:numPr>
      </w:pPr>
      <w:r w:rsidRPr="00E33D85">
        <w:t>Mechant can enable/disable any of the payment method listed below:</w:t>
      </w:r>
    </w:p>
    <w:tbl>
      <w:tblPr>
        <w:tblStyle w:val="TableGrid"/>
        <w:tblW w:w="0" w:type="auto"/>
        <w:tblInd w:w="18" w:type="dxa"/>
        <w:tblLook w:val="04A0" w:firstRow="1" w:lastRow="0" w:firstColumn="1" w:lastColumn="0" w:noHBand="0" w:noVBand="1"/>
      </w:tblPr>
      <w:tblGrid>
        <w:gridCol w:w="3780"/>
        <w:gridCol w:w="5850"/>
      </w:tblGrid>
      <w:tr w:rsidR="0079418C" w:rsidRPr="00E33D85" w14:paraId="2946FF1F" w14:textId="77777777" w:rsidTr="00FE53FB">
        <w:trPr>
          <w:trHeight w:val="377"/>
        </w:trPr>
        <w:tc>
          <w:tcPr>
            <w:tcW w:w="3780" w:type="dxa"/>
            <w:shd w:val="clear" w:color="auto" w:fill="BFBFBF" w:themeFill="background1" w:themeFillShade="BF"/>
          </w:tcPr>
          <w:p w14:paraId="1D893672" w14:textId="77777777" w:rsidR="0079418C" w:rsidRPr="00E33D85" w:rsidRDefault="0079418C" w:rsidP="00FE53FB">
            <w:pPr>
              <w:pStyle w:val="Listenabsatz"/>
              <w:ind w:left="0"/>
              <w:rPr>
                <w:b/>
              </w:rPr>
            </w:pPr>
            <w:r w:rsidRPr="00E33D85">
              <w:rPr>
                <w:b/>
              </w:rPr>
              <w:t>Payment Method ID</w:t>
            </w:r>
          </w:p>
        </w:tc>
        <w:tc>
          <w:tcPr>
            <w:tcW w:w="5850" w:type="dxa"/>
            <w:shd w:val="clear" w:color="auto" w:fill="BFBFBF" w:themeFill="background1" w:themeFillShade="BF"/>
          </w:tcPr>
          <w:p w14:paraId="33FA6D7C" w14:textId="77777777" w:rsidR="0079418C" w:rsidRPr="00E33D85" w:rsidRDefault="0079418C" w:rsidP="00FE53FB">
            <w:pPr>
              <w:pStyle w:val="Listenabsatz"/>
              <w:ind w:left="0"/>
              <w:rPr>
                <w:b/>
              </w:rPr>
            </w:pPr>
            <w:r w:rsidRPr="00E33D85">
              <w:rPr>
                <w:b/>
              </w:rPr>
              <w:t>Payment Method Name</w:t>
            </w:r>
          </w:p>
        </w:tc>
      </w:tr>
      <w:tr w:rsidR="0079418C" w:rsidRPr="00E33D85" w14:paraId="44F2134F" w14:textId="77777777" w:rsidTr="00FE53FB">
        <w:tc>
          <w:tcPr>
            <w:tcW w:w="3780" w:type="dxa"/>
          </w:tcPr>
          <w:p w14:paraId="23B61045" w14:textId="77777777" w:rsidR="0079418C" w:rsidRPr="00E33D85" w:rsidRDefault="0079418C" w:rsidP="00FE53FB">
            <w:pPr>
              <w:pStyle w:val="Listenabsatz"/>
              <w:ind w:left="0"/>
            </w:pPr>
            <w:r w:rsidRPr="00E33D85">
              <w:t>ALIPAY</w:t>
            </w:r>
          </w:p>
        </w:tc>
        <w:tc>
          <w:tcPr>
            <w:tcW w:w="5850" w:type="dxa"/>
          </w:tcPr>
          <w:p w14:paraId="1A9AEFE6" w14:textId="77777777" w:rsidR="0079418C" w:rsidRPr="00E33D85" w:rsidRDefault="0079418C" w:rsidP="00FE53FB">
            <w:pPr>
              <w:pStyle w:val="Listenabsatz"/>
              <w:ind w:left="0"/>
            </w:pPr>
            <w:r w:rsidRPr="00E33D85">
              <w:t>Alipay</w:t>
            </w:r>
          </w:p>
        </w:tc>
      </w:tr>
      <w:tr w:rsidR="0079418C" w:rsidRPr="00E33D85" w14:paraId="269E6B58" w14:textId="77777777" w:rsidTr="00FE53FB">
        <w:tc>
          <w:tcPr>
            <w:tcW w:w="3780" w:type="dxa"/>
          </w:tcPr>
          <w:p w14:paraId="15DBA5DA" w14:textId="77777777" w:rsidR="0079418C" w:rsidRPr="00E33D85" w:rsidRDefault="0079418C" w:rsidP="00FE53FB">
            <w:pPr>
              <w:pStyle w:val="Listenabsatz"/>
              <w:ind w:left="0"/>
            </w:pPr>
            <w:r>
              <w:t>BANCONTACT</w:t>
            </w:r>
          </w:p>
        </w:tc>
        <w:tc>
          <w:tcPr>
            <w:tcW w:w="5850" w:type="dxa"/>
          </w:tcPr>
          <w:p w14:paraId="2676621B" w14:textId="77777777" w:rsidR="0079418C" w:rsidRPr="00E33D85" w:rsidRDefault="0079418C" w:rsidP="00FE53FB">
            <w:pPr>
              <w:pStyle w:val="Listenabsatz"/>
              <w:ind w:left="0"/>
            </w:pPr>
            <w:r>
              <w:t>BANCONTACT</w:t>
            </w:r>
          </w:p>
        </w:tc>
      </w:tr>
      <w:tr w:rsidR="0079418C" w:rsidRPr="00E33D85" w14:paraId="6B0882E4" w14:textId="77777777" w:rsidTr="00FE53FB">
        <w:tc>
          <w:tcPr>
            <w:tcW w:w="3780" w:type="dxa"/>
          </w:tcPr>
          <w:p w14:paraId="2688D807" w14:textId="77777777" w:rsidR="0079418C" w:rsidRPr="00D602FC" w:rsidRDefault="0079418C" w:rsidP="00FE53FB">
            <w:pPr>
              <w:pStyle w:val="Listenabsatz"/>
              <w:ind w:left="0"/>
            </w:pPr>
            <w:r w:rsidRPr="00EE7744">
              <w:t>CREDIT_CARD</w:t>
            </w:r>
          </w:p>
        </w:tc>
        <w:tc>
          <w:tcPr>
            <w:tcW w:w="5850" w:type="dxa"/>
          </w:tcPr>
          <w:p w14:paraId="6AD43BD6" w14:textId="77777777" w:rsidR="0079418C" w:rsidRPr="00D602FC" w:rsidRDefault="0079418C" w:rsidP="00FE53FB">
            <w:pPr>
              <w:pStyle w:val="Listenabsatz"/>
              <w:ind w:left="0"/>
            </w:pPr>
            <w:r w:rsidRPr="00EE7744">
              <w:t>Credit Card</w:t>
            </w:r>
          </w:p>
        </w:tc>
      </w:tr>
      <w:tr w:rsidR="0079418C" w:rsidRPr="00E33D85" w14:paraId="75943F5B" w14:textId="77777777" w:rsidTr="00FE53FB">
        <w:tc>
          <w:tcPr>
            <w:tcW w:w="3780" w:type="dxa"/>
          </w:tcPr>
          <w:p w14:paraId="4092524C" w14:textId="77777777" w:rsidR="0079418C" w:rsidRPr="00D602FC" w:rsidRDefault="0079418C" w:rsidP="00FE53FB">
            <w:pPr>
              <w:pStyle w:val="Listenabsatz"/>
              <w:ind w:left="0"/>
            </w:pPr>
            <w:r w:rsidRPr="00EE7744">
              <w:t>DW_ANDROID_PAY</w:t>
            </w:r>
          </w:p>
        </w:tc>
        <w:tc>
          <w:tcPr>
            <w:tcW w:w="5850" w:type="dxa"/>
          </w:tcPr>
          <w:p w14:paraId="486C15FC" w14:textId="77777777" w:rsidR="0079418C" w:rsidRPr="00D602FC" w:rsidRDefault="0079418C" w:rsidP="00FE53FB">
            <w:pPr>
              <w:pStyle w:val="Listenabsatz"/>
              <w:ind w:left="0"/>
            </w:pPr>
            <w:r w:rsidRPr="005C68DD">
              <w:t>Android Pay</w:t>
            </w:r>
          </w:p>
        </w:tc>
      </w:tr>
      <w:tr w:rsidR="0079418C" w:rsidRPr="00E33D85" w14:paraId="2D4BBE0B" w14:textId="77777777" w:rsidTr="00FE53FB">
        <w:tc>
          <w:tcPr>
            <w:tcW w:w="3780" w:type="dxa"/>
          </w:tcPr>
          <w:p w14:paraId="534F8BF4" w14:textId="77777777" w:rsidR="0079418C" w:rsidRPr="00D602FC" w:rsidRDefault="0079418C" w:rsidP="00FE53FB">
            <w:pPr>
              <w:pStyle w:val="Listenabsatz"/>
              <w:ind w:left="0"/>
            </w:pPr>
            <w:r w:rsidRPr="00EE7744">
              <w:lastRenderedPageBreak/>
              <w:t>DW_APPLE_PAY</w:t>
            </w:r>
          </w:p>
        </w:tc>
        <w:tc>
          <w:tcPr>
            <w:tcW w:w="5850" w:type="dxa"/>
          </w:tcPr>
          <w:p w14:paraId="2DB90042" w14:textId="77777777" w:rsidR="0079418C" w:rsidRPr="00D602FC" w:rsidRDefault="0079418C" w:rsidP="00FE53FB">
            <w:pPr>
              <w:pStyle w:val="Listenabsatz"/>
              <w:ind w:left="0"/>
            </w:pPr>
            <w:r w:rsidRPr="005C68DD">
              <w:t>Apple Pay</w:t>
            </w:r>
          </w:p>
        </w:tc>
      </w:tr>
      <w:tr w:rsidR="0079418C" w:rsidRPr="00E33D85" w14:paraId="2E1B294B" w14:textId="77777777" w:rsidTr="00FE53FB">
        <w:tc>
          <w:tcPr>
            <w:tcW w:w="3780" w:type="dxa"/>
          </w:tcPr>
          <w:p w14:paraId="4DC66C36" w14:textId="77777777" w:rsidR="0079418C" w:rsidRPr="00E33D85" w:rsidRDefault="0079418C" w:rsidP="00FE53FB">
            <w:pPr>
              <w:pStyle w:val="Listenabsatz"/>
              <w:ind w:left="0"/>
            </w:pPr>
            <w:r w:rsidRPr="005C68DD">
              <w:t>EPS</w:t>
            </w:r>
          </w:p>
        </w:tc>
        <w:tc>
          <w:tcPr>
            <w:tcW w:w="5850" w:type="dxa"/>
          </w:tcPr>
          <w:p w14:paraId="503220A5" w14:textId="77777777" w:rsidR="0079418C" w:rsidRPr="00E33D85" w:rsidRDefault="0079418C" w:rsidP="00FE53FB">
            <w:pPr>
              <w:pStyle w:val="Listenabsatz"/>
              <w:ind w:left="0"/>
            </w:pPr>
            <w:r w:rsidRPr="005C68DD">
              <w:t>EPS</w:t>
            </w:r>
          </w:p>
        </w:tc>
      </w:tr>
      <w:tr w:rsidR="0079418C" w:rsidRPr="00E33D85" w14:paraId="3D45A21F" w14:textId="77777777" w:rsidTr="00FE53FB">
        <w:tc>
          <w:tcPr>
            <w:tcW w:w="3780" w:type="dxa"/>
          </w:tcPr>
          <w:p w14:paraId="630BE36F" w14:textId="77777777" w:rsidR="0079418C" w:rsidRPr="005C68DD" w:rsidRDefault="0079418C" w:rsidP="00FE53FB">
            <w:pPr>
              <w:pStyle w:val="Listenabsatz"/>
              <w:ind w:left="0"/>
            </w:pPr>
            <w:r w:rsidRPr="005C68DD">
              <w:t>GIROPAY</w:t>
            </w:r>
          </w:p>
        </w:tc>
        <w:tc>
          <w:tcPr>
            <w:tcW w:w="5850" w:type="dxa"/>
          </w:tcPr>
          <w:p w14:paraId="5A20F436" w14:textId="77777777" w:rsidR="0079418C" w:rsidRPr="005C68DD" w:rsidRDefault="0079418C" w:rsidP="00FE53FB">
            <w:pPr>
              <w:pStyle w:val="Listenabsatz"/>
              <w:ind w:left="0"/>
            </w:pPr>
            <w:r w:rsidRPr="005C68DD">
              <w:t>GIROPAY</w:t>
            </w:r>
          </w:p>
        </w:tc>
      </w:tr>
      <w:tr w:rsidR="0079418C" w:rsidRPr="00E33D85" w14:paraId="3E1C8127" w14:textId="77777777" w:rsidTr="00FE53FB">
        <w:tc>
          <w:tcPr>
            <w:tcW w:w="3780" w:type="dxa"/>
          </w:tcPr>
          <w:p w14:paraId="33694552" w14:textId="77777777" w:rsidR="0079418C" w:rsidRPr="005C68DD" w:rsidRDefault="0079418C" w:rsidP="00FE53FB">
            <w:pPr>
              <w:pStyle w:val="Listenabsatz"/>
              <w:ind w:left="0"/>
            </w:pPr>
            <w:r w:rsidRPr="005C68DD">
              <w:t>IDEAL</w:t>
            </w:r>
          </w:p>
        </w:tc>
        <w:tc>
          <w:tcPr>
            <w:tcW w:w="5850" w:type="dxa"/>
          </w:tcPr>
          <w:p w14:paraId="68952E42" w14:textId="77777777" w:rsidR="0079418C" w:rsidRPr="005C68DD" w:rsidRDefault="0079418C" w:rsidP="00FE53FB">
            <w:pPr>
              <w:pStyle w:val="Listenabsatz"/>
              <w:ind w:left="0"/>
            </w:pPr>
            <w:r w:rsidRPr="005C68DD">
              <w:t>IDEAL Bank Transfer</w:t>
            </w:r>
          </w:p>
        </w:tc>
      </w:tr>
      <w:tr w:rsidR="0079418C" w:rsidRPr="00E33D85" w14:paraId="53898AC6" w14:textId="77777777" w:rsidTr="00FE53FB">
        <w:tc>
          <w:tcPr>
            <w:tcW w:w="3780" w:type="dxa"/>
          </w:tcPr>
          <w:p w14:paraId="66939393" w14:textId="77777777" w:rsidR="0079418C" w:rsidRPr="005C68DD" w:rsidRDefault="0079418C" w:rsidP="00FE53FB">
            <w:pPr>
              <w:pStyle w:val="Listenabsatz"/>
              <w:ind w:left="0"/>
            </w:pPr>
            <w:r w:rsidRPr="005C68DD">
              <w:t>KLARNA</w:t>
            </w:r>
          </w:p>
        </w:tc>
        <w:tc>
          <w:tcPr>
            <w:tcW w:w="5850" w:type="dxa"/>
          </w:tcPr>
          <w:p w14:paraId="46916982" w14:textId="77777777" w:rsidR="0079418C" w:rsidRPr="005C68DD" w:rsidRDefault="0079418C" w:rsidP="00A97B42">
            <w:pPr>
              <w:pStyle w:val="Listenabsatz"/>
              <w:ind w:left="0"/>
            </w:pPr>
            <w:r w:rsidRPr="005C68DD">
              <w:t>Klarna</w:t>
            </w:r>
          </w:p>
        </w:tc>
      </w:tr>
      <w:tr w:rsidR="0079418C" w:rsidRPr="00E33D85" w14:paraId="26B6C327" w14:textId="77777777" w:rsidTr="00FE53FB">
        <w:tc>
          <w:tcPr>
            <w:tcW w:w="3780" w:type="dxa"/>
          </w:tcPr>
          <w:p w14:paraId="5E9DB302" w14:textId="77777777" w:rsidR="0079418C" w:rsidRPr="005C68DD" w:rsidRDefault="0079418C" w:rsidP="00FE53FB">
            <w:pPr>
              <w:pStyle w:val="Listenabsatz"/>
              <w:ind w:left="0"/>
            </w:pPr>
            <w:r w:rsidRPr="005C68DD">
              <w:t>PAYPAL</w:t>
            </w:r>
          </w:p>
        </w:tc>
        <w:tc>
          <w:tcPr>
            <w:tcW w:w="5850" w:type="dxa"/>
          </w:tcPr>
          <w:p w14:paraId="62E92ED6" w14:textId="77777777" w:rsidR="0079418C" w:rsidRPr="005C68DD" w:rsidRDefault="0079418C" w:rsidP="00FE53FB">
            <w:pPr>
              <w:pStyle w:val="Listenabsatz"/>
              <w:ind w:left="0"/>
            </w:pPr>
            <w:r w:rsidRPr="005C68DD">
              <w:t>Pay Pal</w:t>
            </w:r>
          </w:p>
        </w:tc>
      </w:tr>
      <w:tr w:rsidR="0079418C" w:rsidRPr="00E33D85" w14:paraId="3556265A" w14:textId="77777777" w:rsidTr="00FE53FB">
        <w:tc>
          <w:tcPr>
            <w:tcW w:w="3780" w:type="dxa"/>
          </w:tcPr>
          <w:p w14:paraId="4C6968DD" w14:textId="77777777" w:rsidR="0079418C" w:rsidRPr="005C68DD" w:rsidRDefault="0079418C" w:rsidP="00FE53FB">
            <w:pPr>
              <w:pStyle w:val="Listenabsatz"/>
              <w:ind w:left="0"/>
            </w:pPr>
            <w:r w:rsidRPr="005C68DD">
              <w:t>PAYPAL_CREDIT</w:t>
            </w:r>
          </w:p>
        </w:tc>
        <w:tc>
          <w:tcPr>
            <w:tcW w:w="5850" w:type="dxa"/>
          </w:tcPr>
          <w:p w14:paraId="02E8BAE2" w14:textId="77777777" w:rsidR="0079418C" w:rsidRPr="005C68DD" w:rsidRDefault="002622DC" w:rsidP="00FE53FB">
            <w:pPr>
              <w:pStyle w:val="Listenabsatz"/>
              <w:ind w:left="0"/>
            </w:pPr>
            <w:r w:rsidRPr="005C68DD">
              <w:t>PayPal</w:t>
            </w:r>
            <w:r w:rsidR="0079418C" w:rsidRPr="005C68DD">
              <w:t xml:space="preserve"> Credit</w:t>
            </w:r>
          </w:p>
        </w:tc>
      </w:tr>
      <w:tr w:rsidR="0079418C" w:rsidRPr="00E33D85" w14:paraId="6D1D9D4A" w14:textId="77777777" w:rsidTr="00FE53FB">
        <w:tc>
          <w:tcPr>
            <w:tcW w:w="3780" w:type="dxa"/>
          </w:tcPr>
          <w:p w14:paraId="450A11A8" w14:textId="77777777" w:rsidR="0079418C" w:rsidRPr="005C68DD" w:rsidRDefault="0079418C" w:rsidP="00FE53FB">
            <w:pPr>
              <w:pStyle w:val="Listenabsatz"/>
              <w:ind w:left="0"/>
            </w:pPr>
            <w:r w:rsidRPr="005C68DD">
              <w:t>SA_IFRAME</w:t>
            </w:r>
          </w:p>
        </w:tc>
        <w:tc>
          <w:tcPr>
            <w:tcW w:w="5850" w:type="dxa"/>
          </w:tcPr>
          <w:p w14:paraId="2E542509" w14:textId="77777777" w:rsidR="0079418C" w:rsidRPr="005C68DD" w:rsidRDefault="0079418C" w:rsidP="00FE53FB">
            <w:pPr>
              <w:pStyle w:val="Listenabsatz"/>
              <w:ind w:left="0"/>
            </w:pPr>
            <w:r w:rsidRPr="005C68DD">
              <w:t>Credit Card - Secure Acceptance Web/Mobile (Iframe)</w:t>
            </w:r>
          </w:p>
        </w:tc>
      </w:tr>
      <w:tr w:rsidR="0079418C" w:rsidRPr="00E33D85" w14:paraId="06EDAD92" w14:textId="77777777" w:rsidTr="00FE53FB">
        <w:tc>
          <w:tcPr>
            <w:tcW w:w="3780" w:type="dxa"/>
          </w:tcPr>
          <w:p w14:paraId="2428039D" w14:textId="77777777" w:rsidR="0079418C" w:rsidRPr="005C68DD" w:rsidRDefault="0079418C" w:rsidP="00FE53FB">
            <w:pPr>
              <w:pStyle w:val="Listenabsatz"/>
              <w:ind w:left="0"/>
            </w:pPr>
            <w:r w:rsidRPr="005C68DD">
              <w:t>SA_REDIRECT</w:t>
            </w:r>
          </w:p>
        </w:tc>
        <w:tc>
          <w:tcPr>
            <w:tcW w:w="5850" w:type="dxa"/>
          </w:tcPr>
          <w:p w14:paraId="2E1F6EE2" w14:textId="77777777" w:rsidR="0079418C" w:rsidRPr="005C68DD" w:rsidRDefault="0079418C" w:rsidP="00FE53FB">
            <w:pPr>
              <w:pStyle w:val="Listenabsatz"/>
              <w:ind w:left="0"/>
            </w:pPr>
            <w:r w:rsidRPr="005C68DD">
              <w:t>Credit Card - Secure Acceptance Web/Mobile (Redirect)</w:t>
            </w:r>
          </w:p>
        </w:tc>
      </w:tr>
      <w:tr w:rsidR="0079418C" w:rsidRPr="00E33D85" w14:paraId="41DB584B" w14:textId="77777777" w:rsidTr="00FE53FB">
        <w:tc>
          <w:tcPr>
            <w:tcW w:w="3780" w:type="dxa"/>
          </w:tcPr>
          <w:p w14:paraId="672868DE" w14:textId="77777777" w:rsidR="0079418C" w:rsidRPr="005C68DD" w:rsidRDefault="0079418C" w:rsidP="00FE53FB">
            <w:pPr>
              <w:pStyle w:val="Listenabsatz"/>
              <w:ind w:left="0"/>
            </w:pPr>
            <w:r w:rsidRPr="005C68DD">
              <w:t>SA_SILENTPOST</w:t>
            </w:r>
          </w:p>
        </w:tc>
        <w:tc>
          <w:tcPr>
            <w:tcW w:w="5850" w:type="dxa"/>
          </w:tcPr>
          <w:p w14:paraId="144BFAA5" w14:textId="77777777" w:rsidR="0079418C" w:rsidRPr="005C68DD" w:rsidRDefault="0079418C" w:rsidP="00FE53FB">
            <w:pPr>
              <w:pStyle w:val="Listenabsatz"/>
              <w:ind w:left="0"/>
            </w:pPr>
            <w:r w:rsidRPr="005C68DD">
              <w:t>Credit Card - Secure Acceptance Silent Order POST</w:t>
            </w:r>
          </w:p>
        </w:tc>
      </w:tr>
      <w:tr w:rsidR="0079418C" w:rsidRPr="00E33D85" w14:paraId="792A1401" w14:textId="77777777" w:rsidTr="00FE53FB">
        <w:tc>
          <w:tcPr>
            <w:tcW w:w="3780" w:type="dxa"/>
          </w:tcPr>
          <w:p w14:paraId="16D7129C" w14:textId="77777777" w:rsidR="0079418C" w:rsidRPr="005C68DD" w:rsidRDefault="0079418C" w:rsidP="00FE53FB">
            <w:pPr>
              <w:pStyle w:val="Listenabsatz"/>
              <w:ind w:left="0"/>
            </w:pPr>
            <w:r w:rsidRPr="005C68DD">
              <w:t>SOFORT</w:t>
            </w:r>
          </w:p>
        </w:tc>
        <w:tc>
          <w:tcPr>
            <w:tcW w:w="5850" w:type="dxa"/>
          </w:tcPr>
          <w:p w14:paraId="53F1AA96" w14:textId="77777777" w:rsidR="0079418C" w:rsidRPr="005C68DD" w:rsidRDefault="0079418C" w:rsidP="00FE53FB">
            <w:pPr>
              <w:pStyle w:val="Listenabsatz"/>
              <w:ind w:left="0"/>
            </w:pPr>
            <w:r w:rsidRPr="005C68DD">
              <w:t>SOFORT</w:t>
            </w:r>
          </w:p>
        </w:tc>
      </w:tr>
      <w:tr w:rsidR="0079418C" w:rsidRPr="00E33D85" w14:paraId="13463CD9" w14:textId="77777777" w:rsidTr="00FE53FB">
        <w:tc>
          <w:tcPr>
            <w:tcW w:w="3780" w:type="dxa"/>
          </w:tcPr>
          <w:p w14:paraId="5E4E708F" w14:textId="77777777" w:rsidR="0079418C" w:rsidRPr="005C68DD" w:rsidRDefault="0079418C" w:rsidP="00FE53FB">
            <w:pPr>
              <w:pStyle w:val="Listenabsatz"/>
              <w:ind w:left="0"/>
            </w:pPr>
            <w:r w:rsidRPr="005C68DD">
              <w:t>VISA_CHECKOUT</w:t>
            </w:r>
          </w:p>
        </w:tc>
        <w:tc>
          <w:tcPr>
            <w:tcW w:w="5850" w:type="dxa"/>
          </w:tcPr>
          <w:p w14:paraId="02410415" w14:textId="77777777" w:rsidR="0079418C" w:rsidRPr="005C68DD" w:rsidRDefault="0079418C" w:rsidP="00FE53FB">
            <w:pPr>
              <w:pStyle w:val="Listenabsatz"/>
              <w:ind w:left="0"/>
            </w:pPr>
            <w:r w:rsidRPr="005C68DD">
              <w:t>Visa Checkout</w:t>
            </w:r>
          </w:p>
        </w:tc>
      </w:tr>
    </w:tbl>
    <w:p w14:paraId="0899128D" w14:textId="77777777" w:rsidR="0079418C" w:rsidRDefault="0079418C" w:rsidP="0079418C">
      <w:pPr>
        <w:pStyle w:val="Listenabsatz"/>
        <w:ind w:left="0"/>
      </w:pPr>
    </w:p>
    <w:p w14:paraId="73695ACD" w14:textId="77777777" w:rsidR="0079418C" w:rsidRDefault="0079418C" w:rsidP="0079418C">
      <w:pPr>
        <w:pStyle w:val="Listenabsatz"/>
        <w:ind w:left="0"/>
      </w:pPr>
    </w:p>
    <w:p w14:paraId="2BCD516D" w14:textId="77777777" w:rsidR="0079418C" w:rsidRDefault="005D557C" w:rsidP="0079418C">
      <w:pPr>
        <w:pStyle w:val="Listenabsatz"/>
        <w:ind w:left="0"/>
      </w:pPr>
      <w:r>
        <w:rPr>
          <w:noProof/>
        </w:rPr>
        <w:drawing>
          <wp:inline distT="0" distB="0" distL="0" distR="0" wp14:anchorId="40F5D4C8" wp14:editId="31F0DB71">
            <wp:extent cx="6391910" cy="3398520"/>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391910" cy="3398520"/>
                    </a:xfrm>
                    <a:prstGeom prst="rect">
                      <a:avLst/>
                    </a:prstGeom>
                    <a:noFill/>
                    <a:ln>
                      <a:noFill/>
                    </a:ln>
                  </pic:spPr>
                </pic:pic>
              </a:graphicData>
            </a:graphic>
          </wp:inline>
        </w:drawing>
      </w:r>
    </w:p>
    <w:p w14:paraId="7EB98C40" w14:textId="77777777" w:rsidR="0079418C" w:rsidRDefault="0079418C" w:rsidP="0079418C">
      <w:pPr>
        <w:pStyle w:val="Listenabsatz"/>
        <w:ind w:left="0"/>
      </w:pPr>
      <w:r>
        <w:t xml:space="preserve">[Note:] Each APM defined above is tightly coupled with specific Merchant Id Configured in Custom preferences </w:t>
      </w:r>
      <w:r w:rsidR="002622DC">
        <w:t>i.e.</w:t>
      </w:r>
      <w:r>
        <w:t xml:space="preserve"> some APM are mapped with one me</w:t>
      </w:r>
      <w:r w:rsidR="002622DC">
        <w:t>rchant ID and some with others a</w:t>
      </w:r>
      <w:r>
        <w:t>s per merchant need.</w:t>
      </w:r>
    </w:p>
    <w:p w14:paraId="2F46624C" w14:textId="77777777" w:rsidR="0079418C" w:rsidRDefault="0079418C" w:rsidP="0079418C">
      <w:pPr>
        <w:pStyle w:val="Listenabsatz"/>
        <w:ind w:left="0"/>
      </w:pPr>
      <w:r>
        <w:lastRenderedPageBreak/>
        <w:t xml:space="preserve">Thus to execute a particular APM on SFCC, </w:t>
      </w:r>
      <w:r w:rsidR="002622DC">
        <w:t>merchant</w:t>
      </w:r>
      <w:r>
        <w:t xml:space="preserve"> should ensure that the respective APM is mapped with correct Merchant ID and password</w:t>
      </w:r>
      <w:r w:rsidR="002622DC">
        <w:t>.</w:t>
      </w:r>
    </w:p>
    <w:p w14:paraId="3A35B894" w14:textId="77777777" w:rsidR="0079418C" w:rsidRPr="00E33D85" w:rsidRDefault="0079418C" w:rsidP="0079418C">
      <w:pPr>
        <w:pStyle w:val="Listenabsatz"/>
        <w:ind w:left="0"/>
      </w:pPr>
    </w:p>
    <w:p w14:paraId="39F6DDBB" w14:textId="77777777" w:rsidR="0079418C" w:rsidRPr="00E33D85" w:rsidRDefault="0079418C" w:rsidP="0079418C">
      <w:pPr>
        <w:pStyle w:val="Heading3"/>
        <w:rPr>
          <w:rFonts w:asciiTheme="minorHAnsi" w:hAnsiTheme="minorHAnsi"/>
        </w:rPr>
      </w:pPr>
      <w:bookmarkStart w:id="1326" w:name="_Toc491681328"/>
      <w:bookmarkStart w:id="1327" w:name="_Toc492046352"/>
      <w:r w:rsidRPr="00E33D85">
        <w:rPr>
          <w:rFonts w:asciiTheme="minorHAnsi" w:hAnsiTheme="minorHAnsi"/>
        </w:rPr>
        <w:t>Configure Services</w:t>
      </w:r>
      <w:bookmarkEnd w:id="1326"/>
      <w:bookmarkEnd w:id="1327"/>
    </w:p>
    <w:p w14:paraId="4EA53237" w14:textId="77777777" w:rsidR="0079418C" w:rsidRPr="00E33D85" w:rsidRDefault="0079418C" w:rsidP="0079418C">
      <w:r w:rsidRPr="00E33D85">
        <w:t>To import the following Service configuration Go to Administration &gt; Operations &gt; Import &amp; Export-&gt; upload the below mentioned file and import the configuration under services</w:t>
      </w:r>
    </w:p>
    <w:p w14:paraId="3284354F" w14:textId="6E4896E5" w:rsidR="0079418C" w:rsidRPr="00E33D85" w:rsidRDefault="0079418C" w:rsidP="00D73806">
      <w:pPr>
        <w:pStyle w:val="Listenabsatz"/>
        <w:numPr>
          <w:ilvl w:val="0"/>
          <w:numId w:val="21"/>
        </w:numPr>
      </w:pPr>
      <w:r w:rsidRPr="00E33D85">
        <w:t>/int_cybersource/configuration/</w:t>
      </w:r>
      <w:r w:rsidR="00D73806" w:rsidRPr="00D73806">
        <w:t>CyberSource-Services.xml</w:t>
      </w:r>
      <w:r w:rsidR="00D73806">
        <w:t xml:space="preserve"> </w:t>
      </w:r>
      <w:r w:rsidRPr="00E33D85">
        <w:t xml:space="preserve">– add new Service for  cybersource integration </w:t>
      </w:r>
    </w:p>
    <w:p w14:paraId="14FDDC90" w14:textId="77777777" w:rsidR="0079418C" w:rsidRPr="00E33D85" w:rsidRDefault="0079418C" w:rsidP="0079418C">
      <w:r w:rsidRPr="00E33D85">
        <w:t>After import above file ensure to update credentials as per cybersource merchant account appropriately in BM.</w:t>
      </w:r>
    </w:p>
    <w:p w14:paraId="6A033103" w14:textId="77777777" w:rsidR="0079418C" w:rsidRPr="00E33D85" w:rsidRDefault="0079418C" w:rsidP="0079418C">
      <w:r w:rsidRPr="00E33D85">
        <w:t>The following Business Manager Screenshot depicts the import / Export functionality:</w:t>
      </w:r>
    </w:p>
    <w:p w14:paraId="177C42D8" w14:textId="77777777" w:rsidR="0079418C" w:rsidRPr="00E33D85" w:rsidRDefault="0079418C" w:rsidP="0079418C">
      <w:pPr>
        <w:pStyle w:val="Listenabsatz"/>
        <w:ind w:left="0"/>
      </w:pPr>
      <w:r w:rsidRPr="00E33D85">
        <w:rPr>
          <w:noProof/>
        </w:rPr>
        <w:drawing>
          <wp:inline distT="0" distB="0" distL="0" distR="0" wp14:anchorId="001F4F47" wp14:editId="4C31065F">
            <wp:extent cx="4171950" cy="3009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71950" cy="3009900"/>
                    </a:xfrm>
                    <a:prstGeom prst="rect">
                      <a:avLst/>
                    </a:prstGeom>
                    <a:noFill/>
                    <a:ln>
                      <a:noFill/>
                    </a:ln>
                  </pic:spPr>
                </pic:pic>
              </a:graphicData>
            </a:graphic>
          </wp:inline>
        </w:drawing>
      </w:r>
    </w:p>
    <w:p w14:paraId="151D0A86" w14:textId="77777777" w:rsidR="0079418C" w:rsidRPr="00E33D85" w:rsidRDefault="0079418C" w:rsidP="0079418C">
      <w:pPr>
        <w:pStyle w:val="Listenabsatz"/>
        <w:ind w:left="0"/>
      </w:pPr>
      <w:r w:rsidRPr="00E33D85">
        <w:rPr>
          <w:noProof/>
        </w:rPr>
        <w:drawing>
          <wp:inline distT="0" distB="0" distL="0" distR="0" wp14:anchorId="0FCE5178" wp14:editId="79181A1E">
            <wp:extent cx="6400800" cy="18808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2.png"/>
                    <pic:cNvPicPr/>
                  </pic:nvPicPr>
                  <pic:blipFill>
                    <a:blip r:embed="rId118">
                      <a:extLst>
                        <a:ext uri="{28A0092B-C50C-407E-A947-70E740481C1C}">
                          <a14:useLocalDpi xmlns:a14="http://schemas.microsoft.com/office/drawing/2010/main" val="0"/>
                        </a:ext>
                      </a:extLst>
                    </a:blip>
                    <a:stretch>
                      <a:fillRect/>
                    </a:stretch>
                  </pic:blipFill>
                  <pic:spPr>
                    <a:xfrm>
                      <a:off x="0" y="0"/>
                      <a:ext cx="6400800" cy="1880870"/>
                    </a:xfrm>
                    <a:prstGeom prst="rect">
                      <a:avLst/>
                    </a:prstGeom>
                  </pic:spPr>
                </pic:pic>
              </a:graphicData>
            </a:graphic>
          </wp:inline>
        </w:drawing>
      </w:r>
    </w:p>
    <w:p w14:paraId="1629770C" w14:textId="77777777" w:rsidR="0079418C" w:rsidRPr="00E33D85" w:rsidRDefault="0079418C" w:rsidP="0079418C">
      <w:pPr>
        <w:pStyle w:val="ListParagraph"/>
        <w:numPr>
          <w:ilvl w:val="0"/>
          <w:numId w:val="33"/>
        </w:numPr>
        <w:autoSpaceDE w:val="0"/>
        <w:autoSpaceDN w:val="0"/>
        <w:adjustRightInd w:val="0"/>
      </w:pPr>
      <w:r w:rsidRPr="00E33D85">
        <w:t>The below Cybersource Services created with single profile and credential</w:t>
      </w:r>
    </w:p>
    <w:p w14:paraId="4FC8BBF5" w14:textId="77777777" w:rsidR="0079418C" w:rsidRPr="00E33D85" w:rsidRDefault="0079418C" w:rsidP="0079418C">
      <w:pPr>
        <w:pStyle w:val="ListParagraph"/>
        <w:numPr>
          <w:ilvl w:val="1"/>
          <w:numId w:val="21"/>
        </w:numPr>
        <w:autoSpaceDE w:val="0"/>
        <w:autoSpaceDN w:val="0"/>
        <w:adjustRightInd w:val="0"/>
      </w:pPr>
      <w:r w:rsidRPr="00E33D85">
        <w:lastRenderedPageBreak/>
        <w:t>Cybersource.soap.transactionprocessor.generic</w:t>
      </w:r>
    </w:p>
    <w:p w14:paraId="62DF9379" w14:textId="77777777" w:rsidR="0079418C" w:rsidRPr="00E33D85" w:rsidRDefault="0079418C" w:rsidP="0079418C">
      <w:pPr>
        <w:pStyle w:val="ListParagraph"/>
        <w:numPr>
          <w:ilvl w:val="1"/>
          <w:numId w:val="21"/>
        </w:numPr>
        <w:autoSpaceDE w:val="0"/>
        <w:autoSpaceDN w:val="0"/>
        <w:adjustRightInd w:val="0"/>
      </w:pPr>
      <w:r w:rsidRPr="00E33D85">
        <w:t>Cybersource.soap.transactionprocessor.pos</w:t>
      </w:r>
    </w:p>
    <w:p w14:paraId="36297142" w14:textId="77777777" w:rsidR="0079418C" w:rsidRPr="00E33D85" w:rsidRDefault="0079418C" w:rsidP="0079418C">
      <w:pPr>
        <w:pStyle w:val="ListParagraph"/>
        <w:numPr>
          <w:ilvl w:val="1"/>
          <w:numId w:val="21"/>
        </w:numPr>
        <w:autoSpaceDE w:val="0"/>
        <w:autoSpaceDN w:val="0"/>
        <w:adjustRightInd w:val="0"/>
      </w:pPr>
      <w:r w:rsidRPr="00E33D85">
        <w:t>Cybersource.conversiondetailreport</w:t>
      </w:r>
    </w:p>
    <w:p w14:paraId="6EEAC4D2" w14:textId="77777777" w:rsidR="0079418C" w:rsidRPr="00E33D85" w:rsidRDefault="002622DC" w:rsidP="0079418C">
      <w:pPr>
        <w:autoSpaceDE w:val="0"/>
        <w:autoSpaceDN w:val="0"/>
        <w:adjustRightInd w:val="0"/>
      </w:pPr>
      <w:r w:rsidRPr="00E33D85">
        <w:t>The profile</w:t>
      </w:r>
      <w:r w:rsidR="0079418C" w:rsidRPr="00E33D85">
        <w:t xml:space="preserve"> </w:t>
      </w:r>
      <w:r w:rsidRPr="00E33D85">
        <w:t>names</w:t>
      </w:r>
      <w:r w:rsidR="0079418C" w:rsidRPr="00E33D85">
        <w:t xml:space="preserve"> cybersourceprofile, the merchant can create new profile if they require separate profile settings for each service stated above.</w:t>
      </w:r>
    </w:p>
    <w:p w14:paraId="3F8D8FF2" w14:textId="77777777" w:rsidR="0079418C" w:rsidRPr="00E33D85" w:rsidRDefault="0079418C" w:rsidP="0079418C">
      <w:pPr>
        <w:autoSpaceDE w:val="0"/>
        <w:autoSpaceDN w:val="0"/>
        <w:adjustRightInd w:val="0"/>
      </w:pPr>
      <w:r w:rsidRPr="00E33D85">
        <w:t>Similarly, merchant can create or update existing credential settings for each service stated above.</w:t>
      </w:r>
    </w:p>
    <w:p w14:paraId="34D800DF" w14:textId="77777777" w:rsidR="0079418C" w:rsidRPr="00E33D85" w:rsidRDefault="0079418C" w:rsidP="0079418C">
      <w:pPr>
        <w:autoSpaceDE w:val="0"/>
        <w:autoSpaceDN w:val="0"/>
        <w:adjustRightInd w:val="0"/>
      </w:pPr>
      <w:r w:rsidRPr="00E33D85">
        <w:t>There is Cyber Source detailed report service created in DemandWare with below separate Credentials as follows:</w:t>
      </w:r>
    </w:p>
    <w:p w14:paraId="5DA62933" w14:textId="77777777" w:rsidR="0079418C" w:rsidRPr="00E33D85" w:rsidRDefault="0079418C" w:rsidP="0079418C">
      <w:pPr>
        <w:pStyle w:val="ListParagraph"/>
        <w:numPr>
          <w:ilvl w:val="0"/>
          <w:numId w:val="34"/>
        </w:numPr>
        <w:autoSpaceDE w:val="0"/>
        <w:autoSpaceDN w:val="0"/>
        <w:adjustRightInd w:val="0"/>
      </w:pPr>
      <w:r w:rsidRPr="00E33D85">
        <w:t xml:space="preserve">URL: Specify below report location along with the requested parameter ,the parameter values are replaced at runtime by the JOB code </w:t>
      </w:r>
    </w:p>
    <w:p w14:paraId="4A878097" w14:textId="77777777" w:rsidR="0079418C" w:rsidRPr="00D602FC" w:rsidRDefault="0079418C" w:rsidP="0079418C">
      <w:pPr>
        <w:pStyle w:val="ListParagraph"/>
        <w:numPr>
          <w:ilvl w:val="1"/>
          <w:numId w:val="34"/>
        </w:numPr>
        <w:autoSpaceDE w:val="0"/>
        <w:autoSpaceDN w:val="0"/>
        <w:adjustRightInd w:val="0"/>
      </w:pPr>
      <w:r w:rsidRPr="00D602FC">
        <w:t xml:space="preserve">Test environment URL is </w:t>
      </w:r>
      <w:r>
        <w:t>“</w:t>
      </w:r>
      <w:r w:rsidRPr="00962A50">
        <w:t xml:space="preserve">https://ebctest.cybersource.com/ebctest/ConversionDetailReportRequest.do?merchantID={merchantID}&amp;username={username}&amp;password={password}&amp;startDate={startDate}&amp;startTime={startTime}&amp;endDate={endDate}&amp;endTime={endTime} </w:t>
      </w:r>
      <w:r w:rsidRPr="00D602FC">
        <w:t>"</w:t>
      </w:r>
    </w:p>
    <w:p w14:paraId="4B5CEC62" w14:textId="77777777" w:rsidR="0079418C" w:rsidRPr="00D602FC" w:rsidRDefault="0079418C" w:rsidP="0079418C">
      <w:pPr>
        <w:pStyle w:val="ListParagraph"/>
        <w:numPr>
          <w:ilvl w:val="1"/>
          <w:numId w:val="34"/>
        </w:numPr>
        <w:autoSpaceDE w:val="0"/>
        <w:autoSpaceDN w:val="0"/>
        <w:adjustRightInd w:val="0"/>
      </w:pPr>
      <w:r w:rsidRPr="00D602FC">
        <w:t>Production environment URL is "</w:t>
      </w:r>
      <w:r w:rsidRPr="00962A50">
        <w:t xml:space="preserve">https://ebc.cybersource.com/ebctest/ConversionDetailReportRequest.do?merchantID={merchantID}&amp;username={username}&amp;password={password}&amp;startDate={startDate}&amp;startTime={startTime}&amp;endDate={endDate}&amp;endTime={endTime} </w:t>
      </w:r>
      <w:r w:rsidRPr="00D602FC">
        <w:t>"</w:t>
      </w:r>
    </w:p>
    <w:p w14:paraId="46E54909" w14:textId="77777777" w:rsidR="0079418C" w:rsidRPr="00E33D85" w:rsidRDefault="0079418C" w:rsidP="0079418C">
      <w:pPr>
        <w:pStyle w:val="ListParagraph"/>
        <w:numPr>
          <w:ilvl w:val="0"/>
          <w:numId w:val="34"/>
        </w:numPr>
        <w:autoSpaceDE w:val="0"/>
        <w:autoSpaceDN w:val="0"/>
        <w:adjustRightInd w:val="0"/>
      </w:pPr>
      <w:r w:rsidRPr="00E33D85">
        <w:t>User: Merchant specific username  [Represents user having report downloader role in cybersource console]</w:t>
      </w:r>
    </w:p>
    <w:p w14:paraId="652FCB83" w14:textId="77777777" w:rsidR="0079418C" w:rsidRPr="00E33D85" w:rsidRDefault="0079418C" w:rsidP="0079418C">
      <w:pPr>
        <w:pStyle w:val="ListParagraph"/>
        <w:numPr>
          <w:ilvl w:val="0"/>
          <w:numId w:val="34"/>
        </w:numPr>
        <w:autoSpaceDE w:val="0"/>
        <w:autoSpaceDN w:val="0"/>
        <w:adjustRightInd w:val="0"/>
      </w:pPr>
      <w:r w:rsidRPr="00E33D85">
        <w:t>Password: Merchant specific password</w:t>
      </w:r>
    </w:p>
    <w:p w14:paraId="759F5A58" w14:textId="77777777" w:rsidR="0079418C" w:rsidRPr="00E33D85" w:rsidRDefault="0079418C" w:rsidP="0079418C">
      <w:pPr>
        <w:pStyle w:val="ListParagraph"/>
        <w:numPr>
          <w:ilvl w:val="0"/>
          <w:numId w:val="32"/>
        </w:numPr>
      </w:pPr>
      <w:r w:rsidRPr="00E33D85">
        <w:t>Modify the merchant name, timeout details in profile. Also merchant can configure different profiles for different cybersource services depending on need of the project.</w:t>
      </w:r>
    </w:p>
    <w:p w14:paraId="7D59E889" w14:textId="77777777" w:rsidR="0079418C" w:rsidRPr="00E33D85" w:rsidRDefault="0079418C" w:rsidP="0079418C">
      <w:pPr>
        <w:pStyle w:val="ListParagraph"/>
      </w:pPr>
      <w:r w:rsidRPr="00E33D85">
        <w:t>Refer below:</w:t>
      </w:r>
    </w:p>
    <w:p w14:paraId="7D3AD8A9" w14:textId="77777777" w:rsidR="0079418C" w:rsidRPr="00E33D85" w:rsidRDefault="0079418C" w:rsidP="0079418C">
      <w:pPr>
        <w:pStyle w:val="ListParagraph"/>
      </w:pPr>
      <w:r w:rsidRPr="00E33D85">
        <w:rPr>
          <w:noProof/>
        </w:rPr>
        <w:lastRenderedPageBreak/>
        <w:drawing>
          <wp:inline distT="0" distB="0" distL="0" distR="0" wp14:anchorId="2CAEF393" wp14:editId="4EC31FD9">
            <wp:extent cx="5648325" cy="3286125"/>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rsion1.png"/>
                    <pic:cNvPicPr/>
                  </pic:nvPicPr>
                  <pic:blipFill>
                    <a:blip r:embed="rId119">
                      <a:extLst>
                        <a:ext uri="{28A0092B-C50C-407E-A947-70E740481C1C}">
                          <a14:useLocalDpi xmlns:a14="http://schemas.microsoft.com/office/drawing/2010/main" val="0"/>
                        </a:ext>
                      </a:extLst>
                    </a:blip>
                    <a:stretch>
                      <a:fillRect/>
                    </a:stretch>
                  </pic:blipFill>
                  <pic:spPr>
                    <a:xfrm>
                      <a:off x="0" y="0"/>
                      <a:ext cx="5649114" cy="3286584"/>
                    </a:xfrm>
                    <a:prstGeom prst="rect">
                      <a:avLst/>
                    </a:prstGeom>
                  </pic:spPr>
                </pic:pic>
              </a:graphicData>
            </a:graphic>
          </wp:inline>
        </w:drawing>
      </w:r>
    </w:p>
    <w:p w14:paraId="5596C633" w14:textId="77777777" w:rsidR="0079418C" w:rsidRPr="00E33D85" w:rsidRDefault="0079418C" w:rsidP="0079418C"/>
    <w:p w14:paraId="143E87A5" w14:textId="77777777" w:rsidR="0079418C" w:rsidRPr="00E33D85" w:rsidRDefault="0079418C" w:rsidP="0079418C"/>
    <w:p w14:paraId="3DE674BF" w14:textId="77777777" w:rsidR="0079418C" w:rsidRPr="00E33D85" w:rsidRDefault="0079418C" w:rsidP="0079418C">
      <w:r w:rsidRPr="00E33D85">
        <w:rPr>
          <w:noProof/>
        </w:rPr>
        <w:drawing>
          <wp:inline distT="0" distB="0" distL="0" distR="0" wp14:anchorId="2EA9B2AE" wp14:editId="3F3897CD">
            <wp:extent cx="5334000" cy="3638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34000" cy="3638550"/>
                    </a:xfrm>
                    <a:prstGeom prst="rect">
                      <a:avLst/>
                    </a:prstGeom>
                    <a:noFill/>
                    <a:ln>
                      <a:noFill/>
                    </a:ln>
                  </pic:spPr>
                </pic:pic>
              </a:graphicData>
            </a:graphic>
          </wp:inline>
        </w:drawing>
      </w:r>
    </w:p>
    <w:p w14:paraId="4D1998E1" w14:textId="77777777" w:rsidR="0079418C" w:rsidRPr="00E33D85" w:rsidRDefault="0079418C" w:rsidP="0079418C"/>
    <w:p w14:paraId="6A0AD33E" w14:textId="77777777" w:rsidR="0079418C" w:rsidRPr="00E33D85" w:rsidRDefault="0079418C" w:rsidP="0079418C">
      <w:r w:rsidRPr="00E33D85">
        <w:rPr>
          <w:noProof/>
        </w:rPr>
        <w:drawing>
          <wp:inline distT="0" distB="0" distL="0" distR="0" wp14:anchorId="79245E19" wp14:editId="033AE1FE">
            <wp:extent cx="5743575" cy="34385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43575" cy="3438525"/>
                    </a:xfrm>
                    <a:prstGeom prst="rect">
                      <a:avLst/>
                    </a:prstGeom>
                    <a:noFill/>
                    <a:ln>
                      <a:noFill/>
                    </a:ln>
                  </pic:spPr>
                </pic:pic>
              </a:graphicData>
            </a:graphic>
          </wp:inline>
        </w:drawing>
      </w:r>
    </w:p>
    <w:p w14:paraId="3C56D3C1" w14:textId="77777777" w:rsidR="0079418C" w:rsidRPr="00E33D85" w:rsidRDefault="0079418C" w:rsidP="0079418C">
      <w:pPr>
        <w:pStyle w:val="Heading3"/>
        <w:rPr>
          <w:rFonts w:asciiTheme="minorHAnsi" w:hAnsiTheme="minorHAnsi"/>
        </w:rPr>
      </w:pPr>
      <w:bookmarkStart w:id="1328" w:name="_Toc368651158"/>
      <w:bookmarkStart w:id="1329" w:name="_Toc491681329"/>
      <w:bookmarkStart w:id="1330" w:name="_Toc492046353"/>
      <w:r w:rsidRPr="00E33D85">
        <w:rPr>
          <w:rFonts w:asciiTheme="minorHAnsi" w:hAnsiTheme="minorHAnsi"/>
        </w:rPr>
        <w:lastRenderedPageBreak/>
        <w:t>Configure Site Preferences</w:t>
      </w:r>
      <w:bookmarkEnd w:id="1328"/>
      <w:bookmarkEnd w:id="1329"/>
      <w:bookmarkEnd w:id="1330"/>
    </w:p>
    <w:p w14:paraId="6A0671F8" w14:textId="77777777" w:rsidR="0079418C" w:rsidRPr="00E33D85" w:rsidRDefault="0079418C" w:rsidP="0079418C">
      <w:pPr>
        <w:pStyle w:val="Heading4"/>
        <w:rPr>
          <w:rFonts w:asciiTheme="minorHAnsi" w:hAnsiTheme="minorHAnsi"/>
        </w:rPr>
      </w:pPr>
      <w:r w:rsidRPr="00E33D85">
        <w:rPr>
          <w:rFonts w:asciiTheme="minorHAnsi" w:hAnsiTheme="minorHAnsi"/>
        </w:rPr>
        <w:t>CyberSource</w:t>
      </w:r>
      <w:r w:rsidR="002622DC">
        <w:rPr>
          <w:rFonts w:asciiTheme="minorHAnsi" w:hAnsiTheme="minorHAnsi"/>
        </w:rPr>
        <w:t xml:space="preserve"> </w:t>
      </w:r>
      <w:r>
        <w:rPr>
          <w:rFonts w:asciiTheme="minorHAnsi" w:hAnsiTheme="minorHAnsi"/>
        </w:rPr>
        <w:t>S</w:t>
      </w:r>
      <w:r w:rsidRPr="00E33D85">
        <w:rPr>
          <w:rFonts w:asciiTheme="minorHAnsi" w:hAnsiTheme="minorHAnsi"/>
        </w:rPr>
        <w:t xml:space="preserve">ite </w:t>
      </w:r>
      <w:r>
        <w:rPr>
          <w:rFonts w:asciiTheme="minorHAnsi" w:hAnsiTheme="minorHAnsi"/>
        </w:rPr>
        <w:t>P</w:t>
      </w:r>
      <w:r w:rsidRPr="00E33D85">
        <w:rPr>
          <w:rFonts w:asciiTheme="minorHAnsi" w:hAnsiTheme="minorHAnsi"/>
        </w:rPr>
        <w:t>reference</w:t>
      </w:r>
    </w:p>
    <w:p w14:paraId="144F35A7"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20"/>
        <w:gridCol w:w="6660"/>
      </w:tblGrid>
      <w:tr w:rsidR="0079418C" w:rsidRPr="00E33D85" w14:paraId="7A01CB9F" w14:textId="77777777" w:rsidTr="00FE53FB">
        <w:trPr>
          <w:trHeight w:val="197"/>
        </w:trPr>
        <w:tc>
          <w:tcPr>
            <w:tcW w:w="3420" w:type="dxa"/>
            <w:shd w:val="clear" w:color="auto" w:fill="BFBFBF" w:themeFill="background1" w:themeFillShade="BF"/>
          </w:tcPr>
          <w:p w14:paraId="3DC9F320" w14:textId="77777777" w:rsidR="0079418C" w:rsidRPr="00E33D85" w:rsidRDefault="0079418C" w:rsidP="00FE53FB">
            <w:pPr>
              <w:pStyle w:val="Heading4"/>
              <w:spacing w:before="0" w:after="0"/>
              <w:rPr>
                <w:rFonts w:asciiTheme="minorHAnsi" w:hAnsiTheme="minorHAnsi"/>
                <w:sz w:val="22"/>
                <w:szCs w:val="22"/>
              </w:rPr>
            </w:pPr>
            <w:r w:rsidRPr="00E33D85">
              <w:rPr>
                <w:rFonts w:asciiTheme="minorHAnsi" w:hAnsiTheme="minorHAnsi"/>
                <w:sz w:val="22"/>
                <w:szCs w:val="22"/>
              </w:rPr>
              <w:t>Site Preferences</w:t>
            </w:r>
          </w:p>
        </w:tc>
        <w:tc>
          <w:tcPr>
            <w:tcW w:w="6660" w:type="dxa"/>
            <w:shd w:val="clear" w:color="auto" w:fill="BFBFBF" w:themeFill="background1" w:themeFillShade="BF"/>
          </w:tcPr>
          <w:p w14:paraId="0780F9F4" w14:textId="77777777" w:rsidR="0079418C" w:rsidRPr="00E33D85" w:rsidRDefault="0079418C" w:rsidP="00FE53FB">
            <w:pPr>
              <w:pStyle w:val="Heading4"/>
              <w:spacing w:before="0" w:after="0"/>
              <w:rPr>
                <w:rFonts w:asciiTheme="minorHAnsi" w:hAnsiTheme="minorHAnsi"/>
                <w:sz w:val="22"/>
                <w:szCs w:val="22"/>
              </w:rPr>
            </w:pPr>
            <w:r w:rsidRPr="00E33D85">
              <w:rPr>
                <w:rFonts w:asciiTheme="minorHAnsi" w:hAnsiTheme="minorHAnsi"/>
                <w:sz w:val="22"/>
                <w:szCs w:val="22"/>
              </w:rPr>
              <w:t>Description</w:t>
            </w:r>
          </w:p>
        </w:tc>
      </w:tr>
      <w:tr w:rsidR="0079418C" w:rsidRPr="00E33D85" w14:paraId="436DB839" w14:textId="77777777" w:rsidTr="00FE53FB">
        <w:tc>
          <w:tcPr>
            <w:tcW w:w="3420" w:type="dxa"/>
          </w:tcPr>
          <w:p w14:paraId="31ED85A1"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Id(CsMerchantId)</w:t>
            </w:r>
          </w:p>
        </w:tc>
        <w:tc>
          <w:tcPr>
            <w:tcW w:w="6660" w:type="dxa"/>
          </w:tcPr>
          <w:p w14:paraId="002C3680" w14:textId="77777777" w:rsidR="0079418C"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ID</w:t>
            </w:r>
          </w:p>
          <w:p w14:paraId="3B338B24" w14:textId="77777777" w:rsidR="00331E40" w:rsidRPr="00331E40" w:rsidRDefault="00331E40" w:rsidP="003C3632">
            <w:pPr>
              <w:pStyle w:val="BodyText"/>
            </w:pPr>
            <w:r w:rsidRPr="00331E40">
              <w:rPr>
                <w:b/>
              </w:rPr>
              <w:t>Note:</w:t>
            </w:r>
            <w:r>
              <w:rPr>
                <w:b/>
              </w:rPr>
              <w:t xml:space="preserve"> </w:t>
            </w:r>
            <w:r w:rsidRPr="00331E40">
              <w:t>Merchant Key is defined at site preference level due to its length which could not be stored at DW service level configurations.</w:t>
            </w:r>
          </w:p>
        </w:tc>
      </w:tr>
      <w:tr w:rsidR="0079418C" w:rsidRPr="00E33D85" w14:paraId="10B21F72" w14:textId="77777777" w:rsidTr="00FE53FB">
        <w:tc>
          <w:tcPr>
            <w:tcW w:w="3420" w:type="dxa"/>
          </w:tcPr>
          <w:p w14:paraId="63414A42"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Key(CsSecurityKey)</w:t>
            </w:r>
          </w:p>
        </w:tc>
        <w:tc>
          <w:tcPr>
            <w:tcW w:w="6660" w:type="dxa"/>
          </w:tcPr>
          <w:p w14:paraId="5ACAA0DD" w14:textId="77777777" w:rsidR="00331E40"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Security Key</w:t>
            </w:r>
            <w:r w:rsidR="002E6C04">
              <w:rPr>
                <w:rFonts w:asciiTheme="minorHAnsi" w:hAnsiTheme="minorHAnsi" w:cs="Courier New"/>
                <w:b w:val="0"/>
                <w:iCs/>
                <w:sz w:val="22"/>
                <w:szCs w:val="22"/>
              </w:rPr>
              <w:t xml:space="preserve"> </w:t>
            </w:r>
          </w:p>
          <w:p w14:paraId="2A8A24CA" w14:textId="77777777" w:rsidR="0079418C" w:rsidRPr="00E33D85" w:rsidRDefault="00331E40" w:rsidP="00FE53FB">
            <w:pPr>
              <w:pStyle w:val="Heading4"/>
              <w:spacing w:before="0" w:after="0"/>
              <w:rPr>
                <w:rFonts w:asciiTheme="minorHAnsi" w:hAnsiTheme="minorHAnsi" w:cs="Courier New"/>
                <w:b w:val="0"/>
                <w:iCs/>
                <w:sz w:val="22"/>
                <w:szCs w:val="22"/>
              </w:rPr>
            </w:pPr>
            <w:r w:rsidRPr="00331E40">
              <w:rPr>
                <w:rFonts w:asciiTheme="minorHAnsi" w:hAnsiTheme="minorHAnsi" w:cs="Courier New"/>
                <w:iCs/>
                <w:sz w:val="22"/>
                <w:szCs w:val="22"/>
              </w:rPr>
              <w:t>Note:</w:t>
            </w:r>
            <w:r>
              <w:rPr>
                <w:rFonts w:asciiTheme="minorHAnsi" w:hAnsiTheme="minorHAnsi" w:cs="Courier New"/>
                <w:b w:val="0"/>
                <w:iCs/>
                <w:sz w:val="22"/>
                <w:szCs w:val="22"/>
              </w:rPr>
              <w:t xml:space="preserve"> Merchant Key is defined at site preference level due to its length which could not be stored at DW service level configurations.</w:t>
            </w:r>
          </w:p>
        </w:tc>
      </w:tr>
      <w:tr w:rsidR="0079418C" w:rsidRPr="00E33D85" w14:paraId="5EF50E2E" w14:textId="77777777" w:rsidTr="00FE53FB">
        <w:tc>
          <w:tcPr>
            <w:tcW w:w="3420" w:type="dxa"/>
          </w:tcPr>
          <w:p w14:paraId="1C6D0586"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CyberSourceEndpoint(CsEndpoint)</w:t>
            </w:r>
          </w:p>
        </w:tc>
        <w:tc>
          <w:tcPr>
            <w:tcW w:w="6660" w:type="dxa"/>
          </w:tcPr>
          <w:p w14:paraId="1D79A67F" w14:textId="77777777" w:rsidR="0079418C" w:rsidRPr="00E33D85" w:rsidRDefault="0079418C" w:rsidP="003C3632">
            <w:pPr>
              <w:pStyle w:val="BodyText"/>
              <w:rPr>
                <w:rFonts w:eastAsia="Times New Roman" w:cs="Courier New"/>
                <w:iCs/>
              </w:rPr>
            </w:pPr>
            <w:r w:rsidRPr="00E33D85">
              <w:t>CyberSource Web service End points: Test https://ics2wstesta.ic3.com/commerce/1.x/transactionProcessorProdhttps://ics2wsa.ic3.com/commerce/1.x/transactionProcessor</w:t>
            </w:r>
          </w:p>
        </w:tc>
      </w:tr>
      <w:tr w:rsidR="0079418C" w:rsidRPr="00E33D85" w14:paraId="320F3030" w14:textId="77777777" w:rsidTr="00FE53FB">
        <w:tc>
          <w:tcPr>
            <w:tcW w:w="3420" w:type="dxa"/>
          </w:tcPr>
          <w:p w14:paraId="7A2DF5D1"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CyberSourceShipFromCity(CsShipFromCity)</w:t>
            </w:r>
          </w:p>
        </w:tc>
        <w:tc>
          <w:tcPr>
            <w:tcW w:w="6660" w:type="dxa"/>
          </w:tcPr>
          <w:p w14:paraId="503C3D79"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79418C" w:rsidRPr="00E33D85" w14:paraId="7EABF267" w14:textId="77777777" w:rsidTr="00FE53FB">
        <w:tc>
          <w:tcPr>
            <w:tcW w:w="3420" w:type="dxa"/>
          </w:tcPr>
          <w:p w14:paraId="0BB86421"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CyberSourceShipFromStateCode(CsShipFromStateCode</w:t>
            </w:r>
            <w:r>
              <w:rPr>
                <w:rFonts w:asciiTheme="minorHAnsi" w:hAnsiTheme="minorHAnsi" w:cs="Courier New"/>
                <w:b w:val="0"/>
                <w:iCs/>
                <w:sz w:val="22"/>
                <w:szCs w:val="22"/>
              </w:rPr>
              <w:t>)</w:t>
            </w:r>
          </w:p>
        </w:tc>
        <w:tc>
          <w:tcPr>
            <w:tcW w:w="6660" w:type="dxa"/>
          </w:tcPr>
          <w:p w14:paraId="3BE5EC6D"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79418C" w:rsidRPr="00E33D85" w14:paraId="1F845785" w14:textId="77777777" w:rsidTr="00FE53FB">
        <w:tc>
          <w:tcPr>
            <w:tcW w:w="3420" w:type="dxa"/>
          </w:tcPr>
          <w:p w14:paraId="257F4D56"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CyberSourceShipFromZipCode(CsShipFromZipCode)</w:t>
            </w:r>
          </w:p>
        </w:tc>
        <w:tc>
          <w:tcPr>
            <w:tcW w:w="6660" w:type="dxa"/>
          </w:tcPr>
          <w:p w14:paraId="1FC68FB8"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79418C" w:rsidRPr="00E33D85" w14:paraId="0842ABEC" w14:textId="77777777" w:rsidTr="00FE53FB">
        <w:tc>
          <w:tcPr>
            <w:tcW w:w="3420" w:type="dxa"/>
          </w:tcPr>
          <w:p w14:paraId="331E3C58"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CyberSourceShipFrom Country Code(CsShipFromCountryCode)</w:t>
            </w:r>
          </w:p>
        </w:tc>
        <w:tc>
          <w:tcPr>
            <w:tcW w:w="6660" w:type="dxa"/>
          </w:tcPr>
          <w:p w14:paraId="29FDCA32"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79418C" w:rsidRPr="00E33D85" w14:paraId="0F93BF81" w14:textId="77777777" w:rsidTr="00FE53FB">
        <w:tc>
          <w:tcPr>
            <w:tcW w:w="3420" w:type="dxa"/>
          </w:tcPr>
          <w:p w14:paraId="00CA225A"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Ignore AVS Result(CsAvsIgnoreResult)</w:t>
            </w:r>
          </w:p>
        </w:tc>
        <w:tc>
          <w:tcPr>
            <w:tcW w:w="6660" w:type="dxa"/>
          </w:tcPr>
          <w:p w14:paraId="65949136"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AVS ignore results</w:t>
            </w:r>
          </w:p>
        </w:tc>
      </w:tr>
      <w:tr w:rsidR="0079418C" w:rsidRPr="00E33D85" w14:paraId="24D52E94" w14:textId="77777777" w:rsidTr="00FE53FB">
        <w:tc>
          <w:tcPr>
            <w:tcW w:w="3420" w:type="dxa"/>
          </w:tcPr>
          <w:p w14:paraId="3226729C"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AVS Decline Flags(CsAvsDeclineFlags)</w:t>
            </w:r>
          </w:p>
        </w:tc>
        <w:tc>
          <w:tcPr>
            <w:tcW w:w="6660" w:type="dxa"/>
          </w:tcPr>
          <w:p w14:paraId="08078DBD" w14:textId="77777777" w:rsidR="0079418C" w:rsidRPr="00E33D85" w:rsidRDefault="0079418C" w:rsidP="00FE53FB">
            <w:pPr>
              <w:pStyle w:val="Heading4"/>
              <w:spacing w:before="0" w:after="0"/>
              <w:rPr>
                <w:rFonts w:asciiTheme="minorHAnsi" w:hAnsiTheme="minorHAnsi" w:cs="Courier New"/>
                <w:b w:val="0"/>
                <w:iCs/>
                <w:sz w:val="22"/>
                <w:szCs w:val="22"/>
              </w:rPr>
            </w:pPr>
          </w:p>
        </w:tc>
      </w:tr>
      <w:tr w:rsidR="0079418C" w:rsidRPr="00E33D85" w14:paraId="7CA29278" w14:textId="77777777" w:rsidTr="00FE53FB">
        <w:tc>
          <w:tcPr>
            <w:tcW w:w="3420" w:type="dxa"/>
          </w:tcPr>
          <w:p w14:paraId="2168AFF8"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Pr>
                <w:rFonts w:asciiTheme="minorHAnsi" w:hAnsiTheme="minorHAnsi" w:cs="Courier New"/>
                <w:b w:val="0"/>
                <w:iCs/>
                <w:sz w:val="22"/>
                <w:szCs w:val="22"/>
              </w:rPr>
              <w:t>S</w:t>
            </w:r>
            <w:r w:rsidRPr="00E33D85">
              <w:rPr>
                <w:rFonts w:asciiTheme="minorHAnsi" w:hAnsiTheme="minorHAnsi" w:cs="Courier New"/>
                <w:b w:val="0"/>
                <w:iCs/>
                <w:sz w:val="22"/>
                <w:szCs w:val="22"/>
              </w:rPr>
              <w:t>ource – On Delivery Address Verification Failure(CsDavOnAddressVerificationFailure)</w:t>
            </w:r>
          </w:p>
        </w:tc>
        <w:tc>
          <w:tcPr>
            <w:tcW w:w="6660" w:type="dxa"/>
          </w:tcPr>
          <w:p w14:paraId="48338C84" w14:textId="77777777" w:rsidR="0079418C" w:rsidRPr="00E33D85" w:rsidRDefault="0079418C" w:rsidP="00FE53FB">
            <w:pPr>
              <w:pStyle w:val="Heading4"/>
              <w:spacing w:before="0" w:after="0"/>
              <w:rPr>
                <w:rFonts w:asciiTheme="minorHAnsi" w:hAnsiTheme="minorHAnsi" w:cs="Courier New"/>
                <w:b w:val="0"/>
                <w:iCs/>
                <w:sz w:val="22"/>
                <w:szCs w:val="22"/>
              </w:rPr>
            </w:pPr>
          </w:p>
        </w:tc>
      </w:tr>
      <w:tr w:rsidR="0079418C" w:rsidRPr="00E33D85" w14:paraId="783D8044" w14:textId="77777777" w:rsidTr="00FE53FB">
        <w:tc>
          <w:tcPr>
            <w:tcW w:w="3420" w:type="dxa"/>
          </w:tcPr>
          <w:p w14:paraId="03DA02BA"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Pr>
                <w:rFonts w:asciiTheme="minorHAnsi" w:hAnsiTheme="minorHAnsi" w:cs="Courier New"/>
                <w:b w:val="0"/>
                <w:iCs/>
                <w:sz w:val="22"/>
                <w:szCs w:val="22"/>
              </w:rPr>
              <w:t>S</w:t>
            </w:r>
            <w:r w:rsidRPr="00E33D85">
              <w:rPr>
                <w:rFonts w:asciiTheme="minorHAnsi" w:hAnsiTheme="minorHAnsi" w:cs="Courier New"/>
                <w:b w:val="0"/>
                <w:iCs/>
                <w:sz w:val="22"/>
                <w:szCs w:val="22"/>
              </w:rPr>
              <w:t>ource – Enable Delivery Address Verification(CsDavEnable)</w:t>
            </w:r>
          </w:p>
        </w:tc>
        <w:tc>
          <w:tcPr>
            <w:tcW w:w="6660" w:type="dxa"/>
          </w:tcPr>
          <w:p w14:paraId="5DA75A3B"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This will enable Delivery Address Verification, to help minimize risk of undeliverable or returns orders, because of user data entry errors.</w:t>
            </w:r>
          </w:p>
        </w:tc>
      </w:tr>
      <w:tr w:rsidR="0079418C" w:rsidRPr="00E33D85" w14:paraId="3C00FA4F" w14:textId="77777777" w:rsidTr="00FE53FB">
        <w:tc>
          <w:tcPr>
            <w:tcW w:w="3420" w:type="dxa"/>
          </w:tcPr>
          <w:p w14:paraId="6A6EB40D"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ID</w:t>
            </w:r>
            <w:r>
              <w:rPr>
                <w:rFonts w:asciiTheme="minorHAnsi" w:hAnsiTheme="minorHAnsi" w:cs="Courier New"/>
                <w:b w:val="0"/>
                <w:iCs/>
                <w:sz w:val="22"/>
                <w:szCs w:val="22"/>
              </w:rPr>
              <w:t>(PA)</w:t>
            </w:r>
            <w:r w:rsidRPr="00E33D85">
              <w:rPr>
                <w:rFonts w:asciiTheme="minorHAnsi" w:hAnsiTheme="minorHAnsi" w:cs="Courier New"/>
                <w:b w:val="0"/>
                <w:iCs/>
                <w:sz w:val="22"/>
                <w:szCs w:val="22"/>
              </w:rPr>
              <w:t>(CsPaMerchantId)</w:t>
            </w:r>
          </w:p>
        </w:tc>
        <w:tc>
          <w:tcPr>
            <w:tcW w:w="6660" w:type="dxa"/>
          </w:tcPr>
          <w:p w14:paraId="33FE4099"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Payer Auth merchant ID</w:t>
            </w:r>
          </w:p>
        </w:tc>
      </w:tr>
      <w:tr w:rsidR="0079418C" w:rsidRPr="00E33D85" w14:paraId="3CD7ED3A" w14:textId="77777777" w:rsidTr="00FE53FB">
        <w:tc>
          <w:tcPr>
            <w:tcW w:w="3420" w:type="dxa"/>
          </w:tcPr>
          <w:p w14:paraId="0C8F828B"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Password</w:t>
            </w:r>
            <w:r>
              <w:rPr>
                <w:rFonts w:asciiTheme="minorHAnsi" w:hAnsiTheme="minorHAnsi" w:cs="Courier New"/>
                <w:b w:val="0"/>
                <w:iCs/>
                <w:sz w:val="22"/>
                <w:szCs w:val="22"/>
              </w:rPr>
              <w:t>(PA)</w:t>
            </w:r>
            <w:r w:rsidRPr="00E33D85">
              <w:rPr>
                <w:rFonts w:asciiTheme="minorHAnsi" w:hAnsiTheme="minorHAnsi" w:cs="Courier New"/>
                <w:b w:val="0"/>
                <w:iCs/>
                <w:sz w:val="22"/>
                <w:szCs w:val="22"/>
              </w:rPr>
              <w:t>(CsPaMerchantPassword)</w:t>
            </w:r>
          </w:p>
        </w:tc>
        <w:tc>
          <w:tcPr>
            <w:tcW w:w="6660" w:type="dxa"/>
          </w:tcPr>
          <w:p w14:paraId="788FB9CD"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Payer Auth Merchant Key</w:t>
            </w:r>
          </w:p>
        </w:tc>
      </w:tr>
      <w:tr w:rsidR="0079418C" w:rsidRPr="00E33D85" w14:paraId="142790A8" w14:textId="77777777" w:rsidTr="00FE53FB">
        <w:tc>
          <w:tcPr>
            <w:tcW w:w="3420" w:type="dxa"/>
          </w:tcPr>
          <w:p w14:paraId="42B4985F"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Name</w:t>
            </w:r>
            <w:r>
              <w:rPr>
                <w:rFonts w:asciiTheme="minorHAnsi" w:hAnsiTheme="minorHAnsi" w:cs="Courier New"/>
                <w:b w:val="0"/>
                <w:iCs/>
                <w:sz w:val="22"/>
                <w:szCs w:val="22"/>
              </w:rPr>
              <w:t>(PA)</w:t>
            </w:r>
            <w:r w:rsidRPr="00E33D85">
              <w:rPr>
                <w:rFonts w:asciiTheme="minorHAnsi" w:hAnsiTheme="minorHAnsi" w:cs="Courier New"/>
                <w:b w:val="0"/>
                <w:iCs/>
                <w:sz w:val="22"/>
                <w:szCs w:val="22"/>
              </w:rPr>
              <w:t>(CsPaMerchantName)</w:t>
            </w:r>
          </w:p>
        </w:tc>
        <w:tc>
          <w:tcPr>
            <w:tcW w:w="6660" w:type="dxa"/>
          </w:tcPr>
          <w:p w14:paraId="2546473C"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Name</w:t>
            </w:r>
          </w:p>
        </w:tc>
      </w:tr>
      <w:tr w:rsidR="0079418C" w:rsidRPr="00E33D85" w14:paraId="4AD0901F" w14:textId="77777777" w:rsidTr="00FE53FB">
        <w:tc>
          <w:tcPr>
            <w:tcW w:w="3420" w:type="dxa"/>
          </w:tcPr>
          <w:p w14:paraId="4CE537ED"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City</w:t>
            </w:r>
            <w:r>
              <w:rPr>
                <w:rFonts w:asciiTheme="minorHAnsi" w:hAnsiTheme="minorHAnsi" w:cs="Courier New"/>
                <w:b w:val="0"/>
                <w:iCs/>
                <w:sz w:val="22"/>
                <w:szCs w:val="22"/>
              </w:rPr>
              <w:t>(Tax)</w:t>
            </w:r>
            <w:r w:rsidRPr="00E33D85">
              <w:rPr>
                <w:rFonts w:asciiTheme="minorHAnsi" w:hAnsiTheme="minorHAnsi" w:cs="Courier New"/>
                <w:b w:val="0"/>
                <w:iCs/>
                <w:sz w:val="22"/>
                <w:szCs w:val="22"/>
              </w:rPr>
              <w:t>(CsPoaCity)</w:t>
            </w:r>
          </w:p>
        </w:tc>
        <w:tc>
          <w:tcPr>
            <w:tcW w:w="6660" w:type="dxa"/>
          </w:tcPr>
          <w:p w14:paraId="109F5019"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data – used by Tax</w:t>
            </w:r>
          </w:p>
        </w:tc>
      </w:tr>
      <w:tr w:rsidR="0079418C" w:rsidRPr="00E33D85" w14:paraId="57113518" w14:textId="77777777" w:rsidTr="00FE53FB">
        <w:tc>
          <w:tcPr>
            <w:tcW w:w="3420" w:type="dxa"/>
          </w:tcPr>
          <w:p w14:paraId="3E35C237"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Purchase Order </w:t>
            </w:r>
            <w:r w:rsidRPr="00E33D85">
              <w:rPr>
                <w:rFonts w:asciiTheme="minorHAnsi" w:hAnsiTheme="minorHAnsi" w:cs="Courier New"/>
                <w:b w:val="0"/>
                <w:iCs/>
                <w:sz w:val="22"/>
                <w:szCs w:val="22"/>
              </w:rPr>
              <w:lastRenderedPageBreak/>
              <w:t>Acceptance State Code</w:t>
            </w:r>
            <w:r>
              <w:rPr>
                <w:rFonts w:asciiTheme="minorHAnsi" w:hAnsiTheme="minorHAnsi" w:cs="Courier New"/>
                <w:b w:val="0"/>
                <w:iCs/>
                <w:sz w:val="22"/>
                <w:szCs w:val="22"/>
              </w:rPr>
              <w:t>(Tax)</w:t>
            </w:r>
            <w:r w:rsidRPr="00E33D85">
              <w:rPr>
                <w:rFonts w:asciiTheme="minorHAnsi" w:hAnsiTheme="minorHAnsi" w:cs="Courier New"/>
                <w:b w:val="0"/>
                <w:iCs/>
                <w:sz w:val="22"/>
                <w:szCs w:val="22"/>
              </w:rPr>
              <w:t>(CsPoaStateCode)</w:t>
            </w:r>
          </w:p>
        </w:tc>
        <w:tc>
          <w:tcPr>
            <w:tcW w:w="6660" w:type="dxa"/>
          </w:tcPr>
          <w:p w14:paraId="2F68805D"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lastRenderedPageBreak/>
              <w:t>CyberSource purchase order acceptance data – used by Tax</w:t>
            </w:r>
          </w:p>
        </w:tc>
      </w:tr>
      <w:tr w:rsidR="0079418C" w:rsidRPr="00E33D85" w14:paraId="323AD42B" w14:textId="77777777" w:rsidTr="00FE53FB">
        <w:tc>
          <w:tcPr>
            <w:tcW w:w="3420" w:type="dxa"/>
          </w:tcPr>
          <w:p w14:paraId="4A2EB43B"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Zip Code</w:t>
            </w:r>
            <w:r>
              <w:rPr>
                <w:rFonts w:asciiTheme="minorHAnsi" w:hAnsiTheme="minorHAnsi" w:cs="Courier New"/>
                <w:b w:val="0"/>
                <w:iCs/>
                <w:sz w:val="22"/>
                <w:szCs w:val="22"/>
              </w:rPr>
              <w:t>(Tax)</w:t>
            </w:r>
            <w:r w:rsidRPr="00E33D85">
              <w:rPr>
                <w:rFonts w:asciiTheme="minorHAnsi" w:hAnsiTheme="minorHAnsi" w:cs="Courier New"/>
                <w:b w:val="0"/>
                <w:iCs/>
                <w:sz w:val="22"/>
                <w:szCs w:val="22"/>
              </w:rPr>
              <w:t>(CsPoaZipCode)</w:t>
            </w:r>
          </w:p>
        </w:tc>
        <w:tc>
          <w:tcPr>
            <w:tcW w:w="6660" w:type="dxa"/>
          </w:tcPr>
          <w:p w14:paraId="7CC52574"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data – used by Tax</w:t>
            </w:r>
          </w:p>
        </w:tc>
      </w:tr>
      <w:tr w:rsidR="0079418C" w:rsidRPr="00E33D85" w14:paraId="18CC6255" w14:textId="77777777" w:rsidTr="00FE53FB">
        <w:tc>
          <w:tcPr>
            <w:tcW w:w="3420" w:type="dxa"/>
          </w:tcPr>
          <w:p w14:paraId="15EA475F"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Country Code</w:t>
            </w:r>
            <w:r>
              <w:rPr>
                <w:rFonts w:asciiTheme="minorHAnsi" w:hAnsiTheme="minorHAnsi" w:cs="Courier New"/>
                <w:b w:val="0"/>
                <w:iCs/>
                <w:sz w:val="22"/>
                <w:szCs w:val="22"/>
              </w:rPr>
              <w:t>(Tax)</w:t>
            </w:r>
            <w:r w:rsidRPr="00E33D85">
              <w:rPr>
                <w:rFonts w:asciiTheme="minorHAnsi" w:hAnsiTheme="minorHAnsi" w:cs="Courier New"/>
                <w:b w:val="0"/>
                <w:iCs/>
                <w:sz w:val="22"/>
                <w:szCs w:val="22"/>
              </w:rPr>
              <w:t>(CsPoaCountryCode)</w:t>
            </w:r>
          </w:p>
        </w:tc>
        <w:tc>
          <w:tcPr>
            <w:tcW w:w="6660" w:type="dxa"/>
          </w:tcPr>
          <w:p w14:paraId="57C0C181"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data – used by Tax</w:t>
            </w:r>
          </w:p>
        </w:tc>
      </w:tr>
      <w:tr w:rsidR="0079418C" w:rsidRPr="00E33D85" w14:paraId="26B1F36E" w14:textId="77777777" w:rsidTr="00FE53FB">
        <w:tc>
          <w:tcPr>
            <w:tcW w:w="3420" w:type="dxa"/>
          </w:tcPr>
          <w:p w14:paraId="73E52301"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City(</w:t>
            </w:r>
            <w:r>
              <w:rPr>
                <w:rFonts w:asciiTheme="minorHAnsi" w:hAnsiTheme="minorHAnsi" w:cs="Courier New"/>
                <w:b w:val="0"/>
                <w:iCs/>
                <w:sz w:val="22"/>
                <w:szCs w:val="22"/>
              </w:rPr>
              <w:t>(Tax)</w:t>
            </w:r>
            <w:r w:rsidRPr="00E33D85">
              <w:rPr>
                <w:rFonts w:asciiTheme="minorHAnsi" w:hAnsiTheme="minorHAnsi" w:cs="Courier New"/>
                <w:b w:val="0"/>
                <w:iCs/>
                <w:sz w:val="22"/>
                <w:szCs w:val="22"/>
              </w:rPr>
              <w:t>CsPooCity)</w:t>
            </w:r>
          </w:p>
        </w:tc>
        <w:tc>
          <w:tcPr>
            <w:tcW w:w="6660" w:type="dxa"/>
          </w:tcPr>
          <w:p w14:paraId="387CCC2F"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79418C" w:rsidRPr="00E33D85" w14:paraId="0F93ABAD" w14:textId="77777777" w:rsidTr="00FE53FB">
        <w:tc>
          <w:tcPr>
            <w:tcW w:w="3420" w:type="dxa"/>
          </w:tcPr>
          <w:p w14:paraId="13D479F6"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StateCode</w:t>
            </w:r>
            <w:r>
              <w:rPr>
                <w:rFonts w:asciiTheme="minorHAnsi" w:hAnsiTheme="minorHAnsi" w:cs="Courier New"/>
                <w:b w:val="0"/>
                <w:iCs/>
                <w:sz w:val="22"/>
                <w:szCs w:val="22"/>
              </w:rPr>
              <w:t>(Tax)</w:t>
            </w:r>
            <w:r w:rsidRPr="00E33D85">
              <w:rPr>
                <w:rFonts w:asciiTheme="minorHAnsi" w:hAnsiTheme="minorHAnsi" w:cs="Courier New"/>
                <w:b w:val="0"/>
                <w:iCs/>
                <w:sz w:val="22"/>
                <w:szCs w:val="22"/>
              </w:rPr>
              <w:t>(CsPooStateCode)</w:t>
            </w:r>
          </w:p>
        </w:tc>
        <w:tc>
          <w:tcPr>
            <w:tcW w:w="6660" w:type="dxa"/>
          </w:tcPr>
          <w:p w14:paraId="59579248"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79418C" w:rsidRPr="00E33D85" w14:paraId="7AEE234B" w14:textId="77777777" w:rsidTr="00FE53FB">
        <w:tc>
          <w:tcPr>
            <w:tcW w:w="3420" w:type="dxa"/>
          </w:tcPr>
          <w:p w14:paraId="2F2DC552"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ZipCode</w:t>
            </w:r>
            <w:r>
              <w:rPr>
                <w:rFonts w:asciiTheme="minorHAnsi" w:hAnsiTheme="minorHAnsi" w:cs="Courier New"/>
                <w:b w:val="0"/>
                <w:iCs/>
                <w:sz w:val="22"/>
                <w:szCs w:val="22"/>
              </w:rPr>
              <w:t>(Tax)</w:t>
            </w:r>
            <w:r w:rsidRPr="00E33D85">
              <w:rPr>
                <w:rFonts w:asciiTheme="minorHAnsi" w:hAnsiTheme="minorHAnsi" w:cs="Courier New"/>
                <w:b w:val="0"/>
                <w:iCs/>
                <w:sz w:val="22"/>
                <w:szCs w:val="22"/>
              </w:rPr>
              <w:t>(CsPooZipCode)</w:t>
            </w:r>
          </w:p>
        </w:tc>
        <w:tc>
          <w:tcPr>
            <w:tcW w:w="6660" w:type="dxa"/>
          </w:tcPr>
          <w:p w14:paraId="09F79A7B"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79418C" w:rsidRPr="00E33D85" w14:paraId="6095F15C" w14:textId="77777777" w:rsidTr="00FE53FB">
        <w:tc>
          <w:tcPr>
            <w:tcW w:w="3420" w:type="dxa"/>
          </w:tcPr>
          <w:p w14:paraId="1CCCE072"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Country Code</w:t>
            </w:r>
            <w:r>
              <w:rPr>
                <w:rFonts w:asciiTheme="minorHAnsi" w:hAnsiTheme="minorHAnsi" w:cs="Courier New"/>
                <w:b w:val="0"/>
                <w:iCs/>
                <w:sz w:val="22"/>
                <w:szCs w:val="22"/>
              </w:rPr>
              <w:t>(Tax)</w:t>
            </w:r>
            <w:r w:rsidRPr="00E33D85">
              <w:rPr>
                <w:rFonts w:asciiTheme="minorHAnsi" w:hAnsiTheme="minorHAnsi" w:cs="Courier New"/>
                <w:b w:val="0"/>
                <w:iCs/>
                <w:sz w:val="22"/>
                <w:szCs w:val="22"/>
              </w:rPr>
              <w:t>(CsPooCountryCode)</w:t>
            </w:r>
          </w:p>
        </w:tc>
        <w:tc>
          <w:tcPr>
            <w:tcW w:w="6660" w:type="dxa"/>
          </w:tcPr>
          <w:p w14:paraId="7ACB33FA"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79418C" w:rsidRPr="00E33D85" w14:paraId="3DADC362" w14:textId="77777777" w:rsidTr="00FE53FB">
        <w:tc>
          <w:tcPr>
            <w:tcW w:w="3420" w:type="dxa"/>
          </w:tcPr>
          <w:p w14:paraId="735933DB"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Nexus States List(CsNexus)</w:t>
            </w:r>
          </w:p>
        </w:tc>
        <w:tc>
          <w:tcPr>
            <w:tcW w:w="6660" w:type="dxa"/>
          </w:tcPr>
          <w:p w14:paraId="402745CE"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nexus state list</w:t>
            </w:r>
          </w:p>
        </w:tc>
      </w:tr>
      <w:tr w:rsidR="0079418C" w:rsidRPr="00E33D85" w14:paraId="10AE02F3" w14:textId="77777777" w:rsidTr="00FE53FB">
        <w:tc>
          <w:tcPr>
            <w:tcW w:w="3420" w:type="dxa"/>
          </w:tcPr>
          <w:p w14:paraId="4E2D4E62"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No Nexus States List(CsNoNexus)</w:t>
            </w:r>
          </w:p>
        </w:tc>
        <w:tc>
          <w:tcPr>
            <w:tcW w:w="6660" w:type="dxa"/>
          </w:tcPr>
          <w:p w14:paraId="3B24DFE4" w14:textId="77777777" w:rsidR="0079418C" w:rsidRPr="00E33D85" w:rsidRDefault="0079418C" w:rsidP="00FE53FB">
            <w:pPr>
              <w:pStyle w:val="Heading4"/>
              <w:tabs>
                <w:tab w:val="left" w:pos="3480"/>
              </w:tabs>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no nexus state list</w:t>
            </w:r>
            <w:r w:rsidRPr="00E33D85">
              <w:rPr>
                <w:rFonts w:asciiTheme="minorHAnsi" w:hAnsiTheme="minorHAnsi" w:cs="Courier New"/>
                <w:b w:val="0"/>
                <w:iCs/>
                <w:sz w:val="22"/>
                <w:szCs w:val="22"/>
              </w:rPr>
              <w:tab/>
            </w:r>
          </w:p>
        </w:tc>
      </w:tr>
      <w:tr w:rsidR="0079418C" w:rsidRPr="00E33D85" w14:paraId="25BA3D51" w14:textId="77777777" w:rsidTr="00FE53FB">
        <w:tc>
          <w:tcPr>
            <w:tcW w:w="3420" w:type="dxa"/>
          </w:tcPr>
          <w:p w14:paraId="7EB3E4F0"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Disable logging of Cyber</w:t>
            </w:r>
            <w:r>
              <w:rPr>
                <w:rFonts w:asciiTheme="minorHAnsi" w:hAnsiTheme="minorHAnsi" w:cs="Courier New"/>
                <w:b w:val="0"/>
                <w:iCs/>
                <w:sz w:val="22"/>
                <w:szCs w:val="22"/>
              </w:rPr>
              <w:t>S</w:t>
            </w:r>
            <w:r w:rsidRPr="00E33D85">
              <w:rPr>
                <w:rFonts w:asciiTheme="minorHAnsi" w:hAnsiTheme="minorHAnsi" w:cs="Courier New"/>
                <w:b w:val="0"/>
                <w:iCs/>
                <w:sz w:val="22"/>
                <w:szCs w:val="22"/>
              </w:rPr>
              <w:t>ource traces(CsDebugCybersource)</w:t>
            </w:r>
          </w:p>
        </w:tc>
        <w:tc>
          <w:tcPr>
            <w:tcW w:w="6660" w:type="dxa"/>
          </w:tcPr>
          <w:p w14:paraId="5662C206"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enable/disable debugging</w:t>
            </w:r>
          </w:p>
        </w:tc>
      </w:tr>
      <w:tr w:rsidR="0079418C" w:rsidRPr="00E33D85" w14:paraId="2F610EB2" w14:textId="77777777" w:rsidTr="00FE53FB">
        <w:tc>
          <w:tcPr>
            <w:tcW w:w="3420" w:type="dxa"/>
          </w:tcPr>
          <w:p w14:paraId="74CF1DCC"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Pr>
                <w:rFonts w:asciiTheme="minorHAnsi" w:hAnsiTheme="minorHAnsi" w:cs="Courier New"/>
                <w:b w:val="0"/>
                <w:iCs/>
                <w:sz w:val="22"/>
                <w:szCs w:val="22"/>
              </w:rPr>
              <w:t>S</w:t>
            </w:r>
            <w:r w:rsidRPr="00E33D85">
              <w:rPr>
                <w:rFonts w:asciiTheme="minorHAnsi" w:hAnsiTheme="minorHAnsi" w:cs="Courier New"/>
                <w:b w:val="0"/>
                <w:iCs/>
                <w:sz w:val="22"/>
                <w:szCs w:val="22"/>
              </w:rPr>
              <w:t>ource Device Fingeprintenabled(CsDeviceFingerprintEnabled)</w:t>
            </w:r>
          </w:p>
        </w:tc>
        <w:tc>
          <w:tcPr>
            <w:tcW w:w="6660" w:type="dxa"/>
          </w:tcPr>
          <w:p w14:paraId="48B6FEFD"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 / disable the device fingerprint for advanced fraud detection</w:t>
            </w:r>
          </w:p>
        </w:tc>
      </w:tr>
      <w:tr w:rsidR="0079418C" w:rsidRPr="00E33D85" w14:paraId="759D19BB" w14:textId="77777777" w:rsidTr="00FE53FB">
        <w:tc>
          <w:tcPr>
            <w:tcW w:w="3420" w:type="dxa"/>
          </w:tcPr>
          <w:p w14:paraId="397D93E3"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JetmetrixLocation(CsJetmetrixLocation)</w:t>
            </w:r>
          </w:p>
        </w:tc>
        <w:tc>
          <w:tcPr>
            <w:tcW w:w="6660" w:type="dxa"/>
          </w:tcPr>
          <w:p w14:paraId="219F4169"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Location of device fingerprint service</w:t>
            </w:r>
          </w:p>
        </w:tc>
      </w:tr>
      <w:tr w:rsidR="0079418C" w:rsidRPr="00E33D85" w14:paraId="7055660F" w14:textId="77777777" w:rsidTr="00FE53FB">
        <w:tc>
          <w:tcPr>
            <w:tcW w:w="3420" w:type="dxa"/>
          </w:tcPr>
          <w:p w14:paraId="26F10ACE"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CsDeviceFingerprintOrgId(CsDeviceFingerprintOrgId)</w:t>
            </w:r>
          </w:p>
        </w:tc>
        <w:tc>
          <w:tcPr>
            <w:tcW w:w="6660" w:type="dxa"/>
          </w:tcPr>
          <w:p w14:paraId="08383BA9"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Id of DeviceFingerprintOrgId</w:t>
            </w:r>
          </w:p>
        </w:tc>
      </w:tr>
      <w:tr w:rsidR="0079418C" w:rsidRPr="00E33D85" w14:paraId="2ED8860B" w14:textId="77777777" w:rsidTr="00FE53FB">
        <w:tc>
          <w:tcPr>
            <w:tcW w:w="3420" w:type="dxa"/>
          </w:tcPr>
          <w:p w14:paraId="173938F9"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Device Fingerprint Redirection(CsDeviceFingerprintRedirectionType)</w:t>
            </w:r>
          </w:p>
        </w:tc>
        <w:tc>
          <w:tcPr>
            <w:tcW w:w="6660" w:type="dxa"/>
          </w:tcPr>
          <w:p w14:paraId="094B751D"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None,static or dynamic for type of redirection.</w:t>
            </w:r>
          </w:p>
        </w:tc>
      </w:tr>
      <w:tr w:rsidR="0079418C" w:rsidRPr="00E33D85" w14:paraId="195231CE" w14:textId="77777777" w:rsidTr="00FE53FB">
        <w:tc>
          <w:tcPr>
            <w:tcW w:w="3420" w:type="dxa"/>
          </w:tcPr>
          <w:p w14:paraId="439B29CA"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Pr>
                <w:rFonts w:asciiTheme="minorHAnsi" w:hAnsiTheme="minorHAnsi" w:cs="Courier New"/>
                <w:b w:val="0"/>
                <w:iCs/>
                <w:sz w:val="22"/>
                <w:szCs w:val="22"/>
              </w:rPr>
              <w:t>S</w:t>
            </w:r>
            <w:r w:rsidRPr="00E33D85">
              <w:rPr>
                <w:rFonts w:asciiTheme="minorHAnsi" w:hAnsiTheme="minorHAnsi" w:cs="Courier New"/>
                <w:b w:val="0"/>
                <w:iCs/>
                <w:sz w:val="22"/>
                <w:szCs w:val="22"/>
              </w:rPr>
              <w:t>ource – Enable Tokenization(CsTokenizationEnable)</w:t>
            </w:r>
          </w:p>
        </w:tc>
        <w:tc>
          <w:tcPr>
            <w:tcW w:w="6660" w:type="dxa"/>
          </w:tcPr>
          <w:p w14:paraId="329F0366"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enable/disable tokenization call in CC Authorization</w:t>
            </w:r>
          </w:p>
        </w:tc>
      </w:tr>
      <w:tr w:rsidR="0079418C" w:rsidRPr="00E33D85" w14:paraId="21906F2D" w14:textId="77777777" w:rsidTr="00FE53FB">
        <w:tc>
          <w:tcPr>
            <w:tcW w:w="3420" w:type="dxa"/>
          </w:tcPr>
          <w:p w14:paraId="014D65D6"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Save Proof.xml</w:t>
            </w:r>
            <w:r>
              <w:rPr>
                <w:rFonts w:asciiTheme="minorHAnsi" w:hAnsiTheme="minorHAnsi" w:cs="Courier New"/>
                <w:b w:val="0"/>
                <w:iCs/>
                <w:sz w:val="22"/>
                <w:szCs w:val="22"/>
              </w:rPr>
              <w:t>(PA)</w:t>
            </w:r>
            <w:r w:rsidRPr="00E33D85">
              <w:rPr>
                <w:rFonts w:asciiTheme="minorHAnsi" w:hAnsiTheme="minorHAnsi" w:cs="Courier New"/>
                <w:b w:val="0"/>
                <w:iCs/>
                <w:sz w:val="22"/>
                <w:szCs w:val="22"/>
              </w:rPr>
              <w:t>(CsPaEnableProofXML)</w:t>
            </w:r>
          </w:p>
        </w:tc>
        <w:tc>
          <w:tcPr>
            <w:tcW w:w="6660" w:type="dxa"/>
          </w:tcPr>
          <w:p w14:paraId="1148667C"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enable/disable saving of proof.xml in order object</w:t>
            </w:r>
          </w:p>
        </w:tc>
      </w:tr>
      <w:tr w:rsidR="0079418C" w:rsidRPr="00E33D85" w14:paraId="36552D1C" w14:textId="77777777" w:rsidTr="00FE53FB">
        <w:tc>
          <w:tcPr>
            <w:tcW w:w="3420" w:type="dxa"/>
          </w:tcPr>
          <w:p w14:paraId="3D05E54E"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Alipay Payment Type(apPaymentType)</w:t>
            </w:r>
          </w:p>
        </w:tc>
        <w:tc>
          <w:tcPr>
            <w:tcW w:w="6660" w:type="dxa"/>
          </w:tcPr>
          <w:p w14:paraId="263ABC43"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Alipay Payment Type for Domestic as well as International Payment</w:t>
            </w:r>
          </w:p>
        </w:tc>
      </w:tr>
      <w:tr w:rsidR="0079418C" w:rsidRPr="00E33D85" w14:paraId="4A2C442F" w14:textId="77777777" w:rsidTr="00FE53FB">
        <w:tc>
          <w:tcPr>
            <w:tcW w:w="3420" w:type="dxa"/>
          </w:tcPr>
          <w:p w14:paraId="7CB04BAF"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Test Reconciliation ID for Alipay(apTestReconciliationID)</w:t>
            </w:r>
          </w:p>
        </w:tc>
        <w:tc>
          <w:tcPr>
            <w:tcW w:w="6660" w:type="dxa"/>
          </w:tcPr>
          <w:p w14:paraId="1254617A"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Test Reconciliation ID for Alipay to test initiate and check status services.</w:t>
            </w:r>
          </w:p>
        </w:tc>
      </w:tr>
      <w:tr w:rsidR="0079418C" w:rsidRPr="00E33D85" w14:paraId="2ADD5668" w14:textId="77777777" w:rsidTr="00FE53FB">
        <w:tc>
          <w:tcPr>
            <w:tcW w:w="3420" w:type="dxa"/>
          </w:tcPr>
          <w:p w14:paraId="1F40A820"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Decision Manager Enable for Card </w:t>
            </w:r>
            <w:r w:rsidRPr="00E33D85">
              <w:rPr>
                <w:rFonts w:asciiTheme="minorHAnsi" w:hAnsiTheme="minorHAnsi" w:cs="Courier New"/>
                <w:b w:val="0"/>
                <w:iCs/>
                <w:sz w:val="22"/>
                <w:szCs w:val="22"/>
              </w:rPr>
              <w:lastRenderedPageBreak/>
              <w:t>(csCardDecisionManagerEnable)</w:t>
            </w:r>
          </w:p>
        </w:tc>
        <w:tc>
          <w:tcPr>
            <w:tcW w:w="6660" w:type="dxa"/>
          </w:tcPr>
          <w:p w14:paraId="0E7EA06E"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lastRenderedPageBreak/>
              <w:t xml:space="preserve">Setting to enable/disable decision manager for Credit  Card </w:t>
            </w:r>
            <w:r w:rsidRPr="00E33D85">
              <w:rPr>
                <w:rFonts w:asciiTheme="minorHAnsi" w:hAnsiTheme="minorHAnsi" w:cs="Courier New"/>
                <w:b w:val="0"/>
                <w:iCs/>
                <w:sz w:val="22"/>
                <w:szCs w:val="22"/>
              </w:rPr>
              <w:lastRenderedPageBreak/>
              <w:t>authorization</w:t>
            </w:r>
          </w:p>
        </w:tc>
      </w:tr>
      <w:tr w:rsidR="0079418C" w:rsidRPr="00E33D85" w14:paraId="7E986BA4" w14:textId="77777777" w:rsidTr="00FE53FB">
        <w:tc>
          <w:tcPr>
            <w:tcW w:w="3420" w:type="dxa"/>
          </w:tcPr>
          <w:p w14:paraId="0848A156"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lastRenderedPageBreak/>
              <w:t>CyberSource correct shipping state (CsCorrectShipState)</w:t>
            </w:r>
          </w:p>
        </w:tc>
        <w:tc>
          <w:tcPr>
            <w:tcW w:w="6660" w:type="dxa"/>
          </w:tcPr>
          <w:p w14:paraId="656213A4"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Default false, whether expect cybersource to correct the shipping state</w:t>
            </w:r>
          </w:p>
        </w:tc>
      </w:tr>
      <w:tr w:rsidR="0079418C" w:rsidRPr="00E33D85" w14:paraId="67B4988C" w14:textId="77777777" w:rsidTr="00FE53FB">
        <w:tc>
          <w:tcPr>
            <w:tcW w:w="3420" w:type="dxa"/>
          </w:tcPr>
          <w:p w14:paraId="38667674" w14:textId="77777777" w:rsidR="0079418C" w:rsidRPr="00E33D85" w:rsidRDefault="0079418C" w:rsidP="00FE53FB">
            <w:pPr>
              <w:pStyle w:val="Heading4"/>
              <w:spacing w:before="0" w:after="0"/>
              <w:rPr>
                <w:rFonts w:asciiTheme="minorHAnsi" w:hAnsiTheme="minorHAnsi" w:cs="Courier New"/>
                <w:b w:val="0"/>
                <w:iCs/>
                <w:sz w:val="22"/>
                <w:szCs w:val="22"/>
              </w:rPr>
            </w:pPr>
          </w:p>
        </w:tc>
        <w:tc>
          <w:tcPr>
            <w:tcW w:w="6660" w:type="dxa"/>
          </w:tcPr>
          <w:p w14:paraId="4DDB0DFE" w14:textId="77777777" w:rsidR="0079418C" w:rsidRPr="00E33D85" w:rsidRDefault="0079418C" w:rsidP="003C3632">
            <w:pPr>
              <w:pStyle w:val="BodyText"/>
            </w:pPr>
          </w:p>
        </w:tc>
      </w:tr>
      <w:tr w:rsidR="0079418C" w:rsidRPr="00E33D85" w14:paraId="7BF78558" w14:textId="77777777" w:rsidTr="00FE53FB">
        <w:tc>
          <w:tcPr>
            <w:tcW w:w="3420" w:type="dxa"/>
          </w:tcPr>
          <w:p w14:paraId="164D1372"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Save ParesStatus (PA) (CsPaSaveParesStatus)</w:t>
            </w:r>
          </w:p>
        </w:tc>
        <w:tc>
          <w:tcPr>
            <w:tcW w:w="6660" w:type="dxa"/>
          </w:tcPr>
          <w:p w14:paraId="25EFB510"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Default False</w:t>
            </w:r>
          </w:p>
          <w:p w14:paraId="7801E693" w14:textId="77777777" w:rsidR="0079418C" w:rsidRPr="00E33D85" w:rsidRDefault="0079418C" w:rsidP="003C3632">
            <w:pPr>
              <w:pStyle w:val="BodyText"/>
            </w:pPr>
            <w:r w:rsidRPr="00E33D85">
              <w:t>Save ParesStatus received as response from Pa Authenticate request and send it as param in ccAuth request call. This field should be enabled after verifying cybersource merchant account settings.</w:t>
            </w:r>
          </w:p>
        </w:tc>
      </w:tr>
      <w:tr w:rsidR="0079418C" w:rsidRPr="00E33D85" w14:paraId="520F4A77" w14:textId="77777777" w:rsidTr="00FE53FB">
        <w:tc>
          <w:tcPr>
            <w:tcW w:w="3420" w:type="dxa"/>
          </w:tcPr>
          <w:p w14:paraId="61C36931"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Master Card Auth Indicator (csMasterCardAuthIndicator)</w:t>
            </w:r>
          </w:p>
        </w:tc>
        <w:tc>
          <w:tcPr>
            <w:tcW w:w="6660" w:type="dxa"/>
          </w:tcPr>
          <w:p w14:paraId="20A7701E"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Default None</w:t>
            </w:r>
          </w:p>
          <w:p w14:paraId="5284F747" w14:textId="77777777" w:rsidR="0079418C" w:rsidRPr="00E33D85" w:rsidRDefault="0079418C" w:rsidP="00FE53FB">
            <w:pPr>
              <w:pStyle w:val="Heading4"/>
              <w:spacing w:before="0" w:after="0"/>
              <w:ind w:left="720"/>
              <w:rPr>
                <w:rFonts w:asciiTheme="minorHAnsi" w:hAnsiTheme="minorHAnsi" w:cs="Courier New"/>
                <w:b w:val="0"/>
                <w:iCs/>
                <w:sz w:val="22"/>
                <w:szCs w:val="22"/>
              </w:rPr>
            </w:pPr>
            <w:r w:rsidRPr="00E33D85">
              <w:rPr>
                <w:rFonts w:asciiTheme="minorHAnsi" w:hAnsiTheme="minorHAnsi" w:cs="Courier New"/>
                <w:b w:val="0"/>
                <w:iCs/>
                <w:sz w:val="22"/>
                <w:szCs w:val="22"/>
              </w:rPr>
              <w:t>Preauthorization: 0 passed in request Final authorization: 1 passed in request Undefined authorization:omit authIndicator field from the request message</w:t>
            </w:r>
          </w:p>
        </w:tc>
      </w:tr>
      <w:tr w:rsidR="0079418C" w:rsidRPr="00E33D85" w14:paraId="2B307706" w14:textId="77777777" w:rsidTr="00FE53FB">
        <w:tc>
          <w:tcPr>
            <w:tcW w:w="3420" w:type="dxa"/>
          </w:tcPr>
          <w:p w14:paraId="2FA891BF"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CsDeveloperID</w:t>
            </w:r>
          </w:p>
        </w:tc>
        <w:tc>
          <w:tcPr>
            <w:tcW w:w="6660" w:type="dxa"/>
          </w:tcPr>
          <w:p w14:paraId="70EC100B"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Merchant developer Id ,mandatory for Cybersource configuration (max limit- String 8 char)</w:t>
            </w:r>
          </w:p>
        </w:tc>
      </w:tr>
    </w:tbl>
    <w:p w14:paraId="7D52F2EC" w14:textId="77777777" w:rsidR="00646DC4" w:rsidRDefault="00646DC4" w:rsidP="003C3632">
      <w:pPr>
        <w:pStyle w:val="BodyText"/>
      </w:pPr>
    </w:p>
    <w:p w14:paraId="723E4E74" w14:textId="77777777" w:rsidR="00646DC4" w:rsidRPr="000B109F" w:rsidRDefault="002E6C04" w:rsidP="003C3632">
      <w:pPr>
        <w:pStyle w:val="BodyText"/>
      </w:pPr>
      <w:r w:rsidRPr="000B109F">
        <w:t>Note:</w:t>
      </w:r>
    </w:p>
    <w:p w14:paraId="5B54A8C2" w14:textId="77777777" w:rsidR="00B94D71" w:rsidRDefault="002E6C04" w:rsidP="003C3632">
      <w:pPr>
        <w:pStyle w:val="BodyText"/>
        <w:numPr>
          <w:ilvl w:val="0"/>
          <w:numId w:val="52"/>
        </w:numPr>
      </w:pPr>
      <w:r w:rsidRPr="00B94D71">
        <w:t xml:space="preserve">CyberSource Merchant </w:t>
      </w:r>
      <w:r w:rsidR="00B94D71" w:rsidRPr="00B94D71">
        <w:t>Key (</w:t>
      </w:r>
      <w:r w:rsidRPr="00B94D71">
        <w:t xml:space="preserve">CsSecurityKey) </w:t>
      </w:r>
      <w:r w:rsidR="00B94D71" w:rsidRPr="00B94D71">
        <w:t xml:space="preserve">- </w:t>
      </w:r>
      <w:r w:rsidR="00B94D71">
        <w:t>Security</w:t>
      </w:r>
      <w:r w:rsidRPr="00B94D71">
        <w:t xml:space="preserve"> key is maintained at site preference level due to the bigger length of the Key which </w:t>
      </w:r>
      <w:r w:rsidR="002622DC" w:rsidRPr="00B94D71">
        <w:t>cannot</w:t>
      </w:r>
      <w:r w:rsidRPr="00B94D71">
        <w:t xml:space="preserve"> be stored at service leve</w:t>
      </w:r>
      <w:r w:rsidR="00646DC4">
        <w:t>l</w:t>
      </w:r>
    </w:p>
    <w:p w14:paraId="59DAF49D" w14:textId="77777777" w:rsidR="0079418C" w:rsidRPr="00B94D71" w:rsidRDefault="00B94D71" w:rsidP="003C3632">
      <w:pPr>
        <w:pStyle w:val="BodyText"/>
        <w:numPr>
          <w:ilvl w:val="0"/>
          <w:numId w:val="52"/>
        </w:numPr>
      </w:pPr>
      <w:r w:rsidRPr="00B94D71">
        <w:t>Please contact Cybersourc</w:t>
      </w:r>
      <w:r w:rsidR="00646DC4">
        <w:t>e support for acquiring the Key</w:t>
      </w:r>
    </w:p>
    <w:p w14:paraId="3FE71895" w14:textId="77777777" w:rsidR="0079418C" w:rsidRPr="00E33D85" w:rsidRDefault="0079418C" w:rsidP="003C3632">
      <w:pPr>
        <w:pStyle w:val="BodyText"/>
      </w:pPr>
    </w:p>
    <w:p w14:paraId="1FA6D509"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14:paraId="5E4789FE" w14:textId="77777777" w:rsidR="0079418C" w:rsidRPr="00834BFD" w:rsidRDefault="0079418C" w:rsidP="003C3632">
      <w:pPr>
        <w:pStyle w:val="BodyText"/>
      </w:pPr>
      <w:r w:rsidRPr="00834BFD">
        <w:t xml:space="preserve">Update CyberSource site preference through Business Manager &gt;StoreFront Site&gt; Site Preferences&gt; Custom Preferences.  </w:t>
      </w:r>
    </w:p>
    <w:p w14:paraId="7985B94D" w14:textId="77777777" w:rsidR="0079418C" w:rsidRPr="00834BFD" w:rsidRDefault="0079418C" w:rsidP="003C3632">
      <w:pPr>
        <w:pStyle w:val="BodyText"/>
      </w:pPr>
      <w:r w:rsidRPr="00834BFD">
        <w:t>The screen shot below depicts the site preferences configuration:</w:t>
      </w:r>
    </w:p>
    <w:p w14:paraId="1A22AB9F" w14:textId="77777777" w:rsidR="0079418C" w:rsidRPr="00E33D85" w:rsidRDefault="0079418C" w:rsidP="003C3632">
      <w:pPr>
        <w:pStyle w:val="BodyText"/>
      </w:pPr>
      <w:r w:rsidRPr="00E33D85">
        <w:rPr>
          <w:noProof/>
        </w:rPr>
        <w:drawing>
          <wp:inline distT="0" distB="0" distL="0" distR="0" wp14:anchorId="04FC78F6" wp14:editId="64B924DF">
            <wp:extent cx="6400800" cy="2611105"/>
            <wp:effectExtent l="0" t="0" r="0" b="0"/>
            <wp:docPr id="5" name="Picture 5" descr="cid:image001.png@01D22FB4.0F307B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22FB4.0F307B60"/>
                    <pic:cNvPicPr>
                      <a:picLocks noChangeAspect="1" noChangeArrowheads="1"/>
                    </pic:cNvPicPr>
                  </pic:nvPicPr>
                  <pic:blipFill>
                    <a:blip r:embed="rId122" r:link="rId123">
                      <a:extLst>
                        <a:ext uri="{28A0092B-C50C-407E-A947-70E740481C1C}">
                          <a14:useLocalDpi xmlns:a14="http://schemas.microsoft.com/office/drawing/2010/main" val="0"/>
                        </a:ext>
                      </a:extLst>
                    </a:blip>
                    <a:srcRect/>
                    <a:stretch>
                      <a:fillRect/>
                    </a:stretch>
                  </pic:blipFill>
                  <pic:spPr bwMode="auto">
                    <a:xfrm>
                      <a:off x="0" y="0"/>
                      <a:ext cx="6400800" cy="2611105"/>
                    </a:xfrm>
                    <a:prstGeom prst="rect">
                      <a:avLst/>
                    </a:prstGeom>
                    <a:noFill/>
                    <a:ln>
                      <a:noFill/>
                    </a:ln>
                  </pic:spPr>
                </pic:pic>
              </a:graphicData>
            </a:graphic>
          </wp:inline>
        </w:drawing>
      </w:r>
    </w:p>
    <w:p w14:paraId="3F1EB4EC" w14:textId="77777777" w:rsidR="0079418C" w:rsidRPr="00E33D85" w:rsidRDefault="0079418C" w:rsidP="003C3632">
      <w:pPr>
        <w:pStyle w:val="BodyText"/>
      </w:pPr>
    </w:p>
    <w:p w14:paraId="180FAA7D" w14:textId="77777777" w:rsidR="0079418C" w:rsidRPr="00E33D85" w:rsidRDefault="0079418C" w:rsidP="003C3632">
      <w:pPr>
        <w:pStyle w:val="BodyText"/>
      </w:pPr>
    </w:p>
    <w:p w14:paraId="2C0C2E57" w14:textId="77777777" w:rsidR="0079418C" w:rsidRPr="00E33D85" w:rsidRDefault="0079418C" w:rsidP="003C3632">
      <w:pPr>
        <w:pStyle w:val="BodyText"/>
      </w:pPr>
      <w:r w:rsidRPr="00E33D85">
        <w:rPr>
          <w:noProof/>
        </w:rPr>
        <w:lastRenderedPageBreak/>
        <w:drawing>
          <wp:inline distT="0" distB="0" distL="0" distR="0" wp14:anchorId="2DC875FD" wp14:editId="7E63468B">
            <wp:extent cx="6400800" cy="4905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400800" cy="4905375"/>
                    </a:xfrm>
                    <a:prstGeom prst="rect">
                      <a:avLst/>
                    </a:prstGeom>
                    <a:noFill/>
                    <a:ln>
                      <a:noFill/>
                    </a:ln>
                  </pic:spPr>
                </pic:pic>
              </a:graphicData>
            </a:graphic>
          </wp:inline>
        </w:drawing>
      </w:r>
    </w:p>
    <w:p w14:paraId="6A5A8A88" w14:textId="77777777" w:rsidR="0079418C" w:rsidRPr="00E33D85" w:rsidRDefault="0079418C" w:rsidP="003C3632">
      <w:pPr>
        <w:pStyle w:val="BodyText"/>
      </w:pPr>
      <w:r w:rsidRPr="00E33D85">
        <w:rPr>
          <w:noProof/>
        </w:rPr>
        <w:lastRenderedPageBreak/>
        <w:drawing>
          <wp:inline distT="0" distB="0" distL="0" distR="0" wp14:anchorId="41964851" wp14:editId="3D613526">
            <wp:extent cx="6391275" cy="47815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391275" cy="4781550"/>
                    </a:xfrm>
                    <a:prstGeom prst="rect">
                      <a:avLst/>
                    </a:prstGeom>
                    <a:noFill/>
                    <a:ln>
                      <a:noFill/>
                    </a:ln>
                  </pic:spPr>
                </pic:pic>
              </a:graphicData>
            </a:graphic>
          </wp:inline>
        </w:drawing>
      </w:r>
    </w:p>
    <w:p w14:paraId="2E8175D3" w14:textId="77777777" w:rsidR="0079418C" w:rsidRDefault="0079418C" w:rsidP="0079418C">
      <w:pPr>
        <w:pStyle w:val="Heading4"/>
        <w:rPr>
          <w:rFonts w:asciiTheme="minorHAnsi" w:hAnsiTheme="minorHAnsi"/>
        </w:rPr>
      </w:pPr>
      <w:r w:rsidRPr="00E33D85">
        <w:rPr>
          <w:rFonts w:asciiTheme="minorHAnsi" w:hAnsiTheme="minorHAnsi"/>
        </w:rPr>
        <w:t>Alipay Site Preference</w:t>
      </w:r>
    </w:p>
    <w:p w14:paraId="3791E124" w14:textId="77777777" w:rsidR="0079418C" w:rsidRPr="00834BFD" w:rsidRDefault="0079418C" w:rsidP="003C3632">
      <w:pPr>
        <w:pStyle w:val="BodyText"/>
      </w:pPr>
      <w:r w:rsidRPr="00834BFD">
        <w:t>Verify Alipay Site Preferences in already existing custom preferences group “CyberSource”.</w:t>
      </w:r>
    </w:p>
    <w:p w14:paraId="7276F279" w14:textId="77777777" w:rsidR="0079418C" w:rsidRPr="002F7D47" w:rsidRDefault="0079418C" w:rsidP="003C3632">
      <w:pPr>
        <w:pStyle w:val="BodyText"/>
      </w:pPr>
    </w:p>
    <w:p w14:paraId="58410856"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780"/>
        <w:gridCol w:w="6300"/>
      </w:tblGrid>
      <w:tr w:rsidR="0079418C" w:rsidRPr="00E33D85" w14:paraId="2A898610" w14:textId="77777777" w:rsidTr="00FE53FB">
        <w:trPr>
          <w:trHeight w:val="197"/>
        </w:trPr>
        <w:tc>
          <w:tcPr>
            <w:tcW w:w="3780" w:type="dxa"/>
            <w:shd w:val="clear" w:color="auto" w:fill="BFBFBF" w:themeFill="background1" w:themeFillShade="BF"/>
          </w:tcPr>
          <w:p w14:paraId="51E9B929" w14:textId="77777777"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6300" w:type="dxa"/>
            <w:shd w:val="clear" w:color="auto" w:fill="BFBFBF" w:themeFill="background1" w:themeFillShade="BF"/>
          </w:tcPr>
          <w:p w14:paraId="0E7145A5" w14:textId="77777777"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79418C" w:rsidRPr="00E33D85" w14:paraId="1C394073" w14:textId="77777777" w:rsidTr="00FE53FB">
        <w:tc>
          <w:tcPr>
            <w:tcW w:w="3780" w:type="dxa"/>
          </w:tcPr>
          <w:p w14:paraId="78E8D359"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CyberSource Endpoint (CsEndpoint)</w:t>
            </w:r>
          </w:p>
        </w:tc>
        <w:tc>
          <w:tcPr>
            <w:tcW w:w="6300" w:type="dxa"/>
          </w:tcPr>
          <w:p w14:paraId="1700FEBC" w14:textId="77777777" w:rsidR="0079418C" w:rsidRPr="00E33D85" w:rsidRDefault="0079418C" w:rsidP="00FE53FB">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CyberSource Alipay endpoint on different environments</w:t>
            </w:r>
          </w:p>
        </w:tc>
      </w:tr>
      <w:tr w:rsidR="0079418C" w:rsidRPr="00E33D85" w14:paraId="091F30A8" w14:textId="77777777" w:rsidTr="00FE53FB">
        <w:tc>
          <w:tcPr>
            <w:tcW w:w="3780" w:type="dxa"/>
          </w:tcPr>
          <w:p w14:paraId="5B6A408F"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Alipay Payment Type(apPaymentType)</w:t>
            </w:r>
          </w:p>
        </w:tc>
        <w:tc>
          <w:tcPr>
            <w:tcW w:w="6300" w:type="dxa"/>
          </w:tcPr>
          <w:p w14:paraId="163BA46A"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Alipay Payment Type for Domestic as well as International Payment</w:t>
            </w:r>
          </w:p>
        </w:tc>
      </w:tr>
      <w:tr w:rsidR="0079418C" w:rsidRPr="00E33D85" w14:paraId="6CD1CF91" w14:textId="77777777" w:rsidTr="00FE53FB">
        <w:tc>
          <w:tcPr>
            <w:tcW w:w="3780" w:type="dxa"/>
          </w:tcPr>
          <w:p w14:paraId="0C9A4EB6"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Test Reconciliation ID for Alipay(apTestReconciliationID)</w:t>
            </w:r>
          </w:p>
        </w:tc>
        <w:tc>
          <w:tcPr>
            <w:tcW w:w="6300" w:type="dxa"/>
          </w:tcPr>
          <w:p w14:paraId="16CA6001"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Test Reconciliation ID for Alipay</w:t>
            </w:r>
          </w:p>
        </w:tc>
      </w:tr>
    </w:tbl>
    <w:p w14:paraId="4814D946"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14:paraId="62E025F9" w14:textId="77777777" w:rsidR="0079418C" w:rsidRPr="00E33D85" w:rsidRDefault="0079418C" w:rsidP="003C3632">
      <w:pPr>
        <w:pStyle w:val="BodyText"/>
      </w:pPr>
      <w:r w:rsidRPr="00E33D85">
        <w:t xml:space="preserve">Update </w:t>
      </w:r>
      <w:r w:rsidRPr="00925F24">
        <w:t xml:space="preserve">CyberSource </w:t>
      </w:r>
      <w:r>
        <w:t xml:space="preserve">Alipay </w:t>
      </w:r>
      <w:r w:rsidRPr="00E33D85">
        <w:t>site preference through Business Manager &gt;StoreFront Site&gt; Site Preferences &gt; Custom Preferences</w:t>
      </w:r>
      <w:r>
        <w:t>.-</w:t>
      </w:r>
      <w:r w:rsidRPr="00925F24">
        <w:t xml:space="preserve">CyberSource </w:t>
      </w:r>
      <w:r>
        <w:t>Alipay</w:t>
      </w:r>
    </w:p>
    <w:p w14:paraId="4C1DAF9A" w14:textId="77777777" w:rsidR="0079418C" w:rsidRDefault="0079418C" w:rsidP="003C3632">
      <w:pPr>
        <w:pStyle w:val="BodyText"/>
      </w:pPr>
      <w:r w:rsidRPr="00E33D85">
        <w:t>The screen shot below depicts the site preferences configuration</w:t>
      </w:r>
      <w:r>
        <w:t>:</w:t>
      </w:r>
    </w:p>
    <w:p w14:paraId="29E6813C" w14:textId="77777777" w:rsidR="0079418C" w:rsidRDefault="0079418C" w:rsidP="003C3632">
      <w:pPr>
        <w:pStyle w:val="BodyText"/>
      </w:pPr>
    </w:p>
    <w:p w14:paraId="0AF8AFEB" w14:textId="77777777" w:rsidR="0079418C" w:rsidRPr="001B113A" w:rsidRDefault="0079418C" w:rsidP="003C3632">
      <w:pPr>
        <w:pStyle w:val="BodyText"/>
      </w:pPr>
      <w:r>
        <w:rPr>
          <w:noProof/>
        </w:rPr>
        <w:lastRenderedPageBreak/>
        <w:drawing>
          <wp:inline distT="0" distB="0" distL="0" distR="0" wp14:anchorId="5540D7F5" wp14:editId="33A9B416">
            <wp:extent cx="6391275" cy="15430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391275" cy="1543050"/>
                    </a:xfrm>
                    <a:prstGeom prst="rect">
                      <a:avLst/>
                    </a:prstGeom>
                    <a:noFill/>
                    <a:ln>
                      <a:noFill/>
                    </a:ln>
                  </pic:spPr>
                </pic:pic>
              </a:graphicData>
            </a:graphic>
          </wp:inline>
        </w:drawing>
      </w:r>
    </w:p>
    <w:p w14:paraId="01818B0A" w14:textId="77777777" w:rsidR="0079418C" w:rsidRPr="00E33D85" w:rsidRDefault="0079418C" w:rsidP="003C3632">
      <w:pPr>
        <w:pStyle w:val="BodyText"/>
      </w:pPr>
    </w:p>
    <w:p w14:paraId="61BFA8BE" w14:textId="77777777" w:rsidR="0079418C" w:rsidRPr="00E33D85" w:rsidRDefault="0079418C" w:rsidP="003C3632">
      <w:pPr>
        <w:pStyle w:val="BodyText"/>
      </w:pPr>
    </w:p>
    <w:p w14:paraId="10B95E04" w14:textId="77777777" w:rsidR="0079418C" w:rsidRPr="00E33D85" w:rsidRDefault="0079418C" w:rsidP="0079418C">
      <w:pPr>
        <w:pStyle w:val="Heading4"/>
        <w:rPr>
          <w:rFonts w:asciiTheme="minorHAnsi" w:hAnsiTheme="minorHAnsi"/>
        </w:rPr>
      </w:pPr>
      <w:r w:rsidRPr="00E33D85">
        <w:rPr>
          <w:rFonts w:asciiTheme="minorHAnsi" w:hAnsiTheme="minorHAnsi"/>
        </w:rPr>
        <w:t>CyberSource</w:t>
      </w:r>
      <w:r w:rsidR="002622DC">
        <w:rPr>
          <w:rFonts w:asciiTheme="minorHAnsi" w:hAnsiTheme="minorHAnsi"/>
        </w:rPr>
        <w:t xml:space="preserve"> Apple</w:t>
      </w:r>
      <w:r>
        <w:rPr>
          <w:rFonts w:asciiTheme="minorHAnsi" w:hAnsiTheme="minorHAnsi"/>
        </w:rPr>
        <w:t xml:space="preserve"> Pay</w:t>
      </w:r>
      <w:r w:rsidR="002622DC">
        <w:rPr>
          <w:rFonts w:asciiTheme="minorHAnsi" w:hAnsiTheme="minorHAnsi"/>
        </w:rPr>
        <w:t xml:space="preserve"> </w:t>
      </w:r>
      <w:r>
        <w:rPr>
          <w:rFonts w:asciiTheme="minorHAnsi" w:hAnsiTheme="minorHAnsi"/>
        </w:rPr>
        <w:t>Site P</w:t>
      </w:r>
      <w:r w:rsidRPr="00E33D85">
        <w:rPr>
          <w:rFonts w:asciiTheme="minorHAnsi" w:hAnsiTheme="minorHAnsi"/>
        </w:rPr>
        <w:t>reference</w:t>
      </w:r>
    </w:p>
    <w:p w14:paraId="325867FE"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20"/>
        <w:gridCol w:w="6660"/>
      </w:tblGrid>
      <w:tr w:rsidR="0079418C" w:rsidRPr="00E33D85" w14:paraId="6C55ACA4" w14:textId="77777777" w:rsidTr="00FE53FB">
        <w:trPr>
          <w:trHeight w:val="197"/>
        </w:trPr>
        <w:tc>
          <w:tcPr>
            <w:tcW w:w="3420" w:type="dxa"/>
            <w:shd w:val="clear" w:color="auto" w:fill="BFBFBF" w:themeFill="background1" w:themeFillShade="BF"/>
          </w:tcPr>
          <w:p w14:paraId="049A3905"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Site Preferences</w:t>
            </w:r>
          </w:p>
        </w:tc>
        <w:tc>
          <w:tcPr>
            <w:tcW w:w="6660" w:type="dxa"/>
            <w:shd w:val="clear" w:color="auto" w:fill="BFBFBF" w:themeFill="background1" w:themeFillShade="BF"/>
          </w:tcPr>
          <w:p w14:paraId="2B8A1BB5"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Description</w:t>
            </w:r>
          </w:p>
        </w:tc>
      </w:tr>
      <w:tr w:rsidR="0079418C" w:rsidRPr="00E33D85" w14:paraId="1FAAEACF" w14:textId="77777777" w:rsidTr="00FE53FB">
        <w:tc>
          <w:tcPr>
            <w:tcW w:w="3420" w:type="dxa"/>
          </w:tcPr>
          <w:p w14:paraId="2DCD1121"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CyberSource Interface Apple Pay User(CsApplePayUser)</w:t>
            </w:r>
          </w:p>
        </w:tc>
        <w:tc>
          <w:tcPr>
            <w:tcW w:w="6660" w:type="dxa"/>
          </w:tcPr>
          <w:p w14:paraId="2F16FB14" w14:textId="77777777" w:rsidR="0079418C" w:rsidRPr="00E33D85" w:rsidRDefault="0079418C" w:rsidP="00621C75">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sidR="00755EA9">
              <w:rPr>
                <w:rFonts w:asciiTheme="minorHAnsi" w:hAnsiTheme="minorHAnsi" w:cs="Courier New"/>
                <w:b w:val="0"/>
                <w:iCs/>
                <w:sz w:val="22"/>
                <w:szCs w:val="22"/>
              </w:rPr>
              <w:t>REST Interface Header Authentication User</w:t>
            </w:r>
            <w:r w:rsidR="00621C75">
              <w:rPr>
                <w:rFonts w:asciiTheme="minorHAnsi" w:hAnsiTheme="minorHAnsi" w:cs="Courier New"/>
                <w:b w:val="0"/>
                <w:iCs/>
                <w:sz w:val="22"/>
                <w:szCs w:val="22"/>
              </w:rPr>
              <w:t>, need</w:t>
            </w:r>
            <w:r w:rsidR="00755EA9">
              <w:rPr>
                <w:rFonts w:asciiTheme="minorHAnsi" w:hAnsiTheme="minorHAnsi" w:cs="Courier New"/>
                <w:b w:val="0"/>
                <w:iCs/>
                <w:sz w:val="22"/>
                <w:szCs w:val="22"/>
              </w:rPr>
              <w:t xml:space="preserve"> to be configured to authenticate the REST Interface for valid access.</w:t>
            </w:r>
          </w:p>
        </w:tc>
      </w:tr>
      <w:tr w:rsidR="0079418C" w:rsidRPr="00E33D85" w14:paraId="7B8BFCFE" w14:textId="77777777" w:rsidTr="00FE53FB">
        <w:tc>
          <w:tcPr>
            <w:tcW w:w="3420" w:type="dxa"/>
          </w:tcPr>
          <w:p w14:paraId="7AFED80B"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CyberSource Interface Apple Pay Password (CsApplePayPassword)</w:t>
            </w:r>
          </w:p>
        </w:tc>
        <w:tc>
          <w:tcPr>
            <w:tcW w:w="6660" w:type="dxa"/>
          </w:tcPr>
          <w:p w14:paraId="1DB31DD4" w14:textId="77777777" w:rsidR="0079418C" w:rsidRPr="00E33D85" w:rsidRDefault="00755EA9" w:rsidP="00755EA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Pr>
                <w:rFonts w:asciiTheme="minorHAnsi" w:hAnsiTheme="minorHAnsi" w:cs="Courier New"/>
                <w:b w:val="0"/>
                <w:iCs/>
                <w:sz w:val="22"/>
                <w:szCs w:val="22"/>
              </w:rPr>
              <w:t xml:space="preserve">REST Interface Header Authentication Password, </w:t>
            </w:r>
            <w:r w:rsidR="00621C75">
              <w:rPr>
                <w:rFonts w:asciiTheme="minorHAnsi" w:hAnsiTheme="minorHAnsi" w:cs="Courier New"/>
                <w:b w:val="0"/>
                <w:iCs/>
                <w:sz w:val="22"/>
                <w:szCs w:val="22"/>
              </w:rPr>
              <w:t>n</w:t>
            </w:r>
            <w:r>
              <w:rPr>
                <w:rFonts w:asciiTheme="minorHAnsi" w:hAnsiTheme="minorHAnsi" w:cs="Courier New"/>
                <w:b w:val="0"/>
                <w:iCs/>
                <w:sz w:val="22"/>
                <w:szCs w:val="22"/>
              </w:rPr>
              <w:t>eed to be configured to authenticate the REST Interface for valid access.</w:t>
            </w:r>
          </w:p>
        </w:tc>
      </w:tr>
    </w:tbl>
    <w:p w14:paraId="44759834" w14:textId="77777777" w:rsidR="005A5472" w:rsidRDefault="005A5472" w:rsidP="0079418C">
      <w:pPr>
        <w:pStyle w:val="Heading5"/>
        <w:rPr>
          <w:rFonts w:asciiTheme="minorHAnsi" w:hAnsiTheme="minorHAnsi"/>
        </w:rPr>
      </w:pPr>
    </w:p>
    <w:p w14:paraId="6E5CED83" w14:textId="77777777" w:rsidR="0079418C" w:rsidRPr="00E33D85" w:rsidRDefault="0079418C" w:rsidP="0079418C">
      <w:pPr>
        <w:pStyle w:val="Heading5"/>
        <w:rPr>
          <w:rFonts w:asciiTheme="minorHAnsi" w:hAnsiTheme="minorHAnsi"/>
        </w:rPr>
      </w:pPr>
      <w:r w:rsidRPr="00E33D85">
        <w:rPr>
          <w:rFonts w:asciiTheme="minorHAnsi" w:hAnsiTheme="minorHAnsi"/>
        </w:rPr>
        <w:t xml:space="preserve">Site </w:t>
      </w:r>
      <w:r>
        <w:rPr>
          <w:rFonts w:asciiTheme="minorHAnsi" w:hAnsiTheme="minorHAnsi"/>
        </w:rPr>
        <w:t>P</w:t>
      </w:r>
      <w:r w:rsidRPr="00E33D85">
        <w:rPr>
          <w:rFonts w:asciiTheme="minorHAnsi" w:hAnsiTheme="minorHAnsi"/>
        </w:rPr>
        <w:t>reference data</w:t>
      </w:r>
    </w:p>
    <w:p w14:paraId="7E10A6A2" w14:textId="77777777" w:rsidR="0079418C" w:rsidRPr="00E33D85" w:rsidRDefault="0079418C" w:rsidP="003C3632">
      <w:pPr>
        <w:pStyle w:val="BodyText"/>
      </w:pPr>
      <w:r w:rsidRPr="00E33D85">
        <w:t xml:space="preserve">Update </w:t>
      </w:r>
      <w:r w:rsidRPr="001958A7">
        <w:t xml:space="preserve">CyberSource Apple </w:t>
      </w:r>
      <w:r w:rsidR="00B03D3F" w:rsidRPr="001958A7">
        <w:t>Pay</w:t>
      </w:r>
      <w:r w:rsidR="00B03D3F" w:rsidRPr="00E33D85">
        <w:t xml:space="preserve"> site</w:t>
      </w:r>
      <w:r w:rsidRPr="00E33D85">
        <w:t xml:space="preserve"> preference through Business Manager &gt;StoreFront Site&gt; Site Preferences &gt; Custom Preferences</w:t>
      </w:r>
      <w:r>
        <w:t>.-</w:t>
      </w:r>
      <w:r w:rsidRPr="001958A7">
        <w:t>CyberSource Apple Pay</w:t>
      </w:r>
    </w:p>
    <w:p w14:paraId="5FD5925B" w14:textId="77777777" w:rsidR="0079418C" w:rsidRDefault="0079418C" w:rsidP="003C3632">
      <w:pPr>
        <w:pStyle w:val="BodyText"/>
      </w:pPr>
      <w:r w:rsidRPr="00E33D85">
        <w:t>The screen shot below depicts the site preferences configuration</w:t>
      </w:r>
      <w:r>
        <w:t>:</w:t>
      </w:r>
    </w:p>
    <w:p w14:paraId="1F5C907E" w14:textId="77777777" w:rsidR="00E74CAA" w:rsidRDefault="00E74CAA" w:rsidP="003C3632">
      <w:pPr>
        <w:pStyle w:val="BodyText"/>
      </w:pPr>
    </w:p>
    <w:p w14:paraId="3D1FE6AC" w14:textId="77777777" w:rsidR="0079418C" w:rsidRDefault="0079418C" w:rsidP="003C3632">
      <w:pPr>
        <w:pStyle w:val="BodyText"/>
      </w:pPr>
      <w:r>
        <w:rPr>
          <w:noProof/>
        </w:rPr>
        <w:drawing>
          <wp:inline distT="0" distB="0" distL="0" distR="0" wp14:anchorId="106E80EB" wp14:editId="7A547170">
            <wp:extent cx="6391275" cy="26289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391275" cy="2628900"/>
                    </a:xfrm>
                    <a:prstGeom prst="rect">
                      <a:avLst/>
                    </a:prstGeom>
                    <a:noFill/>
                    <a:ln>
                      <a:noFill/>
                    </a:ln>
                  </pic:spPr>
                </pic:pic>
              </a:graphicData>
            </a:graphic>
          </wp:inline>
        </w:drawing>
      </w:r>
    </w:p>
    <w:p w14:paraId="0BE13778" w14:textId="77777777" w:rsidR="0079418C" w:rsidRPr="00E33D85" w:rsidRDefault="0079418C" w:rsidP="0079418C">
      <w:pPr>
        <w:pStyle w:val="Heading4"/>
        <w:rPr>
          <w:rFonts w:asciiTheme="minorHAnsi" w:hAnsiTheme="minorHAnsi"/>
        </w:rPr>
      </w:pPr>
      <w:r w:rsidRPr="001958A7">
        <w:rPr>
          <w:rFonts w:asciiTheme="minorHAnsi" w:hAnsiTheme="minorHAnsi"/>
        </w:rPr>
        <w:lastRenderedPageBreak/>
        <w:t>CyberSource_paypal</w:t>
      </w:r>
      <w:r>
        <w:rPr>
          <w:rFonts w:asciiTheme="minorHAnsi" w:hAnsiTheme="minorHAnsi"/>
        </w:rPr>
        <w:t xml:space="preserve"> S</w:t>
      </w:r>
      <w:r w:rsidRPr="00E33D85">
        <w:rPr>
          <w:rFonts w:asciiTheme="minorHAnsi" w:hAnsiTheme="minorHAnsi"/>
        </w:rPr>
        <w:t xml:space="preserve">ite </w:t>
      </w:r>
      <w:r>
        <w:rPr>
          <w:rFonts w:asciiTheme="minorHAnsi" w:hAnsiTheme="minorHAnsi"/>
        </w:rPr>
        <w:t>P</w:t>
      </w:r>
      <w:r w:rsidRPr="00E33D85">
        <w:rPr>
          <w:rFonts w:asciiTheme="minorHAnsi" w:hAnsiTheme="minorHAnsi"/>
        </w:rPr>
        <w:t>reference</w:t>
      </w:r>
    </w:p>
    <w:p w14:paraId="5A19A80C"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050"/>
        <w:gridCol w:w="6030"/>
      </w:tblGrid>
      <w:tr w:rsidR="0079418C" w:rsidRPr="00E33D85" w14:paraId="5155287A" w14:textId="77777777" w:rsidTr="00FE53FB">
        <w:trPr>
          <w:trHeight w:val="197"/>
        </w:trPr>
        <w:tc>
          <w:tcPr>
            <w:tcW w:w="4050" w:type="dxa"/>
            <w:shd w:val="clear" w:color="auto" w:fill="BFBFBF" w:themeFill="background1" w:themeFillShade="BF"/>
          </w:tcPr>
          <w:p w14:paraId="2550A9B4" w14:textId="77777777"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6030" w:type="dxa"/>
            <w:shd w:val="clear" w:color="auto" w:fill="BFBFBF" w:themeFill="background1" w:themeFillShade="BF"/>
          </w:tcPr>
          <w:p w14:paraId="228B33F6" w14:textId="77777777"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79418C" w:rsidRPr="00E33D85" w14:paraId="0AACFFD6" w14:textId="77777777" w:rsidTr="00FE53FB">
        <w:tc>
          <w:tcPr>
            <w:tcW w:w="4050" w:type="dxa"/>
          </w:tcPr>
          <w:p w14:paraId="4AFEAE6E"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Decision Manager Enable for Paypal(isDecisionManagerEnable)</w:t>
            </w:r>
          </w:p>
        </w:tc>
        <w:tc>
          <w:tcPr>
            <w:tcW w:w="6030" w:type="dxa"/>
          </w:tcPr>
          <w:p w14:paraId="27769132"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Decision Manager Enable for Paypal</w:t>
            </w:r>
          </w:p>
        </w:tc>
      </w:tr>
      <w:tr w:rsidR="0079418C" w:rsidRPr="00E33D85" w14:paraId="7FB87EA0" w14:textId="77777777" w:rsidTr="00FE53FB">
        <w:tc>
          <w:tcPr>
            <w:tcW w:w="4050" w:type="dxa"/>
          </w:tcPr>
          <w:p w14:paraId="29DF71F6"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Billing Agreement(payPalBillingAgreements)</w:t>
            </w:r>
          </w:p>
        </w:tc>
        <w:tc>
          <w:tcPr>
            <w:tcW w:w="6030" w:type="dxa"/>
          </w:tcPr>
          <w:p w14:paraId="7C23AD33"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Enable/Disable PayPal Billing Agreements</w:t>
            </w:r>
          </w:p>
        </w:tc>
      </w:tr>
      <w:tr w:rsidR="0079418C" w:rsidRPr="00E33D85" w14:paraId="71FFD472" w14:textId="77777777" w:rsidTr="00FE53FB">
        <w:tc>
          <w:tcPr>
            <w:tcW w:w="4050" w:type="dxa"/>
          </w:tcPr>
          <w:p w14:paraId="63DEBF20" w14:textId="77777777" w:rsidR="0079418C" w:rsidRPr="000166BD"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Paypal Order Type(CsPaypalOrderType)</w:t>
            </w:r>
          </w:p>
        </w:tc>
        <w:tc>
          <w:tcPr>
            <w:tcW w:w="6030" w:type="dxa"/>
          </w:tcPr>
          <w:p w14:paraId="73572A54" w14:textId="77777777" w:rsidR="0079418C" w:rsidRPr="000166BD" w:rsidRDefault="0079418C" w:rsidP="00FE53FB">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Paypal Order type</w:t>
            </w:r>
          </w:p>
        </w:tc>
      </w:tr>
      <w:tr w:rsidR="0079418C" w:rsidRPr="00E33D85" w14:paraId="51B60F5D" w14:textId="77777777" w:rsidTr="00FE53FB">
        <w:tc>
          <w:tcPr>
            <w:tcW w:w="4050" w:type="dxa"/>
          </w:tcPr>
          <w:p w14:paraId="7E860409"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Funding Source (CsFundingSource)</w:t>
            </w:r>
          </w:p>
        </w:tc>
        <w:tc>
          <w:tcPr>
            <w:tcW w:w="6030" w:type="dxa"/>
          </w:tcPr>
          <w:p w14:paraId="7655B963" w14:textId="77777777" w:rsidR="0079418C"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Funding Source </w:t>
            </w:r>
          </w:p>
        </w:tc>
      </w:tr>
      <w:tr w:rsidR="0016796F" w:rsidRPr="00E33D85" w14:paraId="06DE00B0" w14:textId="77777777" w:rsidTr="00FE53FB">
        <w:tc>
          <w:tcPr>
            <w:tcW w:w="4050" w:type="dxa"/>
          </w:tcPr>
          <w:p w14:paraId="50783B20" w14:textId="77777777" w:rsidR="0016796F" w:rsidRPr="001958A7" w:rsidRDefault="0016796F" w:rsidP="00FE53FB">
            <w:pPr>
              <w:pStyle w:val="Heading4"/>
              <w:spacing w:before="0" w:after="0"/>
              <w:rPr>
                <w:rFonts w:asciiTheme="minorHAnsi" w:hAnsiTheme="minorHAnsi" w:cs="Courier New"/>
                <w:b w:val="0"/>
                <w:iCs/>
                <w:sz w:val="22"/>
                <w:szCs w:val="22"/>
              </w:rPr>
            </w:pPr>
            <w:r>
              <w:rPr>
                <w:rFonts w:ascii="Helvetica" w:hAnsi="Helvetica"/>
                <w:b w:val="0"/>
                <w:bCs/>
                <w:color w:val="000000"/>
                <w:sz w:val="20"/>
                <w:shd w:val="clear" w:color="auto" w:fill="FFFFFF"/>
              </w:rPr>
              <w:t>CsEnableExpressPaypal</w:t>
            </w:r>
          </w:p>
        </w:tc>
        <w:tc>
          <w:tcPr>
            <w:tcW w:w="6030" w:type="dxa"/>
          </w:tcPr>
          <w:p w14:paraId="2F811A62" w14:textId="77777777" w:rsidR="0016796F" w:rsidRPr="001958A7" w:rsidRDefault="0016796F" w:rsidP="00FE53FB">
            <w:pPr>
              <w:pStyle w:val="Heading4"/>
              <w:spacing w:before="0" w:after="0"/>
              <w:rPr>
                <w:rFonts w:asciiTheme="minorHAnsi" w:hAnsiTheme="minorHAnsi" w:cs="Courier New"/>
                <w:b w:val="0"/>
                <w:iCs/>
                <w:sz w:val="22"/>
                <w:szCs w:val="22"/>
              </w:rPr>
            </w:pPr>
            <w:r w:rsidRPr="005D557C">
              <w:rPr>
                <w:rFonts w:asciiTheme="minorHAnsi" w:hAnsiTheme="minorHAnsi" w:cs="Courier New"/>
                <w:b w:val="0"/>
                <w:iCs/>
                <w:sz w:val="22"/>
                <w:szCs w:val="22"/>
              </w:rPr>
              <w:t>Cyber Source Flag for Enable paypal expess in cart and Minicart page</w:t>
            </w:r>
          </w:p>
        </w:tc>
      </w:tr>
    </w:tbl>
    <w:p w14:paraId="0DCD26AC"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14:paraId="125159F2" w14:textId="77777777" w:rsidR="0079418C" w:rsidRPr="00E33D85" w:rsidRDefault="0079418C" w:rsidP="003C3632">
      <w:pPr>
        <w:pStyle w:val="BodyText"/>
      </w:pPr>
      <w:r w:rsidRPr="00E33D85">
        <w:t xml:space="preserve">Update </w:t>
      </w:r>
      <w:r w:rsidRPr="001958A7">
        <w:t>CyberSource_paypal</w:t>
      </w:r>
      <w:r w:rsidR="00B03D3F">
        <w:t xml:space="preserve"> </w:t>
      </w:r>
      <w:r w:rsidRPr="00E33D85">
        <w:t>site preference through Business Manager &gt;StoreFront Site&gt; Site Preferences &gt; Custom Preferences</w:t>
      </w:r>
      <w:r>
        <w:t>.-</w:t>
      </w:r>
      <w:r w:rsidRPr="001958A7">
        <w:t>CyberSource_paypal</w:t>
      </w:r>
    </w:p>
    <w:p w14:paraId="55F45B00" w14:textId="77777777" w:rsidR="0079418C" w:rsidRDefault="0079418C" w:rsidP="003C3632">
      <w:pPr>
        <w:pStyle w:val="BodyText"/>
      </w:pPr>
      <w:r w:rsidRPr="00E33D85">
        <w:t>The screen shot below depicts the site preferences configuration</w:t>
      </w:r>
      <w:r>
        <w:t>:</w:t>
      </w:r>
    </w:p>
    <w:p w14:paraId="1A53F0C9" w14:textId="77777777" w:rsidR="0079418C" w:rsidRDefault="0079418C" w:rsidP="003C3632">
      <w:pPr>
        <w:pStyle w:val="BodyText"/>
      </w:pPr>
    </w:p>
    <w:p w14:paraId="21490412" w14:textId="77777777" w:rsidR="00D64F79" w:rsidRDefault="00D64F79" w:rsidP="003C3632">
      <w:pPr>
        <w:pStyle w:val="BodyText"/>
      </w:pPr>
      <w:r>
        <w:rPr>
          <w:noProof/>
        </w:rPr>
        <w:drawing>
          <wp:inline distT="0" distB="0" distL="0" distR="0" wp14:anchorId="1490CD20" wp14:editId="121A0CC9">
            <wp:extent cx="6400800" cy="24003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00800" cy="2400300"/>
                    </a:xfrm>
                    <a:prstGeom prst="rect">
                      <a:avLst/>
                    </a:prstGeom>
                    <a:noFill/>
                    <a:ln>
                      <a:noFill/>
                    </a:ln>
                  </pic:spPr>
                </pic:pic>
              </a:graphicData>
            </a:graphic>
          </wp:inline>
        </w:drawing>
      </w:r>
    </w:p>
    <w:p w14:paraId="092DF119" w14:textId="77777777" w:rsidR="0079418C" w:rsidRPr="00E33D85" w:rsidRDefault="0079418C" w:rsidP="0079418C">
      <w:pPr>
        <w:pStyle w:val="Heading4"/>
        <w:rPr>
          <w:rFonts w:asciiTheme="minorHAnsi" w:hAnsiTheme="minorHAnsi"/>
        </w:rPr>
      </w:pPr>
      <w:r w:rsidRPr="001958A7">
        <w:rPr>
          <w:rFonts w:asciiTheme="minorHAnsi" w:hAnsiTheme="minorHAnsi"/>
        </w:rPr>
        <w:lastRenderedPageBreak/>
        <w:t>CyberSource Android</w:t>
      </w:r>
      <w:r w:rsidR="00B03D3F">
        <w:rPr>
          <w:rFonts w:asciiTheme="minorHAnsi" w:hAnsiTheme="minorHAnsi"/>
        </w:rPr>
        <w:t xml:space="preserve"> </w:t>
      </w:r>
      <w:r w:rsidRPr="001958A7">
        <w:rPr>
          <w:rFonts w:asciiTheme="minorHAnsi" w:hAnsiTheme="minorHAnsi"/>
        </w:rPr>
        <w:t>Pay</w:t>
      </w:r>
      <w:r w:rsidR="00B03D3F">
        <w:rPr>
          <w:rFonts w:asciiTheme="minorHAnsi" w:hAnsiTheme="minorHAnsi"/>
        </w:rPr>
        <w:t xml:space="preserve"> </w:t>
      </w:r>
      <w:r>
        <w:rPr>
          <w:rFonts w:asciiTheme="minorHAnsi" w:hAnsiTheme="minorHAnsi"/>
        </w:rPr>
        <w:t>S</w:t>
      </w:r>
      <w:r w:rsidRPr="00E33D85">
        <w:rPr>
          <w:rFonts w:asciiTheme="minorHAnsi" w:hAnsiTheme="minorHAnsi"/>
        </w:rPr>
        <w:t xml:space="preserve">ite </w:t>
      </w:r>
      <w:r>
        <w:rPr>
          <w:rFonts w:asciiTheme="minorHAnsi" w:hAnsiTheme="minorHAnsi"/>
        </w:rPr>
        <w:t>P</w:t>
      </w:r>
      <w:r w:rsidRPr="00E33D85">
        <w:rPr>
          <w:rFonts w:asciiTheme="minorHAnsi" w:hAnsiTheme="minorHAnsi"/>
        </w:rPr>
        <w:t>reference</w:t>
      </w:r>
    </w:p>
    <w:p w14:paraId="4286F54B"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040"/>
        <w:gridCol w:w="5040"/>
      </w:tblGrid>
      <w:tr w:rsidR="0079418C" w:rsidRPr="00E33D85" w14:paraId="2D7E059E" w14:textId="77777777" w:rsidTr="00FE53FB">
        <w:trPr>
          <w:trHeight w:val="197"/>
        </w:trPr>
        <w:tc>
          <w:tcPr>
            <w:tcW w:w="5040" w:type="dxa"/>
            <w:shd w:val="clear" w:color="auto" w:fill="BFBFBF" w:themeFill="background1" w:themeFillShade="BF"/>
          </w:tcPr>
          <w:p w14:paraId="4E7D1457" w14:textId="77777777"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5040" w:type="dxa"/>
            <w:shd w:val="clear" w:color="auto" w:fill="BFBFBF" w:themeFill="background1" w:themeFillShade="BF"/>
          </w:tcPr>
          <w:p w14:paraId="2F821C22" w14:textId="77777777"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79418C" w:rsidRPr="00E33D85" w14:paraId="35D6580D" w14:textId="77777777" w:rsidTr="00FE53FB">
        <w:tc>
          <w:tcPr>
            <w:tcW w:w="5040" w:type="dxa"/>
          </w:tcPr>
          <w:p w14:paraId="56AA39E4" w14:textId="77777777" w:rsidR="0079418C" w:rsidRPr="00E33D85" w:rsidRDefault="00B03D3F"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Android Pay</w:t>
            </w:r>
            <w:r w:rsidR="0079418C" w:rsidRPr="001958A7">
              <w:rPr>
                <w:rFonts w:asciiTheme="minorHAnsi" w:hAnsiTheme="minorHAnsi" w:cs="Courier New"/>
                <w:b w:val="0"/>
                <w:iCs/>
                <w:sz w:val="22"/>
                <w:szCs w:val="22"/>
              </w:rPr>
              <w:t xml:space="preserve"> API Interface UserId(cybAndroidPayInterfaceUser)</w:t>
            </w:r>
          </w:p>
        </w:tc>
        <w:tc>
          <w:tcPr>
            <w:tcW w:w="5040" w:type="dxa"/>
          </w:tcPr>
          <w:p w14:paraId="5B7BC235" w14:textId="77777777" w:rsidR="0079418C" w:rsidRPr="00E33D85" w:rsidRDefault="0084132E"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Pr>
                <w:rFonts w:asciiTheme="minorHAnsi" w:hAnsiTheme="minorHAnsi" w:cs="Courier New"/>
                <w:b w:val="0"/>
                <w:iCs/>
                <w:sz w:val="22"/>
                <w:szCs w:val="22"/>
              </w:rPr>
              <w:t xml:space="preserve">REST Interface </w:t>
            </w:r>
            <w:r w:rsidR="00F14322">
              <w:rPr>
                <w:rFonts w:asciiTheme="minorHAnsi" w:hAnsiTheme="minorHAnsi" w:cs="Courier New"/>
                <w:b w:val="0"/>
                <w:iCs/>
                <w:sz w:val="22"/>
                <w:szCs w:val="22"/>
              </w:rPr>
              <w:t>Header Authentication User, n</w:t>
            </w:r>
            <w:r>
              <w:rPr>
                <w:rFonts w:asciiTheme="minorHAnsi" w:hAnsiTheme="minorHAnsi" w:cs="Courier New"/>
                <w:b w:val="0"/>
                <w:iCs/>
                <w:sz w:val="22"/>
                <w:szCs w:val="22"/>
              </w:rPr>
              <w:t>eed to be configured to authenticate the REST Interface for valid access.</w:t>
            </w:r>
          </w:p>
        </w:tc>
      </w:tr>
      <w:tr w:rsidR="0079418C" w:rsidRPr="00E33D85" w14:paraId="1E8A9885" w14:textId="77777777" w:rsidTr="00FE53FB">
        <w:tc>
          <w:tcPr>
            <w:tcW w:w="5040" w:type="dxa"/>
          </w:tcPr>
          <w:p w14:paraId="7AFCBAAB"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 xml:space="preserve">CyberSource </w:t>
            </w:r>
            <w:r w:rsidR="00B03D3F" w:rsidRPr="001958A7">
              <w:rPr>
                <w:rFonts w:asciiTheme="minorHAnsi" w:hAnsiTheme="minorHAnsi" w:cs="Courier New"/>
                <w:b w:val="0"/>
                <w:iCs/>
                <w:sz w:val="22"/>
                <w:szCs w:val="22"/>
              </w:rPr>
              <w:t>Android Pay</w:t>
            </w:r>
            <w:r w:rsidRPr="001958A7">
              <w:rPr>
                <w:rFonts w:asciiTheme="minorHAnsi" w:hAnsiTheme="minorHAnsi" w:cs="Courier New"/>
                <w:b w:val="0"/>
                <w:iCs/>
                <w:sz w:val="22"/>
                <w:szCs w:val="22"/>
              </w:rPr>
              <w:t xml:space="preserve"> Password(cybAndroidPayInterfacePassword)</w:t>
            </w:r>
          </w:p>
        </w:tc>
        <w:tc>
          <w:tcPr>
            <w:tcW w:w="5040" w:type="dxa"/>
          </w:tcPr>
          <w:p w14:paraId="4C922B0E" w14:textId="77777777" w:rsidR="0079418C" w:rsidRPr="00E33D85" w:rsidRDefault="0084132E" w:rsidP="00F14322">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Pr>
                <w:rFonts w:asciiTheme="minorHAnsi" w:hAnsiTheme="minorHAnsi" w:cs="Courier New"/>
                <w:b w:val="0"/>
                <w:iCs/>
                <w:sz w:val="22"/>
                <w:szCs w:val="22"/>
              </w:rPr>
              <w:t>REST Interface Header Authentication Password</w:t>
            </w:r>
            <w:r w:rsidR="00F14322">
              <w:rPr>
                <w:rFonts w:asciiTheme="minorHAnsi" w:hAnsiTheme="minorHAnsi" w:cs="Courier New"/>
                <w:b w:val="0"/>
                <w:iCs/>
                <w:sz w:val="22"/>
                <w:szCs w:val="22"/>
              </w:rPr>
              <w:t>, n</w:t>
            </w:r>
            <w:r>
              <w:rPr>
                <w:rFonts w:asciiTheme="minorHAnsi" w:hAnsiTheme="minorHAnsi" w:cs="Courier New"/>
                <w:b w:val="0"/>
                <w:iCs/>
                <w:sz w:val="22"/>
                <w:szCs w:val="22"/>
              </w:rPr>
              <w:t>eed to be configured to authenticate the REST Interface for valid access.</w:t>
            </w:r>
          </w:p>
        </w:tc>
      </w:tr>
      <w:tr w:rsidR="0079418C" w:rsidRPr="00E33D85" w14:paraId="3575CF13" w14:textId="77777777" w:rsidTr="00FE53FB">
        <w:tc>
          <w:tcPr>
            <w:tcW w:w="5040" w:type="dxa"/>
          </w:tcPr>
          <w:p w14:paraId="4609F764" w14:textId="77777777" w:rsidR="0079418C" w:rsidRPr="000166BD"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Android Pay Card Subscription Enabled(CsAndoridPayTokenizationEnabled)</w:t>
            </w:r>
          </w:p>
        </w:tc>
        <w:tc>
          <w:tcPr>
            <w:tcW w:w="5040" w:type="dxa"/>
          </w:tcPr>
          <w:p w14:paraId="07647F57" w14:textId="77777777" w:rsidR="0079418C" w:rsidRPr="000166BD" w:rsidRDefault="0079418C" w:rsidP="00F14322">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Enable/disable subscription</w:t>
            </w:r>
            <w:r w:rsidR="00F14322">
              <w:rPr>
                <w:rFonts w:asciiTheme="minorHAnsi" w:hAnsiTheme="minorHAnsi" w:cs="Courier New"/>
                <w:b w:val="0"/>
                <w:iCs/>
                <w:sz w:val="22"/>
                <w:szCs w:val="22"/>
              </w:rPr>
              <w:t xml:space="preserve"> during autherisation, subscription is stored at order level attributes only</w:t>
            </w:r>
          </w:p>
        </w:tc>
      </w:tr>
    </w:tbl>
    <w:p w14:paraId="0395D4A9"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14:paraId="260C192F" w14:textId="77777777" w:rsidR="0079418C" w:rsidRPr="00E33D85" w:rsidRDefault="0079418C" w:rsidP="003C3632">
      <w:pPr>
        <w:pStyle w:val="BodyText"/>
      </w:pPr>
      <w:r w:rsidRPr="001958A7">
        <w:t xml:space="preserve">CyberSource </w:t>
      </w:r>
      <w:r w:rsidR="00B03D3F" w:rsidRPr="001958A7">
        <w:t>Android Pay</w:t>
      </w:r>
      <w:r w:rsidRPr="001958A7">
        <w:t xml:space="preserve"> </w:t>
      </w:r>
      <w:r w:rsidRPr="00E33D85">
        <w:t>site preference through Business Manager &gt;StoreFront Site&gt; Site Preferences &gt; Custom Preferences</w:t>
      </w:r>
      <w:r>
        <w:t>.-</w:t>
      </w:r>
      <w:r w:rsidRPr="001958A7">
        <w:t xml:space="preserve">CyberSource </w:t>
      </w:r>
      <w:r w:rsidR="00B03D3F" w:rsidRPr="001958A7">
        <w:t>Android Pay</w:t>
      </w:r>
    </w:p>
    <w:p w14:paraId="392EE5FC" w14:textId="77777777" w:rsidR="0079418C" w:rsidRDefault="0079418C" w:rsidP="003C3632">
      <w:pPr>
        <w:pStyle w:val="BodyText"/>
      </w:pPr>
      <w:r w:rsidRPr="00E33D85">
        <w:t>The screen shot below depicts the site preferences configuration</w:t>
      </w:r>
      <w:r>
        <w:t>:</w:t>
      </w:r>
    </w:p>
    <w:p w14:paraId="5739BA14" w14:textId="77777777" w:rsidR="0079418C" w:rsidRDefault="0079418C" w:rsidP="003C3632">
      <w:pPr>
        <w:pStyle w:val="BodyText"/>
      </w:pPr>
      <w:r>
        <w:rPr>
          <w:noProof/>
        </w:rPr>
        <w:drawing>
          <wp:inline distT="0" distB="0" distL="0" distR="0" wp14:anchorId="0C692B6D" wp14:editId="39B3B51D">
            <wp:extent cx="6400800" cy="2952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400800" cy="2952750"/>
                    </a:xfrm>
                    <a:prstGeom prst="rect">
                      <a:avLst/>
                    </a:prstGeom>
                    <a:noFill/>
                    <a:ln>
                      <a:noFill/>
                    </a:ln>
                  </pic:spPr>
                </pic:pic>
              </a:graphicData>
            </a:graphic>
          </wp:inline>
        </w:drawing>
      </w:r>
    </w:p>
    <w:p w14:paraId="5CA480AF" w14:textId="77777777" w:rsidR="0079418C" w:rsidRPr="00E33D85" w:rsidRDefault="0079418C" w:rsidP="0079418C">
      <w:pPr>
        <w:pStyle w:val="Heading4"/>
        <w:rPr>
          <w:rFonts w:asciiTheme="minorHAnsi" w:hAnsiTheme="minorHAnsi"/>
        </w:rPr>
      </w:pPr>
      <w:r w:rsidRPr="00925F24">
        <w:rPr>
          <w:rFonts w:asciiTheme="minorHAnsi" w:hAnsiTheme="minorHAnsi"/>
        </w:rPr>
        <w:lastRenderedPageBreak/>
        <w:t xml:space="preserve">CyberSource </w:t>
      </w:r>
      <w:r>
        <w:rPr>
          <w:rFonts w:asciiTheme="minorHAnsi" w:hAnsiTheme="minorHAnsi"/>
        </w:rPr>
        <w:t>Klarna Site P</w:t>
      </w:r>
      <w:r w:rsidRPr="00E33D85">
        <w:rPr>
          <w:rFonts w:asciiTheme="minorHAnsi" w:hAnsiTheme="minorHAnsi"/>
        </w:rPr>
        <w:t>reference</w:t>
      </w:r>
    </w:p>
    <w:p w14:paraId="2DE9973C"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040"/>
        <w:gridCol w:w="5040"/>
      </w:tblGrid>
      <w:tr w:rsidR="0079418C" w:rsidRPr="00E33D85" w14:paraId="5779E703" w14:textId="77777777" w:rsidTr="00FE53FB">
        <w:trPr>
          <w:trHeight w:val="197"/>
        </w:trPr>
        <w:tc>
          <w:tcPr>
            <w:tcW w:w="5040" w:type="dxa"/>
            <w:shd w:val="clear" w:color="auto" w:fill="BFBFBF" w:themeFill="background1" w:themeFillShade="BF"/>
          </w:tcPr>
          <w:p w14:paraId="755BB495" w14:textId="77777777"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5040" w:type="dxa"/>
            <w:shd w:val="clear" w:color="auto" w:fill="BFBFBF" w:themeFill="background1" w:themeFillShade="BF"/>
          </w:tcPr>
          <w:p w14:paraId="5A2BA586" w14:textId="77777777"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79418C" w:rsidRPr="00E33D85" w14:paraId="029CD58E" w14:textId="77777777" w:rsidTr="00FE53FB">
        <w:tc>
          <w:tcPr>
            <w:tcW w:w="5040" w:type="dxa"/>
          </w:tcPr>
          <w:p w14:paraId="7AA0360D"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Klarna Merchant URL Redirection Required(isKlarnaRedirectionRequired)</w:t>
            </w:r>
          </w:p>
        </w:tc>
        <w:tc>
          <w:tcPr>
            <w:tcW w:w="5040" w:type="dxa"/>
          </w:tcPr>
          <w:p w14:paraId="6F469A5D"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Enable/disable Klarna Merchant URL Redirection if Required</w:t>
            </w:r>
          </w:p>
        </w:tc>
      </w:tr>
      <w:tr w:rsidR="0079418C" w:rsidRPr="00E33D85" w14:paraId="5E1CCCC6" w14:textId="77777777" w:rsidTr="00FE53FB">
        <w:tc>
          <w:tcPr>
            <w:tcW w:w="5040" w:type="dxa"/>
          </w:tcPr>
          <w:p w14:paraId="55B94E20"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Klarna Decision Manager Required(isKlarnaDecisionManagerRequired)</w:t>
            </w:r>
          </w:p>
        </w:tc>
        <w:tc>
          <w:tcPr>
            <w:tcW w:w="5040" w:type="dxa"/>
          </w:tcPr>
          <w:p w14:paraId="40F6FB8B"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Enable/disable Klarna Decision Manager if Required</w:t>
            </w:r>
          </w:p>
        </w:tc>
      </w:tr>
      <w:tr w:rsidR="0079418C" w:rsidRPr="00E33D85" w14:paraId="56A98178" w14:textId="77777777" w:rsidTr="00FE53FB">
        <w:tc>
          <w:tcPr>
            <w:tcW w:w="5040" w:type="dxa"/>
          </w:tcPr>
          <w:p w14:paraId="11E8BA80" w14:textId="77777777" w:rsidR="0079418C" w:rsidRPr="000166BD"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Klarna JS API Path (klarnaJSAPIPath)</w:t>
            </w:r>
          </w:p>
        </w:tc>
        <w:tc>
          <w:tcPr>
            <w:tcW w:w="5040" w:type="dxa"/>
          </w:tcPr>
          <w:p w14:paraId="28476990" w14:textId="77777777" w:rsidR="0079418C" w:rsidRPr="000166BD" w:rsidRDefault="0079418C" w:rsidP="00FE53FB">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Klarna JS API Path</w:t>
            </w:r>
          </w:p>
        </w:tc>
      </w:tr>
    </w:tbl>
    <w:p w14:paraId="3FD8AF5C"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14:paraId="76CC434C" w14:textId="77777777" w:rsidR="0079418C" w:rsidRPr="00E33D85" w:rsidRDefault="0079418C" w:rsidP="003C3632">
      <w:pPr>
        <w:pStyle w:val="BodyText"/>
      </w:pPr>
      <w:r w:rsidRPr="00925F24">
        <w:t xml:space="preserve">CyberSource </w:t>
      </w:r>
      <w:r>
        <w:t xml:space="preserve">Klarna </w:t>
      </w:r>
      <w:r w:rsidRPr="00E33D85">
        <w:t>site preference through Business Manager &gt;StoreFront Site&gt; Site Preferences &gt; Custom Preferences</w:t>
      </w:r>
      <w:r>
        <w:t>.-</w:t>
      </w:r>
      <w:r w:rsidRPr="00925F24">
        <w:t xml:space="preserve">CyberSource </w:t>
      </w:r>
      <w:r>
        <w:t>Klarna</w:t>
      </w:r>
    </w:p>
    <w:p w14:paraId="153EA383" w14:textId="77777777" w:rsidR="0079418C" w:rsidRDefault="0079418C" w:rsidP="003C3632">
      <w:pPr>
        <w:pStyle w:val="BodyText"/>
      </w:pPr>
      <w:r w:rsidRPr="00E33D85">
        <w:t>The screen shot below depicts the site preferences configuration</w:t>
      </w:r>
    </w:p>
    <w:p w14:paraId="1F139775" w14:textId="77777777" w:rsidR="0079418C" w:rsidRDefault="0079418C" w:rsidP="003C3632">
      <w:pPr>
        <w:pStyle w:val="BodyText"/>
      </w:pPr>
      <w:r>
        <w:rPr>
          <w:noProof/>
        </w:rPr>
        <w:drawing>
          <wp:inline distT="0" distB="0" distL="0" distR="0" wp14:anchorId="3E37DC12" wp14:editId="000283C5">
            <wp:extent cx="6400800" cy="3124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400800" cy="3124200"/>
                    </a:xfrm>
                    <a:prstGeom prst="rect">
                      <a:avLst/>
                    </a:prstGeom>
                    <a:noFill/>
                    <a:ln>
                      <a:noFill/>
                    </a:ln>
                  </pic:spPr>
                </pic:pic>
              </a:graphicData>
            </a:graphic>
          </wp:inline>
        </w:drawing>
      </w:r>
    </w:p>
    <w:p w14:paraId="4DA62631" w14:textId="77777777" w:rsidR="0079418C" w:rsidRPr="00E33D85" w:rsidRDefault="0079418C" w:rsidP="0079418C">
      <w:pPr>
        <w:pStyle w:val="Heading4"/>
        <w:rPr>
          <w:rFonts w:asciiTheme="minorHAnsi" w:hAnsiTheme="minorHAnsi"/>
        </w:rPr>
      </w:pPr>
      <w:r w:rsidRPr="00925F24">
        <w:rPr>
          <w:rFonts w:asciiTheme="minorHAnsi" w:hAnsiTheme="minorHAnsi"/>
        </w:rPr>
        <w:lastRenderedPageBreak/>
        <w:t xml:space="preserve">CyberSource </w:t>
      </w:r>
      <w:r>
        <w:rPr>
          <w:rFonts w:asciiTheme="minorHAnsi" w:hAnsiTheme="minorHAnsi"/>
        </w:rPr>
        <w:t xml:space="preserve">Bank Transfer </w:t>
      </w:r>
      <w:r w:rsidR="008A64A3">
        <w:rPr>
          <w:rFonts w:asciiTheme="minorHAnsi" w:hAnsiTheme="minorHAnsi"/>
        </w:rPr>
        <w:t xml:space="preserve">APM’s </w:t>
      </w:r>
      <w:r>
        <w:rPr>
          <w:rFonts w:asciiTheme="minorHAnsi" w:hAnsiTheme="minorHAnsi"/>
        </w:rPr>
        <w:t>S</w:t>
      </w:r>
      <w:r w:rsidRPr="00E33D85">
        <w:rPr>
          <w:rFonts w:asciiTheme="minorHAnsi" w:hAnsiTheme="minorHAnsi"/>
        </w:rPr>
        <w:t xml:space="preserve">ite </w:t>
      </w:r>
      <w:r>
        <w:rPr>
          <w:rFonts w:asciiTheme="minorHAnsi" w:hAnsiTheme="minorHAnsi"/>
        </w:rPr>
        <w:t>P</w:t>
      </w:r>
      <w:r w:rsidRPr="00E33D85">
        <w:rPr>
          <w:rFonts w:asciiTheme="minorHAnsi" w:hAnsiTheme="minorHAnsi"/>
        </w:rPr>
        <w:t>reference</w:t>
      </w:r>
      <w:r w:rsidR="00346440">
        <w:rPr>
          <w:rFonts w:asciiTheme="minorHAnsi" w:hAnsiTheme="minorHAnsi"/>
        </w:rPr>
        <w:t>s</w:t>
      </w:r>
    </w:p>
    <w:p w14:paraId="7A13F299"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120"/>
        <w:gridCol w:w="3960"/>
      </w:tblGrid>
      <w:tr w:rsidR="0079418C" w:rsidRPr="00E33D85" w14:paraId="7E96D685" w14:textId="77777777" w:rsidTr="00FE53FB">
        <w:trPr>
          <w:trHeight w:val="197"/>
        </w:trPr>
        <w:tc>
          <w:tcPr>
            <w:tcW w:w="6120" w:type="dxa"/>
            <w:shd w:val="clear" w:color="auto" w:fill="BFBFBF" w:themeFill="background1" w:themeFillShade="BF"/>
          </w:tcPr>
          <w:p w14:paraId="6A4EDEC0" w14:textId="77777777"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3960" w:type="dxa"/>
            <w:shd w:val="clear" w:color="auto" w:fill="BFBFBF" w:themeFill="background1" w:themeFillShade="BF"/>
          </w:tcPr>
          <w:p w14:paraId="6EC45FA9" w14:textId="77777777"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79418C" w:rsidRPr="00E33D85" w14:paraId="0C25581E" w14:textId="77777777" w:rsidTr="00FE53FB">
        <w:tc>
          <w:tcPr>
            <w:tcW w:w="6120" w:type="dxa"/>
          </w:tcPr>
          <w:p w14:paraId="7BB09D88"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Postal Code(merchantDescriptorPostalCode)</w:t>
            </w:r>
          </w:p>
        </w:tc>
        <w:tc>
          <w:tcPr>
            <w:tcW w:w="3960" w:type="dxa"/>
          </w:tcPr>
          <w:p w14:paraId="419855EE"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Postal Code</w:t>
            </w:r>
          </w:p>
        </w:tc>
      </w:tr>
      <w:tr w:rsidR="0079418C" w:rsidRPr="00E33D85" w14:paraId="200C3A6B" w14:textId="77777777" w:rsidTr="00FE53FB">
        <w:tc>
          <w:tcPr>
            <w:tcW w:w="6120" w:type="dxa"/>
          </w:tcPr>
          <w:p w14:paraId="0FB22369"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Descriptor(merchantDescriptor)</w:t>
            </w:r>
          </w:p>
        </w:tc>
        <w:tc>
          <w:tcPr>
            <w:tcW w:w="3960" w:type="dxa"/>
          </w:tcPr>
          <w:p w14:paraId="40052293"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w:t>
            </w:r>
          </w:p>
        </w:tc>
      </w:tr>
      <w:tr w:rsidR="0079418C" w:rsidRPr="00E33D85" w14:paraId="1C856195" w14:textId="77777777" w:rsidTr="00FE53FB">
        <w:tc>
          <w:tcPr>
            <w:tcW w:w="6120" w:type="dxa"/>
          </w:tcPr>
          <w:p w14:paraId="1029EC9F" w14:textId="77777777" w:rsidR="0079418C" w:rsidRPr="000166BD"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Contact(merchantDescriptorContact)</w:t>
            </w:r>
          </w:p>
        </w:tc>
        <w:tc>
          <w:tcPr>
            <w:tcW w:w="3960" w:type="dxa"/>
          </w:tcPr>
          <w:p w14:paraId="336749C2" w14:textId="77777777" w:rsidR="0079418C" w:rsidRPr="000166BD"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Contact</w:t>
            </w:r>
          </w:p>
        </w:tc>
      </w:tr>
      <w:tr w:rsidR="0079418C" w:rsidRPr="00E33D85" w14:paraId="2278EF9A" w14:textId="77777777" w:rsidTr="00FE53FB">
        <w:tc>
          <w:tcPr>
            <w:tcW w:w="6120" w:type="dxa"/>
          </w:tcPr>
          <w:p w14:paraId="43FD5D42"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State(merchantDescriptorState)</w:t>
            </w:r>
          </w:p>
        </w:tc>
        <w:tc>
          <w:tcPr>
            <w:tcW w:w="3960" w:type="dxa"/>
          </w:tcPr>
          <w:p w14:paraId="69EF756E"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State</w:t>
            </w:r>
          </w:p>
        </w:tc>
      </w:tr>
      <w:tr w:rsidR="0079418C" w:rsidRPr="00E33D85" w14:paraId="54FC48B8" w14:textId="77777777" w:rsidTr="00FE53FB">
        <w:tc>
          <w:tcPr>
            <w:tcW w:w="6120" w:type="dxa"/>
          </w:tcPr>
          <w:p w14:paraId="148CBD57"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Street(merchantDescriptorStreet)</w:t>
            </w:r>
          </w:p>
        </w:tc>
        <w:tc>
          <w:tcPr>
            <w:tcW w:w="3960" w:type="dxa"/>
          </w:tcPr>
          <w:p w14:paraId="764876A3"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Street</w:t>
            </w:r>
          </w:p>
        </w:tc>
      </w:tr>
      <w:tr w:rsidR="0079418C" w:rsidRPr="00E33D85" w14:paraId="3EC26F6E" w14:textId="77777777" w:rsidTr="00FE53FB">
        <w:tc>
          <w:tcPr>
            <w:tcW w:w="6120" w:type="dxa"/>
          </w:tcPr>
          <w:p w14:paraId="6D7E9E45"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City(merchantDescriptorCity)</w:t>
            </w:r>
          </w:p>
        </w:tc>
        <w:tc>
          <w:tcPr>
            <w:tcW w:w="3960" w:type="dxa"/>
          </w:tcPr>
          <w:p w14:paraId="2D8ABEB2"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City</w:t>
            </w:r>
          </w:p>
        </w:tc>
      </w:tr>
      <w:tr w:rsidR="0079418C" w:rsidRPr="00E33D85" w14:paraId="68683372" w14:textId="77777777" w:rsidTr="00FE53FB">
        <w:tc>
          <w:tcPr>
            <w:tcW w:w="6120" w:type="dxa"/>
          </w:tcPr>
          <w:p w14:paraId="4439B4B7"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Country(merchantDescriptorCountry)</w:t>
            </w:r>
          </w:p>
        </w:tc>
        <w:tc>
          <w:tcPr>
            <w:tcW w:w="3960" w:type="dxa"/>
          </w:tcPr>
          <w:p w14:paraId="74D69D94"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Country</w:t>
            </w:r>
          </w:p>
        </w:tc>
      </w:tr>
    </w:tbl>
    <w:p w14:paraId="008A7FD9"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14:paraId="5C575CBB" w14:textId="77777777" w:rsidR="0079418C" w:rsidRPr="00E33D85" w:rsidRDefault="0079418C" w:rsidP="003C3632">
      <w:pPr>
        <w:pStyle w:val="BodyText"/>
      </w:pPr>
      <w:r w:rsidRPr="00925F24">
        <w:t xml:space="preserve">CyberSource </w:t>
      </w:r>
      <w:r>
        <w:t xml:space="preserve">Bank Transfer </w:t>
      </w:r>
      <w:r w:rsidRPr="00E33D85">
        <w:t>site preference through Business Manager &gt;StoreFront Site&gt; Site Preferences &gt; Custom Preferences</w:t>
      </w:r>
      <w:r>
        <w:t>.-</w:t>
      </w:r>
      <w:r w:rsidRPr="00925F24">
        <w:t xml:space="preserve">CyberSource </w:t>
      </w:r>
      <w:r>
        <w:t>Bank Transfer</w:t>
      </w:r>
    </w:p>
    <w:p w14:paraId="1E8D54EB" w14:textId="77777777" w:rsidR="0079418C" w:rsidRDefault="0079418C" w:rsidP="003C3632">
      <w:pPr>
        <w:pStyle w:val="BodyText"/>
      </w:pPr>
      <w:r w:rsidRPr="00E33D85">
        <w:t>The screen shot below depicts the site preferences configuration</w:t>
      </w:r>
    </w:p>
    <w:p w14:paraId="2EFF784A" w14:textId="77777777" w:rsidR="0079418C" w:rsidRDefault="0079418C" w:rsidP="003C3632">
      <w:pPr>
        <w:pStyle w:val="BodyText"/>
      </w:pPr>
      <w:r>
        <w:rPr>
          <w:noProof/>
        </w:rPr>
        <w:drawing>
          <wp:inline distT="0" distB="0" distL="0" distR="0" wp14:anchorId="7B85DF40" wp14:editId="59D28D6A">
            <wp:extent cx="6391275" cy="42386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391275" cy="4238625"/>
                    </a:xfrm>
                    <a:prstGeom prst="rect">
                      <a:avLst/>
                    </a:prstGeom>
                    <a:noFill/>
                    <a:ln>
                      <a:noFill/>
                    </a:ln>
                  </pic:spPr>
                </pic:pic>
              </a:graphicData>
            </a:graphic>
          </wp:inline>
        </w:drawing>
      </w:r>
    </w:p>
    <w:p w14:paraId="19B67C36" w14:textId="77777777" w:rsidR="0079418C" w:rsidRPr="00E33D85" w:rsidRDefault="0079418C" w:rsidP="0079418C">
      <w:pPr>
        <w:pStyle w:val="Heading4"/>
        <w:rPr>
          <w:rFonts w:asciiTheme="minorHAnsi" w:hAnsiTheme="minorHAnsi"/>
        </w:rPr>
      </w:pPr>
      <w:r w:rsidRPr="00925F24">
        <w:rPr>
          <w:rFonts w:asciiTheme="minorHAnsi" w:hAnsiTheme="minorHAnsi"/>
        </w:rPr>
        <w:lastRenderedPageBreak/>
        <w:t xml:space="preserve">CyberSource </w:t>
      </w:r>
      <w:r>
        <w:rPr>
          <w:rFonts w:asciiTheme="minorHAnsi" w:hAnsiTheme="minorHAnsi"/>
        </w:rPr>
        <w:t>Visa Checkout S</w:t>
      </w:r>
      <w:r w:rsidRPr="00E33D85">
        <w:rPr>
          <w:rFonts w:asciiTheme="minorHAnsi" w:hAnsiTheme="minorHAnsi"/>
        </w:rPr>
        <w:t xml:space="preserve">ite </w:t>
      </w:r>
      <w:r>
        <w:rPr>
          <w:rFonts w:asciiTheme="minorHAnsi" w:hAnsiTheme="minorHAnsi"/>
        </w:rPr>
        <w:t>P</w:t>
      </w:r>
      <w:r w:rsidRPr="00E33D85">
        <w:rPr>
          <w:rFonts w:asciiTheme="minorHAnsi" w:hAnsiTheme="minorHAnsi"/>
        </w:rPr>
        <w:t>reference</w:t>
      </w:r>
    </w:p>
    <w:p w14:paraId="08C7E87B" w14:textId="77777777" w:rsidR="0079418C" w:rsidRDefault="0079418C" w:rsidP="0079418C">
      <w:pPr>
        <w:pStyle w:val="Heading5"/>
        <w:rPr>
          <w:rFonts w:asciiTheme="minorHAnsi" w:hAnsiTheme="minorHAnsi"/>
        </w:rPr>
      </w:pPr>
      <w:r w:rsidRPr="00E33D85">
        <w:rPr>
          <w:rFonts w:asciiTheme="minorHAnsi" w:hAnsiTheme="minorHAnsi"/>
        </w:rPr>
        <w:t>Site Preferences Attribute</w:t>
      </w:r>
    </w:p>
    <w:p w14:paraId="782E6762" w14:textId="77777777" w:rsidR="0079418C" w:rsidRPr="00E33D85" w:rsidRDefault="0079418C" w:rsidP="003C3632">
      <w:pPr>
        <w:pStyle w:val="BodyText"/>
      </w:pPr>
      <w:r w:rsidRPr="00E33D85">
        <w:t>Below is the list of attributes added in CyberSource site preference?</w:t>
      </w:r>
    </w:p>
    <w:p w14:paraId="27411D5A" w14:textId="77777777" w:rsidR="0079418C" w:rsidRPr="00E33D85" w:rsidRDefault="0079418C" w:rsidP="0079418C"/>
    <w:p w14:paraId="080FDE30" w14:textId="77777777" w:rsidR="0079418C" w:rsidRPr="00E33D85" w:rsidRDefault="0079418C" w:rsidP="0079418C">
      <w:pPr>
        <w:pStyle w:val="ListParagraph"/>
        <w:numPr>
          <w:ilvl w:val="0"/>
          <w:numId w:val="42"/>
        </w:numPr>
        <w:ind w:left="90"/>
        <w:jc w:val="both"/>
      </w:pPr>
      <w:r w:rsidRPr="00E33D85">
        <w:t xml:space="preserve">Use the sdk.js JavaScript library to control the operation of Visa Checkout [Field name: </w:t>
      </w:r>
      <w:r w:rsidRPr="00E33D85">
        <w:rPr>
          <w:b/>
        </w:rPr>
        <w:t>cybVisaSdkJsLibrary</w:t>
      </w:r>
      <w:r w:rsidRPr="00E33D85">
        <w:t>]</w:t>
      </w:r>
    </w:p>
    <w:tbl>
      <w:tblPr>
        <w:tblStyle w:val="TableGrid"/>
        <w:tblW w:w="0" w:type="auto"/>
        <w:tblInd w:w="198" w:type="dxa"/>
        <w:tblLayout w:type="fixed"/>
        <w:tblLook w:val="04A0" w:firstRow="1" w:lastRow="0" w:firstColumn="1" w:lastColumn="0" w:noHBand="0" w:noVBand="1"/>
      </w:tblPr>
      <w:tblGrid>
        <w:gridCol w:w="2322"/>
        <w:gridCol w:w="6948"/>
      </w:tblGrid>
      <w:tr w:rsidR="0079418C" w:rsidRPr="00E33D85" w14:paraId="53ACFDA0" w14:textId="77777777" w:rsidTr="00FE53FB">
        <w:tc>
          <w:tcPr>
            <w:tcW w:w="2322" w:type="dxa"/>
            <w:shd w:val="clear" w:color="auto" w:fill="BFBFBF" w:themeFill="background1" w:themeFillShade="BF"/>
          </w:tcPr>
          <w:p w14:paraId="63CB9EC4" w14:textId="77777777" w:rsidR="0079418C" w:rsidRPr="00E33D85" w:rsidRDefault="0079418C" w:rsidP="00FE53FB">
            <w:pPr>
              <w:rPr>
                <w:b/>
              </w:rPr>
            </w:pPr>
            <w:r w:rsidRPr="00E33D85">
              <w:rPr>
                <w:b/>
              </w:rPr>
              <w:t xml:space="preserve">Environment </w:t>
            </w:r>
          </w:p>
        </w:tc>
        <w:tc>
          <w:tcPr>
            <w:tcW w:w="6948" w:type="dxa"/>
            <w:shd w:val="clear" w:color="auto" w:fill="BFBFBF" w:themeFill="background1" w:themeFillShade="BF"/>
          </w:tcPr>
          <w:p w14:paraId="1596C269" w14:textId="77777777" w:rsidR="0079418C" w:rsidRPr="00E33D85" w:rsidRDefault="0079418C" w:rsidP="00FE53FB">
            <w:pPr>
              <w:rPr>
                <w:b/>
              </w:rPr>
            </w:pPr>
            <w:r w:rsidRPr="00E33D85">
              <w:rPr>
                <w:b/>
              </w:rPr>
              <w:t>Possible values</w:t>
            </w:r>
          </w:p>
        </w:tc>
      </w:tr>
      <w:tr w:rsidR="0079418C" w:rsidRPr="00E33D85" w14:paraId="01B6A9D9" w14:textId="77777777" w:rsidTr="00FE53FB">
        <w:tc>
          <w:tcPr>
            <w:tcW w:w="2322" w:type="dxa"/>
          </w:tcPr>
          <w:p w14:paraId="2E8AC7E8" w14:textId="77777777" w:rsidR="0079418C" w:rsidRPr="00E33D85" w:rsidRDefault="0079418C" w:rsidP="00FE53FB">
            <w:pPr>
              <w:rPr>
                <w:b/>
              </w:rPr>
            </w:pPr>
            <w:r w:rsidRPr="00E33D85">
              <w:t>Sandbox</w:t>
            </w:r>
          </w:p>
        </w:tc>
        <w:tc>
          <w:tcPr>
            <w:tcW w:w="6948" w:type="dxa"/>
          </w:tcPr>
          <w:p w14:paraId="1D23CE86" w14:textId="77777777" w:rsidR="0079418C" w:rsidRPr="00E33D85" w:rsidRDefault="00B05D98" w:rsidP="00FE53FB">
            <w:pPr>
              <w:rPr>
                <w:color w:val="000000"/>
              </w:rPr>
            </w:pPr>
            <w:hyperlink r:id="rId132" w:history="1">
              <w:r w:rsidR="0079418C" w:rsidRPr="00E33D85">
                <w:rPr>
                  <w:rStyle w:val="Hyperlink"/>
                </w:rPr>
                <w:t>https://sandbox-assets.secure.checkout.visa.com/checkout-widget/resources/js/integration/v1/sdk.js</w:t>
              </w:r>
            </w:hyperlink>
          </w:p>
        </w:tc>
      </w:tr>
      <w:tr w:rsidR="0079418C" w:rsidRPr="00E33D85" w14:paraId="47C68904" w14:textId="77777777" w:rsidTr="00FE53FB">
        <w:tc>
          <w:tcPr>
            <w:tcW w:w="2322" w:type="dxa"/>
          </w:tcPr>
          <w:p w14:paraId="579EA207" w14:textId="77777777" w:rsidR="0079418C" w:rsidRPr="00E33D85" w:rsidRDefault="0079418C" w:rsidP="00FE53FB">
            <w:pPr>
              <w:rPr>
                <w:b/>
              </w:rPr>
            </w:pPr>
            <w:r w:rsidRPr="00E33D85">
              <w:t>LIVE</w:t>
            </w:r>
          </w:p>
        </w:tc>
        <w:tc>
          <w:tcPr>
            <w:tcW w:w="6948" w:type="dxa"/>
          </w:tcPr>
          <w:p w14:paraId="7BBAC939" w14:textId="77777777" w:rsidR="0079418C" w:rsidRPr="00E33D85" w:rsidRDefault="00B05D98" w:rsidP="00FE53FB">
            <w:pPr>
              <w:rPr>
                <w:color w:val="000000"/>
              </w:rPr>
            </w:pPr>
            <w:hyperlink r:id="rId133" w:history="1">
              <w:r w:rsidR="0079418C" w:rsidRPr="00E33D85">
                <w:rPr>
                  <w:rStyle w:val="Hyperlink"/>
                </w:rPr>
                <w:t>https://assets.secure.checkout.visa.com/checkout-widget/resources/js/integration/v1/sdk.js</w:t>
              </w:r>
            </w:hyperlink>
          </w:p>
        </w:tc>
      </w:tr>
    </w:tbl>
    <w:p w14:paraId="26833B4B" w14:textId="77777777" w:rsidR="0079418C" w:rsidRPr="00E33D85" w:rsidRDefault="0079418C" w:rsidP="0079418C">
      <w:pPr>
        <w:pStyle w:val="ListParagraph"/>
        <w:numPr>
          <w:ilvl w:val="0"/>
          <w:numId w:val="42"/>
        </w:numPr>
        <w:jc w:val="both"/>
      </w:pPr>
      <w:r w:rsidRPr="00E33D85">
        <w:t xml:space="preserve">Use the v-button img class to render a Visa Checkout button that a consumer clicks to initiate a payment [Field name: </w:t>
      </w:r>
      <w:r w:rsidRPr="00E33D85">
        <w:rPr>
          <w:b/>
        </w:rPr>
        <w:t>cybVisaButtonImgUrl</w:t>
      </w:r>
      <w:r w:rsidRPr="00E33D85">
        <w:t>]</w:t>
      </w:r>
    </w:p>
    <w:tbl>
      <w:tblPr>
        <w:tblStyle w:val="TableGrid"/>
        <w:tblW w:w="0" w:type="auto"/>
        <w:tblInd w:w="198" w:type="dxa"/>
        <w:tblLayout w:type="fixed"/>
        <w:tblLook w:val="04A0" w:firstRow="1" w:lastRow="0" w:firstColumn="1" w:lastColumn="0" w:noHBand="0" w:noVBand="1"/>
      </w:tblPr>
      <w:tblGrid>
        <w:gridCol w:w="2322"/>
        <w:gridCol w:w="6948"/>
      </w:tblGrid>
      <w:tr w:rsidR="0079418C" w:rsidRPr="00E33D85" w14:paraId="0875752E" w14:textId="77777777" w:rsidTr="00FE53FB">
        <w:tc>
          <w:tcPr>
            <w:tcW w:w="2322" w:type="dxa"/>
            <w:shd w:val="clear" w:color="auto" w:fill="BFBFBF" w:themeFill="background1" w:themeFillShade="BF"/>
          </w:tcPr>
          <w:p w14:paraId="138661BF" w14:textId="77777777" w:rsidR="0079418C" w:rsidRPr="00E33D85" w:rsidRDefault="0079418C" w:rsidP="00FE53FB">
            <w:pPr>
              <w:rPr>
                <w:b/>
              </w:rPr>
            </w:pPr>
            <w:r w:rsidRPr="00E33D85">
              <w:rPr>
                <w:b/>
              </w:rPr>
              <w:t xml:space="preserve">Environment </w:t>
            </w:r>
          </w:p>
        </w:tc>
        <w:tc>
          <w:tcPr>
            <w:tcW w:w="6948" w:type="dxa"/>
            <w:shd w:val="clear" w:color="auto" w:fill="BFBFBF" w:themeFill="background1" w:themeFillShade="BF"/>
          </w:tcPr>
          <w:p w14:paraId="2560AA64" w14:textId="77777777" w:rsidR="0079418C" w:rsidRPr="00E33D85" w:rsidRDefault="0079418C" w:rsidP="00FE53FB">
            <w:pPr>
              <w:rPr>
                <w:b/>
              </w:rPr>
            </w:pPr>
            <w:r w:rsidRPr="00E33D85">
              <w:rPr>
                <w:b/>
              </w:rPr>
              <w:t>Possible values</w:t>
            </w:r>
          </w:p>
        </w:tc>
      </w:tr>
      <w:tr w:rsidR="0079418C" w:rsidRPr="00E33D85" w14:paraId="4A957DBF" w14:textId="77777777" w:rsidTr="00FE53FB">
        <w:tc>
          <w:tcPr>
            <w:tcW w:w="2322" w:type="dxa"/>
          </w:tcPr>
          <w:p w14:paraId="1D1D17B1" w14:textId="77777777" w:rsidR="0079418C" w:rsidRPr="00E33D85" w:rsidRDefault="0079418C" w:rsidP="00FE53FB">
            <w:pPr>
              <w:rPr>
                <w:b/>
              </w:rPr>
            </w:pPr>
            <w:r w:rsidRPr="00E33D85">
              <w:t>Sandbox</w:t>
            </w:r>
          </w:p>
        </w:tc>
        <w:tc>
          <w:tcPr>
            <w:tcW w:w="6948" w:type="dxa"/>
          </w:tcPr>
          <w:p w14:paraId="00229AB3" w14:textId="77777777" w:rsidR="0079418C" w:rsidRPr="00E33D85" w:rsidRDefault="00B05D98" w:rsidP="00FE53FB">
            <w:pPr>
              <w:rPr>
                <w:color w:val="000000"/>
              </w:rPr>
            </w:pPr>
            <w:hyperlink r:id="rId134" w:history="1">
              <w:r w:rsidR="0079418C" w:rsidRPr="00E33D85">
                <w:rPr>
                  <w:rStyle w:val="Hyperlink"/>
                </w:rPr>
                <w:t>https://sandbox.secure.checkout.visa.com/wallet-services-web/xo/button.png</w:t>
              </w:r>
            </w:hyperlink>
          </w:p>
        </w:tc>
      </w:tr>
      <w:tr w:rsidR="0079418C" w:rsidRPr="00E33D85" w14:paraId="5896337B" w14:textId="77777777" w:rsidTr="00FE53FB">
        <w:tc>
          <w:tcPr>
            <w:tcW w:w="2322" w:type="dxa"/>
          </w:tcPr>
          <w:p w14:paraId="6405F57B" w14:textId="77777777" w:rsidR="0079418C" w:rsidRPr="00E33D85" w:rsidRDefault="0079418C" w:rsidP="00FE53FB">
            <w:pPr>
              <w:rPr>
                <w:b/>
              </w:rPr>
            </w:pPr>
            <w:r w:rsidRPr="00E33D85">
              <w:t>LIVE</w:t>
            </w:r>
          </w:p>
        </w:tc>
        <w:tc>
          <w:tcPr>
            <w:tcW w:w="6948" w:type="dxa"/>
          </w:tcPr>
          <w:p w14:paraId="53A769E4" w14:textId="77777777" w:rsidR="0079418C" w:rsidRPr="00E33D85" w:rsidRDefault="00B05D98" w:rsidP="00FE53FB">
            <w:pPr>
              <w:rPr>
                <w:rFonts w:eastAsia="Arial Unicode MS" w:cs="Arial Unicode MS"/>
                <w:color w:val="000000"/>
                <w:sz w:val="20"/>
                <w:szCs w:val="20"/>
              </w:rPr>
            </w:pPr>
            <w:hyperlink r:id="rId135" w:history="1">
              <w:r w:rsidR="0079418C" w:rsidRPr="00E33D85">
                <w:rPr>
                  <w:rStyle w:val="Hyperlink"/>
                  <w:rFonts w:eastAsia="Arial Unicode MS" w:cs="Arial Unicode MS"/>
                  <w:sz w:val="20"/>
                  <w:szCs w:val="20"/>
                </w:rPr>
                <w:t>https://secure.checkout.visa.com/wallet-services-web/xo/button.png</w:t>
              </w:r>
            </w:hyperlink>
          </w:p>
        </w:tc>
      </w:tr>
    </w:tbl>
    <w:p w14:paraId="1541E5DB" w14:textId="77777777" w:rsidR="0079418C" w:rsidRPr="00E33D85" w:rsidRDefault="0079418C" w:rsidP="0079418C">
      <w:pPr>
        <w:pStyle w:val="ListParagraph"/>
        <w:numPr>
          <w:ilvl w:val="0"/>
          <w:numId w:val="42"/>
        </w:numPr>
        <w:jc w:val="both"/>
      </w:pPr>
      <w:r w:rsidRPr="00E33D85">
        <w:t>Use below configuration fields for VISA checkout setup and must be different for sandbox and production based on merchant accounts</w:t>
      </w:r>
    </w:p>
    <w:tbl>
      <w:tblPr>
        <w:tblStyle w:val="TableGrid"/>
        <w:tblW w:w="0" w:type="auto"/>
        <w:tblInd w:w="198" w:type="dxa"/>
        <w:tblLayout w:type="fixed"/>
        <w:tblLook w:val="04A0" w:firstRow="1" w:lastRow="0" w:firstColumn="1" w:lastColumn="0" w:noHBand="0" w:noVBand="1"/>
      </w:tblPr>
      <w:tblGrid>
        <w:gridCol w:w="2412"/>
        <w:gridCol w:w="6858"/>
      </w:tblGrid>
      <w:tr w:rsidR="0079418C" w:rsidRPr="00E33D85" w14:paraId="54DE55A4" w14:textId="77777777" w:rsidTr="00FE53FB">
        <w:tc>
          <w:tcPr>
            <w:tcW w:w="2412" w:type="dxa"/>
            <w:shd w:val="clear" w:color="auto" w:fill="BFBFBF" w:themeFill="background1" w:themeFillShade="BF"/>
          </w:tcPr>
          <w:p w14:paraId="1C1BB2D1" w14:textId="77777777" w:rsidR="0079418C" w:rsidRPr="00E33D85" w:rsidRDefault="0079418C" w:rsidP="00FE53FB">
            <w:pPr>
              <w:rPr>
                <w:b/>
              </w:rPr>
            </w:pPr>
            <w:r w:rsidRPr="00E33D85">
              <w:rPr>
                <w:b/>
              </w:rPr>
              <w:t>Field</w:t>
            </w:r>
          </w:p>
        </w:tc>
        <w:tc>
          <w:tcPr>
            <w:tcW w:w="6858" w:type="dxa"/>
            <w:shd w:val="clear" w:color="auto" w:fill="BFBFBF" w:themeFill="background1" w:themeFillShade="BF"/>
          </w:tcPr>
          <w:p w14:paraId="6DA7AE80" w14:textId="77777777" w:rsidR="0079418C" w:rsidRPr="00E33D85" w:rsidRDefault="0079418C" w:rsidP="00FE53FB">
            <w:pPr>
              <w:rPr>
                <w:b/>
              </w:rPr>
            </w:pPr>
            <w:r w:rsidRPr="00E33D85">
              <w:rPr>
                <w:b/>
              </w:rPr>
              <w:t>Description</w:t>
            </w:r>
          </w:p>
        </w:tc>
      </w:tr>
      <w:tr w:rsidR="0079418C" w:rsidRPr="00E33D85" w14:paraId="732FAE4A" w14:textId="77777777" w:rsidTr="00FE53FB">
        <w:tc>
          <w:tcPr>
            <w:tcW w:w="2412" w:type="dxa"/>
          </w:tcPr>
          <w:p w14:paraId="70885934" w14:textId="77777777" w:rsidR="0079418C" w:rsidRPr="00E33D85" w:rsidRDefault="0079418C" w:rsidP="00FE53FB">
            <w:pPr>
              <w:rPr>
                <w:b/>
              </w:rPr>
            </w:pPr>
            <w:r w:rsidRPr="00E33D85">
              <w:t>cybVisaExternalProfileId</w:t>
            </w:r>
          </w:p>
        </w:tc>
        <w:tc>
          <w:tcPr>
            <w:tcW w:w="6858" w:type="dxa"/>
          </w:tcPr>
          <w:p w14:paraId="39D31DEC" w14:textId="77777777" w:rsidR="0079418C" w:rsidRPr="00E33D85" w:rsidRDefault="0079418C" w:rsidP="00FE53FB">
            <w:pPr>
              <w:rPr>
                <w:color w:val="000000"/>
              </w:rPr>
            </w:pPr>
            <w:r w:rsidRPr="00E33D85">
              <w:rPr>
                <w:color w:val="000000"/>
              </w:rPr>
              <w:t>Use profile's name, created externally by a merchant whom Visa Checkout uses to populate settings, such as accepted card brands and shipping regions. The properties set in this profile override properties in the merchant's current profile. (Alphanumeric; maximum 50 characters)</w:t>
            </w:r>
          </w:p>
        </w:tc>
      </w:tr>
      <w:tr w:rsidR="0079418C" w:rsidRPr="00E33D85" w14:paraId="5D0124BC" w14:textId="77777777" w:rsidTr="00FE53FB">
        <w:tc>
          <w:tcPr>
            <w:tcW w:w="2412" w:type="dxa"/>
          </w:tcPr>
          <w:p w14:paraId="073E38A2" w14:textId="77777777" w:rsidR="0079418C" w:rsidRPr="00E33D85" w:rsidRDefault="0079418C" w:rsidP="00FE53FB">
            <w:pPr>
              <w:rPr>
                <w:b/>
              </w:rPr>
            </w:pPr>
            <w:r w:rsidRPr="00E33D85">
              <w:t>cybVisaAPIKey</w:t>
            </w:r>
          </w:p>
        </w:tc>
        <w:tc>
          <w:tcPr>
            <w:tcW w:w="6858" w:type="dxa"/>
          </w:tcPr>
          <w:p w14:paraId="790F5A1E" w14:textId="77777777"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The Visa Checkout account API key specified in cybersource business center (Alphanumeric; maximum 100 characters)</w:t>
            </w:r>
          </w:p>
        </w:tc>
      </w:tr>
      <w:tr w:rsidR="0079418C" w:rsidRPr="00E33D85" w14:paraId="025AA370" w14:textId="77777777" w:rsidTr="00FE53FB">
        <w:tc>
          <w:tcPr>
            <w:tcW w:w="2412" w:type="dxa"/>
          </w:tcPr>
          <w:p w14:paraId="0FEB399C" w14:textId="77777777" w:rsidR="0079418C" w:rsidRPr="00E33D85" w:rsidRDefault="0079418C" w:rsidP="00FE53FB">
            <w:pPr>
              <w:rPr>
                <w:b/>
              </w:rPr>
            </w:pPr>
            <w:r w:rsidRPr="00E33D85">
              <w:t>cybVisaSecretKey</w:t>
            </w:r>
          </w:p>
        </w:tc>
        <w:tc>
          <w:tcPr>
            <w:tcW w:w="6858" w:type="dxa"/>
          </w:tcPr>
          <w:p w14:paraId="4E0DCC12" w14:textId="77777777"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The secret key specified VISA Checkout account profile</w:t>
            </w:r>
          </w:p>
        </w:tc>
      </w:tr>
    </w:tbl>
    <w:p w14:paraId="6A3CAB72" w14:textId="77777777" w:rsidR="0079418C" w:rsidRPr="00E33D85" w:rsidRDefault="0079418C" w:rsidP="0079418C">
      <w:pPr>
        <w:pStyle w:val="ListParagraph"/>
        <w:numPr>
          <w:ilvl w:val="0"/>
          <w:numId w:val="42"/>
        </w:numPr>
        <w:jc w:val="both"/>
      </w:pPr>
      <w:r w:rsidRPr="00E33D85">
        <w:t>Use below configuration fields for VISA checkout features and can be kept same for sandbox and production</w:t>
      </w:r>
    </w:p>
    <w:tbl>
      <w:tblPr>
        <w:tblStyle w:val="TableGrid"/>
        <w:tblW w:w="0" w:type="auto"/>
        <w:tblInd w:w="198" w:type="dxa"/>
        <w:tblLayout w:type="fixed"/>
        <w:tblLook w:val="04A0" w:firstRow="1" w:lastRow="0" w:firstColumn="1" w:lastColumn="0" w:noHBand="0" w:noVBand="1"/>
      </w:tblPr>
      <w:tblGrid>
        <w:gridCol w:w="2322"/>
        <w:gridCol w:w="3060"/>
        <w:gridCol w:w="3888"/>
      </w:tblGrid>
      <w:tr w:rsidR="0079418C" w:rsidRPr="00E33D85" w14:paraId="45F2CF6A" w14:textId="77777777" w:rsidTr="00FE53FB">
        <w:tc>
          <w:tcPr>
            <w:tcW w:w="2322" w:type="dxa"/>
            <w:shd w:val="clear" w:color="auto" w:fill="BFBFBF" w:themeFill="background1" w:themeFillShade="BF"/>
          </w:tcPr>
          <w:p w14:paraId="348A1141" w14:textId="77777777" w:rsidR="0079418C" w:rsidRPr="00E33D85" w:rsidRDefault="0079418C" w:rsidP="00FE53FB">
            <w:pPr>
              <w:rPr>
                <w:b/>
              </w:rPr>
            </w:pPr>
            <w:r w:rsidRPr="00E33D85">
              <w:rPr>
                <w:b/>
              </w:rPr>
              <w:t>Field</w:t>
            </w:r>
          </w:p>
        </w:tc>
        <w:tc>
          <w:tcPr>
            <w:tcW w:w="3060" w:type="dxa"/>
            <w:shd w:val="clear" w:color="auto" w:fill="BFBFBF" w:themeFill="background1" w:themeFillShade="BF"/>
          </w:tcPr>
          <w:p w14:paraId="2FC4B71E" w14:textId="77777777" w:rsidR="0079418C" w:rsidRPr="00E33D85" w:rsidRDefault="0079418C" w:rsidP="00FE53FB">
            <w:pPr>
              <w:rPr>
                <w:b/>
              </w:rPr>
            </w:pPr>
            <w:r w:rsidRPr="00E33D85">
              <w:rPr>
                <w:b/>
              </w:rPr>
              <w:t>Description</w:t>
            </w:r>
          </w:p>
        </w:tc>
        <w:tc>
          <w:tcPr>
            <w:tcW w:w="3888" w:type="dxa"/>
            <w:shd w:val="clear" w:color="auto" w:fill="BFBFBF" w:themeFill="background1" w:themeFillShade="BF"/>
          </w:tcPr>
          <w:p w14:paraId="28B1BED6" w14:textId="77777777" w:rsidR="0079418C" w:rsidRPr="00E33D85" w:rsidRDefault="0079418C" w:rsidP="00FE53FB">
            <w:pPr>
              <w:rPr>
                <w:b/>
              </w:rPr>
            </w:pPr>
            <w:r w:rsidRPr="00E33D85">
              <w:rPr>
                <w:b/>
              </w:rPr>
              <w:t>Possible Values</w:t>
            </w:r>
          </w:p>
        </w:tc>
      </w:tr>
      <w:tr w:rsidR="0079418C" w:rsidRPr="00E33D85" w14:paraId="6648695D" w14:textId="77777777" w:rsidTr="00FE53FB">
        <w:tc>
          <w:tcPr>
            <w:tcW w:w="2322" w:type="dxa"/>
          </w:tcPr>
          <w:p w14:paraId="0F0BEDC7" w14:textId="77777777" w:rsidR="0079418C" w:rsidRPr="00E33D85" w:rsidRDefault="0079418C" w:rsidP="00FE53FB">
            <w:pPr>
              <w:jc w:val="both"/>
              <w:rPr>
                <w:b/>
              </w:rPr>
            </w:pPr>
            <w:r w:rsidRPr="00E33D85">
              <w:t>cybVisaButtonSize</w:t>
            </w:r>
          </w:p>
        </w:tc>
        <w:tc>
          <w:tcPr>
            <w:tcW w:w="3060" w:type="dxa"/>
          </w:tcPr>
          <w:p w14:paraId="57AD9DB8" w14:textId="77777777" w:rsidR="0079418C" w:rsidRPr="00E33D85" w:rsidRDefault="0079418C" w:rsidP="00FE53FB">
            <w:pPr>
              <w:jc w:val="both"/>
              <w:rPr>
                <w:color w:val="000000"/>
              </w:rPr>
            </w:pPr>
            <w:r w:rsidRPr="00E33D85">
              <w:t xml:space="preserve">You can either specify </w:t>
            </w:r>
            <w:r w:rsidRPr="00E33D85">
              <w:rPr>
                <w:rStyle w:val="HTMLCode"/>
                <w:rFonts w:asciiTheme="minorHAnsi" w:eastAsiaTheme="minorHAnsi" w:hAnsiTheme="minorHAnsi"/>
              </w:rPr>
              <w:t>size</w:t>
            </w:r>
            <w:r w:rsidRPr="00E33D85">
              <w:t xml:space="preserve"> to display a standard size button, </w:t>
            </w:r>
            <w:r w:rsidRPr="00E33D85">
              <w:lastRenderedPageBreak/>
              <w:t xml:space="preserve">or you can specify </w:t>
            </w:r>
            <w:r w:rsidRPr="00E33D85">
              <w:rPr>
                <w:rStyle w:val="HTMLCode"/>
                <w:rFonts w:asciiTheme="minorHAnsi" w:eastAsiaTheme="minorHAnsi" w:hAnsiTheme="minorHAnsi"/>
              </w:rPr>
              <w:t>height</w:t>
            </w:r>
            <w:r w:rsidRPr="00E33D85">
              <w:t xml:space="preserve"> and </w:t>
            </w:r>
            <w:r w:rsidRPr="00E33D85">
              <w:rPr>
                <w:rStyle w:val="HTMLCode"/>
                <w:rFonts w:asciiTheme="minorHAnsi" w:eastAsiaTheme="minorHAnsi" w:hAnsiTheme="minorHAnsi"/>
              </w:rPr>
              <w:t>width</w:t>
            </w:r>
            <w:r w:rsidRPr="00E33D85">
              <w:t xml:space="preserve"> to specify a custom size. If you do not specify </w:t>
            </w:r>
            <w:r w:rsidRPr="00E33D85">
              <w:rPr>
                <w:rStyle w:val="HTMLCode"/>
                <w:rFonts w:asciiTheme="minorHAnsi" w:eastAsiaTheme="minorHAnsi" w:hAnsiTheme="minorHAnsi"/>
              </w:rPr>
              <w:t>size</w:t>
            </w:r>
            <w:r w:rsidRPr="00E33D85">
              <w:t xml:space="preserve"> or both </w:t>
            </w:r>
            <w:r w:rsidRPr="00E33D85">
              <w:rPr>
                <w:rStyle w:val="HTMLCode"/>
                <w:rFonts w:asciiTheme="minorHAnsi" w:eastAsiaTheme="minorHAnsi" w:hAnsiTheme="minorHAnsi"/>
              </w:rPr>
              <w:t>height</w:t>
            </w:r>
            <w:r w:rsidRPr="00E33D85">
              <w:t xml:space="preserve"> and </w:t>
            </w:r>
            <w:r w:rsidRPr="00E33D85">
              <w:rPr>
                <w:rStyle w:val="HTMLCode"/>
                <w:rFonts w:asciiTheme="minorHAnsi" w:eastAsiaTheme="minorHAnsi" w:hAnsiTheme="minorHAnsi"/>
              </w:rPr>
              <w:t>width</w:t>
            </w:r>
            <w:r w:rsidRPr="00E33D85">
              <w:t xml:space="preserve">, the button size is 213 pixels. If you specify </w:t>
            </w:r>
            <w:r w:rsidRPr="00E33D85">
              <w:rPr>
                <w:rStyle w:val="HTMLCode"/>
                <w:rFonts w:asciiTheme="minorHAnsi" w:eastAsiaTheme="minorHAnsi" w:hAnsiTheme="minorHAnsi"/>
              </w:rPr>
              <w:t>height</w:t>
            </w:r>
            <w:r w:rsidRPr="00E33D85">
              <w:t xml:space="preserve"> or </w:t>
            </w:r>
            <w:r w:rsidRPr="00E33D85">
              <w:rPr>
                <w:rStyle w:val="HTMLCode"/>
                <w:rFonts w:asciiTheme="minorHAnsi" w:eastAsiaTheme="minorHAnsi" w:hAnsiTheme="minorHAnsi"/>
              </w:rPr>
              <w:t>width</w:t>
            </w:r>
            <w:r w:rsidRPr="00E33D85">
              <w:t xml:space="preserve">, the value of </w:t>
            </w:r>
            <w:r w:rsidRPr="00E33D85">
              <w:rPr>
                <w:rStyle w:val="HTMLCode"/>
                <w:rFonts w:asciiTheme="minorHAnsi" w:eastAsiaTheme="minorHAnsi" w:hAnsiTheme="minorHAnsi"/>
              </w:rPr>
              <w:t>size</w:t>
            </w:r>
            <w:r w:rsidRPr="00E33D85">
              <w:t xml:space="preserve"> is ignored</w:t>
            </w:r>
          </w:p>
        </w:tc>
        <w:tc>
          <w:tcPr>
            <w:tcW w:w="3888" w:type="dxa"/>
          </w:tcPr>
          <w:p w14:paraId="3A887F0D" w14:textId="77777777" w:rsidR="0079418C" w:rsidRPr="00E33D85" w:rsidRDefault="0079418C" w:rsidP="00FE53FB">
            <w:pPr>
              <w:jc w:val="both"/>
              <w:rPr>
                <w:color w:val="000000"/>
              </w:rPr>
            </w:pPr>
            <w:r w:rsidRPr="00E33D85">
              <w:rPr>
                <w:color w:val="000000"/>
              </w:rPr>
              <w:lastRenderedPageBreak/>
              <w:t>154 - small</w:t>
            </w:r>
          </w:p>
          <w:p w14:paraId="217EDC15" w14:textId="77777777" w:rsidR="0079418C" w:rsidRPr="00E33D85" w:rsidRDefault="0079418C" w:rsidP="00FE53FB">
            <w:pPr>
              <w:jc w:val="both"/>
              <w:rPr>
                <w:color w:val="000000"/>
              </w:rPr>
            </w:pPr>
            <w:r w:rsidRPr="00E33D85">
              <w:rPr>
                <w:color w:val="000000"/>
              </w:rPr>
              <w:lastRenderedPageBreak/>
              <w:t>213 - medium (default)</w:t>
            </w:r>
          </w:p>
          <w:p w14:paraId="1ACDDA9D" w14:textId="77777777" w:rsidR="0079418C" w:rsidRPr="00E33D85" w:rsidRDefault="0079418C" w:rsidP="00FE53FB">
            <w:pPr>
              <w:jc w:val="both"/>
              <w:rPr>
                <w:color w:val="000000"/>
              </w:rPr>
            </w:pPr>
            <w:r w:rsidRPr="00E33D85">
              <w:rPr>
                <w:color w:val="000000"/>
              </w:rPr>
              <w:t>425 - High resolution or large</w:t>
            </w:r>
          </w:p>
        </w:tc>
      </w:tr>
      <w:tr w:rsidR="0079418C" w:rsidRPr="00E33D85" w14:paraId="4464658A" w14:textId="77777777" w:rsidTr="00FE53FB">
        <w:tc>
          <w:tcPr>
            <w:tcW w:w="2322" w:type="dxa"/>
          </w:tcPr>
          <w:p w14:paraId="02FEF4B3" w14:textId="77777777" w:rsidR="0079418C" w:rsidRPr="00E33D85" w:rsidRDefault="0079418C" w:rsidP="00FE53FB">
            <w:pPr>
              <w:rPr>
                <w:b/>
              </w:rPr>
            </w:pPr>
            <w:r w:rsidRPr="00E33D85">
              <w:lastRenderedPageBreak/>
              <w:t>cybVisaButtonHeight</w:t>
            </w:r>
          </w:p>
        </w:tc>
        <w:tc>
          <w:tcPr>
            <w:tcW w:w="3060" w:type="dxa"/>
          </w:tcPr>
          <w:p w14:paraId="09FE1753" w14:textId="77777777"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Height of the button, in pixels, You must specify the height if you specify a value for width</w:t>
            </w:r>
          </w:p>
        </w:tc>
        <w:tc>
          <w:tcPr>
            <w:tcW w:w="3888" w:type="dxa"/>
          </w:tcPr>
          <w:p w14:paraId="73D189A4" w14:textId="77777777"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34</w:t>
            </w:r>
          </w:p>
          <w:p w14:paraId="489A5C25" w14:textId="77777777"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47</w:t>
            </w:r>
          </w:p>
          <w:p w14:paraId="64CDC0A5" w14:textId="77777777"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94</w:t>
            </w:r>
          </w:p>
        </w:tc>
      </w:tr>
      <w:tr w:rsidR="0079418C" w:rsidRPr="00E33D85" w14:paraId="36CF9B62" w14:textId="77777777" w:rsidTr="00FE53FB">
        <w:tc>
          <w:tcPr>
            <w:tcW w:w="2322" w:type="dxa"/>
          </w:tcPr>
          <w:p w14:paraId="5A9832AD" w14:textId="77777777" w:rsidR="0079418C" w:rsidRPr="00E33D85" w:rsidRDefault="0079418C" w:rsidP="00FE53FB">
            <w:pPr>
              <w:jc w:val="both"/>
              <w:rPr>
                <w:b/>
              </w:rPr>
            </w:pPr>
            <w:r w:rsidRPr="00E33D85">
              <w:t>cybVisaButtonWidth</w:t>
            </w:r>
          </w:p>
        </w:tc>
        <w:tc>
          <w:tcPr>
            <w:tcW w:w="3060" w:type="dxa"/>
          </w:tcPr>
          <w:p w14:paraId="1BDD04FF" w14:textId="77777777"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Width of the button, in pixels, You must specify the width if you specify a value for height</w:t>
            </w:r>
          </w:p>
        </w:tc>
        <w:tc>
          <w:tcPr>
            <w:tcW w:w="3888" w:type="dxa"/>
          </w:tcPr>
          <w:p w14:paraId="09155E91" w14:textId="77777777" w:rsidR="0079418C" w:rsidRPr="00E33D85" w:rsidRDefault="0079418C" w:rsidP="00FE53FB">
            <w:pPr>
              <w:jc w:val="both"/>
              <w:rPr>
                <w:color w:val="000000"/>
              </w:rPr>
            </w:pPr>
            <w:r w:rsidRPr="00E33D85">
              <w:rPr>
                <w:color w:val="000000"/>
              </w:rPr>
              <w:t>-less than 477 if height is 34; default value is 154</w:t>
            </w:r>
          </w:p>
          <w:p w14:paraId="13D98F6F" w14:textId="77777777" w:rsidR="0079418C" w:rsidRPr="00E33D85" w:rsidRDefault="0079418C" w:rsidP="00FE53FB">
            <w:pPr>
              <w:jc w:val="both"/>
              <w:rPr>
                <w:color w:val="000000"/>
              </w:rPr>
            </w:pPr>
            <w:r w:rsidRPr="00E33D85">
              <w:rPr>
                <w:color w:val="000000"/>
              </w:rPr>
              <w:t>-greater than 212 and less than 659 if height is 47; default value is 213</w:t>
            </w:r>
          </w:p>
          <w:p w14:paraId="1C6055FD" w14:textId="77777777" w:rsidR="0079418C" w:rsidRPr="00E33D85" w:rsidRDefault="0079418C" w:rsidP="00FE53FB">
            <w:pPr>
              <w:jc w:val="both"/>
              <w:rPr>
                <w:color w:val="000000"/>
              </w:rPr>
            </w:pPr>
            <w:r w:rsidRPr="00E33D85">
              <w:rPr>
                <w:color w:val="000000"/>
              </w:rPr>
              <w:t>-greater than 424 and less than 1317 if height is 94; default value is 425</w:t>
            </w:r>
          </w:p>
        </w:tc>
      </w:tr>
      <w:tr w:rsidR="0079418C" w:rsidRPr="00E33D85" w14:paraId="7928AF51" w14:textId="77777777" w:rsidTr="00FE53FB">
        <w:tc>
          <w:tcPr>
            <w:tcW w:w="2322" w:type="dxa"/>
          </w:tcPr>
          <w:p w14:paraId="5588DB96" w14:textId="77777777" w:rsidR="0079418C" w:rsidRPr="00E33D85" w:rsidRDefault="0079418C" w:rsidP="00FE53FB">
            <w:pPr>
              <w:rPr>
                <w:b/>
              </w:rPr>
            </w:pPr>
            <w:r w:rsidRPr="00E33D85">
              <w:t>cybVisaButtonColor</w:t>
            </w:r>
          </w:p>
        </w:tc>
        <w:tc>
          <w:tcPr>
            <w:tcW w:w="3060" w:type="dxa"/>
          </w:tcPr>
          <w:p w14:paraId="7E5CF34A" w14:textId="77777777" w:rsidR="0079418C" w:rsidRPr="00E33D85" w:rsidRDefault="0079418C" w:rsidP="00FE53FB">
            <w:pPr>
              <w:rPr>
                <w:rFonts w:eastAsia="Arial Unicode MS" w:cs="Arial Unicode MS"/>
                <w:color w:val="000000"/>
                <w:sz w:val="20"/>
                <w:szCs w:val="20"/>
              </w:rPr>
            </w:pPr>
            <w:r w:rsidRPr="00E33D85">
              <w:t>The color of the Visa Checkout button</w:t>
            </w:r>
          </w:p>
        </w:tc>
        <w:tc>
          <w:tcPr>
            <w:tcW w:w="3888" w:type="dxa"/>
          </w:tcPr>
          <w:p w14:paraId="4EEE4A01" w14:textId="77777777" w:rsidR="0079418C" w:rsidRPr="00E33D85" w:rsidRDefault="0079418C" w:rsidP="00FE53FB">
            <w:r w:rsidRPr="00E33D85">
              <w:rPr>
                <w:rStyle w:val="HTMLCode"/>
                <w:rFonts w:asciiTheme="minorHAnsi" w:eastAsiaTheme="minorHAnsi" w:hAnsiTheme="minorHAnsi"/>
              </w:rPr>
              <w:t>standard</w:t>
            </w:r>
            <w:r w:rsidRPr="00E33D85">
              <w:t xml:space="preserve"> (default)</w:t>
            </w:r>
          </w:p>
          <w:p w14:paraId="2699E666" w14:textId="77777777" w:rsidR="0079418C" w:rsidRPr="00E33D85" w:rsidRDefault="0079418C" w:rsidP="00FE53FB">
            <w:pPr>
              <w:rPr>
                <w:rFonts w:eastAsia="Arial Unicode MS" w:cs="Arial Unicode MS"/>
                <w:color w:val="000000"/>
                <w:sz w:val="20"/>
                <w:szCs w:val="20"/>
              </w:rPr>
            </w:pPr>
            <w:r w:rsidRPr="00E33D85">
              <w:rPr>
                <w:rStyle w:val="HTMLCode"/>
                <w:rFonts w:asciiTheme="minorHAnsi" w:eastAsiaTheme="minorHAnsi" w:hAnsiTheme="minorHAnsi"/>
              </w:rPr>
              <w:t>neutral</w:t>
            </w:r>
          </w:p>
        </w:tc>
      </w:tr>
      <w:tr w:rsidR="0079418C" w:rsidRPr="00E33D85" w14:paraId="2BF622D8" w14:textId="77777777" w:rsidTr="00FE53FB">
        <w:tc>
          <w:tcPr>
            <w:tcW w:w="2322" w:type="dxa"/>
          </w:tcPr>
          <w:p w14:paraId="28DAB595" w14:textId="77777777" w:rsidR="0079418C" w:rsidRPr="00E33D85" w:rsidRDefault="0079418C" w:rsidP="00FE53FB">
            <w:pPr>
              <w:rPr>
                <w:b/>
              </w:rPr>
            </w:pPr>
            <w:r w:rsidRPr="00E33D85">
              <w:t>cybVisaCardBrands</w:t>
            </w:r>
          </w:p>
        </w:tc>
        <w:tc>
          <w:tcPr>
            <w:tcW w:w="3060" w:type="dxa"/>
          </w:tcPr>
          <w:p w14:paraId="6974D20B" w14:textId="77777777" w:rsidR="0079418C" w:rsidRPr="00E33D85" w:rsidRDefault="0079418C" w:rsidP="00FE53FB">
            <w:r w:rsidRPr="00E33D85">
              <w:t>Override value for brands associated with card art to be displayed. If a brand matching the consumer's preferred card is specified, the card art is displayed on the button; otherwise, a generic button is displayed</w:t>
            </w:r>
          </w:p>
        </w:tc>
        <w:tc>
          <w:tcPr>
            <w:tcW w:w="3888" w:type="dxa"/>
          </w:tcPr>
          <w:p w14:paraId="41AAE3B0" w14:textId="77777777"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Comma Separated list is accepted</w:t>
            </w:r>
          </w:p>
          <w:p w14:paraId="53ED9BCC" w14:textId="77777777"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VISA</w:t>
            </w:r>
          </w:p>
          <w:p w14:paraId="5D7EB82D" w14:textId="77777777"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MASTERCARD</w:t>
            </w:r>
          </w:p>
          <w:p w14:paraId="616C72BC" w14:textId="77777777"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AMEX</w:t>
            </w:r>
          </w:p>
          <w:p w14:paraId="187A6EB7" w14:textId="77777777"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DISCOVER</w:t>
            </w:r>
          </w:p>
        </w:tc>
      </w:tr>
      <w:tr w:rsidR="0079418C" w:rsidRPr="00E33D85" w14:paraId="0E8928BB" w14:textId="77777777" w:rsidTr="00FE53FB">
        <w:tc>
          <w:tcPr>
            <w:tcW w:w="2322" w:type="dxa"/>
          </w:tcPr>
          <w:p w14:paraId="1CA3936F" w14:textId="77777777" w:rsidR="0079418C" w:rsidRPr="00E33D85" w:rsidRDefault="0079418C" w:rsidP="00FE53FB">
            <w:pPr>
              <w:rPr>
                <w:b/>
              </w:rPr>
            </w:pPr>
            <w:r w:rsidRPr="00E33D85">
              <w:t>cybVisaThreeDSActive</w:t>
            </w:r>
          </w:p>
        </w:tc>
        <w:tc>
          <w:tcPr>
            <w:tcW w:w="3060" w:type="dxa"/>
          </w:tcPr>
          <w:p w14:paraId="4A5BD06E" w14:textId="77777777" w:rsidR="0079418C" w:rsidRPr="00E33D85" w:rsidRDefault="0079418C" w:rsidP="00FE53FB">
            <w:r w:rsidRPr="00E33D85">
              <w:t xml:space="preserve">Whether Verified by Visa (VbV) is active for this transaction. If Verified by Visa is configured, you can use </w:t>
            </w:r>
            <w:r w:rsidRPr="00E33D85">
              <w:rPr>
                <w:rStyle w:val="HTMLCode"/>
                <w:rFonts w:asciiTheme="minorHAnsi" w:eastAsiaTheme="minorHAnsi" w:hAnsiTheme="minorHAnsi"/>
              </w:rPr>
              <w:t>threeDSActive</w:t>
            </w:r>
            <w:r w:rsidRPr="00E33D85">
              <w:t xml:space="preserve"> to deactivate it for the transaction; otherwise, VbV will be active if it has been configured</w:t>
            </w:r>
          </w:p>
        </w:tc>
        <w:tc>
          <w:tcPr>
            <w:tcW w:w="3888" w:type="dxa"/>
          </w:tcPr>
          <w:p w14:paraId="3F57F443" w14:textId="77777777"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false (default)</w:t>
            </w:r>
          </w:p>
          <w:p w14:paraId="2C428230" w14:textId="77777777"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true</w:t>
            </w:r>
          </w:p>
        </w:tc>
      </w:tr>
      <w:tr w:rsidR="0079418C" w:rsidRPr="00E33D85" w14:paraId="7E61A861" w14:textId="77777777" w:rsidTr="00FE53FB">
        <w:tc>
          <w:tcPr>
            <w:tcW w:w="2322" w:type="dxa"/>
          </w:tcPr>
          <w:p w14:paraId="3EEC57BD" w14:textId="77777777" w:rsidR="0079418C" w:rsidRPr="00E33D85" w:rsidRDefault="0079418C" w:rsidP="00FE53FB">
            <w:pPr>
              <w:rPr>
                <w:b/>
              </w:rPr>
            </w:pPr>
            <w:r w:rsidRPr="00E33D85">
              <w:t>cybVisaThreeDSSuppre</w:t>
            </w:r>
            <w:r w:rsidRPr="00E33D85">
              <w:lastRenderedPageBreak/>
              <w:t>ssChallenge</w:t>
            </w:r>
          </w:p>
        </w:tc>
        <w:tc>
          <w:tcPr>
            <w:tcW w:w="3060" w:type="dxa"/>
          </w:tcPr>
          <w:p w14:paraId="0BEEC448" w14:textId="77777777" w:rsidR="0079418C" w:rsidRPr="00E33D85" w:rsidRDefault="0079418C" w:rsidP="00FE53FB">
            <w:r w:rsidRPr="00E33D85">
              <w:lastRenderedPageBreak/>
              <w:t xml:space="preserve">Whether a Verified by Visa (VbV) consumer authentication </w:t>
            </w:r>
            <w:r w:rsidRPr="00E33D85">
              <w:lastRenderedPageBreak/>
              <w:t xml:space="preserve">prompt is suppressed for this transaction. If </w:t>
            </w:r>
            <w:r w:rsidRPr="00E33D85">
              <w:rPr>
                <w:rStyle w:val="HTMLCode"/>
                <w:rFonts w:asciiTheme="minorHAnsi" w:eastAsiaTheme="minorHAnsi" w:hAnsiTheme="minorHAnsi"/>
              </w:rPr>
              <w:t>true</w:t>
            </w:r>
            <w:r w:rsidRPr="00E33D85">
              <w:t>, VbV authentication is performed only when it is possible to do so without the consumer prompt.</w:t>
            </w:r>
          </w:p>
        </w:tc>
        <w:tc>
          <w:tcPr>
            <w:tcW w:w="3888" w:type="dxa"/>
          </w:tcPr>
          <w:p w14:paraId="61ECB0BB" w14:textId="77777777"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lastRenderedPageBreak/>
              <w:t>true - Do not display a consumer prompt.</w:t>
            </w:r>
          </w:p>
          <w:p w14:paraId="5044E713" w14:textId="77777777"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lastRenderedPageBreak/>
              <w:t>false - Allow a consumer prompt</w:t>
            </w:r>
          </w:p>
        </w:tc>
      </w:tr>
      <w:tr w:rsidR="0079418C" w:rsidRPr="00E33D85" w14:paraId="2B6FA29F" w14:textId="77777777" w:rsidTr="00FE53FB">
        <w:tc>
          <w:tcPr>
            <w:tcW w:w="2322" w:type="dxa"/>
          </w:tcPr>
          <w:p w14:paraId="03858156" w14:textId="77777777" w:rsidR="0079418C" w:rsidRPr="00E33D85" w:rsidRDefault="0079418C" w:rsidP="00FE53FB">
            <w:pPr>
              <w:rPr>
                <w:b/>
              </w:rPr>
            </w:pPr>
            <w:r w:rsidRPr="00E33D85">
              <w:lastRenderedPageBreak/>
              <w:t>cybVisaTellMeMoreLinkActive</w:t>
            </w:r>
          </w:p>
        </w:tc>
        <w:tc>
          <w:tcPr>
            <w:tcW w:w="3060" w:type="dxa"/>
          </w:tcPr>
          <w:p w14:paraId="33BF6987" w14:textId="77777777" w:rsidR="0079418C" w:rsidRPr="00E33D85" w:rsidRDefault="0079418C" w:rsidP="00FE53FB">
            <w:pPr>
              <w:rPr>
                <w:bCs/>
              </w:rPr>
            </w:pPr>
            <w:r w:rsidRPr="00E33D85">
              <w:rPr>
                <w:bCs/>
              </w:rPr>
              <w:t>Indicate whether Tell Me More Link to be displayed with VISA button</w:t>
            </w:r>
          </w:p>
        </w:tc>
        <w:tc>
          <w:tcPr>
            <w:tcW w:w="3888" w:type="dxa"/>
          </w:tcPr>
          <w:p w14:paraId="51403D1A" w14:textId="77777777" w:rsidR="0079418C" w:rsidRPr="00E33D85" w:rsidRDefault="0079418C" w:rsidP="00FE53FB">
            <w:pPr>
              <w:rPr>
                <w:bCs/>
              </w:rPr>
            </w:pPr>
            <w:r w:rsidRPr="00E33D85">
              <w:rPr>
                <w:bCs/>
              </w:rPr>
              <w:t>true (default)</w:t>
            </w:r>
          </w:p>
          <w:p w14:paraId="2874FF37" w14:textId="77777777" w:rsidR="0079418C" w:rsidRPr="00E33D85" w:rsidRDefault="0079418C" w:rsidP="00FE53FB">
            <w:pPr>
              <w:rPr>
                <w:bCs/>
              </w:rPr>
            </w:pPr>
            <w:r w:rsidRPr="00E33D85">
              <w:rPr>
                <w:bCs/>
              </w:rPr>
              <w:t>false</w:t>
            </w:r>
          </w:p>
        </w:tc>
      </w:tr>
      <w:tr w:rsidR="0079418C" w:rsidRPr="00E33D85" w14:paraId="71408A6B" w14:textId="77777777" w:rsidTr="00FE53FB">
        <w:tc>
          <w:tcPr>
            <w:tcW w:w="2322" w:type="dxa"/>
          </w:tcPr>
          <w:p w14:paraId="74BE65BB" w14:textId="77777777" w:rsidR="0079418C" w:rsidRPr="00E33D85" w:rsidRDefault="0079418C" w:rsidP="00FE53FB">
            <w:pPr>
              <w:rPr>
                <w:b/>
              </w:rPr>
            </w:pPr>
            <w:r w:rsidRPr="00E33D85">
              <w:t>cybVisaButtonOnCart</w:t>
            </w:r>
          </w:p>
        </w:tc>
        <w:tc>
          <w:tcPr>
            <w:tcW w:w="3060" w:type="dxa"/>
          </w:tcPr>
          <w:p w14:paraId="4751AB13" w14:textId="77777777" w:rsidR="0079418C" w:rsidRPr="00E33D85" w:rsidRDefault="0079418C" w:rsidP="00FE53FB">
            <w:pPr>
              <w:rPr>
                <w:bCs/>
              </w:rPr>
            </w:pPr>
            <w:r w:rsidRPr="00E33D85">
              <w:rPr>
                <w:bCs/>
              </w:rPr>
              <w:t>Indicate whether Visa checkout button to be displayed on minicart and cart page</w:t>
            </w:r>
          </w:p>
        </w:tc>
        <w:tc>
          <w:tcPr>
            <w:tcW w:w="3888" w:type="dxa"/>
          </w:tcPr>
          <w:p w14:paraId="231CC05C" w14:textId="77777777" w:rsidR="0079418C" w:rsidRPr="00E33D85" w:rsidRDefault="0079418C" w:rsidP="00FE53FB">
            <w:pPr>
              <w:rPr>
                <w:bCs/>
              </w:rPr>
            </w:pPr>
            <w:r w:rsidRPr="00E33D85">
              <w:rPr>
                <w:bCs/>
              </w:rPr>
              <w:t>true (default)</w:t>
            </w:r>
          </w:p>
          <w:p w14:paraId="210C55B3" w14:textId="77777777" w:rsidR="0079418C" w:rsidRPr="00E33D85" w:rsidRDefault="0079418C" w:rsidP="00FE53FB">
            <w:pPr>
              <w:rPr>
                <w:bCs/>
              </w:rPr>
            </w:pPr>
            <w:r w:rsidRPr="00E33D85">
              <w:rPr>
                <w:bCs/>
              </w:rPr>
              <w:t>false</w:t>
            </w:r>
          </w:p>
        </w:tc>
      </w:tr>
    </w:tbl>
    <w:p w14:paraId="540B1545" w14:textId="77777777" w:rsidR="0079418C" w:rsidRPr="008A7E7E" w:rsidRDefault="0079418C" w:rsidP="0079418C"/>
    <w:p w14:paraId="483BCF35"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14:paraId="3989079C" w14:textId="77777777" w:rsidR="0079418C" w:rsidRPr="00E33D85" w:rsidRDefault="0079418C" w:rsidP="003C3632">
      <w:pPr>
        <w:pStyle w:val="BodyText"/>
      </w:pPr>
      <w:r w:rsidRPr="00E33D85">
        <w:t xml:space="preserve">Update CyberSource site preference through Business Manager &gt;StoreFront Site&gt; Site Preferences &gt; Custom Preferences.  </w:t>
      </w:r>
    </w:p>
    <w:p w14:paraId="58F5BFF7" w14:textId="77777777" w:rsidR="0079418C" w:rsidRPr="00E33D85" w:rsidRDefault="0079418C" w:rsidP="003C3632">
      <w:pPr>
        <w:pStyle w:val="BodyText"/>
      </w:pPr>
      <w:r w:rsidRPr="00E33D85">
        <w:t>The screen shot below depicts the site preferences configuration:</w:t>
      </w:r>
    </w:p>
    <w:p w14:paraId="66D24DD4" w14:textId="77777777" w:rsidR="0079418C" w:rsidRPr="00E33D85" w:rsidRDefault="0079418C" w:rsidP="0079418C">
      <w:r w:rsidRPr="00E33D85">
        <w:rPr>
          <w:noProof/>
        </w:rPr>
        <w:drawing>
          <wp:inline distT="0" distB="0" distL="0" distR="0" wp14:anchorId="7D880A2C" wp14:editId="66FB450D">
            <wp:extent cx="6400800" cy="3448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400800" cy="3448050"/>
                    </a:xfrm>
                    <a:prstGeom prst="rect">
                      <a:avLst/>
                    </a:prstGeom>
                    <a:noFill/>
                    <a:ln>
                      <a:noFill/>
                    </a:ln>
                  </pic:spPr>
                </pic:pic>
              </a:graphicData>
            </a:graphic>
          </wp:inline>
        </w:drawing>
      </w:r>
    </w:p>
    <w:p w14:paraId="2D00BBD2" w14:textId="77777777" w:rsidR="0079418C" w:rsidRPr="00E33D85" w:rsidRDefault="0079418C" w:rsidP="0079418C">
      <w:pPr>
        <w:pStyle w:val="Heading4"/>
        <w:rPr>
          <w:rFonts w:asciiTheme="minorHAnsi" w:hAnsiTheme="minorHAnsi"/>
        </w:rPr>
      </w:pPr>
      <w:r>
        <w:rPr>
          <w:rFonts w:asciiTheme="minorHAnsi" w:hAnsiTheme="minorHAnsi"/>
        </w:rPr>
        <w:t xml:space="preserve">CyberSource </w:t>
      </w:r>
      <w:r w:rsidRPr="00E33D85">
        <w:rPr>
          <w:rFonts w:asciiTheme="minorHAnsi" w:hAnsiTheme="minorHAnsi"/>
        </w:rPr>
        <w:t xml:space="preserve">Secure Acceptance </w:t>
      </w:r>
      <w:r>
        <w:rPr>
          <w:rFonts w:asciiTheme="minorHAnsi" w:hAnsiTheme="minorHAnsi"/>
        </w:rPr>
        <w:t>Site P</w:t>
      </w:r>
      <w:r w:rsidRPr="00E33D85">
        <w:rPr>
          <w:rFonts w:asciiTheme="minorHAnsi" w:hAnsiTheme="minorHAnsi"/>
        </w:rPr>
        <w:t>reference</w:t>
      </w:r>
    </w:p>
    <w:p w14:paraId="10324028"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p w14:paraId="72D40257" w14:textId="77777777" w:rsidR="0079418C" w:rsidRPr="00E33D85" w:rsidRDefault="0079418C" w:rsidP="003C3632">
      <w:pPr>
        <w:pStyle w:val="BodyText"/>
      </w:pPr>
    </w:p>
    <w:tbl>
      <w:tblPr>
        <w:tblStyle w:val="TableGrid"/>
        <w:tblW w:w="0" w:type="auto"/>
        <w:tblLayout w:type="fixed"/>
        <w:tblLook w:val="04A0" w:firstRow="1" w:lastRow="0" w:firstColumn="1" w:lastColumn="0" w:noHBand="0" w:noVBand="1"/>
      </w:tblPr>
      <w:tblGrid>
        <w:gridCol w:w="2988"/>
        <w:gridCol w:w="1170"/>
        <w:gridCol w:w="5760"/>
      </w:tblGrid>
      <w:tr w:rsidR="0079418C" w:rsidRPr="00E33D85" w14:paraId="3BF316EC" w14:textId="77777777" w:rsidTr="006F4013">
        <w:tc>
          <w:tcPr>
            <w:tcW w:w="2988" w:type="dxa"/>
            <w:shd w:val="clear" w:color="auto" w:fill="BFBFBF" w:themeFill="background1" w:themeFillShade="BF"/>
          </w:tcPr>
          <w:p w14:paraId="4A6AAC34" w14:textId="77777777" w:rsidR="0079418C" w:rsidRPr="00E33D85" w:rsidRDefault="0079418C" w:rsidP="00FE53FB">
            <w:pPr>
              <w:pStyle w:val="Listenabsatz"/>
              <w:ind w:left="0"/>
              <w:rPr>
                <w:b/>
              </w:rPr>
            </w:pPr>
            <w:r w:rsidRPr="00E33D85">
              <w:rPr>
                <w:b/>
              </w:rPr>
              <w:lastRenderedPageBreak/>
              <w:t>Attribute ID</w:t>
            </w:r>
          </w:p>
        </w:tc>
        <w:tc>
          <w:tcPr>
            <w:tcW w:w="1170" w:type="dxa"/>
            <w:shd w:val="clear" w:color="auto" w:fill="BFBFBF" w:themeFill="background1" w:themeFillShade="BF"/>
          </w:tcPr>
          <w:p w14:paraId="795D369B" w14:textId="77777777" w:rsidR="0079418C" w:rsidRPr="00E33D85" w:rsidRDefault="0079418C" w:rsidP="00FE53FB">
            <w:pPr>
              <w:pStyle w:val="Listenabsatz"/>
              <w:ind w:left="0"/>
              <w:rPr>
                <w:b/>
              </w:rPr>
            </w:pPr>
            <w:r w:rsidRPr="00E33D85">
              <w:rPr>
                <w:b/>
              </w:rPr>
              <w:t>Data Type</w:t>
            </w:r>
          </w:p>
        </w:tc>
        <w:tc>
          <w:tcPr>
            <w:tcW w:w="5760" w:type="dxa"/>
            <w:shd w:val="clear" w:color="auto" w:fill="BFBFBF" w:themeFill="background1" w:themeFillShade="BF"/>
          </w:tcPr>
          <w:p w14:paraId="0804D1D9" w14:textId="77777777" w:rsidR="0079418C" w:rsidRPr="00E33D85" w:rsidRDefault="0079418C" w:rsidP="00FE53FB">
            <w:pPr>
              <w:pStyle w:val="Listenabsatz"/>
              <w:ind w:left="0"/>
              <w:rPr>
                <w:b/>
              </w:rPr>
            </w:pPr>
            <w:r w:rsidRPr="00E33D85">
              <w:rPr>
                <w:b/>
              </w:rPr>
              <w:t>Description</w:t>
            </w:r>
          </w:p>
        </w:tc>
      </w:tr>
      <w:tr w:rsidR="0079418C" w:rsidRPr="00E33D85" w14:paraId="2699E638" w14:textId="77777777" w:rsidTr="006F4013">
        <w:tc>
          <w:tcPr>
            <w:tcW w:w="2988" w:type="dxa"/>
          </w:tcPr>
          <w:p w14:paraId="77C33233" w14:textId="77777777" w:rsidR="0079418C" w:rsidRPr="00E33D85" w:rsidRDefault="0079418C" w:rsidP="00FE53FB">
            <w:pPr>
              <w:pStyle w:val="Listenabsatz"/>
              <w:ind w:left="0"/>
            </w:pPr>
            <w:r w:rsidRPr="00E33D85">
              <w:t>CsSAOverrideBillingAddress</w:t>
            </w:r>
          </w:p>
        </w:tc>
        <w:tc>
          <w:tcPr>
            <w:tcW w:w="1170" w:type="dxa"/>
          </w:tcPr>
          <w:p w14:paraId="1669BFE6" w14:textId="77777777" w:rsidR="0079418C" w:rsidRPr="00E33D85" w:rsidRDefault="0079418C" w:rsidP="00FE53FB">
            <w:pPr>
              <w:pStyle w:val="Listenabsatz"/>
              <w:ind w:left="0"/>
            </w:pPr>
            <w:r w:rsidRPr="00E33D85">
              <w:t>Boolean</w:t>
            </w:r>
          </w:p>
        </w:tc>
        <w:tc>
          <w:tcPr>
            <w:tcW w:w="5760" w:type="dxa"/>
          </w:tcPr>
          <w:p w14:paraId="71F38749" w14:textId="77777777" w:rsidR="0079418C" w:rsidRPr="00E33D85" w:rsidRDefault="0079418C" w:rsidP="00FE53FB">
            <w:pPr>
              <w:pStyle w:val="Listenabsatz"/>
              <w:ind w:left="0"/>
            </w:pPr>
            <w:r w:rsidRPr="00E33D85">
              <w:t>Cybersource Secure Acceptance Override Billing Address</w:t>
            </w:r>
          </w:p>
        </w:tc>
      </w:tr>
      <w:tr w:rsidR="0079418C" w:rsidRPr="00E33D85" w14:paraId="55A68C92" w14:textId="77777777" w:rsidTr="006F4013">
        <w:tc>
          <w:tcPr>
            <w:tcW w:w="2988" w:type="dxa"/>
          </w:tcPr>
          <w:p w14:paraId="7921BEFE" w14:textId="77777777" w:rsidR="0079418C" w:rsidRPr="00E33D85" w:rsidRDefault="0079418C" w:rsidP="00FE53FB">
            <w:pPr>
              <w:pStyle w:val="Listenabsatz"/>
              <w:ind w:left="0"/>
            </w:pPr>
            <w:r w:rsidRPr="00E33D85">
              <w:t>CsSAOverrideShippingAddress</w:t>
            </w:r>
          </w:p>
        </w:tc>
        <w:tc>
          <w:tcPr>
            <w:tcW w:w="1170" w:type="dxa"/>
          </w:tcPr>
          <w:p w14:paraId="1EA90F83" w14:textId="77777777" w:rsidR="0079418C" w:rsidRPr="00E33D85" w:rsidRDefault="0079418C" w:rsidP="00FE53FB">
            <w:pPr>
              <w:pStyle w:val="Listenabsatz"/>
              <w:ind w:left="0"/>
            </w:pPr>
            <w:r w:rsidRPr="00E33D85">
              <w:t>Boolean</w:t>
            </w:r>
          </w:p>
        </w:tc>
        <w:tc>
          <w:tcPr>
            <w:tcW w:w="5760" w:type="dxa"/>
          </w:tcPr>
          <w:p w14:paraId="56C4C42B" w14:textId="77777777" w:rsidR="0079418C" w:rsidRPr="00E33D85" w:rsidRDefault="0079418C" w:rsidP="00FE53FB">
            <w:pPr>
              <w:pStyle w:val="Listenabsatz"/>
              <w:ind w:left="0"/>
            </w:pPr>
            <w:r w:rsidRPr="00E33D85">
              <w:t>Cybersource Secure Acceptance Override Shipping Address</w:t>
            </w:r>
          </w:p>
        </w:tc>
      </w:tr>
      <w:tr w:rsidR="0079418C" w:rsidRPr="00E33D85" w14:paraId="04365A07" w14:textId="77777777" w:rsidTr="006F4013">
        <w:tc>
          <w:tcPr>
            <w:tcW w:w="2988" w:type="dxa"/>
          </w:tcPr>
          <w:p w14:paraId="716BACE8" w14:textId="77777777" w:rsidR="0079418C" w:rsidRPr="00E33D85" w:rsidRDefault="0079418C" w:rsidP="00FE53FB">
            <w:pPr>
              <w:pStyle w:val="Listenabsatz"/>
              <w:ind w:left="0"/>
            </w:pPr>
            <w:r w:rsidRPr="00E33D85">
              <w:t>CsCvnDeclineFlags</w:t>
            </w:r>
          </w:p>
        </w:tc>
        <w:tc>
          <w:tcPr>
            <w:tcW w:w="1170" w:type="dxa"/>
          </w:tcPr>
          <w:p w14:paraId="4AD52163" w14:textId="77777777" w:rsidR="0079418C" w:rsidRPr="00E33D85" w:rsidRDefault="0079418C" w:rsidP="00FE53FB">
            <w:pPr>
              <w:pStyle w:val="Listenabsatz"/>
              <w:ind w:left="0"/>
            </w:pPr>
            <w:r w:rsidRPr="00E33D85">
              <w:t>Boolean</w:t>
            </w:r>
          </w:p>
        </w:tc>
        <w:tc>
          <w:tcPr>
            <w:tcW w:w="5760" w:type="dxa"/>
          </w:tcPr>
          <w:p w14:paraId="6D6EBC63" w14:textId="77777777" w:rsidR="0079418C" w:rsidRPr="00E33D85" w:rsidRDefault="0079418C" w:rsidP="00FE53FB">
            <w:pPr>
              <w:pStyle w:val="Listenabsatz"/>
              <w:ind w:left="0"/>
            </w:pPr>
            <w:r w:rsidRPr="00E33D85">
              <w:t xml:space="preserve">CyberSource Ignore CVN Result (CVN) </w:t>
            </w:r>
          </w:p>
          <w:p w14:paraId="4C3E119C" w14:textId="77777777" w:rsidR="0079418C" w:rsidRPr="00E33D85" w:rsidRDefault="0079418C" w:rsidP="00FE53FB">
            <w:pPr>
              <w:pStyle w:val="Listenabsatz"/>
              <w:ind w:left="0"/>
            </w:pPr>
            <w:r w:rsidRPr="00E33D85">
              <w:t>[should be in sync with CYB profile cvn flag]</w:t>
            </w:r>
          </w:p>
        </w:tc>
      </w:tr>
      <w:tr w:rsidR="0079418C" w:rsidRPr="00E33D85" w14:paraId="6DE0F21F" w14:textId="77777777" w:rsidTr="006F4013">
        <w:tc>
          <w:tcPr>
            <w:tcW w:w="2988" w:type="dxa"/>
          </w:tcPr>
          <w:p w14:paraId="3428758B" w14:textId="77777777" w:rsidR="0079418C" w:rsidRPr="00E33D85" w:rsidRDefault="0079418C" w:rsidP="00FE53FB">
            <w:pPr>
              <w:pStyle w:val="Listenabsatz"/>
              <w:ind w:left="0"/>
            </w:pPr>
            <w:r w:rsidRPr="00E33D85">
              <w:t>SA_Redirect_AccessKey</w:t>
            </w:r>
          </w:p>
        </w:tc>
        <w:tc>
          <w:tcPr>
            <w:tcW w:w="1170" w:type="dxa"/>
          </w:tcPr>
          <w:p w14:paraId="0F32156A" w14:textId="77777777" w:rsidR="0079418C" w:rsidRPr="00E33D85" w:rsidRDefault="0079418C" w:rsidP="00FE53FB">
            <w:pPr>
              <w:pStyle w:val="Listenabsatz"/>
              <w:ind w:left="0"/>
            </w:pPr>
            <w:r w:rsidRPr="00E33D85">
              <w:t>String</w:t>
            </w:r>
          </w:p>
        </w:tc>
        <w:tc>
          <w:tcPr>
            <w:tcW w:w="5760" w:type="dxa"/>
          </w:tcPr>
          <w:p w14:paraId="0F6C34AA" w14:textId="77777777" w:rsidR="006F4013" w:rsidRDefault="0079418C" w:rsidP="00FE53FB">
            <w:pPr>
              <w:pStyle w:val="Listenabsatz"/>
              <w:ind w:left="0"/>
            </w:pPr>
            <w:r w:rsidRPr="00E33D85">
              <w:t>Secure Acceptance Redirect Access Key</w:t>
            </w:r>
            <w:r w:rsidR="006F4013">
              <w:t>.</w:t>
            </w:r>
          </w:p>
          <w:p w14:paraId="452D173A" w14:textId="77777777" w:rsidR="0079418C" w:rsidRPr="00E33D85" w:rsidRDefault="006F4013" w:rsidP="00FE53FB">
            <w:pPr>
              <w:pStyle w:val="Listenabsatz"/>
              <w:ind w:left="0"/>
            </w:pPr>
            <w:r w:rsidRPr="006F4013">
              <w:rPr>
                <w:b/>
              </w:rPr>
              <w:t>Note:</w:t>
            </w:r>
            <w:r>
              <w:t xml:space="preserve"> Contact CyberSource support team for more details.</w:t>
            </w:r>
          </w:p>
        </w:tc>
      </w:tr>
      <w:tr w:rsidR="0079418C" w:rsidRPr="00E33D85" w14:paraId="492ED3AA" w14:textId="77777777" w:rsidTr="006F4013">
        <w:trPr>
          <w:trHeight w:val="665"/>
        </w:trPr>
        <w:tc>
          <w:tcPr>
            <w:tcW w:w="2988" w:type="dxa"/>
          </w:tcPr>
          <w:p w14:paraId="69B5783C" w14:textId="77777777" w:rsidR="0079418C" w:rsidRPr="00E33D85" w:rsidRDefault="0079418C" w:rsidP="00FE53FB">
            <w:pPr>
              <w:pStyle w:val="Listenabsatz"/>
              <w:ind w:left="0"/>
            </w:pPr>
            <w:r w:rsidRPr="00E33D85">
              <w:t>SA_Redirect_ProfileID</w:t>
            </w:r>
          </w:p>
        </w:tc>
        <w:tc>
          <w:tcPr>
            <w:tcW w:w="1170" w:type="dxa"/>
          </w:tcPr>
          <w:p w14:paraId="71D28211" w14:textId="77777777" w:rsidR="0079418C" w:rsidRPr="00E33D85" w:rsidRDefault="0079418C" w:rsidP="00FE53FB">
            <w:pPr>
              <w:pStyle w:val="Listenabsatz"/>
              <w:ind w:left="0"/>
            </w:pPr>
            <w:r w:rsidRPr="00E33D85">
              <w:t>String</w:t>
            </w:r>
          </w:p>
        </w:tc>
        <w:tc>
          <w:tcPr>
            <w:tcW w:w="5760" w:type="dxa"/>
          </w:tcPr>
          <w:p w14:paraId="33D4B213" w14:textId="77777777" w:rsidR="0079418C" w:rsidRDefault="0079418C" w:rsidP="00FE53FB">
            <w:pPr>
              <w:pStyle w:val="Listenabsatz"/>
              <w:ind w:left="0"/>
            </w:pPr>
            <w:r w:rsidRPr="00E33D85">
              <w:t>Secure Aceeptance Redirect Profile ID</w:t>
            </w:r>
          </w:p>
          <w:p w14:paraId="01C04BF6" w14:textId="77777777"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14:paraId="7C088286" w14:textId="77777777" w:rsidTr="006F4013">
        <w:tc>
          <w:tcPr>
            <w:tcW w:w="2988" w:type="dxa"/>
          </w:tcPr>
          <w:p w14:paraId="247AFC8D" w14:textId="77777777" w:rsidR="0079418C" w:rsidRPr="00E33D85" w:rsidRDefault="0079418C" w:rsidP="00FE53FB">
            <w:pPr>
              <w:pStyle w:val="Listenabsatz"/>
              <w:ind w:left="0"/>
            </w:pPr>
            <w:r w:rsidRPr="00E33D85">
              <w:t>SA_Redirect_SecretKey</w:t>
            </w:r>
          </w:p>
        </w:tc>
        <w:tc>
          <w:tcPr>
            <w:tcW w:w="1170" w:type="dxa"/>
          </w:tcPr>
          <w:p w14:paraId="1D3764E6" w14:textId="77777777" w:rsidR="0079418C" w:rsidRPr="00E33D85" w:rsidRDefault="0079418C" w:rsidP="00FE53FB">
            <w:pPr>
              <w:pStyle w:val="Listenabsatz"/>
              <w:ind w:left="0"/>
            </w:pPr>
            <w:r w:rsidRPr="00E33D85">
              <w:t>String</w:t>
            </w:r>
          </w:p>
        </w:tc>
        <w:tc>
          <w:tcPr>
            <w:tcW w:w="5760" w:type="dxa"/>
          </w:tcPr>
          <w:p w14:paraId="71267D74" w14:textId="77777777" w:rsidR="0079418C" w:rsidRDefault="0079418C" w:rsidP="00FE53FB">
            <w:pPr>
              <w:pStyle w:val="Listenabsatz"/>
              <w:ind w:left="0"/>
            </w:pPr>
            <w:r w:rsidRPr="00E33D85">
              <w:t>Secure Acceptance Redirect Secret Key</w:t>
            </w:r>
          </w:p>
          <w:p w14:paraId="6CA7CA4B" w14:textId="77777777"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14:paraId="679CB60B" w14:textId="77777777" w:rsidTr="006F4013">
        <w:tc>
          <w:tcPr>
            <w:tcW w:w="2988" w:type="dxa"/>
          </w:tcPr>
          <w:p w14:paraId="6D844271" w14:textId="77777777" w:rsidR="0079418C" w:rsidRPr="00E33D85" w:rsidRDefault="0079418C" w:rsidP="00FE53FB">
            <w:pPr>
              <w:pStyle w:val="Listenabsatz"/>
              <w:ind w:left="0"/>
            </w:pPr>
            <w:r w:rsidRPr="00E33D85">
              <w:t>SA_Iframe_AccessKey</w:t>
            </w:r>
          </w:p>
        </w:tc>
        <w:tc>
          <w:tcPr>
            <w:tcW w:w="1170" w:type="dxa"/>
          </w:tcPr>
          <w:p w14:paraId="05F5DB52" w14:textId="77777777" w:rsidR="0079418C" w:rsidRPr="00E33D85" w:rsidRDefault="0079418C" w:rsidP="00FE53FB">
            <w:pPr>
              <w:pStyle w:val="Listenabsatz"/>
              <w:ind w:left="0"/>
            </w:pPr>
            <w:r w:rsidRPr="00E33D85">
              <w:t>String</w:t>
            </w:r>
          </w:p>
        </w:tc>
        <w:tc>
          <w:tcPr>
            <w:tcW w:w="5760" w:type="dxa"/>
          </w:tcPr>
          <w:p w14:paraId="43EB8C6A" w14:textId="77777777" w:rsidR="0079418C" w:rsidRDefault="0079418C" w:rsidP="00FE53FB">
            <w:pPr>
              <w:pStyle w:val="Listenabsatz"/>
              <w:ind w:left="0"/>
            </w:pPr>
            <w:r w:rsidRPr="00E33D85">
              <w:t>Secure Acceptance Iframe Access Key</w:t>
            </w:r>
          </w:p>
          <w:p w14:paraId="3E769E1E" w14:textId="77777777"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14:paraId="3C205D00" w14:textId="77777777" w:rsidTr="006F4013">
        <w:tc>
          <w:tcPr>
            <w:tcW w:w="2988" w:type="dxa"/>
          </w:tcPr>
          <w:p w14:paraId="0200B957" w14:textId="77777777" w:rsidR="0079418C" w:rsidRPr="00E33D85" w:rsidRDefault="0079418C" w:rsidP="00FE53FB">
            <w:pPr>
              <w:pStyle w:val="Listenabsatz"/>
              <w:ind w:left="0"/>
            </w:pPr>
            <w:r w:rsidRPr="00E33D85">
              <w:t>SA_Iframe_ProfileID</w:t>
            </w:r>
          </w:p>
        </w:tc>
        <w:tc>
          <w:tcPr>
            <w:tcW w:w="1170" w:type="dxa"/>
          </w:tcPr>
          <w:p w14:paraId="70D2DCF3" w14:textId="77777777" w:rsidR="0079418C" w:rsidRPr="00E33D85" w:rsidRDefault="0079418C" w:rsidP="00FE53FB">
            <w:pPr>
              <w:pStyle w:val="Listenabsatz"/>
              <w:ind w:left="0"/>
            </w:pPr>
            <w:r w:rsidRPr="00E33D85">
              <w:t>String</w:t>
            </w:r>
          </w:p>
        </w:tc>
        <w:tc>
          <w:tcPr>
            <w:tcW w:w="5760" w:type="dxa"/>
          </w:tcPr>
          <w:p w14:paraId="647345C5" w14:textId="77777777" w:rsidR="0079418C" w:rsidRDefault="0079418C" w:rsidP="00FE53FB">
            <w:pPr>
              <w:pStyle w:val="Listenabsatz"/>
              <w:ind w:left="0"/>
            </w:pPr>
            <w:r w:rsidRPr="00E33D85">
              <w:t>Secure Acceptance Iframe Profile ID</w:t>
            </w:r>
          </w:p>
          <w:p w14:paraId="35489246" w14:textId="77777777"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14:paraId="51E5C85E" w14:textId="77777777" w:rsidTr="006F4013">
        <w:tc>
          <w:tcPr>
            <w:tcW w:w="2988" w:type="dxa"/>
          </w:tcPr>
          <w:p w14:paraId="409C8D1C" w14:textId="77777777" w:rsidR="0079418C" w:rsidRPr="00E33D85" w:rsidRDefault="0079418C" w:rsidP="00FE53FB">
            <w:pPr>
              <w:pStyle w:val="Listenabsatz"/>
              <w:ind w:left="0"/>
            </w:pPr>
            <w:r w:rsidRPr="00E33D85">
              <w:t>SA_Iframe_SecretKey</w:t>
            </w:r>
          </w:p>
        </w:tc>
        <w:tc>
          <w:tcPr>
            <w:tcW w:w="1170" w:type="dxa"/>
          </w:tcPr>
          <w:p w14:paraId="50DE4948" w14:textId="77777777" w:rsidR="0079418C" w:rsidRPr="00E33D85" w:rsidRDefault="0079418C" w:rsidP="00FE53FB">
            <w:pPr>
              <w:pStyle w:val="Listenabsatz"/>
              <w:ind w:left="0"/>
            </w:pPr>
            <w:r w:rsidRPr="00E33D85">
              <w:t>String</w:t>
            </w:r>
          </w:p>
        </w:tc>
        <w:tc>
          <w:tcPr>
            <w:tcW w:w="5760" w:type="dxa"/>
          </w:tcPr>
          <w:p w14:paraId="7AAE2E63" w14:textId="77777777" w:rsidR="0079418C" w:rsidRDefault="0079418C" w:rsidP="00FE53FB">
            <w:pPr>
              <w:pStyle w:val="Listenabsatz"/>
              <w:ind w:left="0"/>
            </w:pPr>
            <w:r w:rsidRPr="00E33D85">
              <w:t>Secure Acceptance Iframe secret key</w:t>
            </w:r>
          </w:p>
          <w:p w14:paraId="07368700" w14:textId="77777777"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14:paraId="1ADBCD7E" w14:textId="77777777" w:rsidTr="006F4013">
        <w:tc>
          <w:tcPr>
            <w:tcW w:w="2988" w:type="dxa"/>
          </w:tcPr>
          <w:p w14:paraId="77448EEB" w14:textId="77777777" w:rsidR="0079418C" w:rsidRPr="00E33D85" w:rsidRDefault="0079418C" w:rsidP="00FE53FB">
            <w:pPr>
              <w:pStyle w:val="Listenabsatz"/>
              <w:ind w:left="0"/>
            </w:pPr>
            <w:r w:rsidRPr="00E33D85">
              <w:t>SA_Silent_AccessKey</w:t>
            </w:r>
          </w:p>
        </w:tc>
        <w:tc>
          <w:tcPr>
            <w:tcW w:w="1170" w:type="dxa"/>
          </w:tcPr>
          <w:p w14:paraId="1C2BC63C" w14:textId="77777777" w:rsidR="0079418C" w:rsidRPr="00E33D85" w:rsidRDefault="0079418C" w:rsidP="00FE53FB">
            <w:pPr>
              <w:pStyle w:val="Listenabsatz"/>
              <w:ind w:left="0"/>
            </w:pPr>
            <w:r w:rsidRPr="00E33D85">
              <w:t>String</w:t>
            </w:r>
          </w:p>
        </w:tc>
        <w:tc>
          <w:tcPr>
            <w:tcW w:w="5760" w:type="dxa"/>
          </w:tcPr>
          <w:p w14:paraId="56609ED2" w14:textId="77777777" w:rsidR="0079418C" w:rsidRDefault="0079418C" w:rsidP="00FE53FB">
            <w:pPr>
              <w:pStyle w:val="Listenabsatz"/>
              <w:ind w:left="0"/>
            </w:pPr>
            <w:r w:rsidRPr="00E33D85">
              <w:t>Secure Acceptance Silent Post Access Key</w:t>
            </w:r>
          </w:p>
          <w:p w14:paraId="53B9D2E0" w14:textId="77777777"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14:paraId="45EF145F" w14:textId="77777777" w:rsidTr="006F4013">
        <w:tc>
          <w:tcPr>
            <w:tcW w:w="2988" w:type="dxa"/>
          </w:tcPr>
          <w:p w14:paraId="7D6726BF" w14:textId="77777777" w:rsidR="0079418C" w:rsidRPr="00E33D85" w:rsidRDefault="0079418C" w:rsidP="00FE53FB">
            <w:pPr>
              <w:pStyle w:val="Listenabsatz"/>
              <w:ind w:left="0"/>
            </w:pPr>
            <w:r w:rsidRPr="00E33D85">
              <w:t>SA_Silent_ProfileID</w:t>
            </w:r>
          </w:p>
        </w:tc>
        <w:tc>
          <w:tcPr>
            <w:tcW w:w="1170" w:type="dxa"/>
          </w:tcPr>
          <w:p w14:paraId="794674A1" w14:textId="77777777" w:rsidR="0079418C" w:rsidRPr="00E33D85" w:rsidRDefault="0079418C" w:rsidP="00FE53FB">
            <w:pPr>
              <w:pStyle w:val="Listenabsatz"/>
              <w:ind w:left="0"/>
            </w:pPr>
            <w:r w:rsidRPr="00E33D85">
              <w:t>String</w:t>
            </w:r>
          </w:p>
        </w:tc>
        <w:tc>
          <w:tcPr>
            <w:tcW w:w="5760" w:type="dxa"/>
          </w:tcPr>
          <w:p w14:paraId="1EF53F73" w14:textId="77777777" w:rsidR="0079418C" w:rsidRDefault="0079418C" w:rsidP="00FE53FB">
            <w:pPr>
              <w:pStyle w:val="Listenabsatz"/>
              <w:ind w:left="0"/>
            </w:pPr>
            <w:r w:rsidRPr="00E33D85">
              <w:t>Secure Aceeptance Silent Post Profile ID</w:t>
            </w:r>
          </w:p>
          <w:p w14:paraId="418FD51A" w14:textId="77777777"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14:paraId="1719BA3F" w14:textId="77777777" w:rsidTr="006F4013">
        <w:tc>
          <w:tcPr>
            <w:tcW w:w="2988" w:type="dxa"/>
          </w:tcPr>
          <w:p w14:paraId="7FED56C0" w14:textId="77777777" w:rsidR="0079418C" w:rsidRPr="00E33D85" w:rsidRDefault="0079418C" w:rsidP="00FE53FB">
            <w:pPr>
              <w:pStyle w:val="Listenabsatz"/>
              <w:ind w:left="0"/>
            </w:pPr>
            <w:r w:rsidRPr="00E33D85">
              <w:t>SA_Silent_SecretKey</w:t>
            </w:r>
          </w:p>
        </w:tc>
        <w:tc>
          <w:tcPr>
            <w:tcW w:w="1170" w:type="dxa"/>
          </w:tcPr>
          <w:p w14:paraId="4F260693" w14:textId="77777777" w:rsidR="0079418C" w:rsidRPr="00E33D85" w:rsidRDefault="0079418C" w:rsidP="00FE53FB">
            <w:pPr>
              <w:pStyle w:val="Listenabsatz"/>
              <w:ind w:left="0"/>
            </w:pPr>
            <w:r w:rsidRPr="00E33D85">
              <w:t>String</w:t>
            </w:r>
          </w:p>
        </w:tc>
        <w:tc>
          <w:tcPr>
            <w:tcW w:w="5760" w:type="dxa"/>
          </w:tcPr>
          <w:p w14:paraId="00D714F1" w14:textId="77777777" w:rsidR="0079418C" w:rsidRDefault="0079418C" w:rsidP="00FE53FB">
            <w:pPr>
              <w:pStyle w:val="Listenabsatz"/>
              <w:ind w:left="0"/>
            </w:pPr>
            <w:r w:rsidRPr="00E33D85">
              <w:t>Secure Acceptance Silent Post Secret Key</w:t>
            </w:r>
          </w:p>
          <w:p w14:paraId="564B055E" w14:textId="77777777"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14:paraId="15109D1B" w14:textId="77777777" w:rsidTr="006F4013">
        <w:tc>
          <w:tcPr>
            <w:tcW w:w="2988" w:type="dxa"/>
          </w:tcPr>
          <w:p w14:paraId="510AD2AF" w14:textId="77777777" w:rsidR="0079418C" w:rsidRPr="00E33D85" w:rsidRDefault="0079418C" w:rsidP="00FE53FB">
            <w:pPr>
              <w:pStyle w:val="Listenabsatz"/>
              <w:ind w:left="0"/>
            </w:pPr>
            <w:r w:rsidRPr="00E33D85">
              <w:t>CsSARedirectFormAction</w:t>
            </w:r>
          </w:p>
        </w:tc>
        <w:tc>
          <w:tcPr>
            <w:tcW w:w="1170" w:type="dxa"/>
          </w:tcPr>
          <w:p w14:paraId="27416E93" w14:textId="77777777" w:rsidR="0079418C" w:rsidRPr="00E33D85" w:rsidRDefault="0079418C" w:rsidP="00FE53FB">
            <w:pPr>
              <w:pStyle w:val="Listenabsatz"/>
              <w:ind w:left="0"/>
            </w:pPr>
            <w:r w:rsidRPr="00E33D85">
              <w:t>String</w:t>
            </w:r>
          </w:p>
        </w:tc>
        <w:tc>
          <w:tcPr>
            <w:tcW w:w="5760" w:type="dxa"/>
          </w:tcPr>
          <w:p w14:paraId="143BBF91" w14:textId="77777777" w:rsidR="0079418C" w:rsidRDefault="0079418C" w:rsidP="00FE53FB">
            <w:pPr>
              <w:pStyle w:val="Listenabsatz"/>
              <w:ind w:left="0"/>
            </w:pPr>
            <w:r w:rsidRPr="00E33D85">
              <w:t>Cybersource secure acceptance redirect form action</w:t>
            </w:r>
          </w:p>
          <w:p w14:paraId="5330E010" w14:textId="77777777" w:rsidR="00284ACE" w:rsidRPr="00E33D85" w:rsidRDefault="00284ACE" w:rsidP="00FE53FB">
            <w:pPr>
              <w:pStyle w:val="Listenabsatz"/>
              <w:ind w:left="0"/>
            </w:pPr>
            <w:r w:rsidRPr="006F4013">
              <w:rPr>
                <w:b/>
              </w:rPr>
              <w:t>Note:</w:t>
            </w:r>
            <w:r>
              <w:t xml:space="preserve"> Contact CyberSource support team for more details.</w:t>
            </w:r>
          </w:p>
        </w:tc>
      </w:tr>
      <w:tr w:rsidR="0079418C" w:rsidRPr="00E33D85" w14:paraId="5FEB83CA" w14:textId="77777777" w:rsidTr="006F4013">
        <w:tc>
          <w:tcPr>
            <w:tcW w:w="2988" w:type="dxa"/>
          </w:tcPr>
          <w:p w14:paraId="3967DFBD" w14:textId="77777777" w:rsidR="0079418C" w:rsidRPr="00E33D85" w:rsidRDefault="0079418C" w:rsidP="00FE53FB">
            <w:pPr>
              <w:pStyle w:val="Listenabsatz"/>
              <w:ind w:left="0"/>
            </w:pPr>
            <w:r w:rsidRPr="00E33D85">
              <w:t>CsSAIframetFormAction</w:t>
            </w:r>
          </w:p>
        </w:tc>
        <w:tc>
          <w:tcPr>
            <w:tcW w:w="1170" w:type="dxa"/>
          </w:tcPr>
          <w:p w14:paraId="60FF21B6" w14:textId="77777777" w:rsidR="0079418C" w:rsidRPr="00E33D85" w:rsidRDefault="0079418C" w:rsidP="00FE53FB">
            <w:pPr>
              <w:pStyle w:val="Listenabsatz"/>
              <w:ind w:left="0"/>
            </w:pPr>
            <w:r w:rsidRPr="00E33D85">
              <w:t>String</w:t>
            </w:r>
          </w:p>
        </w:tc>
        <w:tc>
          <w:tcPr>
            <w:tcW w:w="5760" w:type="dxa"/>
          </w:tcPr>
          <w:p w14:paraId="36BD2AF8" w14:textId="77777777" w:rsidR="0079418C" w:rsidRDefault="0079418C" w:rsidP="00FE53FB">
            <w:pPr>
              <w:pStyle w:val="Listenabsatz"/>
              <w:ind w:left="0"/>
            </w:pPr>
            <w:r w:rsidRPr="00E33D85">
              <w:t>Cybersource secure acceptance Iframe form action</w:t>
            </w:r>
          </w:p>
          <w:p w14:paraId="12263C7F" w14:textId="77777777" w:rsidR="00284ACE" w:rsidRPr="00E33D85" w:rsidRDefault="00284ACE" w:rsidP="00FE53FB">
            <w:pPr>
              <w:pStyle w:val="Listenabsatz"/>
              <w:ind w:left="0"/>
            </w:pPr>
            <w:r w:rsidRPr="006F4013">
              <w:rPr>
                <w:b/>
              </w:rPr>
              <w:t>Note:</w:t>
            </w:r>
            <w:r>
              <w:t xml:space="preserve"> Contact CyberSource support team for more details.</w:t>
            </w:r>
          </w:p>
        </w:tc>
      </w:tr>
      <w:tr w:rsidR="0079418C" w:rsidRPr="00E33D85" w14:paraId="3F567920" w14:textId="77777777" w:rsidTr="006F4013">
        <w:tc>
          <w:tcPr>
            <w:tcW w:w="2988" w:type="dxa"/>
          </w:tcPr>
          <w:p w14:paraId="692BCA4D" w14:textId="77777777" w:rsidR="0079418C" w:rsidRPr="00E33D85" w:rsidRDefault="0079418C" w:rsidP="00FE53FB">
            <w:pPr>
              <w:pStyle w:val="Listenabsatz"/>
              <w:ind w:left="0"/>
            </w:pPr>
            <w:r w:rsidRPr="00E33D85">
              <w:t>Secure_Acceptance_Token_Create_Endpoint</w:t>
            </w:r>
          </w:p>
        </w:tc>
        <w:tc>
          <w:tcPr>
            <w:tcW w:w="1170" w:type="dxa"/>
          </w:tcPr>
          <w:p w14:paraId="4FFCD7B8" w14:textId="77777777" w:rsidR="0079418C" w:rsidRPr="00E33D85" w:rsidRDefault="0079418C" w:rsidP="00FE53FB">
            <w:pPr>
              <w:pStyle w:val="Listenabsatz"/>
              <w:ind w:left="0"/>
            </w:pPr>
            <w:r w:rsidRPr="00E33D85">
              <w:t>String</w:t>
            </w:r>
          </w:p>
        </w:tc>
        <w:tc>
          <w:tcPr>
            <w:tcW w:w="5760" w:type="dxa"/>
          </w:tcPr>
          <w:p w14:paraId="31EC8F54" w14:textId="77777777" w:rsidR="0079418C" w:rsidRDefault="0079418C" w:rsidP="00FE53FB">
            <w:pPr>
              <w:pStyle w:val="Listenabsatz"/>
              <w:ind w:left="0"/>
            </w:pPr>
            <w:r w:rsidRPr="00E33D85">
              <w:t>Secure Acceptance Token Create Endpoint</w:t>
            </w:r>
          </w:p>
          <w:p w14:paraId="5B43490E" w14:textId="77777777" w:rsidR="00284ACE" w:rsidRPr="00E33D85" w:rsidRDefault="00284ACE" w:rsidP="00FE53FB">
            <w:pPr>
              <w:pStyle w:val="Listenabsatz"/>
              <w:ind w:left="0"/>
            </w:pPr>
            <w:r w:rsidRPr="006F4013">
              <w:rPr>
                <w:b/>
              </w:rPr>
              <w:t>Note:</w:t>
            </w:r>
            <w:r>
              <w:t xml:space="preserve"> Contact CyberSource support team for more details.</w:t>
            </w:r>
          </w:p>
        </w:tc>
      </w:tr>
      <w:tr w:rsidR="0079418C" w:rsidRPr="00E33D85" w14:paraId="253B9FCF" w14:textId="77777777" w:rsidTr="006F4013">
        <w:tc>
          <w:tcPr>
            <w:tcW w:w="2988" w:type="dxa"/>
          </w:tcPr>
          <w:p w14:paraId="73718EB3" w14:textId="77777777" w:rsidR="0079418C" w:rsidRPr="00E33D85" w:rsidRDefault="0079418C" w:rsidP="00FE53FB">
            <w:pPr>
              <w:pStyle w:val="Listenabsatz"/>
              <w:ind w:left="0"/>
            </w:pPr>
            <w:r w:rsidRPr="00E33D85">
              <w:t>Secure_Acceptance_Token_Update_Endpoint</w:t>
            </w:r>
          </w:p>
        </w:tc>
        <w:tc>
          <w:tcPr>
            <w:tcW w:w="1170" w:type="dxa"/>
          </w:tcPr>
          <w:p w14:paraId="667C4D34" w14:textId="77777777" w:rsidR="0079418C" w:rsidRPr="00E33D85" w:rsidRDefault="0079418C" w:rsidP="00FE53FB">
            <w:pPr>
              <w:pStyle w:val="Listenabsatz"/>
              <w:ind w:left="0"/>
            </w:pPr>
            <w:r w:rsidRPr="00E33D85">
              <w:t>String</w:t>
            </w:r>
          </w:p>
        </w:tc>
        <w:tc>
          <w:tcPr>
            <w:tcW w:w="5760" w:type="dxa"/>
          </w:tcPr>
          <w:p w14:paraId="49AABE8C" w14:textId="77777777" w:rsidR="00284ACE" w:rsidRDefault="0079418C" w:rsidP="00FE53FB">
            <w:pPr>
              <w:pStyle w:val="Listenabsatz"/>
              <w:ind w:left="0"/>
              <w:rPr>
                <w:b/>
              </w:rPr>
            </w:pPr>
            <w:r w:rsidRPr="00E33D85">
              <w:t>Secure Acceptance Token Update Endpoint</w:t>
            </w:r>
            <w:r w:rsidR="00284ACE" w:rsidRPr="006F4013">
              <w:rPr>
                <w:b/>
              </w:rPr>
              <w:t xml:space="preserve"> </w:t>
            </w:r>
          </w:p>
          <w:p w14:paraId="365CE7F6" w14:textId="77777777" w:rsidR="0079418C" w:rsidRPr="00E33D85" w:rsidRDefault="00284ACE" w:rsidP="00FE53FB">
            <w:pPr>
              <w:pStyle w:val="Listenabsatz"/>
              <w:ind w:left="0"/>
            </w:pPr>
            <w:r w:rsidRPr="006F4013">
              <w:rPr>
                <w:b/>
              </w:rPr>
              <w:t>Note:</w:t>
            </w:r>
            <w:r>
              <w:t xml:space="preserve"> Contact CyberSource support team for more details.</w:t>
            </w:r>
          </w:p>
        </w:tc>
      </w:tr>
    </w:tbl>
    <w:p w14:paraId="7B6EA110" w14:textId="77777777" w:rsidR="0079418C" w:rsidRPr="00E33D85" w:rsidRDefault="0079418C" w:rsidP="003C3632">
      <w:pPr>
        <w:pStyle w:val="BodyText"/>
      </w:pPr>
    </w:p>
    <w:p w14:paraId="5E25CCFC" w14:textId="77777777" w:rsidR="0079418C" w:rsidRPr="00E33D85" w:rsidRDefault="0079418C" w:rsidP="0079418C">
      <w:pPr>
        <w:pStyle w:val="Heading5"/>
        <w:rPr>
          <w:rFonts w:asciiTheme="minorHAnsi" w:hAnsiTheme="minorHAnsi"/>
        </w:rPr>
      </w:pPr>
      <w:r w:rsidRPr="00E33D85">
        <w:rPr>
          <w:rFonts w:asciiTheme="minorHAnsi" w:hAnsiTheme="minorHAnsi"/>
        </w:rPr>
        <w:lastRenderedPageBreak/>
        <w:t>Site Preferences Data</w:t>
      </w:r>
    </w:p>
    <w:p w14:paraId="6B35C838" w14:textId="77777777" w:rsidR="0079418C" w:rsidRPr="00E33D85" w:rsidRDefault="0079418C" w:rsidP="003C3632">
      <w:pPr>
        <w:pStyle w:val="BodyText"/>
      </w:pPr>
      <w:r>
        <w:rPr>
          <w:noProof/>
        </w:rPr>
        <w:drawing>
          <wp:inline distT="0" distB="0" distL="0" distR="0" wp14:anchorId="5094E25B" wp14:editId="7ABCA6B4">
            <wp:extent cx="6400800" cy="34353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e_acceptance_preferences.JPG"/>
                    <pic:cNvPicPr/>
                  </pic:nvPicPr>
                  <pic:blipFill>
                    <a:blip r:embed="rId137">
                      <a:extLst>
                        <a:ext uri="{28A0092B-C50C-407E-A947-70E740481C1C}">
                          <a14:useLocalDpi xmlns:a14="http://schemas.microsoft.com/office/drawing/2010/main" val="0"/>
                        </a:ext>
                      </a:extLst>
                    </a:blip>
                    <a:stretch>
                      <a:fillRect/>
                    </a:stretch>
                  </pic:blipFill>
                  <pic:spPr>
                    <a:xfrm>
                      <a:off x="0" y="0"/>
                      <a:ext cx="6400800" cy="3435350"/>
                    </a:xfrm>
                    <a:prstGeom prst="rect">
                      <a:avLst/>
                    </a:prstGeom>
                  </pic:spPr>
                </pic:pic>
              </a:graphicData>
            </a:graphic>
          </wp:inline>
        </w:drawing>
      </w:r>
    </w:p>
    <w:p w14:paraId="094F0309" w14:textId="2202EAF6" w:rsidR="0079418C" w:rsidRPr="00E33D85" w:rsidRDefault="0079418C" w:rsidP="0079418C">
      <w:pPr>
        <w:pStyle w:val="Heading3"/>
        <w:rPr>
          <w:rFonts w:asciiTheme="minorHAnsi" w:hAnsiTheme="minorHAnsi"/>
        </w:rPr>
      </w:pPr>
      <w:bookmarkStart w:id="1331" w:name="_Toc491681330"/>
      <w:bookmarkStart w:id="1332" w:name="_Toc492046354"/>
      <w:r w:rsidRPr="00E33D85">
        <w:rPr>
          <w:rFonts w:asciiTheme="minorHAnsi" w:hAnsiTheme="minorHAnsi"/>
        </w:rPr>
        <w:t xml:space="preserve">Configure </w:t>
      </w:r>
      <w:r>
        <w:rPr>
          <w:rFonts w:asciiTheme="minorHAnsi" w:hAnsiTheme="minorHAnsi"/>
        </w:rPr>
        <w:t>Payment Method</w:t>
      </w:r>
      <w:bookmarkEnd w:id="1331"/>
      <w:bookmarkEnd w:id="1332"/>
    </w:p>
    <w:p w14:paraId="373418F5" w14:textId="77777777" w:rsidR="0079418C" w:rsidRDefault="0079418C" w:rsidP="0079418C">
      <w:pPr>
        <w:pStyle w:val="Heading4"/>
        <w:rPr>
          <w:rFonts w:asciiTheme="minorHAnsi" w:hAnsiTheme="minorHAnsi"/>
        </w:rPr>
      </w:pPr>
      <w:r>
        <w:rPr>
          <w:rFonts w:asciiTheme="minorHAnsi" w:hAnsiTheme="minorHAnsi"/>
        </w:rPr>
        <w:t>Generic Changes</w:t>
      </w:r>
    </w:p>
    <w:tbl>
      <w:tblPr>
        <w:tblStyle w:val="TableGrid"/>
        <w:tblW w:w="0" w:type="auto"/>
        <w:tblLook w:val="04A0" w:firstRow="1" w:lastRow="0" w:firstColumn="1" w:lastColumn="0" w:noHBand="0" w:noVBand="1"/>
      </w:tblPr>
      <w:tblGrid>
        <w:gridCol w:w="2088"/>
        <w:gridCol w:w="1170"/>
        <w:gridCol w:w="1440"/>
        <w:gridCol w:w="5598"/>
      </w:tblGrid>
      <w:tr w:rsidR="0079418C" w:rsidRPr="00E33D85" w14:paraId="542DAE4D" w14:textId="77777777" w:rsidTr="006A5340">
        <w:tc>
          <w:tcPr>
            <w:tcW w:w="2088" w:type="dxa"/>
            <w:shd w:val="clear" w:color="auto" w:fill="BFBFBF" w:themeFill="background1" w:themeFillShade="BF"/>
          </w:tcPr>
          <w:p w14:paraId="64AE3AAE" w14:textId="77777777" w:rsidR="0079418C" w:rsidRPr="00E33D85" w:rsidRDefault="0079418C" w:rsidP="00FE53FB">
            <w:pPr>
              <w:pStyle w:val="Listenabsatz"/>
              <w:ind w:left="0"/>
              <w:rPr>
                <w:b/>
              </w:rPr>
            </w:pPr>
            <w:r w:rsidRPr="00E33D85">
              <w:rPr>
                <w:b/>
              </w:rPr>
              <w:t>Attribute ID</w:t>
            </w:r>
          </w:p>
        </w:tc>
        <w:tc>
          <w:tcPr>
            <w:tcW w:w="1170" w:type="dxa"/>
            <w:shd w:val="clear" w:color="auto" w:fill="BFBFBF" w:themeFill="background1" w:themeFillShade="BF"/>
          </w:tcPr>
          <w:p w14:paraId="0B0E1096" w14:textId="77777777" w:rsidR="0079418C" w:rsidRPr="00E33D85" w:rsidRDefault="0079418C" w:rsidP="00FE53FB">
            <w:pPr>
              <w:pStyle w:val="Listenabsatz"/>
              <w:ind w:left="0"/>
              <w:rPr>
                <w:b/>
              </w:rPr>
            </w:pPr>
            <w:r w:rsidRPr="00E33D85">
              <w:rPr>
                <w:b/>
              </w:rPr>
              <w:t>Data Type</w:t>
            </w:r>
          </w:p>
        </w:tc>
        <w:tc>
          <w:tcPr>
            <w:tcW w:w="1440" w:type="dxa"/>
            <w:shd w:val="clear" w:color="auto" w:fill="BFBFBF" w:themeFill="background1" w:themeFillShade="BF"/>
          </w:tcPr>
          <w:p w14:paraId="359F0922" w14:textId="77777777" w:rsidR="0079418C" w:rsidRPr="00E33D85" w:rsidRDefault="0079418C" w:rsidP="00FE53FB">
            <w:pPr>
              <w:pStyle w:val="Listenabsatz"/>
              <w:ind w:left="0"/>
              <w:rPr>
                <w:b/>
              </w:rPr>
            </w:pPr>
            <w:r>
              <w:rPr>
                <w:b/>
              </w:rPr>
              <w:t>Localizable</w:t>
            </w:r>
          </w:p>
        </w:tc>
        <w:tc>
          <w:tcPr>
            <w:tcW w:w="5598" w:type="dxa"/>
            <w:shd w:val="clear" w:color="auto" w:fill="BFBFBF" w:themeFill="background1" w:themeFillShade="BF"/>
          </w:tcPr>
          <w:p w14:paraId="312E317F" w14:textId="77777777" w:rsidR="0079418C" w:rsidRPr="00E33D85" w:rsidRDefault="0079418C" w:rsidP="00FE53FB">
            <w:pPr>
              <w:pStyle w:val="Listenabsatz"/>
              <w:ind w:left="0"/>
              <w:rPr>
                <w:b/>
              </w:rPr>
            </w:pPr>
            <w:r w:rsidRPr="00E33D85">
              <w:rPr>
                <w:b/>
              </w:rPr>
              <w:t>Description</w:t>
            </w:r>
          </w:p>
        </w:tc>
      </w:tr>
      <w:tr w:rsidR="0079418C" w:rsidRPr="00E33D85" w14:paraId="347A3071" w14:textId="77777777" w:rsidTr="006A5340">
        <w:tc>
          <w:tcPr>
            <w:tcW w:w="2088" w:type="dxa"/>
          </w:tcPr>
          <w:p w14:paraId="77849FA7" w14:textId="77777777" w:rsidR="0079418C" w:rsidRPr="00E33D85" w:rsidRDefault="0079418C" w:rsidP="00FE53FB">
            <w:pPr>
              <w:pStyle w:val="Listenabsatz"/>
              <w:ind w:left="0"/>
            </w:pPr>
            <w:r>
              <w:t>merchantID</w:t>
            </w:r>
          </w:p>
        </w:tc>
        <w:tc>
          <w:tcPr>
            <w:tcW w:w="1170" w:type="dxa"/>
          </w:tcPr>
          <w:p w14:paraId="35EDC826" w14:textId="77777777" w:rsidR="0079418C" w:rsidRPr="00E33D85" w:rsidRDefault="0079418C" w:rsidP="00FE53FB">
            <w:pPr>
              <w:pStyle w:val="Listenabsatz"/>
              <w:ind w:left="0"/>
            </w:pPr>
            <w:r>
              <w:t>String</w:t>
            </w:r>
          </w:p>
        </w:tc>
        <w:tc>
          <w:tcPr>
            <w:tcW w:w="1440" w:type="dxa"/>
          </w:tcPr>
          <w:p w14:paraId="7E2424A8" w14:textId="77777777" w:rsidR="0079418C" w:rsidRPr="00E33D85" w:rsidRDefault="0079418C" w:rsidP="00FE53FB">
            <w:pPr>
              <w:pStyle w:val="Listenabsatz"/>
              <w:ind w:left="0"/>
            </w:pPr>
            <w:r>
              <w:t>Yes</w:t>
            </w:r>
          </w:p>
        </w:tc>
        <w:tc>
          <w:tcPr>
            <w:tcW w:w="5598" w:type="dxa"/>
          </w:tcPr>
          <w:p w14:paraId="4B9F2C7A" w14:textId="77777777" w:rsidR="0079418C" w:rsidRPr="00E33D85" w:rsidRDefault="0079418C" w:rsidP="00FE53FB">
            <w:pPr>
              <w:pStyle w:val="Listenabsatz"/>
              <w:ind w:left="0"/>
            </w:pPr>
            <w:r>
              <w:t>Attribute to store merchant id specific to payment method</w:t>
            </w:r>
            <w:r w:rsidR="006A5340">
              <w:t>. If configured will be used for service calls else global site preference of Merchant ID will be used</w:t>
            </w:r>
          </w:p>
        </w:tc>
      </w:tr>
      <w:tr w:rsidR="0079418C" w:rsidRPr="00E33D85" w14:paraId="2B556FF0" w14:textId="77777777" w:rsidTr="006A5340">
        <w:tc>
          <w:tcPr>
            <w:tcW w:w="2088" w:type="dxa"/>
          </w:tcPr>
          <w:p w14:paraId="4EA13D03" w14:textId="77777777" w:rsidR="0079418C" w:rsidRPr="00E33D85" w:rsidRDefault="0079418C" w:rsidP="00FE53FB">
            <w:pPr>
              <w:pStyle w:val="Listenabsatz"/>
              <w:ind w:left="0"/>
            </w:pPr>
            <w:r>
              <w:t>merchantKey</w:t>
            </w:r>
          </w:p>
        </w:tc>
        <w:tc>
          <w:tcPr>
            <w:tcW w:w="1170" w:type="dxa"/>
          </w:tcPr>
          <w:p w14:paraId="1AAE6D64" w14:textId="77777777" w:rsidR="0079418C" w:rsidRPr="00E33D85" w:rsidRDefault="0079418C" w:rsidP="00FE53FB">
            <w:pPr>
              <w:pStyle w:val="Listenabsatz"/>
              <w:ind w:left="0"/>
            </w:pPr>
            <w:r>
              <w:t>String</w:t>
            </w:r>
          </w:p>
        </w:tc>
        <w:tc>
          <w:tcPr>
            <w:tcW w:w="1440" w:type="dxa"/>
          </w:tcPr>
          <w:p w14:paraId="30A74BE1" w14:textId="77777777" w:rsidR="0079418C" w:rsidRPr="00E33D85" w:rsidRDefault="0079418C" w:rsidP="00FE53FB">
            <w:pPr>
              <w:pStyle w:val="Listenabsatz"/>
              <w:ind w:left="0"/>
            </w:pPr>
            <w:r>
              <w:t>Yes</w:t>
            </w:r>
          </w:p>
        </w:tc>
        <w:tc>
          <w:tcPr>
            <w:tcW w:w="5598" w:type="dxa"/>
          </w:tcPr>
          <w:p w14:paraId="1D16B335" w14:textId="77777777" w:rsidR="00566B00" w:rsidRDefault="0079418C" w:rsidP="00566B00">
            <w:pPr>
              <w:pStyle w:val="Listenabsatz"/>
              <w:ind w:left="0"/>
            </w:pPr>
            <w:r>
              <w:t>Attribute to store merchant key specific to payment method</w:t>
            </w:r>
            <w:r w:rsidR="006A5340">
              <w:t xml:space="preserve">. </w:t>
            </w:r>
          </w:p>
          <w:p w14:paraId="0AE5C223" w14:textId="77777777" w:rsidR="0079418C" w:rsidRPr="00E33D85" w:rsidRDefault="006A5340" w:rsidP="00566B00">
            <w:pPr>
              <w:pStyle w:val="Listenabsatz"/>
              <w:ind w:left="0"/>
            </w:pPr>
            <w:r>
              <w:t>If configured will be used for service calls else global site preference of Merchant Key will be used</w:t>
            </w:r>
          </w:p>
        </w:tc>
      </w:tr>
    </w:tbl>
    <w:p w14:paraId="07B41F03" w14:textId="77777777" w:rsidR="0079418C" w:rsidRDefault="0079418C" w:rsidP="0079418C">
      <w:pPr>
        <w:pStyle w:val="Heading4"/>
        <w:rPr>
          <w:rFonts w:asciiTheme="minorHAnsi" w:hAnsiTheme="minorHAnsi"/>
        </w:rPr>
      </w:pPr>
      <w:r>
        <w:rPr>
          <w:rFonts w:asciiTheme="minorHAnsi" w:hAnsiTheme="minorHAnsi"/>
        </w:rPr>
        <w:t>Bank Transfer</w:t>
      </w:r>
      <w:r w:rsidR="00484B69">
        <w:rPr>
          <w:rFonts w:asciiTheme="minorHAnsi" w:hAnsiTheme="minorHAnsi"/>
        </w:rPr>
        <w:t xml:space="preserve"> APM’</w:t>
      </w:r>
      <w:r w:rsidR="003F532C">
        <w:rPr>
          <w:rFonts w:asciiTheme="minorHAnsi" w:hAnsiTheme="minorHAnsi"/>
        </w:rPr>
        <w:t>s</w:t>
      </w:r>
    </w:p>
    <w:tbl>
      <w:tblPr>
        <w:tblStyle w:val="TableGrid"/>
        <w:tblW w:w="0" w:type="auto"/>
        <w:tblLook w:val="04A0" w:firstRow="1" w:lastRow="0" w:firstColumn="1" w:lastColumn="0" w:noHBand="0" w:noVBand="1"/>
      </w:tblPr>
      <w:tblGrid>
        <w:gridCol w:w="3259"/>
        <w:gridCol w:w="1200"/>
        <w:gridCol w:w="1319"/>
        <w:gridCol w:w="4518"/>
      </w:tblGrid>
      <w:tr w:rsidR="0079418C" w:rsidRPr="00E33D85" w14:paraId="1A94F0C2" w14:textId="77777777" w:rsidTr="009C36B6">
        <w:tc>
          <w:tcPr>
            <w:tcW w:w="3259" w:type="dxa"/>
            <w:shd w:val="clear" w:color="auto" w:fill="BFBFBF" w:themeFill="background1" w:themeFillShade="BF"/>
          </w:tcPr>
          <w:p w14:paraId="24165AE2" w14:textId="77777777" w:rsidR="0079418C" w:rsidRPr="00E33D85" w:rsidRDefault="0079418C" w:rsidP="00FE53FB">
            <w:pPr>
              <w:pStyle w:val="Listenabsatz"/>
              <w:ind w:left="0"/>
              <w:rPr>
                <w:b/>
              </w:rPr>
            </w:pPr>
            <w:r w:rsidRPr="00E33D85">
              <w:rPr>
                <w:b/>
              </w:rPr>
              <w:t>Attribute ID</w:t>
            </w:r>
          </w:p>
        </w:tc>
        <w:tc>
          <w:tcPr>
            <w:tcW w:w="1200" w:type="dxa"/>
            <w:shd w:val="clear" w:color="auto" w:fill="BFBFBF" w:themeFill="background1" w:themeFillShade="BF"/>
          </w:tcPr>
          <w:p w14:paraId="08A94AB3" w14:textId="77777777" w:rsidR="0079418C" w:rsidRPr="00E33D85" w:rsidRDefault="0079418C" w:rsidP="00FE53FB">
            <w:pPr>
              <w:pStyle w:val="Listenabsatz"/>
              <w:ind w:left="0"/>
              <w:rPr>
                <w:b/>
              </w:rPr>
            </w:pPr>
            <w:r w:rsidRPr="00E33D85">
              <w:rPr>
                <w:b/>
              </w:rPr>
              <w:t>Data Type</w:t>
            </w:r>
          </w:p>
        </w:tc>
        <w:tc>
          <w:tcPr>
            <w:tcW w:w="1319" w:type="dxa"/>
            <w:shd w:val="clear" w:color="auto" w:fill="BFBFBF" w:themeFill="background1" w:themeFillShade="BF"/>
          </w:tcPr>
          <w:p w14:paraId="61A36A26" w14:textId="77777777" w:rsidR="0079418C" w:rsidRPr="00E33D85" w:rsidRDefault="0079418C" w:rsidP="00FE53FB">
            <w:pPr>
              <w:pStyle w:val="Listenabsatz"/>
              <w:ind w:left="0"/>
              <w:rPr>
                <w:b/>
              </w:rPr>
            </w:pPr>
            <w:r>
              <w:rPr>
                <w:b/>
              </w:rPr>
              <w:t>Localizable</w:t>
            </w:r>
          </w:p>
        </w:tc>
        <w:tc>
          <w:tcPr>
            <w:tcW w:w="4518" w:type="dxa"/>
            <w:shd w:val="clear" w:color="auto" w:fill="BFBFBF" w:themeFill="background1" w:themeFillShade="BF"/>
          </w:tcPr>
          <w:p w14:paraId="552C2BB0" w14:textId="77777777" w:rsidR="0079418C" w:rsidRPr="00E33D85" w:rsidRDefault="0079418C" w:rsidP="00FE53FB">
            <w:pPr>
              <w:pStyle w:val="Listenabsatz"/>
              <w:ind w:left="0"/>
              <w:rPr>
                <w:b/>
              </w:rPr>
            </w:pPr>
            <w:r w:rsidRPr="00E33D85">
              <w:rPr>
                <w:b/>
              </w:rPr>
              <w:t>Description</w:t>
            </w:r>
          </w:p>
        </w:tc>
      </w:tr>
      <w:tr w:rsidR="0079418C" w:rsidRPr="00E33D85" w14:paraId="26706B4C" w14:textId="77777777" w:rsidTr="009C36B6">
        <w:tc>
          <w:tcPr>
            <w:tcW w:w="3259" w:type="dxa"/>
          </w:tcPr>
          <w:p w14:paraId="5EE4F294" w14:textId="77777777" w:rsidR="0079418C" w:rsidRPr="00E33D85" w:rsidRDefault="0079418C" w:rsidP="00FE53FB">
            <w:pPr>
              <w:pStyle w:val="Listenabsatz"/>
              <w:ind w:left="0"/>
            </w:pPr>
            <w:r w:rsidRPr="00970FC9">
              <w:t>isBicEnabled</w:t>
            </w:r>
          </w:p>
        </w:tc>
        <w:tc>
          <w:tcPr>
            <w:tcW w:w="1200" w:type="dxa"/>
          </w:tcPr>
          <w:p w14:paraId="103B0923" w14:textId="77777777" w:rsidR="0079418C" w:rsidRPr="00E33D85" w:rsidRDefault="0079418C" w:rsidP="00FE53FB">
            <w:pPr>
              <w:pStyle w:val="Listenabsatz"/>
              <w:ind w:left="0"/>
            </w:pPr>
            <w:r>
              <w:t>Boolean</w:t>
            </w:r>
          </w:p>
        </w:tc>
        <w:tc>
          <w:tcPr>
            <w:tcW w:w="1319" w:type="dxa"/>
          </w:tcPr>
          <w:p w14:paraId="43DA305F" w14:textId="77777777" w:rsidR="0079418C" w:rsidRPr="00E33D85" w:rsidRDefault="0079418C" w:rsidP="00FE53FB">
            <w:pPr>
              <w:pStyle w:val="Listenabsatz"/>
              <w:ind w:left="0"/>
            </w:pPr>
            <w:r>
              <w:t>No</w:t>
            </w:r>
          </w:p>
        </w:tc>
        <w:tc>
          <w:tcPr>
            <w:tcW w:w="4518" w:type="dxa"/>
          </w:tcPr>
          <w:p w14:paraId="247E903E" w14:textId="77777777" w:rsidR="0079418C" w:rsidRPr="00E33D85" w:rsidRDefault="0079418C" w:rsidP="00FE53FB">
            <w:pPr>
              <w:pStyle w:val="Listenabsatz"/>
              <w:ind w:left="0"/>
            </w:pPr>
            <w:r>
              <w:t>Attribute to check if BIC field is required for EPS and GIROPAY</w:t>
            </w:r>
            <w:r w:rsidR="000871D4">
              <w:t xml:space="preserve"> to display on billing page</w:t>
            </w:r>
          </w:p>
        </w:tc>
      </w:tr>
      <w:tr w:rsidR="0079418C" w:rsidRPr="00E33D85" w14:paraId="04CC5B6D" w14:textId="77777777" w:rsidTr="009C36B6">
        <w:tc>
          <w:tcPr>
            <w:tcW w:w="3259" w:type="dxa"/>
          </w:tcPr>
          <w:p w14:paraId="41D1151B" w14:textId="77777777" w:rsidR="0079418C" w:rsidRPr="00E33D85" w:rsidRDefault="0079418C" w:rsidP="00FE53FB">
            <w:pPr>
              <w:pStyle w:val="Listenabsatz"/>
              <w:ind w:left="0"/>
            </w:pPr>
            <w:r w:rsidRPr="00970FC9">
              <w:lastRenderedPageBreak/>
              <w:t>isSupportedBankListRequired</w:t>
            </w:r>
          </w:p>
        </w:tc>
        <w:tc>
          <w:tcPr>
            <w:tcW w:w="1200" w:type="dxa"/>
          </w:tcPr>
          <w:p w14:paraId="0D238620" w14:textId="77777777" w:rsidR="0079418C" w:rsidRPr="00E33D85" w:rsidRDefault="0079418C" w:rsidP="00FE53FB">
            <w:pPr>
              <w:pStyle w:val="Listenabsatz"/>
              <w:ind w:left="0"/>
            </w:pPr>
            <w:r>
              <w:t>Boolean</w:t>
            </w:r>
          </w:p>
        </w:tc>
        <w:tc>
          <w:tcPr>
            <w:tcW w:w="1319" w:type="dxa"/>
          </w:tcPr>
          <w:p w14:paraId="26DD40E2" w14:textId="77777777" w:rsidR="0079418C" w:rsidRPr="00E33D85" w:rsidRDefault="0079418C" w:rsidP="00FE53FB">
            <w:pPr>
              <w:pStyle w:val="Listenabsatz"/>
              <w:ind w:left="0"/>
            </w:pPr>
            <w:r>
              <w:t>No</w:t>
            </w:r>
          </w:p>
        </w:tc>
        <w:tc>
          <w:tcPr>
            <w:tcW w:w="4518" w:type="dxa"/>
          </w:tcPr>
          <w:p w14:paraId="110EEDFA" w14:textId="77777777" w:rsidR="0079418C" w:rsidRPr="00E33D85" w:rsidRDefault="0079418C" w:rsidP="00FE53FB">
            <w:pPr>
              <w:pStyle w:val="Listenabsatz"/>
              <w:ind w:left="0"/>
            </w:pPr>
            <w:r>
              <w:t>Attribute to check if bank list is required for IDEAL</w:t>
            </w:r>
            <w:r w:rsidR="00F92EB9">
              <w:t xml:space="preserve"> to display on billing page</w:t>
            </w:r>
          </w:p>
        </w:tc>
      </w:tr>
      <w:tr w:rsidR="0079418C" w:rsidRPr="00E33D85" w14:paraId="6A2A3A3C" w14:textId="77777777" w:rsidTr="009C36B6">
        <w:tc>
          <w:tcPr>
            <w:tcW w:w="3259" w:type="dxa"/>
          </w:tcPr>
          <w:p w14:paraId="2EDC22A4" w14:textId="77777777" w:rsidR="0079418C" w:rsidRDefault="0079418C" w:rsidP="00FE53FB">
            <w:pPr>
              <w:pStyle w:val="Listenabsatz"/>
              <w:ind w:left="0"/>
            </w:pPr>
            <w:r>
              <w:t>paymentType</w:t>
            </w:r>
          </w:p>
        </w:tc>
        <w:tc>
          <w:tcPr>
            <w:tcW w:w="1200" w:type="dxa"/>
          </w:tcPr>
          <w:p w14:paraId="4E29B057" w14:textId="77777777" w:rsidR="0079418C" w:rsidRDefault="0079418C" w:rsidP="00FE53FB">
            <w:pPr>
              <w:pStyle w:val="Listenabsatz"/>
              <w:ind w:left="0"/>
            </w:pPr>
            <w:r>
              <w:rPr>
                <w:rFonts w:ascii="Helvetica" w:hAnsi="Helvetica"/>
                <w:color w:val="000000"/>
                <w:sz w:val="20"/>
                <w:szCs w:val="20"/>
                <w:shd w:val="clear" w:color="auto" w:fill="FFFFFF"/>
              </w:rPr>
              <w:t>Enum of Strings</w:t>
            </w:r>
          </w:p>
        </w:tc>
        <w:tc>
          <w:tcPr>
            <w:tcW w:w="1319" w:type="dxa"/>
          </w:tcPr>
          <w:p w14:paraId="305ECD60" w14:textId="77777777" w:rsidR="0079418C" w:rsidRDefault="0079418C" w:rsidP="00FE53FB">
            <w:pPr>
              <w:pStyle w:val="Listenabsatz"/>
              <w:ind w:left="0"/>
            </w:pPr>
            <w:r>
              <w:t>No</w:t>
            </w:r>
          </w:p>
        </w:tc>
        <w:tc>
          <w:tcPr>
            <w:tcW w:w="4518" w:type="dxa"/>
          </w:tcPr>
          <w:p w14:paraId="3FF9B890" w14:textId="77777777" w:rsidR="0079418C" w:rsidRDefault="0079418C" w:rsidP="00FE53FB">
            <w:pPr>
              <w:pStyle w:val="Listenabsatz"/>
              <w:ind w:left="0"/>
            </w:pPr>
            <w:r>
              <w:t>Payment type for bank transfer APMs</w:t>
            </w:r>
            <w:r w:rsidR="00566EA6">
              <w:t>, required to add new value for future bank transfer APM</w:t>
            </w:r>
          </w:p>
        </w:tc>
      </w:tr>
    </w:tbl>
    <w:p w14:paraId="71090C66" w14:textId="77777777" w:rsidR="0079418C" w:rsidRDefault="0079418C" w:rsidP="003C3632">
      <w:pPr>
        <w:pStyle w:val="BodyText"/>
      </w:pPr>
    </w:p>
    <w:p w14:paraId="032DA7E2" w14:textId="77777777" w:rsidR="0079418C" w:rsidRDefault="0079418C" w:rsidP="003C3632">
      <w:pPr>
        <w:pStyle w:val="BodyText"/>
      </w:pPr>
      <w:r w:rsidRPr="007E0A5C">
        <w:rPr>
          <w:noProof/>
        </w:rPr>
        <w:drawing>
          <wp:inline distT="0" distB="0" distL="0" distR="0" wp14:anchorId="32544BF1" wp14:editId="66F21C76">
            <wp:extent cx="6400800" cy="1837267"/>
            <wp:effectExtent l="0" t="0" r="0" b="0"/>
            <wp:docPr id="8" name="Picture 8" descr="C:\Users\pchug3\Downloads\Screen Caps\Payment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hug3\Downloads\Screen Caps\PaymentMethods.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00800" cy="1837267"/>
                    </a:xfrm>
                    <a:prstGeom prst="rect">
                      <a:avLst/>
                    </a:prstGeom>
                    <a:noFill/>
                    <a:ln>
                      <a:noFill/>
                    </a:ln>
                  </pic:spPr>
                </pic:pic>
              </a:graphicData>
            </a:graphic>
          </wp:inline>
        </w:drawing>
      </w:r>
    </w:p>
    <w:p w14:paraId="098E4247" w14:textId="051698CC" w:rsidR="0079418C" w:rsidRPr="00E33D85" w:rsidRDefault="0079418C" w:rsidP="0079418C">
      <w:pPr>
        <w:pStyle w:val="Heading3"/>
        <w:rPr>
          <w:rFonts w:asciiTheme="minorHAnsi" w:hAnsiTheme="minorHAnsi"/>
        </w:rPr>
      </w:pPr>
      <w:bookmarkStart w:id="1333" w:name="_Toc491681331"/>
      <w:bookmarkStart w:id="1334" w:name="_Toc492046355"/>
      <w:r w:rsidRPr="00E33D85">
        <w:rPr>
          <w:rFonts w:asciiTheme="minorHAnsi" w:hAnsiTheme="minorHAnsi"/>
        </w:rPr>
        <w:t>Configure Custom Objects</w:t>
      </w:r>
      <w:bookmarkEnd w:id="1333"/>
      <w:bookmarkEnd w:id="1334"/>
    </w:p>
    <w:p w14:paraId="3191419D" w14:textId="77777777" w:rsidR="0079418C" w:rsidRPr="00211A98" w:rsidRDefault="0079418C" w:rsidP="0079418C">
      <w:pPr>
        <w:pStyle w:val="Heading4"/>
        <w:rPr>
          <w:rFonts w:asciiTheme="minorHAnsi" w:hAnsiTheme="minorHAnsi"/>
        </w:rPr>
      </w:pPr>
      <w:r>
        <w:rPr>
          <w:rFonts w:asciiTheme="minorHAnsi" w:hAnsiTheme="minorHAnsi"/>
        </w:rPr>
        <w:t>Retail POS</w:t>
      </w:r>
    </w:p>
    <w:p w14:paraId="2C8EE7C3" w14:textId="77777777" w:rsidR="0079418C" w:rsidRPr="00E33D85" w:rsidRDefault="0079418C" w:rsidP="0079418C">
      <w:r>
        <w:t>T</w:t>
      </w:r>
      <w:r w:rsidRPr="00E33D85">
        <w:t>wo custom objects have been added for POS transactions. Ensure to populate these custom objects with merchant specific data. Below are screenshots of sample custom object entry for both custom objects:</w:t>
      </w:r>
    </w:p>
    <w:p w14:paraId="015DF63A" w14:textId="77777777" w:rsidR="0079418C" w:rsidRPr="00E33D85" w:rsidRDefault="0079418C" w:rsidP="0079418C">
      <w:pPr>
        <w:pStyle w:val="ListParagraph"/>
        <w:numPr>
          <w:ilvl w:val="1"/>
          <w:numId w:val="25"/>
        </w:numPr>
      </w:pPr>
      <w:r w:rsidRPr="00E33D85">
        <w:t>POS_MerchantIDs</w:t>
      </w:r>
    </w:p>
    <w:p w14:paraId="0CBBCAC1" w14:textId="77777777" w:rsidR="0079418C" w:rsidRPr="00E33D85" w:rsidRDefault="0079418C" w:rsidP="0079418C">
      <w:pPr>
        <w:ind w:left="720"/>
      </w:pPr>
      <w:r w:rsidRPr="00E33D85">
        <w:rPr>
          <w:noProof/>
        </w:rPr>
        <w:drawing>
          <wp:inline distT="0" distB="0" distL="0" distR="0" wp14:anchorId="713AD8BE" wp14:editId="7999F738">
            <wp:extent cx="5847907" cy="2275368"/>
            <wp:effectExtent l="19050" t="19050" r="635" b="0"/>
            <wp:docPr id="31" name="Picture 69" descr="POS_Merchant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MerchantID.PNG"/>
                    <pic:cNvPicPr/>
                  </pic:nvPicPr>
                  <pic:blipFill>
                    <a:blip r:embed="rId139" cstate="print"/>
                    <a:stretch>
                      <a:fillRect/>
                    </a:stretch>
                  </pic:blipFill>
                  <pic:spPr>
                    <a:xfrm>
                      <a:off x="0" y="0"/>
                      <a:ext cx="5842610" cy="2273307"/>
                    </a:xfrm>
                    <a:prstGeom prst="rect">
                      <a:avLst/>
                    </a:prstGeom>
                    <a:ln>
                      <a:solidFill>
                        <a:schemeClr val="accent1"/>
                      </a:solidFill>
                    </a:ln>
                  </pic:spPr>
                </pic:pic>
              </a:graphicData>
            </a:graphic>
          </wp:inline>
        </w:drawing>
      </w:r>
    </w:p>
    <w:p w14:paraId="1B5E0860" w14:textId="77777777" w:rsidR="0079418C" w:rsidRPr="00E33D85" w:rsidRDefault="0079418C" w:rsidP="0079418C">
      <w:pPr>
        <w:ind w:left="720"/>
      </w:pPr>
      <w:r w:rsidRPr="00E33D85">
        <w:rPr>
          <w:noProof/>
        </w:rPr>
        <w:lastRenderedPageBreak/>
        <w:drawing>
          <wp:inline distT="0" distB="0" distL="0" distR="0" wp14:anchorId="22AE0579" wp14:editId="0914BC9D">
            <wp:extent cx="5826642" cy="1945758"/>
            <wp:effectExtent l="19050" t="19050" r="3175" b="0"/>
            <wp:docPr id="32" name="Picture 70" descr="POS_MerchantI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MerchantID-2.PNG"/>
                    <pic:cNvPicPr/>
                  </pic:nvPicPr>
                  <pic:blipFill>
                    <a:blip r:embed="rId140" cstate="print"/>
                    <a:stretch>
                      <a:fillRect/>
                    </a:stretch>
                  </pic:blipFill>
                  <pic:spPr>
                    <a:xfrm>
                      <a:off x="0" y="0"/>
                      <a:ext cx="5875728" cy="1962150"/>
                    </a:xfrm>
                    <a:prstGeom prst="rect">
                      <a:avLst/>
                    </a:prstGeom>
                    <a:ln>
                      <a:solidFill>
                        <a:schemeClr val="accent1"/>
                      </a:solidFill>
                    </a:ln>
                  </pic:spPr>
                </pic:pic>
              </a:graphicData>
            </a:graphic>
          </wp:inline>
        </w:drawing>
      </w:r>
    </w:p>
    <w:p w14:paraId="0173FF54" w14:textId="77777777" w:rsidR="0079418C" w:rsidRPr="00E33D85" w:rsidRDefault="0079418C" w:rsidP="0079418C">
      <w:pPr>
        <w:pStyle w:val="ListParagraph"/>
        <w:numPr>
          <w:ilvl w:val="1"/>
          <w:numId w:val="25"/>
        </w:numPr>
      </w:pPr>
      <w:r w:rsidRPr="00E33D85">
        <w:t>POS_TerminalMapping</w:t>
      </w:r>
    </w:p>
    <w:p w14:paraId="5A16F2AF" w14:textId="77777777" w:rsidR="0079418C" w:rsidRPr="00E33D85" w:rsidRDefault="0079418C" w:rsidP="0079418C">
      <w:pPr>
        <w:ind w:left="720"/>
      </w:pPr>
      <w:r w:rsidRPr="00E33D85">
        <w:rPr>
          <w:noProof/>
        </w:rPr>
        <w:drawing>
          <wp:inline distT="0" distB="0" distL="0" distR="0" wp14:anchorId="7B949BB6" wp14:editId="0F269CAA">
            <wp:extent cx="5826642" cy="2317750"/>
            <wp:effectExtent l="19050" t="19050" r="3175" b="6350"/>
            <wp:docPr id="33" name="Picture 71" descr="POS_Terminal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TerminalMapping.PNG"/>
                    <pic:cNvPicPr/>
                  </pic:nvPicPr>
                  <pic:blipFill>
                    <a:blip r:embed="rId141" cstate="print"/>
                    <a:stretch>
                      <a:fillRect/>
                    </a:stretch>
                  </pic:blipFill>
                  <pic:spPr>
                    <a:xfrm>
                      <a:off x="0" y="0"/>
                      <a:ext cx="5826642" cy="2317750"/>
                    </a:xfrm>
                    <a:prstGeom prst="rect">
                      <a:avLst/>
                    </a:prstGeom>
                    <a:ln>
                      <a:solidFill>
                        <a:schemeClr val="accent1"/>
                      </a:solidFill>
                    </a:ln>
                  </pic:spPr>
                </pic:pic>
              </a:graphicData>
            </a:graphic>
          </wp:inline>
        </w:drawing>
      </w:r>
    </w:p>
    <w:p w14:paraId="3D69141E" w14:textId="77777777" w:rsidR="0079418C" w:rsidRPr="00E33D85" w:rsidRDefault="0079418C" w:rsidP="0079418C">
      <w:pPr>
        <w:ind w:left="720" w:hanging="720"/>
      </w:pPr>
      <w:r w:rsidRPr="00E33D85">
        <w:tab/>
      </w:r>
      <w:r w:rsidRPr="00E33D85">
        <w:rPr>
          <w:noProof/>
        </w:rPr>
        <w:drawing>
          <wp:inline distT="0" distB="0" distL="0" distR="0" wp14:anchorId="5754EFDC" wp14:editId="7082BD69">
            <wp:extent cx="5879805" cy="1828800"/>
            <wp:effectExtent l="19050" t="19050" r="6985" b="0"/>
            <wp:docPr id="53" name="Picture 73" descr="POS_TerminalMapp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TerminalMapping-2.PNG"/>
                    <pic:cNvPicPr/>
                  </pic:nvPicPr>
                  <pic:blipFill>
                    <a:blip r:embed="rId142" cstate="print"/>
                    <a:stretch>
                      <a:fillRect/>
                    </a:stretch>
                  </pic:blipFill>
                  <pic:spPr>
                    <a:xfrm>
                      <a:off x="0" y="0"/>
                      <a:ext cx="5883888" cy="1830070"/>
                    </a:xfrm>
                    <a:prstGeom prst="rect">
                      <a:avLst/>
                    </a:prstGeom>
                    <a:ln>
                      <a:solidFill>
                        <a:schemeClr val="accent1"/>
                      </a:solidFill>
                    </a:ln>
                  </pic:spPr>
                </pic:pic>
              </a:graphicData>
            </a:graphic>
          </wp:inline>
        </w:drawing>
      </w:r>
    </w:p>
    <w:p w14:paraId="0335A176" w14:textId="77777777" w:rsidR="0079418C" w:rsidRDefault="0079418C" w:rsidP="0079418C">
      <w:pPr>
        <w:pStyle w:val="Heading4"/>
        <w:rPr>
          <w:rFonts w:asciiTheme="minorHAnsi" w:hAnsiTheme="minorHAnsi"/>
        </w:rPr>
      </w:pPr>
      <w:r>
        <w:rPr>
          <w:rFonts w:asciiTheme="minorHAnsi" w:hAnsiTheme="minorHAnsi"/>
        </w:rPr>
        <w:t>SA Merchant Post</w:t>
      </w:r>
      <w:r w:rsidR="009C36B6">
        <w:rPr>
          <w:rFonts w:asciiTheme="minorHAnsi" w:hAnsiTheme="minorHAnsi"/>
        </w:rPr>
        <w:t xml:space="preserve"> Notification</w:t>
      </w:r>
      <w:r w:rsidR="00275353">
        <w:rPr>
          <w:rFonts w:asciiTheme="minorHAnsi" w:hAnsiTheme="minorHAnsi"/>
        </w:rPr>
        <w:t>s</w:t>
      </w:r>
    </w:p>
    <w:p w14:paraId="3B7FE82F" w14:textId="77777777" w:rsidR="0079418C" w:rsidRDefault="0079418C" w:rsidP="0079418C">
      <w:r>
        <w:t>A new custom object</w:t>
      </w:r>
      <w:r w:rsidRPr="00E33D85">
        <w:t xml:space="preserve"> has been added for </w:t>
      </w:r>
      <w:r>
        <w:t xml:space="preserve">Secure Acceptance Web/Mobile and Iframe </w:t>
      </w:r>
      <w:r w:rsidRPr="00E33D85">
        <w:t>transactions. Ensure to populate these c</w:t>
      </w:r>
      <w:r>
        <w:t>ustom objects for every order placed through SA Web Mobile and Iframe</w:t>
      </w:r>
      <w:r w:rsidRPr="00E33D85">
        <w:t>. Below are screenshots of sample custom object entry:</w:t>
      </w:r>
    </w:p>
    <w:p w14:paraId="34FB3562" w14:textId="77777777" w:rsidR="0079418C" w:rsidRDefault="0079418C" w:rsidP="0079418C">
      <w:r>
        <w:rPr>
          <w:noProof/>
        </w:rPr>
        <w:lastRenderedPageBreak/>
        <w:drawing>
          <wp:inline distT="0" distB="0" distL="0" distR="0" wp14:anchorId="62A953F6" wp14:editId="1506F716">
            <wp:extent cx="6400800" cy="2838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00800" cy="2838450"/>
                    </a:xfrm>
                    <a:prstGeom prst="rect">
                      <a:avLst/>
                    </a:prstGeom>
                    <a:noFill/>
                    <a:ln>
                      <a:noFill/>
                    </a:ln>
                  </pic:spPr>
                </pic:pic>
              </a:graphicData>
            </a:graphic>
          </wp:inline>
        </w:drawing>
      </w:r>
    </w:p>
    <w:p w14:paraId="243BC712" w14:textId="77777777" w:rsidR="0079418C" w:rsidRPr="00E33D85" w:rsidRDefault="0079418C" w:rsidP="0079418C">
      <w:r>
        <w:rPr>
          <w:noProof/>
        </w:rPr>
        <w:drawing>
          <wp:inline distT="0" distB="0" distL="0" distR="0" wp14:anchorId="4741BDFD" wp14:editId="40227930">
            <wp:extent cx="6400800" cy="18002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400800" cy="1800225"/>
                    </a:xfrm>
                    <a:prstGeom prst="rect">
                      <a:avLst/>
                    </a:prstGeom>
                    <a:noFill/>
                    <a:ln>
                      <a:noFill/>
                    </a:ln>
                  </pic:spPr>
                </pic:pic>
              </a:graphicData>
            </a:graphic>
          </wp:inline>
        </w:drawing>
      </w:r>
    </w:p>
    <w:p w14:paraId="2450C88B" w14:textId="77777777" w:rsidR="0079418C" w:rsidRDefault="0079418C" w:rsidP="0079418C">
      <w:pPr>
        <w:pStyle w:val="Heading4"/>
        <w:rPr>
          <w:rFonts w:asciiTheme="minorHAnsi" w:hAnsiTheme="minorHAnsi"/>
        </w:rPr>
      </w:pPr>
      <w:r>
        <w:rPr>
          <w:rFonts w:asciiTheme="minorHAnsi" w:hAnsiTheme="minorHAnsi"/>
        </w:rPr>
        <w:t>Bank Transfer</w:t>
      </w:r>
      <w:r w:rsidR="00B9086E">
        <w:rPr>
          <w:rFonts w:asciiTheme="minorHAnsi" w:hAnsiTheme="minorHAnsi"/>
        </w:rPr>
        <w:t xml:space="preserve"> APM’s Bank List</w:t>
      </w:r>
    </w:p>
    <w:p w14:paraId="4A2A4F84" w14:textId="77777777" w:rsidR="0079418C" w:rsidRDefault="0079418C" w:rsidP="0079418C">
      <w:r>
        <w:t>A new custom object</w:t>
      </w:r>
      <w:r w:rsidRPr="00E33D85">
        <w:t xml:space="preserve"> has been added for </w:t>
      </w:r>
      <w:r>
        <w:t>Bank transfer bank list</w:t>
      </w:r>
      <w:r w:rsidRPr="00E33D85">
        <w:t>. Ensure to populate these custom objects with merchant specific data. Below are screenshots of sample custom object entry:</w:t>
      </w:r>
    </w:p>
    <w:p w14:paraId="54395EAF" w14:textId="77777777" w:rsidR="0079418C" w:rsidRPr="00E33D85" w:rsidRDefault="0079418C" w:rsidP="0079418C">
      <w:r>
        <w:rPr>
          <w:noProof/>
        </w:rPr>
        <w:lastRenderedPageBreak/>
        <w:drawing>
          <wp:inline distT="0" distB="0" distL="0" distR="0" wp14:anchorId="058FFDF5" wp14:editId="000E597A">
            <wp:extent cx="6391275" cy="11620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391275" cy="1162050"/>
                    </a:xfrm>
                    <a:prstGeom prst="rect">
                      <a:avLst/>
                    </a:prstGeom>
                    <a:noFill/>
                    <a:ln>
                      <a:noFill/>
                    </a:ln>
                  </pic:spPr>
                </pic:pic>
              </a:graphicData>
            </a:graphic>
          </wp:inline>
        </w:drawing>
      </w:r>
      <w:r>
        <w:rPr>
          <w:noProof/>
        </w:rPr>
        <w:drawing>
          <wp:inline distT="0" distB="0" distL="0" distR="0" wp14:anchorId="418B5D02" wp14:editId="1A7BFEB5">
            <wp:extent cx="6391275" cy="28479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391275" cy="2847975"/>
                    </a:xfrm>
                    <a:prstGeom prst="rect">
                      <a:avLst/>
                    </a:prstGeom>
                    <a:noFill/>
                    <a:ln>
                      <a:noFill/>
                    </a:ln>
                  </pic:spPr>
                </pic:pic>
              </a:graphicData>
            </a:graphic>
          </wp:inline>
        </w:drawing>
      </w:r>
    </w:p>
    <w:p w14:paraId="37F23059" w14:textId="77777777" w:rsidR="00A97B42" w:rsidRDefault="00A97B42" w:rsidP="00A97B42">
      <w:pPr>
        <w:pStyle w:val="Heading3"/>
      </w:pPr>
      <w:bookmarkStart w:id="1335" w:name="_Toc491681332"/>
      <w:bookmarkStart w:id="1336" w:name="_Toc492046356"/>
      <w:r>
        <w:t>Custom Attribute in Customer Profile</w:t>
      </w:r>
      <w:bookmarkEnd w:id="1336"/>
    </w:p>
    <w:p w14:paraId="613598D4" w14:textId="77777777" w:rsidR="00A97B42" w:rsidRDefault="00A97B42" w:rsidP="003C3632">
      <w:pPr>
        <w:pStyle w:val="BodyText"/>
      </w:pPr>
      <w:r>
        <w:t>Custom Attribute “</w:t>
      </w:r>
      <w:r w:rsidRPr="00140BC5">
        <w:t>billingAgreementID</w:t>
      </w:r>
      <w:r>
        <w:t>” has been created in Customer’s profile system object to store the PayPal Billing Agreement ID.  Value of this Custom Attribute will be used to place the order with PayPal payment method.</w:t>
      </w:r>
    </w:p>
    <w:p w14:paraId="6034D654" w14:textId="77777777" w:rsidR="00A97B42" w:rsidRDefault="00A97B42" w:rsidP="003C3632">
      <w:pPr>
        <w:pStyle w:val="BodyText"/>
      </w:pPr>
    </w:p>
    <w:tbl>
      <w:tblPr>
        <w:tblStyle w:val="TableGrid"/>
        <w:tblW w:w="0" w:type="auto"/>
        <w:tblInd w:w="108" w:type="dxa"/>
        <w:tblLook w:val="04A0" w:firstRow="1" w:lastRow="0" w:firstColumn="1" w:lastColumn="0" w:noHBand="0" w:noVBand="1"/>
      </w:tblPr>
      <w:tblGrid>
        <w:gridCol w:w="2700"/>
        <w:gridCol w:w="3420"/>
        <w:gridCol w:w="2700"/>
      </w:tblGrid>
      <w:tr w:rsidR="00A97B42" w14:paraId="1063F0FC" w14:textId="77777777" w:rsidTr="00A97B42">
        <w:tc>
          <w:tcPr>
            <w:tcW w:w="2700" w:type="dxa"/>
            <w:shd w:val="clear" w:color="auto" w:fill="BFBFBF" w:themeFill="background1" w:themeFillShade="BF"/>
          </w:tcPr>
          <w:p w14:paraId="660F4222" w14:textId="77777777" w:rsidR="00A97B42" w:rsidRPr="006F14FD" w:rsidRDefault="00A97B42" w:rsidP="003C3632">
            <w:pPr>
              <w:pStyle w:val="BodyText"/>
            </w:pPr>
            <w:r w:rsidRPr="006F14FD">
              <w:t>Attribute ID</w:t>
            </w:r>
          </w:p>
        </w:tc>
        <w:tc>
          <w:tcPr>
            <w:tcW w:w="3420" w:type="dxa"/>
            <w:shd w:val="clear" w:color="auto" w:fill="BFBFBF" w:themeFill="background1" w:themeFillShade="BF"/>
          </w:tcPr>
          <w:p w14:paraId="72690896" w14:textId="77777777" w:rsidR="00A97B42" w:rsidRPr="006F14FD" w:rsidRDefault="00A97B42" w:rsidP="003C3632">
            <w:pPr>
              <w:pStyle w:val="BodyText"/>
            </w:pPr>
            <w:r w:rsidRPr="006F14FD">
              <w:t>Attribute Name</w:t>
            </w:r>
          </w:p>
        </w:tc>
        <w:tc>
          <w:tcPr>
            <w:tcW w:w="2700" w:type="dxa"/>
            <w:shd w:val="clear" w:color="auto" w:fill="BFBFBF" w:themeFill="background1" w:themeFillShade="BF"/>
          </w:tcPr>
          <w:p w14:paraId="427B5475" w14:textId="77777777" w:rsidR="00A97B42" w:rsidRPr="006F14FD" w:rsidRDefault="00A97B42" w:rsidP="003C3632">
            <w:pPr>
              <w:pStyle w:val="BodyText"/>
            </w:pPr>
            <w:r w:rsidRPr="006F14FD">
              <w:t>Type</w:t>
            </w:r>
          </w:p>
        </w:tc>
      </w:tr>
      <w:tr w:rsidR="00A97B42" w14:paraId="17C83AF1" w14:textId="77777777" w:rsidTr="00A97B42">
        <w:tc>
          <w:tcPr>
            <w:tcW w:w="2700" w:type="dxa"/>
          </w:tcPr>
          <w:p w14:paraId="6520BD46" w14:textId="77777777" w:rsidR="00A97B42" w:rsidRDefault="00A97B42" w:rsidP="003C3632">
            <w:pPr>
              <w:pStyle w:val="BodyText"/>
            </w:pPr>
            <w:r w:rsidRPr="00140BC5">
              <w:t>billingAgreementID</w:t>
            </w:r>
          </w:p>
        </w:tc>
        <w:tc>
          <w:tcPr>
            <w:tcW w:w="3420" w:type="dxa"/>
          </w:tcPr>
          <w:p w14:paraId="340A1C71" w14:textId="77777777" w:rsidR="00A97B42" w:rsidRDefault="00A97B42" w:rsidP="003C3632">
            <w:pPr>
              <w:pStyle w:val="BodyText"/>
            </w:pPr>
            <w:r w:rsidRPr="006F14FD">
              <w:t>PayPal Billing Agreement ID</w:t>
            </w:r>
          </w:p>
        </w:tc>
        <w:tc>
          <w:tcPr>
            <w:tcW w:w="2700" w:type="dxa"/>
          </w:tcPr>
          <w:p w14:paraId="02F1F81E" w14:textId="77777777" w:rsidR="00A97B42" w:rsidRDefault="00A97B42" w:rsidP="003C3632">
            <w:pPr>
              <w:pStyle w:val="BodyText"/>
            </w:pPr>
            <w:r>
              <w:t>String</w:t>
            </w:r>
          </w:p>
        </w:tc>
      </w:tr>
    </w:tbl>
    <w:p w14:paraId="7789F130" w14:textId="77777777" w:rsidR="00A97B42" w:rsidRDefault="00A97B42" w:rsidP="003C3632">
      <w:pPr>
        <w:pStyle w:val="BodyText"/>
      </w:pPr>
    </w:p>
    <w:p w14:paraId="01F6B3C8" w14:textId="77777777" w:rsidR="00A97B42" w:rsidRPr="00140BC5" w:rsidRDefault="00A97B42" w:rsidP="003C3632">
      <w:pPr>
        <w:pStyle w:val="BodyText"/>
      </w:pPr>
      <w:r>
        <w:rPr>
          <w:noProof/>
        </w:rPr>
        <w:drawing>
          <wp:inline distT="0" distB="0" distL="0" distR="0" wp14:anchorId="21E712DD" wp14:editId="38CB6919">
            <wp:extent cx="5581650" cy="5422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581650" cy="542290"/>
                    </a:xfrm>
                    <a:prstGeom prst="rect">
                      <a:avLst/>
                    </a:prstGeom>
                  </pic:spPr>
                </pic:pic>
              </a:graphicData>
            </a:graphic>
          </wp:inline>
        </w:drawing>
      </w:r>
    </w:p>
    <w:p w14:paraId="705B9E26" w14:textId="036A52BC" w:rsidR="0079418C" w:rsidRPr="00E33D85" w:rsidRDefault="0079418C" w:rsidP="0079418C">
      <w:pPr>
        <w:pStyle w:val="Heading3"/>
        <w:rPr>
          <w:rFonts w:asciiTheme="minorHAnsi" w:hAnsiTheme="minorHAnsi"/>
        </w:rPr>
      </w:pPr>
      <w:bookmarkStart w:id="1337" w:name="_Toc492046357"/>
      <w:r w:rsidRPr="00E33D85">
        <w:rPr>
          <w:rFonts w:asciiTheme="minorHAnsi" w:hAnsiTheme="minorHAnsi"/>
        </w:rPr>
        <w:t>Enable Payer Authentication for cards</w:t>
      </w:r>
      <w:bookmarkEnd w:id="1335"/>
      <w:bookmarkEnd w:id="1337"/>
    </w:p>
    <w:p w14:paraId="05CF153E" w14:textId="77777777" w:rsidR="0079418C" w:rsidRPr="00E33D85" w:rsidRDefault="0079418C" w:rsidP="003C3632">
      <w:pPr>
        <w:pStyle w:val="BodyText"/>
      </w:pPr>
      <w:r w:rsidRPr="00E33D85">
        <w:t>Update credit card preference through Business Manager &gt;StoreFront Site&gt; Ordering&gt; Payment Methods&gt; Credit Card/Debit Cards &gt;Choose cardand then modify Enable Payer Authentication checkbox</w:t>
      </w:r>
    </w:p>
    <w:p w14:paraId="746E9242" w14:textId="77777777" w:rsidR="0079418C" w:rsidRPr="00E33D85" w:rsidRDefault="0079418C" w:rsidP="003C3632">
      <w:pPr>
        <w:pStyle w:val="BodyText"/>
      </w:pPr>
      <w:r w:rsidRPr="00E33D85">
        <w:t>The screen shot below depicts the site preferences configuration:</w:t>
      </w:r>
    </w:p>
    <w:p w14:paraId="50EDEAA8" w14:textId="77777777" w:rsidR="0079418C" w:rsidRPr="00E33D85" w:rsidRDefault="0079418C" w:rsidP="003C3632">
      <w:pPr>
        <w:pStyle w:val="BodyText"/>
      </w:pPr>
      <w:r w:rsidRPr="00E33D85">
        <w:rPr>
          <w:noProof/>
        </w:rPr>
        <w:lastRenderedPageBreak/>
        <w:drawing>
          <wp:inline distT="0" distB="0" distL="0" distR="0" wp14:anchorId="6E8BC27D" wp14:editId="02B13085">
            <wp:extent cx="6400800" cy="51923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400800" cy="5192395"/>
                    </a:xfrm>
                    <a:prstGeom prst="rect">
                      <a:avLst/>
                    </a:prstGeom>
                    <a:noFill/>
                    <a:ln>
                      <a:noFill/>
                    </a:ln>
                  </pic:spPr>
                </pic:pic>
              </a:graphicData>
            </a:graphic>
          </wp:inline>
        </w:drawing>
      </w:r>
    </w:p>
    <w:p w14:paraId="52501276" w14:textId="77777777" w:rsidR="0079418C" w:rsidRPr="00E33D85" w:rsidRDefault="0079418C" w:rsidP="003C3632">
      <w:pPr>
        <w:pStyle w:val="BodyText"/>
      </w:pPr>
    </w:p>
    <w:p w14:paraId="64E11421" w14:textId="161D9822" w:rsidR="0079418C" w:rsidRPr="00E33D85" w:rsidRDefault="0079418C" w:rsidP="0079418C">
      <w:pPr>
        <w:pStyle w:val="Heading3"/>
        <w:rPr>
          <w:rFonts w:asciiTheme="minorHAnsi" w:hAnsiTheme="minorHAnsi"/>
        </w:rPr>
      </w:pPr>
      <w:bookmarkStart w:id="1338" w:name="_Toc491681333"/>
      <w:bookmarkStart w:id="1339" w:name="_Toc492046358"/>
      <w:r w:rsidRPr="00E33D85">
        <w:rPr>
          <w:rFonts w:asciiTheme="minorHAnsi" w:hAnsiTheme="minorHAnsi"/>
        </w:rPr>
        <w:t>Update shipping method preference</w:t>
      </w:r>
      <w:bookmarkEnd w:id="1338"/>
      <w:bookmarkEnd w:id="1339"/>
    </w:p>
    <w:p w14:paraId="29CE18F8" w14:textId="77777777" w:rsidR="0079418C" w:rsidRPr="00E33D85" w:rsidRDefault="0079418C" w:rsidP="003C3632">
      <w:pPr>
        <w:pStyle w:val="BodyText"/>
      </w:pPr>
      <w:r w:rsidRPr="00E33D85">
        <w:t xml:space="preserve">Update shipping method preference through Business Manager &gt;StoreFront Site&gt; Ordering&gt; Shipping Methods &gt; Name &gt;CyberSource Shipping ID </w:t>
      </w:r>
    </w:p>
    <w:p w14:paraId="62A0B9E8" w14:textId="77777777" w:rsidR="0079418C" w:rsidRPr="00E33D85" w:rsidRDefault="0079418C" w:rsidP="003C3632">
      <w:pPr>
        <w:pStyle w:val="BodyText"/>
      </w:pPr>
      <w:r w:rsidRPr="00E33D85">
        <w:t>The screen shot below depicts the site preferences configuration:</w:t>
      </w:r>
    </w:p>
    <w:p w14:paraId="4B08F4FD" w14:textId="77777777" w:rsidR="0079418C" w:rsidRPr="00E33D85" w:rsidRDefault="0079418C" w:rsidP="003C3632">
      <w:pPr>
        <w:pStyle w:val="BodyText"/>
      </w:pPr>
      <w:r w:rsidRPr="00E33D85">
        <w:rPr>
          <w:noProof/>
        </w:rPr>
        <w:lastRenderedPageBreak/>
        <w:drawing>
          <wp:inline distT="0" distB="0" distL="0" distR="0" wp14:anchorId="629F2293" wp14:editId="0DFE4D74">
            <wp:extent cx="6392545" cy="4547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392545" cy="4547870"/>
                    </a:xfrm>
                    <a:prstGeom prst="rect">
                      <a:avLst/>
                    </a:prstGeom>
                    <a:noFill/>
                    <a:ln>
                      <a:noFill/>
                    </a:ln>
                  </pic:spPr>
                </pic:pic>
              </a:graphicData>
            </a:graphic>
          </wp:inline>
        </w:drawing>
      </w:r>
    </w:p>
    <w:p w14:paraId="31AB637B" w14:textId="67C5FD8E" w:rsidR="0079418C" w:rsidRPr="00E33D85" w:rsidRDefault="0079418C" w:rsidP="0079418C">
      <w:pPr>
        <w:pStyle w:val="Heading3"/>
        <w:rPr>
          <w:rFonts w:asciiTheme="minorHAnsi" w:hAnsiTheme="minorHAnsi"/>
        </w:rPr>
      </w:pPr>
      <w:bookmarkStart w:id="1340" w:name="_Toc491681334"/>
      <w:bookmarkStart w:id="1341" w:name="_Toc492046359"/>
      <w:r w:rsidRPr="00E33D85">
        <w:rPr>
          <w:rFonts w:asciiTheme="minorHAnsi" w:hAnsiTheme="minorHAnsi"/>
        </w:rPr>
        <w:t>Applying CyberSource Cartridge to the Site</w:t>
      </w:r>
      <w:bookmarkEnd w:id="1340"/>
      <w:bookmarkEnd w:id="1341"/>
    </w:p>
    <w:p w14:paraId="171429CC" w14:textId="77777777" w:rsidR="0079418C" w:rsidRPr="00E33D85" w:rsidRDefault="0079418C" w:rsidP="0079418C">
      <w:r w:rsidRPr="00E33D85">
        <w:t xml:space="preserve">Go to the “Administration” in the left hand list to expand the menu and select Sites &gt; Manage Sites link. This will open a list of the active sites on the Demandware platform in your account. Click on the site for which you wish to add the CyberSource cartridge. This will open the General Settings page for that site. </w:t>
      </w:r>
    </w:p>
    <w:p w14:paraId="7B942EDA" w14:textId="77777777" w:rsidR="0079418C" w:rsidRPr="00E33D85" w:rsidRDefault="0079418C" w:rsidP="0079418C">
      <w:r w:rsidRPr="00E33D85">
        <w:t xml:space="preserve">Add int_cybersource cartridges to the </w:t>
      </w:r>
      <w:r>
        <w:t>BM cartridge path.</w:t>
      </w:r>
    </w:p>
    <w:p w14:paraId="7ED666CA" w14:textId="77777777" w:rsidR="0079418C" w:rsidRPr="00E33D85" w:rsidRDefault="0079418C" w:rsidP="0079418C">
      <w:r w:rsidRPr="00E33D85">
        <w:t>Add int_cybersource_</w:t>
      </w:r>
      <w:r w:rsidR="007D1569" w:rsidRPr="007D1569">
        <w:t xml:space="preserve"> </w:t>
      </w:r>
      <w:r w:rsidR="007D1569">
        <w:t>pipeline</w:t>
      </w:r>
      <w:r w:rsidRPr="00E33D85">
        <w:t>s and int_cybersource cartridges to the cartridge path as depicted in the following screen:</w:t>
      </w:r>
    </w:p>
    <w:p w14:paraId="02324E7E" w14:textId="77777777" w:rsidR="0079418C" w:rsidRPr="00E33D85" w:rsidRDefault="0079418C" w:rsidP="0079418C">
      <w:r w:rsidRPr="00E33D85">
        <w:rPr>
          <w:noProof/>
        </w:rPr>
        <w:lastRenderedPageBreak/>
        <w:drawing>
          <wp:inline distT="0" distB="0" distL="0" distR="0" wp14:anchorId="6FEE22C5" wp14:editId="1DB8D249">
            <wp:extent cx="5943600" cy="37147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3714750"/>
                    </a:xfrm>
                    <a:prstGeom prst="rect">
                      <a:avLst/>
                    </a:prstGeom>
                  </pic:spPr>
                </pic:pic>
              </a:graphicData>
            </a:graphic>
          </wp:inline>
        </w:drawing>
      </w:r>
    </w:p>
    <w:p w14:paraId="5EF9FC08" w14:textId="77777777" w:rsidR="0079418C" w:rsidRPr="00D602FC" w:rsidRDefault="0079418C" w:rsidP="0079418C">
      <w:pPr>
        <w:pStyle w:val="Heading3"/>
        <w:rPr>
          <w:rFonts w:asciiTheme="minorHAnsi" w:hAnsiTheme="minorHAnsi"/>
        </w:rPr>
      </w:pPr>
      <w:bookmarkStart w:id="1342" w:name="_Toc471208459"/>
      <w:bookmarkStart w:id="1343" w:name="_Toc491681335"/>
      <w:bookmarkStart w:id="1344" w:name="_Toc368651160"/>
      <w:bookmarkStart w:id="1345" w:name="_Toc492046360"/>
      <w:r w:rsidRPr="00D602FC">
        <w:rPr>
          <w:rFonts w:asciiTheme="minorHAnsi" w:hAnsiTheme="minorHAnsi"/>
        </w:rPr>
        <w:t>Batch Jobs</w:t>
      </w:r>
      <w:bookmarkEnd w:id="1342"/>
      <w:bookmarkEnd w:id="1343"/>
      <w:bookmarkEnd w:id="1345"/>
    </w:p>
    <w:p w14:paraId="3746AAF5" w14:textId="77777777" w:rsidR="0079418C" w:rsidRDefault="0079418C" w:rsidP="003C3632">
      <w:pPr>
        <w:pStyle w:val="BodyText"/>
      </w:pPr>
      <w:r>
        <w:t xml:space="preserve">Cybersource cartridge has </w:t>
      </w:r>
      <w:r w:rsidR="005F612B">
        <w:t>4</w:t>
      </w:r>
      <w:r>
        <w:t xml:space="preserve"> batch </w:t>
      </w:r>
      <w:r w:rsidR="005F612B">
        <w:t>J</w:t>
      </w:r>
      <w:r>
        <w:t>obs created for different functional items and are placed under int_cybersource cartridge</w:t>
      </w:r>
      <w:r w:rsidRPr="00D602FC">
        <w:t>:</w:t>
      </w:r>
    </w:p>
    <w:p w14:paraId="2D1940A3" w14:textId="77777777" w:rsidR="0079418C" w:rsidRPr="00D602FC" w:rsidRDefault="0079418C" w:rsidP="0079418C">
      <w:r w:rsidRPr="00D602FC">
        <w:t>To import the following Job Schedule configuration Go Adminsistration &gt; Operations &gt; Import &amp; Export-&gt; upload the below mentioned file and import the configuration.</w:t>
      </w:r>
    </w:p>
    <w:p w14:paraId="3CD17991" w14:textId="77777777" w:rsidR="0079418C" w:rsidRDefault="0079418C" w:rsidP="003C3632">
      <w:pPr>
        <w:pStyle w:val="BodyText"/>
      </w:pPr>
      <w:r w:rsidRPr="00D602FC">
        <w:t>/int_cybersource/configuration/</w:t>
      </w:r>
      <w:r w:rsidRPr="00931F60">
        <w:t>Cybersource-BatchJobs</w:t>
      </w:r>
      <w:r>
        <w:t>.xml</w:t>
      </w:r>
      <w:r w:rsidRPr="00D602FC">
        <w:t xml:space="preserve">– </w:t>
      </w:r>
      <w:r>
        <w:t>this will add below jobs</w:t>
      </w:r>
    </w:p>
    <w:p w14:paraId="4B318D09" w14:textId="77777777" w:rsidR="0079418C" w:rsidRDefault="0079418C" w:rsidP="003C3632">
      <w:pPr>
        <w:pStyle w:val="BodyText"/>
        <w:numPr>
          <w:ilvl w:val="0"/>
          <w:numId w:val="56"/>
        </w:numPr>
      </w:pPr>
      <w:r>
        <w:t>APCHECKSTATUS_JOB.xml</w:t>
      </w:r>
    </w:p>
    <w:p w14:paraId="46FC788C" w14:textId="77777777" w:rsidR="0079418C" w:rsidRDefault="0079418C" w:rsidP="003C3632">
      <w:pPr>
        <w:pStyle w:val="BodyText"/>
        <w:numPr>
          <w:ilvl w:val="0"/>
          <w:numId w:val="56"/>
        </w:numPr>
      </w:pPr>
      <w:r w:rsidRPr="0017421F">
        <w:t>CONVERSION_DETAIL_REPORT_JOB.xml</w:t>
      </w:r>
    </w:p>
    <w:p w14:paraId="5EA96A60" w14:textId="77777777" w:rsidR="0079418C" w:rsidRDefault="0079418C" w:rsidP="003C3632">
      <w:pPr>
        <w:pStyle w:val="BodyText"/>
        <w:numPr>
          <w:ilvl w:val="0"/>
          <w:numId w:val="56"/>
        </w:numPr>
      </w:pPr>
      <w:r w:rsidRPr="0017421F">
        <w:t>SECURE_ACCEPTANCE_JOB.xml</w:t>
      </w:r>
    </w:p>
    <w:p w14:paraId="2462C4B6" w14:textId="77777777" w:rsidR="0079418C" w:rsidRDefault="0079418C" w:rsidP="003C3632">
      <w:pPr>
        <w:pStyle w:val="BodyText"/>
        <w:numPr>
          <w:ilvl w:val="0"/>
          <w:numId w:val="56"/>
        </w:numPr>
      </w:pPr>
      <w:r>
        <w:t>IDEAL_BANKOPTION_JOB.xml</w:t>
      </w:r>
    </w:p>
    <w:p w14:paraId="7C2139CE" w14:textId="77777777" w:rsidR="0079418C" w:rsidRDefault="0079418C" w:rsidP="003C3632">
      <w:pPr>
        <w:pStyle w:val="BodyText"/>
      </w:pPr>
    </w:p>
    <w:p w14:paraId="21B37CD0" w14:textId="77777777" w:rsidR="0079418C" w:rsidRDefault="0079418C" w:rsidP="003C3632">
      <w:pPr>
        <w:pStyle w:val="BodyText"/>
      </w:pPr>
      <w:r>
        <w:rPr>
          <w:noProof/>
        </w:rPr>
        <w:lastRenderedPageBreak/>
        <w:drawing>
          <wp:inline distT="0" distB="0" distL="0" distR="0" wp14:anchorId="5667F197" wp14:editId="6CAC1B19">
            <wp:extent cx="6391275" cy="26765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391275" cy="2676525"/>
                    </a:xfrm>
                    <a:prstGeom prst="rect">
                      <a:avLst/>
                    </a:prstGeom>
                    <a:noFill/>
                    <a:ln>
                      <a:noFill/>
                    </a:ln>
                  </pic:spPr>
                </pic:pic>
              </a:graphicData>
            </a:graphic>
          </wp:inline>
        </w:drawing>
      </w:r>
    </w:p>
    <w:p w14:paraId="7DC7FD78" w14:textId="77777777" w:rsidR="0079418C" w:rsidRDefault="0079418C" w:rsidP="003C3632">
      <w:pPr>
        <w:pStyle w:val="BodyText"/>
      </w:pPr>
    </w:p>
    <w:p w14:paraId="7C53D07D" w14:textId="77777777" w:rsidR="0079418C" w:rsidRPr="00D602FC" w:rsidRDefault="0079418C" w:rsidP="003C3632">
      <w:pPr>
        <w:pStyle w:val="BodyText"/>
      </w:pPr>
      <w:r>
        <w:t>Below steps are used to configured each job in Business manager</w:t>
      </w:r>
    </w:p>
    <w:p w14:paraId="36723AD4" w14:textId="77777777" w:rsidR="0079418C" w:rsidRPr="00D602FC" w:rsidRDefault="0079418C" w:rsidP="0079418C">
      <w:pPr>
        <w:pStyle w:val="Heading4"/>
        <w:rPr>
          <w:rFonts w:asciiTheme="minorHAnsi" w:hAnsiTheme="minorHAnsi"/>
        </w:rPr>
      </w:pPr>
      <w:r w:rsidRPr="00D602FC">
        <w:rPr>
          <w:rFonts w:asciiTheme="minorHAnsi" w:hAnsiTheme="minorHAnsi"/>
        </w:rPr>
        <w:t xml:space="preserve">Batch Job for </w:t>
      </w:r>
      <w:r>
        <w:rPr>
          <w:rFonts w:asciiTheme="minorHAnsi" w:hAnsiTheme="minorHAnsi"/>
        </w:rPr>
        <w:t>AP Check Status</w:t>
      </w:r>
    </w:p>
    <w:p w14:paraId="5747B4C0" w14:textId="77777777" w:rsidR="0079418C" w:rsidRDefault="0079418C" w:rsidP="0079418C">
      <w:pPr>
        <w:pStyle w:val="Listenabsatz"/>
        <w:numPr>
          <w:ilvl w:val="0"/>
          <w:numId w:val="21"/>
        </w:numPr>
      </w:pPr>
      <w:r>
        <w:t>A</w:t>
      </w:r>
      <w:r w:rsidRPr="00D602FC" w:rsidDel="009C27F7">
        <w:t xml:space="preserve">dd new batch job for </w:t>
      </w:r>
      <w:r>
        <w:t>AP</w:t>
      </w:r>
      <w:r w:rsidRPr="00D602FC" w:rsidDel="009C27F7">
        <w:t xml:space="preserve"> check status service</w:t>
      </w:r>
    </w:p>
    <w:p w14:paraId="74EE0C81" w14:textId="77777777" w:rsidR="0023779E" w:rsidRDefault="0079418C" w:rsidP="00B2380F">
      <w:pPr>
        <w:pStyle w:val="Listenabsatz"/>
        <w:numPr>
          <w:ilvl w:val="0"/>
          <w:numId w:val="21"/>
        </w:numPr>
      </w:pPr>
      <w:r w:rsidRPr="00D602FC">
        <w:t xml:space="preserve">Verify the newly added batch jobs for </w:t>
      </w:r>
      <w:r>
        <w:t>AP</w:t>
      </w:r>
      <w:r w:rsidRPr="00D602FC">
        <w:t xml:space="preserve"> Check Status Service </w:t>
      </w:r>
    </w:p>
    <w:p w14:paraId="6B629A23" w14:textId="77777777" w:rsidR="0079418C" w:rsidRPr="00D602FC" w:rsidRDefault="0079418C" w:rsidP="00B2380F">
      <w:pPr>
        <w:pStyle w:val="Listenabsatz"/>
        <w:numPr>
          <w:ilvl w:val="0"/>
          <w:numId w:val="21"/>
        </w:numPr>
      </w:pPr>
      <w:r w:rsidRPr="00D602FC">
        <w:t>Go to Administration - &gt; Operations -&gt; Job Schedules</w:t>
      </w:r>
    </w:p>
    <w:p w14:paraId="40C0127F" w14:textId="77777777" w:rsidR="0079418C" w:rsidRDefault="0079418C" w:rsidP="003C3632">
      <w:pPr>
        <w:pStyle w:val="BodyText"/>
      </w:pPr>
    </w:p>
    <w:p w14:paraId="23926DA0" w14:textId="77777777" w:rsidR="0079418C" w:rsidRPr="00D602FC" w:rsidRDefault="0079418C" w:rsidP="003C3632">
      <w:pPr>
        <w:pStyle w:val="BodyText"/>
      </w:pPr>
      <w:r>
        <w:rPr>
          <w:noProof/>
        </w:rPr>
        <w:lastRenderedPageBreak/>
        <w:drawing>
          <wp:inline distT="0" distB="0" distL="0" distR="0" wp14:anchorId="219887D8" wp14:editId="73A02363">
            <wp:extent cx="6391275" cy="38576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391275" cy="3857625"/>
                    </a:xfrm>
                    <a:prstGeom prst="rect">
                      <a:avLst/>
                    </a:prstGeom>
                    <a:noFill/>
                    <a:ln>
                      <a:noFill/>
                    </a:ln>
                  </pic:spPr>
                </pic:pic>
              </a:graphicData>
            </a:graphic>
          </wp:inline>
        </w:drawing>
      </w:r>
    </w:p>
    <w:p w14:paraId="438464A6" w14:textId="77777777" w:rsidR="0079418C" w:rsidRPr="00D602FC" w:rsidRDefault="0079418C" w:rsidP="0079418C">
      <w:pPr>
        <w:pStyle w:val="Heading4"/>
        <w:rPr>
          <w:rFonts w:asciiTheme="minorHAnsi" w:hAnsiTheme="minorHAnsi"/>
        </w:rPr>
      </w:pPr>
      <w:r w:rsidRPr="00D602FC">
        <w:rPr>
          <w:rFonts w:asciiTheme="minorHAnsi" w:hAnsiTheme="minorHAnsi"/>
        </w:rPr>
        <w:t>Batch Job for Conversion Detail Report</w:t>
      </w:r>
    </w:p>
    <w:p w14:paraId="4915FFC2" w14:textId="77777777" w:rsidR="0079418C" w:rsidRPr="00D602FC" w:rsidRDefault="0079418C" w:rsidP="009B35FA">
      <w:pPr>
        <w:pStyle w:val="Listenabsatz"/>
        <w:numPr>
          <w:ilvl w:val="0"/>
          <w:numId w:val="58"/>
        </w:numPr>
      </w:pPr>
      <w:r>
        <w:t>A</w:t>
      </w:r>
      <w:r w:rsidRPr="00D602FC">
        <w:t>dd new batch job to update order status in BM for CyberSource “Accepted” &amp; “Rejected” orders.</w:t>
      </w:r>
    </w:p>
    <w:p w14:paraId="6C018BF1" w14:textId="77777777" w:rsidR="0079418C" w:rsidRPr="00D602FC" w:rsidRDefault="0079418C" w:rsidP="003C3632">
      <w:pPr>
        <w:pStyle w:val="BodyText"/>
      </w:pPr>
      <w:r w:rsidRPr="00D602FC">
        <w:t>Verify the newly added batch jobs for Conversion detail report service.</w:t>
      </w:r>
    </w:p>
    <w:p w14:paraId="12628DEC" w14:textId="77777777" w:rsidR="0079418C" w:rsidRPr="00D602FC" w:rsidRDefault="0079418C" w:rsidP="003C3632">
      <w:pPr>
        <w:pStyle w:val="BodyText"/>
      </w:pPr>
      <w:r w:rsidRPr="00D602FC">
        <w:t>Go to Administration - &gt; Operations -&gt; Job Schedules</w:t>
      </w:r>
    </w:p>
    <w:p w14:paraId="69EB4377" w14:textId="77777777" w:rsidR="0079418C" w:rsidRPr="00D602FC" w:rsidRDefault="0079418C" w:rsidP="003C3632">
      <w:pPr>
        <w:pStyle w:val="BodyText"/>
      </w:pPr>
      <w:r>
        <w:rPr>
          <w:noProof/>
        </w:rPr>
        <w:lastRenderedPageBreak/>
        <w:drawing>
          <wp:inline distT="0" distB="0" distL="0" distR="0" wp14:anchorId="617A7676" wp14:editId="321F837B">
            <wp:extent cx="6400800" cy="3857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400800" cy="3857625"/>
                    </a:xfrm>
                    <a:prstGeom prst="rect">
                      <a:avLst/>
                    </a:prstGeom>
                    <a:noFill/>
                    <a:ln>
                      <a:noFill/>
                    </a:ln>
                  </pic:spPr>
                </pic:pic>
              </a:graphicData>
            </a:graphic>
          </wp:inline>
        </w:drawing>
      </w:r>
    </w:p>
    <w:p w14:paraId="018816EF" w14:textId="77777777" w:rsidR="0079418C" w:rsidRPr="00D602FC" w:rsidRDefault="0079418C" w:rsidP="0079418C">
      <w:pPr>
        <w:autoSpaceDE w:val="0"/>
        <w:autoSpaceDN w:val="0"/>
        <w:adjustRightInd w:val="0"/>
      </w:pPr>
      <w:r w:rsidRPr="00D602FC">
        <w:t>The batch job created for cybersource conversion detail report specified below, it updates the status of order in demandware which are in CREATED state and mark them as “CANCELLED” for rejected order or “NEW” for accepted order. The accepted orders are marked for “READY FOR EXPORT” as well.</w:t>
      </w:r>
    </w:p>
    <w:p w14:paraId="5CE4751C" w14:textId="77777777" w:rsidR="0079418C" w:rsidRPr="00D602FC" w:rsidRDefault="0079418C" w:rsidP="003C3632">
      <w:pPr>
        <w:pStyle w:val="BodyText"/>
      </w:pPr>
    </w:p>
    <w:p w14:paraId="436DAC68" w14:textId="77777777" w:rsidR="0079418C" w:rsidRPr="00D602FC" w:rsidRDefault="0079418C" w:rsidP="0079418C">
      <w:pPr>
        <w:pStyle w:val="Heading4"/>
        <w:rPr>
          <w:rFonts w:asciiTheme="minorHAnsi" w:hAnsiTheme="minorHAnsi"/>
        </w:rPr>
      </w:pPr>
      <w:r w:rsidRPr="00D602FC">
        <w:rPr>
          <w:rFonts w:asciiTheme="minorHAnsi" w:hAnsiTheme="minorHAnsi"/>
        </w:rPr>
        <w:t>Secure Acceptance Merchant Post Batch Job</w:t>
      </w:r>
    </w:p>
    <w:p w14:paraId="617BF309" w14:textId="77777777" w:rsidR="0079418C" w:rsidRPr="00D602FC" w:rsidRDefault="0079418C" w:rsidP="0079418C">
      <w:pPr>
        <w:pStyle w:val="Listenabsatz"/>
        <w:numPr>
          <w:ilvl w:val="0"/>
          <w:numId w:val="21"/>
        </w:numPr>
      </w:pPr>
      <w:r>
        <w:t>A</w:t>
      </w:r>
      <w:r w:rsidRPr="00D602FC">
        <w:t xml:space="preserve">dd new Service for  secure Acceptance Order update via merchant post notifications </w:t>
      </w:r>
    </w:p>
    <w:p w14:paraId="6B2797A1" w14:textId="77777777" w:rsidR="0079418C" w:rsidRPr="00D602FC" w:rsidRDefault="0079418C" w:rsidP="0079418C">
      <w:pPr>
        <w:pStyle w:val="Listenabsatz"/>
        <w:ind w:left="360"/>
      </w:pPr>
    </w:p>
    <w:p w14:paraId="68F0E2E3" w14:textId="77777777" w:rsidR="0079418C" w:rsidRPr="00D602FC" w:rsidRDefault="0079418C" w:rsidP="0079418C">
      <w:r w:rsidRPr="00D602FC">
        <w:t>After import above file ensure to update credentials as per cybersource merchant account appropriately in BM.</w:t>
      </w:r>
    </w:p>
    <w:p w14:paraId="7C3D11C7" w14:textId="77777777" w:rsidR="0079418C" w:rsidRPr="00D602FC" w:rsidRDefault="0079418C" w:rsidP="0079418C">
      <w:r>
        <w:rPr>
          <w:noProof/>
        </w:rPr>
        <w:lastRenderedPageBreak/>
        <w:drawing>
          <wp:inline distT="0" distB="0" distL="0" distR="0" wp14:anchorId="7E03CDC3" wp14:editId="72F9A800">
            <wp:extent cx="6391275" cy="38671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391275" cy="3867150"/>
                    </a:xfrm>
                    <a:prstGeom prst="rect">
                      <a:avLst/>
                    </a:prstGeom>
                    <a:noFill/>
                    <a:ln>
                      <a:noFill/>
                    </a:ln>
                  </pic:spPr>
                </pic:pic>
              </a:graphicData>
            </a:graphic>
          </wp:inline>
        </w:drawing>
      </w:r>
    </w:p>
    <w:p w14:paraId="4DDFEE09" w14:textId="77777777" w:rsidR="0079418C" w:rsidRPr="00E33D85" w:rsidRDefault="0079418C" w:rsidP="0079418C">
      <w:pPr>
        <w:pStyle w:val="Heading5"/>
      </w:pPr>
      <w:r w:rsidRPr="00E33D85">
        <w:t>Secure Acceptance Profile Configuration into CyberSource Business Manager</w:t>
      </w:r>
    </w:p>
    <w:p w14:paraId="22BBBB18" w14:textId="77777777" w:rsidR="0079418C" w:rsidRPr="00E33D85" w:rsidRDefault="0079418C" w:rsidP="003C3632">
      <w:pPr>
        <w:pStyle w:val="BodyText"/>
      </w:pPr>
      <w:r w:rsidRPr="00E33D85">
        <w:t>Secure Acceptance profile settings are configured on CyberSource business center console; along with other settings below are key settings which must be configured in cybersource profiles in order to complete the checkout process successfully.</w:t>
      </w:r>
    </w:p>
    <w:p w14:paraId="170549CF" w14:textId="77777777" w:rsidR="0079418C" w:rsidRPr="00E33D85" w:rsidRDefault="0079418C" w:rsidP="003C3632">
      <w:pPr>
        <w:pStyle w:val="BodyText"/>
      </w:pPr>
    </w:p>
    <w:tbl>
      <w:tblPr>
        <w:tblStyle w:val="TableGrid"/>
        <w:tblW w:w="0" w:type="auto"/>
        <w:tblInd w:w="360" w:type="dxa"/>
        <w:tblLook w:val="04A0" w:firstRow="1" w:lastRow="0" w:firstColumn="1" w:lastColumn="0" w:noHBand="0" w:noVBand="1"/>
      </w:tblPr>
      <w:tblGrid>
        <w:gridCol w:w="1585"/>
        <w:gridCol w:w="7523"/>
      </w:tblGrid>
      <w:tr w:rsidR="0079418C" w:rsidRPr="00E33D85" w14:paraId="04DD8B1F" w14:textId="77777777" w:rsidTr="00FE53FB">
        <w:trPr>
          <w:trHeight w:val="270"/>
        </w:trPr>
        <w:tc>
          <w:tcPr>
            <w:tcW w:w="1585" w:type="dxa"/>
            <w:vMerge w:val="restart"/>
            <w:shd w:val="clear" w:color="auto" w:fill="BFBFBF" w:themeFill="background1" w:themeFillShade="BF"/>
          </w:tcPr>
          <w:p w14:paraId="40ED459E" w14:textId="77777777" w:rsidR="0079418C" w:rsidRPr="00E33D85" w:rsidRDefault="0079418C" w:rsidP="003C3632">
            <w:pPr>
              <w:pStyle w:val="BodyText"/>
            </w:pPr>
            <w:r w:rsidRPr="00E33D85">
              <w:t>Profile name</w:t>
            </w:r>
          </w:p>
        </w:tc>
        <w:tc>
          <w:tcPr>
            <w:tcW w:w="7523" w:type="dxa"/>
            <w:vMerge w:val="restart"/>
            <w:shd w:val="clear" w:color="auto" w:fill="BFBFBF" w:themeFill="background1" w:themeFillShade="BF"/>
          </w:tcPr>
          <w:p w14:paraId="699499CF" w14:textId="77777777" w:rsidR="0079418C" w:rsidRPr="00E33D85" w:rsidRDefault="0079418C" w:rsidP="003C3632">
            <w:pPr>
              <w:pStyle w:val="BodyText"/>
            </w:pPr>
            <w:r w:rsidRPr="00E33D85">
              <w:t>Notification Section [Merchant post URL]</w:t>
            </w:r>
          </w:p>
        </w:tc>
      </w:tr>
      <w:tr w:rsidR="0079418C" w:rsidRPr="00E33D85" w14:paraId="0536CE40" w14:textId="77777777" w:rsidTr="00FE53FB">
        <w:trPr>
          <w:trHeight w:val="269"/>
        </w:trPr>
        <w:tc>
          <w:tcPr>
            <w:tcW w:w="1585" w:type="dxa"/>
            <w:vMerge/>
            <w:shd w:val="clear" w:color="auto" w:fill="BFBFBF" w:themeFill="background1" w:themeFillShade="BF"/>
          </w:tcPr>
          <w:p w14:paraId="422ECD79" w14:textId="77777777" w:rsidR="0079418C" w:rsidRPr="00E33D85" w:rsidRDefault="0079418C" w:rsidP="003C3632">
            <w:pPr>
              <w:pStyle w:val="BodyText"/>
            </w:pPr>
          </w:p>
        </w:tc>
        <w:tc>
          <w:tcPr>
            <w:tcW w:w="7523" w:type="dxa"/>
            <w:vMerge/>
            <w:shd w:val="clear" w:color="auto" w:fill="BFBFBF" w:themeFill="background1" w:themeFillShade="BF"/>
          </w:tcPr>
          <w:p w14:paraId="188D710D" w14:textId="77777777" w:rsidR="0079418C" w:rsidRPr="00E33D85" w:rsidRDefault="0079418C" w:rsidP="003C3632">
            <w:pPr>
              <w:pStyle w:val="BodyText"/>
            </w:pPr>
          </w:p>
        </w:tc>
      </w:tr>
      <w:tr w:rsidR="0079418C" w:rsidRPr="00E33D85" w14:paraId="69E4ACCB" w14:textId="77777777" w:rsidTr="00FE53FB">
        <w:tc>
          <w:tcPr>
            <w:tcW w:w="1585" w:type="dxa"/>
          </w:tcPr>
          <w:p w14:paraId="22932E84" w14:textId="77777777" w:rsidR="0079418C" w:rsidRPr="00E33D85" w:rsidRDefault="0079418C" w:rsidP="003C3632">
            <w:pPr>
              <w:pStyle w:val="BodyText"/>
            </w:pPr>
            <w:r w:rsidRPr="00E33D85">
              <w:t>SA Redirect</w:t>
            </w:r>
          </w:p>
        </w:tc>
        <w:tc>
          <w:tcPr>
            <w:tcW w:w="7523" w:type="dxa"/>
          </w:tcPr>
          <w:p w14:paraId="036C3973" w14:textId="77777777" w:rsidR="0079418C" w:rsidRPr="00E33D85" w:rsidRDefault="0079418C" w:rsidP="003C3632">
            <w:pPr>
              <w:pStyle w:val="BodyText"/>
            </w:pPr>
            <w:r w:rsidRPr="00E33D85">
              <w:t>[Merchant specific URL]/SECURE_ACCEPTANCE-MerchantPost</w:t>
            </w:r>
          </w:p>
        </w:tc>
      </w:tr>
      <w:tr w:rsidR="0079418C" w:rsidRPr="00E33D85" w14:paraId="6D85EFFC" w14:textId="77777777" w:rsidTr="00FE53FB">
        <w:tc>
          <w:tcPr>
            <w:tcW w:w="1585" w:type="dxa"/>
          </w:tcPr>
          <w:p w14:paraId="04C5D48C" w14:textId="77777777" w:rsidR="0079418C" w:rsidRPr="00E33D85" w:rsidRDefault="0079418C" w:rsidP="003C3632">
            <w:pPr>
              <w:pStyle w:val="BodyText"/>
            </w:pPr>
            <w:r w:rsidRPr="00E33D85">
              <w:t>SA Iframe</w:t>
            </w:r>
          </w:p>
        </w:tc>
        <w:tc>
          <w:tcPr>
            <w:tcW w:w="7523" w:type="dxa"/>
          </w:tcPr>
          <w:p w14:paraId="3477A872" w14:textId="77777777" w:rsidR="0079418C" w:rsidRPr="00E33D85" w:rsidRDefault="0079418C" w:rsidP="003C3632">
            <w:pPr>
              <w:pStyle w:val="BodyText"/>
            </w:pPr>
            <w:r w:rsidRPr="00E33D85">
              <w:t>[Merchant specific URL]/SECURE_ACCEPTANCE-MerchantPost</w:t>
            </w:r>
          </w:p>
        </w:tc>
      </w:tr>
      <w:tr w:rsidR="0079418C" w:rsidRPr="00E33D85" w14:paraId="39A15413" w14:textId="77777777" w:rsidTr="00FE53FB">
        <w:tc>
          <w:tcPr>
            <w:tcW w:w="1585" w:type="dxa"/>
          </w:tcPr>
          <w:p w14:paraId="465476D4" w14:textId="77777777" w:rsidR="0079418C" w:rsidRPr="00E33D85" w:rsidRDefault="0079418C" w:rsidP="003C3632">
            <w:pPr>
              <w:pStyle w:val="BodyText"/>
            </w:pPr>
            <w:r w:rsidRPr="00E33D85">
              <w:t>SA SilentPost</w:t>
            </w:r>
          </w:p>
        </w:tc>
        <w:tc>
          <w:tcPr>
            <w:tcW w:w="7523" w:type="dxa"/>
          </w:tcPr>
          <w:p w14:paraId="315F8C97" w14:textId="77777777" w:rsidR="0079418C" w:rsidRPr="00E33D85" w:rsidRDefault="0079418C" w:rsidP="003C3632">
            <w:pPr>
              <w:pStyle w:val="BodyText"/>
            </w:pPr>
            <w:r w:rsidRPr="00E33D85">
              <w:t>N/A</w:t>
            </w:r>
          </w:p>
        </w:tc>
      </w:tr>
    </w:tbl>
    <w:p w14:paraId="7D2320DC" w14:textId="77777777" w:rsidR="0079418C" w:rsidRPr="00E33D85" w:rsidRDefault="0079418C" w:rsidP="003C3632">
      <w:pPr>
        <w:pStyle w:val="BodyText"/>
      </w:pPr>
    </w:p>
    <w:p w14:paraId="47B08E75" w14:textId="77777777" w:rsidR="0079418C" w:rsidRPr="00E33D85" w:rsidRDefault="0079418C" w:rsidP="003C3632">
      <w:pPr>
        <w:pStyle w:val="BodyText"/>
      </w:pPr>
      <w:r w:rsidRPr="00E33D85">
        <w:t>Only five types of Card are supported in Demanware, so the cards configured in cybersource payment settings should be in sync with Demandware supported cards</w:t>
      </w:r>
    </w:p>
    <w:p w14:paraId="5B560621" w14:textId="77777777" w:rsidR="0079418C" w:rsidRPr="00E33D85" w:rsidRDefault="0079418C" w:rsidP="003C3632">
      <w:pPr>
        <w:pStyle w:val="BodyText"/>
      </w:pPr>
    </w:p>
    <w:p w14:paraId="0E3601D9" w14:textId="77777777" w:rsidR="0079418C" w:rsidRPr="00E33D85" w:rsidRDefault="0079418C" w:rsidP="003C3632">
      <w:pPr>
        <w:pStyle w:val="BodyText"/>
      </w:pPr>
      <w:r w:rsidRPr="00E33D85">
        <w:rPr>
          <w:noProof/>
        </w:rPr>
        <w:lastRenderedPageBreak/>
        <w:drawing>
          <wp:inline distT="0" distB="0" distL="0" distR="0" wp14:anchorId="6EAEF312" wp14:editId="48AFE91B">
            <wp:extent cx="6391275" cy="27336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391275" cy="2733675"/>
                    </a:xfrm>
                    <a:prstGeom prst="rect">
                      <a:avLst/>
                    </a:prstGeom>
                    <a:noFill/>
                    <a:ln>
                      <a:noFill/>
                    </a:ln>
                  </pic:spPr>
                </pic:pic>
              </a:graphicData>
            </a:graphic>
          </wp:inline>
        </w:drawing>
      </w:r>
    </w:p>
    <w:bookmarkEnd w:id="1344"/>
    <w:p w14:paraId="48F19DD9" w14:textId="77777777" w:rsidR="0079418C" w:rsidRPr="00E33D85" w:rsidRDefault="0079418C" w:rsidP="0079418C">
      <w:r w:rsidRPr="00E33D85">
        <w:t>Merchant Notifications POST URL card number digits supported option 2 as shown.</w:t>
      </w:r>
    </w:p>
    <w:p w14:paraId="78417AA0" w14:textId="77777777" w:rsidR="0079418C" w:rsidRPr="00E33D85" w:rsidRDefault="0079418C" w:rsidP="0079418C">
      <w:r w:rsidRPr="00E33D85">
        <w:rPr>
          <w:noProof/>
        </w:rPr>
        <w:drawing>
          <wp:inline distT="0" distB="0" distL="0" distR="0" wp14:anchorId="1F8E9C7C" wp14:editId="3D15F533">
            <wp:extent cx="5057775" cy="26098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057775" cy="2609850"/>
                    </a:xfrm>
                    <a:prstGeom prst="rect">
                      <a:avLst/>
                    </a:prstGeom>
                    <a:noFill/>
                    <a:ln>
                      <a:noFill/>
                    </a:ln>
                  </pic:spPr>
                </pic:pic>
              </a:graphicData>
            </a:graphic>
          </wp:inline>
        </w:drawing>
      </w:r>
    </w:p>
    <w:p w14:paraId="030A4271" w14:textId="77777777" w:rsidR="0079418C" w:rsidRPr="00D602FC" w:rsidRDefault="0079418C" w:rsidP="0079418C">
      <w:pPr>
        <w:pStyle w:val="Heading4"/>
        <w:rPr>
          <w:rFonts w:asciiTheme="minorHAnsi" w:hAnsiTheme="minorHAnsi"/>
        </w:rPr>
      </w:pPr>
      <w:r w:rsidRPr="00D602FC">
        <w:rPr>
          <w:rFonts w:asciiTheme="minorHAnsi" w:hAnsiTheme="minorHAnsi"/>
        </w:rPr>
        <w:t xml:space="preserve">Batch Job for </w:t>
      </w:r>
      <w:r w:rsidR="00B03D3F">
        <w:rPr>
          <w:rFonts w:asciiTheme="minorHAnsi" w:hAnsiTheme="minorHAnsi"/>
        </w:rPr>
        <w:t>IDEAL</w:t>
      </w:r>
      <w:r>
        <w:rPr>
          <w:rFonts w:asciiTheme="minorHAnsi" w:hAnsiTheme="minorHAnsi"/>
        </w:rPr>
        <w:t xml:space="preserve"> Bank Option  </w:t>
      </w:r>
    </w:p>
    <w:p w14:paraId="3BA39556" w14:textId="77777777" w:rsidR="0079418C" w:rsidRPr="00D602FC" w:rsidRDefault="0079418C" w:rsidP="009B35FA">
      <w:pPr>
        <w:pStyle w:val="Listenabsatz"/>
        <w:numPr>
          <w:ilvl w:val="0"/>
          <w:numId w:val="58"/>
        </w:numPr>
      </w:pPr>
      <w:r>
        <w:t>A</w:t>
      </w:r>
      <w:r w:rsidRPr="00D602FC">
        <w:t>dd new batch job to</w:t>
      </w:r>
      <w:r>
        <w:t xml:space="preserve"> add merchant defined custom objects for bank options.</w:t>
      </w:r>
    </w:p>
    <w:p w14:paraId="0DA4C523" w14:textId="77777777" w:rsidR="0079418C" w:rsidRPr="00D602FC" w:rsidRDefault="0079418C" w:rsidP="003C3632">
      <w:pPr>
        <w:pStyle w:val="BodyText"/>
      </w:pPr>
      <w:r w:rsidRPr="00D602FC">
        <w:t xml:space="preserve">Verify the newly added batch jobs for </w:t>
      </w:r>
      <w:r>
        <w:t xml:space="preserve">Ideal Bank Option </w:t>
      </w:r>
      <w:r w:rsidRPr="00D602FC">
        <w:t>service.</w:t>
      </w:r>
    </w:p>
    <w:p w14:paraId="052B7F60" w14:textId="77777777" w:rsidR="0079418C" w:rsidRPr="00D602FC" w:rsidRDefault="0079418C" w:rsidP="003C3632">
      <w:pPr>
        <w:pStyle w:val="BodyText"/>
      </w:pPr>
      <w:r w:rsidRPr="00D602FC">
        <w:t>Go to Administration - &gt; Operations -&gt; Job Schedules</w:t>
      </w:r>
    </w:p>
    <w:p w14:paraId="70C22711" w14:textId="77777777" w:rsidR="002E162F" w:rsidRPr="00E33D85" w:rsidRDefault="009A7E6E" w:rsidP="003D49FF">
      <w:r>
        <w:rPr>
          <w:noProof/>
        </w:rPr>
        <w:lastRenderedPageBreak/>
        <w:drawing>
          <wp:inline distT="0" distB="0" distL="0" distR="0" wp14:anchorId="0E6C6931" wp14:editId="700C3119">
            <wp:extent cx="6400800" cy="38576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400800" cy="3857625"/>
                    </a:xfrm>
                    <a:prstGeom prst="rect">
                      <a:avLst/>
                    </a:prstGeom>
                    <a:noFill/>
                    <a:ln>
                      <a:noFill/>
                    </a:ln>
                  </pic:spPr>
                </pic:pic>
              </a:graphicData>
            </a:graphic>
          </wp:inline>
        </w:drawing>
      </w:r>
    </w:p>
    <w:p w14:paraId="6361A2EC" w14:textId="77777777" w:rsidR="003D49FF" w:rsidRPr="00E33D85" w:rsidRDefault="00802004" w:rsidP="003D49FF">
      <w:pPr>
        <w:pStyle w:val="Heading2"/>
        <w:rPr>
          <w:rFonts w:asciiTheme="minorHAnsi" w:hAnsiTheme="minorHAnsi"/>
        </w:rPr>
      </w:pPr>
      <w:bookmarkStart w:id="1346" w:name="_Toc368651162"/>
      <w:bookmarkStart w:id="1347" w:name="_Toc492046361"/>
      <w:r>
        <w:rPr>
          <w:rFonts w:asciiTheme="minorHAnsi" w:hAnsiTheme="minorHAnsi"/>
        </w:rPr>
        <w:t xml:space="preserve">Unit </w:t>
      </w:r>
      <w:r w:rsidR="003D49FF" w:rsidRPr="00E33D85">
        <w:rPr>
          <w:rFonts w:asciiTheme="minorHAnsi" w:hAnsiTheme="minorHAnsi"/>
        </w:rPr>
        <w:t>Test</w:t>
      </w:r>
      <w:bookmarkEnd w:id="1346"/>
      <w:r>
        <w:rPr>
          <w:rFonts w:asciiTheme="minorHAnsi" w:hAnsiTheme="minorHAnsi"/>
        </w:rPr>
        <w:t xml:space="preserve"> Services</w:t>
      </w:r>
      <w:bookmarkEnd w:id="1347"/>
    </w:p>
    <w:p w14:paraId="33B4195E" w14:textId="77777777" w:rsidR="00834BFD" w:rsidRDefault="00834BFD" w:rsidP="00834BFD">
      <w:bookmarkStart w:id="1348" w:name="_Toc368651163"/>
      <w:bookmarkStart w:id="1349" w:name="_Toc471208461"/>
      <w:r w:rsidRPr="00E33D85">
        <w:t xml:space="preserve">Use </w:t>
      </w:r>
      <w:r w:rsidR="001D316C" w:rsidRPr="0062791F">
        <w:rPr>
          <w:b/>
        </w:rPr>
        <w:t>CYBServicesTesting</w:t>
      </w:r>
      <w:r w:rsidR="001D316C">
        <w:t xml:space="preserve"> pipeline</w:t>
      </w:r>
      <w:r w:rsidRPr="00E33D85">
        <w:t xml:space="preserve"> to test all the services as follows:</w:t>
      </w:r>
    </w:p>
    <w:p w14:paraId="1F3DF8A0" w14:textId="77777777" w:rsidR="00834BFD" w:rsidRDefault="00834BFD" w:rsidP="00834BFD">
      <w:r w:rsidRPr="00B84086">
        <w:t xml:space="preserve">CyberSource Services Test Suite is created to </w:t>
      </w:r>
      <w:r w:rsidRPr="004C0756">
        <w:t>gives the</w:t>
      </w:r>
      <w:r w:rsidRPr="00B84086">
        <w:t xml:space="preserve"> facility to the </w:t>
      </w:r>
      <w:r>
        <w:t>u</w:t>
      </w:r>
      <w:r w:rsidRPr="00B84086">
        <w:t xml:space="preserve">ser to execute any of the selected </w:t>
      </w:r>
      <w:r>
        <w:t xml:space="preserve">Test </w:t>
      </w:r>
      <w:r w:rsidRPr="00B84086">
        <w:t xml:space="preserve">Service </w:t>
      </w:r>
      <w:r w:rsidRPr="004C0756">
        <w:t>by providing</w:t>
      </w:r>
      <w:r w:rsidRPr="00B84086">
        <w:t xml:space="preserve"> requested Input and </w:t>
      </w:r>
      <w:r>
        <w:t>getting the response ba</w:t>
      </w:r>
      <w:r w:rsidRPr="00B84086">
        <w:t>ck on the same interface</w:t>
      </w:r>
      <w:r>
        <w:t>.</w:t>
      </w:r>
    </w:p>
    <w:p w14:paraId="2777E4EC" w14:textId="77777777" w:rsidR="00834BFD" w:rsidRDefault="00834BFD" w:rsidP="00834BFD">
      <w:r>
        <w:t>Below is the URL for CyberSource Test Suite:</w:t>
      </w:r>
    </w:p>
    <w:p w14:paraId="3D96008F" w14:textId="77777777" w:rsidR="00834BFD" w:rsidRDefault="00B05D98" w:rsidP="00834BFD">
      <w:hyperlink w:history="1">
        <w:r w:rsidR="00834BFD" w:rsidRPr="00D602FC">
          <w:t>https:// &lt;Sandbox</w:t>
        </w:r>
      </w:hyperlink>
      <w:r w:rsidR="00834BFD" w:rsidRPr="00D602FC">
        <w:t xml:space="preserve"> Name&gt;/on/demandware.store/Sites-SiteGenesis-Site/default/</w:t>
      </w:r>
      <w:r w:rsidR="00834BFD">
        <w:t>CYBServicesTesting</w:t>
      </w:r>
      <w:r w:rsidR="00834BFD" w:rsidRPr="007C5052">
        <w:t>-</w:t>
      </w:r>
      <w:r w:rsidR="00834BFD" w:rsidRPr="000E4649">
        <w:t>StartServices</w:t>
      </w:r>
    </w:p>
    <w:p w14:paraId="3EA04B16" w14:textId="77777777" w:rsidR="00834BFD" w:rsidRDefault="00834BFD" w:rsidP="00834BFD"/>
    <w:p w14:paraId="266D5C5E" w14:textId="77777777" w:rsidR="00834BFD" w:rsidRDefault="00834BFD" w:rsidP="00834BFD"/>
    <w:p w14:paraId="4C7D3FAA" w14:textId="77777777" w:rsidR="00834BFD" w:rsidRDefault="00834BFD" w:rsidP="00834BFD">
      <w:r>
        <w:rPr>
          <w:noProof/>
        </w:rPr>
        <w:lastRenderedPageBreak/>
        <w:drawing>
          <wp:inline distT="0" distB="0" distL="0" distR="0" wp14:anchorId="1EC4840B" wp14:editId="740A6C7D">
            <wp:extent cx="6400800" cy="3733800"/>
            <wp:effectExtent l="19050" t="0" r="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srcRect/>
                    <a:stretch>
                      <a:fillRect/>
                    </a:stretch>
                  </pic:blipFill>
                  <pic:spPr bwMode="auto">
                    <a:xfrm>
                      <a:off x="0" y="0"/>
                      <a:ext cx="6400800" cy="3733800"/>
                    </a:xfrm>
                    <a:prstGeom prst="rect">
                      <a:avLst/>
                    </a:prstGeom>
                    <a:noFill/>
                    <a:ln w="9525">
                      <a:noFill/>
                      <a:miter lim="800000"/>
                      <a:headEnd/>
                      <a:tailEnd/>
                    </a:ln>
                  </pic:spPr>
                </pic:pic>
              </a:graphicData>
            </a:graphic>
          </wp:inline>
        </w:drawing>
      </w:r>
    </w:p>
    <w:p w14:paraId="7C003B77" w14:textId="77777777" w:rsidR="00406741" w:rsidRPr="008E54F7" w:rsidRDefault="008E54F7" w:rsidP="00406741">
      <w:pPr>
        <w:rPr>
          <w:b/>
          <w:color w:val="000000" w:themeColor="text1"/>
        </w:rPr>
      </w:pPr>
      <w:r>
        <w:rPr>
          <w:b/>
          <w:color w:val="000000" w:themeColor="text1"/>
        </w:rPr>
        <w:t>[</w:t>
      </w:r>
      <w:r w:rsidR="00406741" w:rsidRPr="008E54F7">
        <w:rPr>
          <w:b/>
          <w:color w:val="000000" w:themeColor="text1"/>
        </w:rPr>
        <w:t>Note: Mark the StartServices node as “PUBLIC” before executing the test case</w:t>
      </w:r>
      <w:r>
        <w:rPr>
          <w:b/>
          <w:color w:val="000000" w:themeColor="text1"/>
        </w:rPr>
        <w:t xml:space="preserve">. </w:t>
      </w:r>
      <w:r w:rsidRPr="008E54F7">
        <w:rPr>
          <w:b/>
          <w:color w:val="000000" w:themeColor="text1"/>
        </w:rPr>
        <w:t>This activity is common for all test interfaces</w:t>
      </w:r>
      <w:r w:rsidR="0023779E">
        <w:rPr>
          <w:b/>
          <w:color w:val="000000" w:themeColor="text1"/>
        </w:rPr>
        <w:t>. These services are only for testing purpose and not production ready</w:t>
      </w:r>
      <w:r w:rsidRPr="008E54F7">
        <w:rPr>
          <w:b/>
          <w:color w:val="000000" w:themeColor="text1"/>
        </w:rPr>
        <w:t>]</w:t>
      </w:r>
    </w:p>
    <w:p w14:paraId="2FF634D9" w14:textId="77777777" w:rsidR="001D316C" w:rsidRPr="00D602FC" w:rsidRDefault="001D316C" w:rsidP="001D316C">
      <w:pPr>
        <w:pStyle w:val="Heading3"/>
        <w:rPr>
          <w:rFonts w:asciiTheme="minorHAnsi" w:hAnsiTheme="minorHAnsi"/>
        </w:rPr>
      </w:pPr>
      <w:bookmarkStart w:id="1350" w:name="_Toc491426911"/>
      <w:bookmarkStart w:id="1351" w:name="_Toc492046362"/>
      <w:bookmarkEnd w:id="1348"/>
      <w:bookmarkEnd w:id="1349"/>
      <w:r w:rsidRPr="00D602FC">
        <w:rPr>
          <w:rFonts w:asciiTheme="minorHAnsi" w:hAnsiTheme="minorHAnsi"/>
        </w:rPr>
        <w:t>Authorize Credit Card</w:t>
      </w:r>
      <w:bookmarkEnd w:id="1350"/>
      <w:bookmarkEnd w:id="1351"/>
    </w:p>
    <w:p w14:paraId="135642F9" w14:textId="77777777" w:rsidR="001D316C" w:rsidRPr="00D602FC" w:rsidRDefault="001D316C" w:rsidP="001D316C">
      <w:r w:rsidRPr="00D602FC">
        <w:t xml:space="preserve">Use and modify the </w:t>
      </w:r>
      <w:r w:rsidRPr="007A677D">
        <w:rPr>
          <w:b/>
        </w:rPr>
        <w:t>CYBServicesTesting</w:t>
      </w:r>
      <w:r w:rsidRPr="00D602FC">
        <w:t xml:space="preserve"> -</w:t>
      </w:r>
      <w:r w:rsidRPr="00CB0782">
        <w:rPr>
          <w:b/>
        </w:rPr>
        <w:t>TestCCAuth</w:t>
      </w:r>
      <w:r w:rsidRPr="00D602FC">
        <w:t xml:space="preserve"> pipeline and associated scripts and sub-pipelines.  The end node of the unit test pipeline is a template which displays all relevant request/response information in an easy to digest manner. User can change static credit card and address data to observe various responses.</w:t>
      </w:r>
    </w:p>
    <w:p w14:paraId="6F5411A3" w14:textId="77777777" w:rsidR="001D316C" w:rsidRPr="00D602FC" w:rsidRDefault="00B05D98"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-TestCCAuth</w:t>
      </w:r>
    </w:p>
    <w:p w14:paraId="0735897D" w14:textId="77777777" w:rsidR="001D316C" w:rsidRPr="00D602FC" w:rsidRDefault="001D316C" w:rsidP="001D316C">
      <w:pPr>
        <w:pStyle w:val="Heading3"/>
        <w:rPr>
          <w:rFonts w:asciiTheme="minorHAnsi" w:hAnsiTheme="minorHAnsi"/>
        </w:rPr>
      </w:pPr>
      <w:bookmarkStart w:id="1352" w:name="_Toc368651164"/>
      <w:bookmarkStart w:id="1353" w:name="_Toc471208462"/>
      <w:bookmarkStart w:id="1354" w:name="_Toc491426912"/>
      <w:bookmarkStart w:id="1355" w:name="_Toc492046363"/>
      <w:r w:rsidRPr="00D602FC">
        <w:rPr>
          <w:rFonts w:asciiTheme="minorHAnsi" w:hAnsiTheme="minorHAnsi"/>
        </w:rPr>
        <w:t>Tax Service</w:t>
      </w:r>
      <w:bookmarkEnd w:id="1352"/>
      <w:bookmarkEnd w:id="1353"/>
      <w:bookmarkEnd w:id="1354"/>
      <w:bookmarkEnd w:id="1355"/>
    </w:p>
    <w:p w14:paraId="2BE829D9" w14:textId="77777777" w:rsidR="001D316C" w:rsidRPr="00D602FC" w:rsidRDefault="001D316C" w:rsidP="001D316C">
      <w:r w:rsidRPr="00D602FC">
        <w:t xml:space="preserve">Use and modify the </w:t>
      </w:r>
      <w:r w:rsidRPr="00CB0782">
        <w:rPr>
          <w:b/>
        </w:rPr>
        <w:t>CYBServicesTesting -TestTax</w:t>
      </w:r>
      <w:r w:rsidRPr="00D602FC">
        <w:t xml:space="preserve"> pipeline and associated scripts and sub-pipelines.  The script nodes for creating CreateCybersourceShipTo and CreateCybersourceBillTo objects have bindings to produce valid results, but otherwise can be manually modified to test against any domestic or international address.</w:t>
      </w:r>
    </w:p>
    <w:p w14:paraId="049A2E78" w14:textId="77777777" w:rsidR="001D316C" w:rsidRPr="00D602FC" w:rsidRDefault="001D316C" w:rsidP="001D316C">
      <w:r w:rsidRPr="00D602FC">
        <w:t>The end node of the unit test pipeline for taxes is a template which displays all relevant request/response information in an easy to digest manner, to aid the debugging the various response codes and corrected address response.</w:t>
      </w:r>
    </w:p>
    <w:p w14:paraId="29F573C2" w14:textId="77777777" w:rsidR="001D316C" w:rsidRPr="00D602FC" w:rsidRDefault="00B05D98"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w:t>
      </w:r>
      <w:r w:rsidR="001D316C">
        <w:t>TestTax</w:t>
      </w:r>
    </w:p>
    <w:p w14:paraId="48669BDD" w14:textId="77777777" w:rsidR="001D316C" w:rsidRPr="00D602FC" w:rsidRDefault="001D316C" w:rsidP="001D316C">
      <w:pPr>
        <w:pStyle w:val="Heading3"/>
        <w:rPr>
          <w:rFonts w:asciiTheme="minorHAnsi" w:hAnsiTheme="minorHAnsi"/>
        </w:rPr>
      </w:pPr>
      <w:bookmarkStart w:id="1356" w:name="_Toc368651165"/>
      <w:bookmarkStart w:id="1357" w:name="_Toc471208463"/>
      <w:bookmarkStart w:id="1358" w:name="_Toc491426913"/>
      <w:bookmarkStart w:id="1359" w:name="_Toc492046364"/>
      <w:r w:rsidRPr="00D602FC">
        <w:rPr>
          <w:rFonts w:asciiTheme="minorHAnsi" w:hAnsiTheme="minorHAnsi"/>
        </w:rPr>
        <w:lastRenderedPageBreak/>
        <w:t>Address Verification Service (AVS)</w:t>
      </w:r>
      <w:bookmarkEnd w:id="1356"/>
      <w:bookmarkEnd w:id="1357"/>
      <w:bookmarkEnd w:id="1358"/>
      <w:bookmarkEnd w:id="1359"/>
    </w:p>
    <w:p w14:paraId="23764494" w14:textId="77777777" w:rsidR="001D316C" w:rsidRPr="00D602FC" w:rsidRDefault="001D316C" w:rsidP="001D316C">
      <w:r w:rsidRPr="00D602FC">
        <w:t xml:space="preserve">Use and modify the </w:t>
      </w:r>
      <w:r w:rsidRPr="007A677D">
        <w:rPr>
          <w:b/>
        </w:rPr>
        <w:t>CYBServicesTesting</w:t>
      </w:r>
      <w:r w:rsidRPr="00D602FC">
        <w:t xml:space="preserve"> -</w:t>
      </w:r>
      <w:r w:rsidRPr="00CB0782">
        <w:rPr>
          <w:b/>
        </w:rPr>
        <w:t>TestCCAuth</w:t>
      </w:r>
      <w:r w:rsidRPr="00D602FC">
        <w:t xml:space="preserve"> pipeline and associated scripts and sub-pipelines.  By running simplified payment authorizations with different site preferences set, you can see how the AVS process works and how that result affects the overall payment authorization process.</w:t>
      </w:r>
    </w:p>
    <w:p w14:paraId="0B31ACB3" w14:textId="77777777" w:rsidR="001D316C" w:rsidRPr="00D602FC" w:rsidRDefault="00B05D98"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-TestCCAuth</w:t>
      </w:r>
    </w:p>
    <w:p w14:paraId="0BBAF4B8" w14:textId="77777777" w:rsidR="001D316C" w:rsidRPr="00D602FC" w:rsidRDefault="001D316C" w:rsidP="001D316C">
      <w:pPr>
        <w:pStyle w:val="Heading3"/>
        <w:rPr>
          <w:rFonts w:asciiTheme="minorHAnsi" w:hAnsiTheme="minorHAnsi"/>
        </w:rPr>
      </w:pPr>
      <w:bookmarkStart w:id="1360" w:name="_Toc368651166"/>
      <w:bookmarkStart w:id="1361" w:name="_Toc471208464"/>
      <w:bookmarkStart w:id="1362" w:name="_Toc491426914"/>
      <w:bookmarkStart w:id="1363" w:name="_Toc492046365"/>
      <w:r w:rsidRPr="00D602FC">
        <w:rPr>
          <w:rFonts w:asciiTheme="minorHAnsi" w:hAnsiTheme="minorHAnsi"/>
        </w:rPr>
        <w:t>Delivery Address Verification Service (DAV)</w:t>
      </w:r>
      <w:bookmarkEnd w:id="1360"/>
      <w:bookmarkEnd w:id="1361"/>
      <w:bookmarkEnd w:id="1362"/>
      <w:bookmarkEnd w:id="1363"/>
    </w:p>
    <w:p w14:paraId="1E4AF855" w14:textId="77777777" w:rsidR="001D316C" w:rsidRPr="00D602FC" w:rsidRDefault="001D316C" w:rsidP="001D316C">
      <w:r w:rsidRPr="00D602FC">
        <w:t xml:space="preserve">To test stand-alone DAV service, use and/or modify </w:t>
      </w:r>
      <w:r w:rsidRPr="007A677D">
        <w:rPr>
          <w:b/>
        </w:rPr>
        <w:t>CYBServicesTesting</w:t>
      </w:r>
      <w:r w:rsidRPr="00D602FC">
        <w:t xml:space="preserve"> -</w:t>
      </w:r>
      <w:r w:rsidRPr="00CB0782">
        <w:rPr>
          <w:b/>
        </w:rPr>
        <w:t>TestDAVCheck</w:t>
      </w:r>
      <w:r w:rsidRPr="00D602FC">
        <w:t xml:space="preserve"> pipeline and associated scripts and sub-pipelines.  Like other test pipelines, test data can be customize to simulate various situations that need to be handled.</w:t>
      </w:r>
    </w:p>
    <w:p w14:paraId="3D25A547" w14:textId="77777777" w:rsidR="001D316C" w:rsidRPr="00D602FC" w:rsidRDefault="001D316C" w:rsidP="001D316C">
      <w:r w:rsidRPr="00D602FC">
        <w:t>The end node of the unit test pipeline for the stand-alone DAV Service is a template which displays all relevant request/response information in an easy to digest manner, to aid the debugging the various response codes and corrected address response.</w:t>
      </w:r>
    </w:p>
    <w:p w14:paraId="68426ACF" w14:textId="77777777" w:rsidR="001D316C" w:rsidRPr="00D602FC" w:rsidRDefault="00B05D98"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-TestDAVCheck</w:t>
      </w:r>
    </w:p>
    <w:p w14:paraId="5708751E" w14:textId="77777777" w:rsidR="001D316C" w:rsidRPr="00D602FC" w:rsidRDefault="001D316C" w:rsidP="001D316C">
      <w:pPr>
        <w:pStyle w:val="Heading3"/>
        <w:rPr>
          <w:rFonts w:asciiTheme="minorHAnsi" w:hAnsiTheme="minorHAnsi"/>
        </w:rPr>
      </w:pPr>
      <w:bookmarkStart w:id="1364" w:name="_Toc368651167"/>
      <w:bookmarkStart w:id="1365" w:name="_Toc471208465"/>
      <w:bookmarkStart w:id="1366" w:name="_Toc491426915"/>
      <w:bookmarkStart w:id="1367" w:name="_Toc492046366"/>
      <w:r w:rsidRPr="00D602FC">
        <w:rPr>
          <w:rFonts w:asciiTheme="minorHAnsi" w:hAnsiTheme="minorHAnsi"/>
        </w:rPr>
        <w:t>Payment Tokenization</w:t>
      </w:r>
      <w:bookmarkEnd w:id="1364"/>
      <w:bookmarkEnd w:id="1365"/>
      <w:bookmarkEnd w:id="1366"/>
      <w:bookmarkEnd w:id="1367"/>
    </w:p>
    <w:p w14:paraId="7A81EBA4" w14:textId="77777777" w:rsidR="001D316C" w:rsidRPr="00D602FC" w:rsidRDefault="001D316C" w:rsidP="001D316C">
      <w:r>
        <w:t xml:space="preserve">Use the </w:t>
      </w:r>
      <w:r w:rsidRPr="00CB0782">
        <w:rPr>
          <w:b/>
        </w:rPr>
        <w:t>CYBServicesTesting</w:t>
      </w:r>
      <w:r w:rsidRPr="00D602FC">
        <w:t>-</w:t>
      </w:r>
      <w:r w:rsidRPr="007E6687">
        <w:rPr>
          <w:b/>
        </w:rPr>
        <w:t>StartSubscription</w:t>
      </w:r>
      <w:r w:rsidRPr="00D602FC">
        <w:t xml:space="preserve"> pipeline to start Subscription creation test suite. By entering test data you can use the various Payment Tokenization related services like Create Subscription, View Subscription, Update Subscription, Delete Subscription, Use Subscription for One Time Payment.</w:t>
      </w:r>
    </w:p>
    <w:p w14:paraId="6539FA6C" w14:textId="77777777" w:rsidR="001D316C" w:rsidRPr="00D602FC" w:rsidRDefault="00B05D98"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-StartSubscription</w:t>
      </w:r>
    </w:p>
    <w:p w14:paraId="7C48E735" w14:textId="77777777" w:rsidR="001D316C" w:rsidRPr="00D602FC" w:rsidRDefault="001D316C" w:rsidP="001D316C">
      <w:pPr>
        <w:pStyle w:val="Heading3"/>
        <w:rPr>
          <w:rFonts w:asciiTheme="minorHAnsi" w:hAnsiTheme="minorHAnsi"/>
        </w:rPr>
      </w:pPr>
      <w:bookmarkStart w:id="1368" w:name="_Toc368651169"/>
      <w:bookmarkStart w:id="1369" w:name="_Toc471208467"/>
      <w:bookmarkStart w:id="1370" w:name="_Toc491426916"/>
      <w:bookmarkStart w:id="1371" w:name="_Toc492046367"/>
      <w:r w:rsidRPr="00D602FC">
        <w:rPr>
          <w:rFonts w:asciiTheme="minorHAnsi" w:hAnsiTheme="minorHAnsi"/>
        </w:rPr>
        <w:t>Device Fingerprint</w:t>
      </w:r>
      <w:bookmarkEnd w:id="1368"/>
      <w:bookmarkEnd w:id="1369"/>
      <w:bookmarkEnd w:id="1370"/>
      <w:bookmarkEnd w:id="1371"/>
    </w:p>
    <w:p w14:paraId="13DAE4A0" w14:textId="77777777" w:rsidR="001D316C" w:rsidRPr="00D602FC" w:rsidRDefault="001D316C" w:rsidP="001D316C">
      <w:r w:rsidRPr="00D602FC">
        <w:t>Call the pipeline</w:t>
      </w:r>
      <w:r>
        <w:t xml:space="preserve"> </w:t>
      </w:r>
      <w:r w:rsidRPr="007A677D">
        <w:rPr>
          <w:b/>
        </w:rPr>
        <w:t>CYBServicesTesting</w:t>
      </w:r>
      <w:r w:rsidRPr="00D602FC">
        <w:t xml:space="preserve"> -</w:t>
      </w:r>
      <w:r w:rsidRPr="007E6687">
        <w:rPr>
          <w:b/>
        </w:rPr>
        <w:t>TestFingerprint</w:t>
      </w:r>
      <w:r w:rsidRPr="00D602FC">
        <w:t xml:space="preserve"> to test the device Fingerprint Service. A CreditCard Authorization is done and a device fingerprint will be additionally submitted.</w:t>
      </w:r>
    </w:p>
    <w:p w14:paraId="4F819814" w14:textId="77777777" w:rsidR="001D316C" w:rsidRPr="00D602FC" w:rsidRDefault="00B05D98"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-TestFingerprint</w:t>
      </w:r>
    </w:p>
    <w:p w14:paraId="39B41BD2" w14:textId="77777777" w:rsidR="001D316C" w:rsidRPr="00D602FC" w:rsidRDefault="001D316C" w:rsidP="001D316C">
      <w:pPr>
        <w:pStyle w:val="Heading3"/>
        <w:rPr>
          <w:rFonts w:asciiTheme="minorHAnsi" w:hAnsiTheme="minorHAnsi"/>
        </w:rPr>
      </w:pPr>
      <w:bookmarkStart w:id="1372" w:name="_Toc368651170"/>
      <w:bookmarkStart w:id="1373" w:name="_Toc471208468"/>
      <w:bookmarkStart w:id="1374" w:name="_Toc491426917"/>
      <w:bookmarkStart w:id="1375" w:name="_Toc492046368"/>
      <w:r w:rsidRPr="00D602FC">
        <w:rPr>
          <w:rFonts w:asciiTheme="minorHAnsi" w:hAnsiTheme="minorHAnsi"/>
        </w:rPr>
        <w:t>Payer Authentication</w:t>
      </w:r>
      <w:bookmarkEnd w:id="1372"/>
      <w:bookmarkEnd w:id="1373"/>
      <w:bookmarkEnd w:id="1374"/>
      <w:bookmarkEnd w:id="1375"/>
    </w:p>
    <w:p w14:paraId="4D9C17FD" w14:textId="77777777" w:rsidR="001D316C" w:rsidRPr="00D602FC" w:rsidRDefault="001D316C" w:rsidP="001D316C">
      <w:r w:rsidRPr="00D602FC">
        <w:t xml:space="preserve">Call the pipeline </w:t>
      </w:r>
      <w:r w:rsidRPr="00CB0782">
        <w:rPr>
          <w:b/>
        </w:rPr>
        <w:t>CYBServicesTesting -TestPA</w:t>
      </w:r>
      <w:r w:rsidRPr="00D602FC">
        <w:t xml:space="preserve"> to test the Payer Authentication Service.</w:t>
      </w:r>
    </w:p>
    <w:p w14:paraId="7851106F" w14:textId="77777777" w:rsidR="001D316C" w:rsidRPr="00D602FC" w:rsidRDefault="00B05D98"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-TestPA</w:t>
      </w:r>
    </w:p>
    <w:p w14:paraId="58F0761F" w14:textId="77777777" w:rsidR="001D316C" w:rsidRPr="00D602FC" w:rsidRDefault="001D316C" w:rsidP="001D316C">
      <w:pPr>
        <w:pStyle w:val="Heading3"/>
        <w:rPr>
          <w:rFonts w:asciiTheme="minorHAnsi" w:hAnsiTheme="minorHAnsi"/>
        </w:rPr>
      </w:pPr>
      <w:bookmarkStart w:id="1376" w:name="_Toc471208469"/>
      <w:bookmarkStart w:id="1377" w:name="_Toc491426918"/>
      <w:bookmarkStart w:id="1378" w:name="_Toc492046369"/>
      <w:r w:rsidRPr="00D602FC">
        <w:rPr>
          <w:rFonts w:asciiTheme="minorHAnsi" w:hAnsiTheme="minorHAnsi"/>
        </w:rPr>
        <w:lastRenderedPageBreak/>
        <w:t>Retail POS Authorization Request</w:t>
      </w:r>
      <w:bookmarkEnd w:id="1376"/>
      <w:bookmarkEnd w:id="1377"/>
      <w:bookmarkEnd w:id="1378"/>
    </w:p>
    <w:p w14:paraId="1BF07096" w14:textId="77777777" w:rsidR="001D316C" w:rsidRPr="00D602FC" w:rsidRDefault="001D316C" w:rsidP="001D316C">
      <w:r w:rsidRPr="00D602FC">
        <w:t xml:space="preserve">Call the pipeline </w:t>
      </w:r>
      <w:r w:rsidRPr="00CB0782">
        <w:rPr>
          <w:b/>
        </w:rPr>
        <w:t>CYBServicesTesting-StartPOS</w:t>
      </w:r>
      <w:r w:rsidRPr="00D602FC">
        <w:t xml:space="preserve"> to test the retail POS Service. This renders a template with a form containing various request fields to enter/select values. The service response is shown after the submit button is clicked.  The field’s label turns to red colored font if the field was mandatory.</w:t>
      </w:r>
    </w:p>
    <w:p w14:paraId="721BDE7D" w14:textId="77777777" w:rsidR="001D316C" w:rsidRPr="00D602FC" w:rsidRDefault="00B05D98"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-StartPOS</w:t>
      </w:r>
    </w:p>
    <w:p w14:paraId="323363DD" w14:textId="77777777" w:rsidR="001D316C" w:rsidRPr="00D602FC" w:rsidRDefault="001D316C" w:rsidP="001D316C">
      <w:pPr>
        <w:pStyle w:val="Heading3"/>
        <w:rPr>
          <w:rFonts w:asciiTheme="minorHAnsi" w:hAnsiTheme="minorHAnsi"/>
        </w:rPr>
      </w:pPr>
      <w:bookmarkStart w:id="1379" w:name="_Toc471208470"/>
      <w:bookmarkStart w:id="1380" w:name="_Toc491426919"/>
      <w:bookmarkStart w:id="1381" w:name="_Toc492046370"/>
      <w:r w:rsidRPr="00D602FC">
        <w:rPr>
          <w:rFonts w:asciiTheme="minorHAnsi" w:hAnsiTheme="minorHAnsi"/>
        </w:rPr>
        <w:t>Alipay Initiate Request</w:t>
      </w:r>
      <w:bookmarkEnd w:id="1379"/>
      <w:bookmarkEnd w:id="1380"/>
      <w:bookmarkEnd w:id="1381"/>
    </w:p>
    <w:p w14:paraId="788AD1E6" w14:textId="77777777" w:rsidR="001D316C" w:rsidRPr="00D602FC" w:rsidRDefault="001D316C" w:rsidP="001D316C">
      <w:r w:rsidRPr="00D602FC">
        <w:t xml:space="preserve">Call the pipeline </w:t>
      </w:r>
      <w:r w:rsidRPr="007E6687">
        <w:rPr>
          <w:b/>
        </w:rPr>
        <w:t>CYBServicesTesting-TestAlipayInitiateService</w:t>
      </w:r>
      <w:r w:rsidRPr="00D602FC">
        <w:t xml:space="preserve"> to test Alipay Initiate request. Use and modify the mentioned pipeline and associated scripts to test initiate request. The end node of the unit test pipeline is a template which displays all relevant request/response information in an easy to digest manner. User can change static purchase object data and payment type to observe various responses.</w:t>
      </w:r>
    </w:p>
    <w:p w14:paraId="00A362BD" w14:textId="77777777" w:rsidR="001D316C" w:rsidRDefault="00B05D98"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-TestAlipayInitiatesService</w:t>
      </w:r>
    </w:p>
    <w:p w14:paraId="170F9BA5" w14:textId="77777777" w:rsidR="001D316C" w:rsidRPr="00D602FC" w:rsidRDefault="001D316C" w:rsidP="001D316C">
      <w:pPr>
        <w:pStyle w:val="Heading3"/>
        <w:rPr>
          <w:rFonts w:asciiTheme="minorHAnsi" w:hAnsiTheme="minorHAnsi"/>
        </w:rPr>
      </w:pPr>
      <w:bookmarkStart w:id="1382" w:name="_Toc491426920"/>
      <w:bookmarkStart w:id="1383" w:name="_Toc492046371"/>
      <w:r>
        <w:rPr>
          <w:rFonts w:asciiTheme="minorHAnsi" w:hAnsiTheme="minorHAnsi"/>
        </w:rPr>
        <w:t>Create Subscription</w:t>
      </w:r>
      <w:r w:rsidRPr="00D602FC">
        <w:rPr>
          <w:rFonts w:asciiTheme="minorHAnsi" w:hAnsiTheme="minorHAnsi"/>
        </w:rPr>
        <w:t xml:space="preserve"> Request</w:t>
      </w:r>
      <w:bookmarkEnd w:id="1382"/>
      <w:bookmarkEnd w:id="1383"/>
    </w:p>
    <w:p w14:paraId="4CD2B826" w14:textId="77777777" w:rsidR="001D316C" w:rsidRPr="00D602FC" w:rsidRDefault="001D316C" w:rsidP="001D316C">
      <w:r w:rsidRPr="00D602FC">
        <w:t xml:space="preserve">Call the pipeline </w:t>
      </w:r>
      <w:r w:rsidRPr="007E6687">
        <w:rPr>
          <w:b/>
        </w:rPr>
        <w:t>CYBServicesTesting-CreateSubscription</w:t>
      </w:r>
      <w:r w:rsidRPr="00D602FC">
        <w:t xml:space="preserve"> to test </w:t>
      </w:r>
      <w:r>
        <w:t>Create Subscription</w:t>
      </w:r>
      <w:r w:rsidRPr="00D602FC">
        <w:t xml:space="preserve"> request. The end node of the unit test pipeline is a template which displays all relevant request/response information.</w:t>
      </w:r>
      <w:r>
        <w:t>User will be presented with a form and needs to enter the dummy values printed below the form</w:t>
      </w:r>
      <w:r w:rsidRPr="00D602FC">
        <w:t>.</w:t>
      </w:r>
      <w:r>
        <w:t>Once the correct information is submitted, the result will be displayed.</w:t>
      </w:r>
    </w:p>
    <w:p w14:paraId="4AEF596A" w14:textId="77777777" w:rsidR="001D316C" w:rsidRDefault="00B05D98"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w:t>
      </w:r>
      <w:r w:rsidR="001D316C" w:rsidRPr="00DD0F66">
        <w:t xml:space="preserve"> </w:t>
      </w:r>
      <w:r w:rsidR="001D316C">
        <w:t>CreateSubscription</w:t>
      </w:r>
    </w:p>
    <w:p w14:paraId="5B46244D" w14:textId="77777777" w:rsidR="001D316C" w:rsidRPr="00D602FC" w:rsidRDefault="001D316C" w:rsidP="001D316C">
      <w:pPr>
        <w:pStyle w:val="Heading3"/>
        <w:rPr>
          <w:rFonts w:asciiTheme="minorHAnsi" w:hAnsiTheme="minorHAnsi"/>
        </w:rPr>
      </w:pPr>
      <w:bookmarkStart w:id="1384" w:name="_Toc491426921"/>
      <w:bookmarkStart w:id="1385" w:name="_Toc492046372"/>
      <w:r>
        <w:rPr>
          <w:rFonts w:asciiTheme="minorHAnsi" w:hAnsiTheme="minorHAnsi"/>
        </w:rPr>
        <w:t>View Subscription</w:t>
      </w:r>
      <w:r w:rsidRPr="00D602FC">
        <w:rPr>
          <w:rFonts w:asciiTheme="minorHAnsi" w:hAnsiTheme="minorHAnsi"/>
        </w:rPr>
        <w:t xml:space="preserve"> Request</w:t>
      </w:r>
      <w:bookmarkEnd w:id="1384"/>
      <w:bookmarkEnd w:id="1385"/>
    </w:p>
    <w:p w14:paraId="2CEB9449" w14:textId="77777777" w:rsidR="001D316C" w:rsidRPr="00D602FC" w:rsidRDefault="001D316C" w:rsidP="001D316C">
      <w:r w:rsidRPr="00D602FC">
        <w:t xml:space="preserve">Call the pipeline </w:t>
      </w:r>
      <w:r w:rsidRPr="007E6687">
        <w:rPr>
          <w:b/>
        </w:rPr>
        <w:t>CYBServicesTesting-ViewSubscription</w:t>
      </w:r>
      <w:r w:rsidRPr="00D602FC">
        <w:t xml:space="preserve"> to test </w:t>
      </w:r>
      <w:r>
        <w:t>View Subscription</w:t>
      </w:r>
      <w:r w:rsidRPr="00D602FC">
        <w:t xml:space="preserve"> request. The end node of the unit test pipeline is a template which displays all relevant request/response information.</w:t>
      </w:r>
      <w:r>
        <w:t>User will be presented with a form and needs to enter a valid subscription ID</w:t>
      </w:r>
      <w:r w:rsidRPr="00D602FC">
        <w:t>.</w:t>
      </w:r>
      <w:r>
        <w:t>Once the correct information is submitted, the result will be displayed.</w:t>
      </w:r>
    </w:p>
    <w:p w14:paraId="64A48717" w14:textId="77777777" w:rsidR="001D316C" w:rsidRDefault="00B05D98"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w:t>
      </w:r>
      <w:r w:rsidR="001D316C" w:rsidRPr="00DD0F66">
        <w:t xml:space="preserve"> </w:t>
      </w:r>
      <w:r w:rsidR="001D316C">
        <w:t>ViewSubscription</w:t>
      </w:r>
    </w:p>
    <w:p w14:paraId="16DF5DA4" w14:textId="77777777" w:rsidR="001D316C" w:rsidRPr="00D602FC" w:rsidRDefault="001D316C" w:rsidP="001D316C">
      <w:pPr>
        <w:pStyle w:val="Heading3"/>
        <w:rPr>
          <w:rFonts w:asciiTheme="minorHAnsi" w:hAnsiTheme="minorHAnsi"/>
        </w:rPr>
      </w:pPr>
      <w:bookmarkStart w:id="1386" w:name="_Toc491426922"/>
      <w:bookmarkStart w:id="1387" w:name="_Toc492046373"/>
      <w:r>
        <w:rPr>
          <w:rFonts w:asciiTheme="minorHAnsi" w:hAnsiTheme="minorHAnsi"/>
        </w:rPr>
        <w:t>Update Subscription</w:t>
      </w:r>
      <w:r w:rsidRPr="00D602FC">
        <w:rPr>
          <w:rFonts w:asciiTheme="minorHAnsi" w:hAnsiTheme="minorHAnsi"/>
        </w:rPr>
        <w:t xml:space="preserve"> Request</w:t>
      </w:r>
      <w:bookmarkEnd w:id="1386"/>
      <w:bookmarkEnd w:id="1387"/>
    </w:p>
    <w:p w14:paraId="12181FB8" w14:textId="77777777" w:rsidR="001D316C" w:rsidRPr="00D602FC" w:rsidRDefault="001D316C" w:rsidP="001D316C">
      <w:r w:rsidRPr="00D602FC">
        <w:t xml:space="preserve">Call the pipeline </w:t>
      </w:r>
      <w:r w:rsidRPr="007E6687">
        <w:rPr>
          <w:b/>
        </w:rPr>
        <w:t>CYBServicesTesting-UpdateSubscription</w:t>
      </w:r>
      <w:r w:rsidRPr="00D602FC">
        <w:t xml:space="preserve"> to test </w:t>
      </w:r>
      <w:r>
        <w:t>Create Subscription</w:t>
      </w:r>
      <w:r w:rsidRPr="00D602FC">
        <w:t xml:space="preserve"> request. The end node of the unit test pipeline is a template which displays all relevant request/response information.</w:t>
      </w:r>
      <w:r>
        <w:t>User will be presented with a form and needs to enter the dummy values printed below the form</w:t>
      </w:r>
      <w:r w:rsidRPr="00D602FC">
        <w:t>.</w:t>
      </w:r>
      <w:r>
        <w:t>Once the correct information is submitted, the result will be displayed.</w:t>
      </w:r>
    </w:p>
    <w:p w14:paraId="42857FBB" w14:textId="77777777" w:rsidR="001D316C" w:rsidRDefault="00B05D98"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w:t>
      </w:r>
      <w:r w:rsidR="001D316C" w:rsidRPr="00DD0F66">
        <w:t xml:space="preserve"> </w:t>
      </w:r>
      <w:r w:rsidR="001D316C">
        <w:t>UpdateSubscription</w:t>
      </w:r>
    </w:p>
    <w:p w14:paraId="1681F104" w14:textId="77777777" w:rsidR="001D316C" w:rsidRPr="00D602FC" w:rsidRDefault="001D316C" w:rsidP="001D316C">
      <w:pPr>
        <w:pStyle w:val="Heading3"/>
        <w:rPr>
          <w:rFonts w:asciiTheme="minorHAnsi" w:hAnsiTheme="minorHAnsi"/>
        </w:rPr>
      </w:pPr>
      <w:bookmarkStart w:id="1388" w:name="_Toc491426923"/>
      <w:bookmarkStart w:id="1389" w:name="_Toc492046374"/>
      <w:r>
        <w:rPr>
          <w:rFonts w:asciiTheme="minorHAnsi" w:hAnsiTheme="minorHAnsi"/>
        </w:rPr>
        <w:t>Delete Subscription</w:t>
      </w:r>
      <w:r w:rsidRPr="00D602FC">
        <w:rPr>
          <w:rFonts w:asciiTheme="minorHAnsi" w:hAnsiTheme="minorHAnsi"/>
        </w:rPr>
        <w:t xml:space="preserve"> Request</w:t>
      </w:r>
      <w:bookmarkEnd w:id="1388"/>
      <w:bookmarkEnd w:id="1389"/>
    </w:p>
    <w:p w14:paraId="1207F641" w14:textId="77777777" w:rsidR="001D316C" w:rsidRPr="00D602FC" w:rsidRDefault="001D316C" w:rsidP="001D316C">
      <w:r w:rsidRPr="00D602FC">
        <w:t xml:space="preserve">Call the pipeline </w:t>
      </w:r>
      <w:r w:rsidRPr="007E6687">
        <w:rPr>
          <w:b/>
        </w:rPr>
        <w:t>CYBServicesTesting-CreateSubscription</w:t>
      </w:r>
      <w:r w:rsidRPr="00D602FC">
        <w:t xml:space="preserve"> to test </w:t>
      </w:r>
      <w:r>
        <w:t>Create Subscription</w:t>
      </w:r>
      <w:r w:rsidRPr="00D602FC">
        <w:t xml:space="preserve"> request. The end node of the unit test pipeline is a template which displays all relevant request/response information.</w:t>
      </w:r>
      <w:r>
        <w:t>User will be presented with a form and needs to enter a valid subscription ID</w:t>
      </w:r>
      <w:r w:rsidRPr="00D602FC">
        <w:t>.</w:t>
      </w:r>
      <w:r>
        <w:t>Once the correct information is submitted, the result will be displayed.</w:t>
      </w:r>
    </w:p>
    <w:p w14:paraId="567EE03F" w14:textId="77777777" w:rsidR="001D316C" w:rsidRDefault="00B05D98"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w:t>
      </w:r>
      <w:r w:rsidR="001D316C" w:rsidRPr="00DD0F66">
        <w:t xml:space="preserve"> </w:t>
      </w:r>
      <w:r w:rsidR="001D316C">
        <w:t>DeleteSubscription</w:t>
      </w:r>
    </w:p>
    <w:p w14:paraId="5C6DB969" w14:textId="77777777" w:rsidR="001D316C" w:rsidRPr="00D602FC" w:rsidRDefault="001D316C" w:rsidP="001D316C">
      <w:pPr>
        <w:pStyle w:val="Heading3"/>
        <w:rPr>
          <w:rFonts w:asciiTheme="minorHAnsi" w:hAnsiTheme="minorHAnsi"/>
        </w:rPr>
      </w:pPr>
      <w:bookmarkStart w:id="1390" w:name="_Toc491426924"/>
      <w:bookmarkStart w:id="1391" w:name="_Toc492046375"/>
      <w:r>
        <w:rPr>
          <w:rFonts w:asciiTheme="minorHAnsi" w:hAnsiTheme="minorHAnsi"/>
        </w:rPr>
        <w:t>On Demand Payment</w:t>
      </w:r>
      <w:r w:rsidRPr="00D602FC">
        <w:rPr>
          <w:rFonts w:asciiTheme="minorHAnsi" w:hAnsiTheme="minorHAnsi"/>
        </w:rPr>
        <w:t xml:space="preserve"> Request</w:t>
      </w:r>
      <w:bookmarkEnd w:id="1390"/>
      <w:bookmarkEnd w:id="1391"/>
    </w:p>
    <w:p w14:paraId="786ED9E4" w14:textId="77777777" w:rsidR="001D316C" w:rsidRPr="00D602FC" w:rsidRDefault="001D316C" w:rsidP="001D316C">
      <w:r w:rsidRPr="00D602FC">
        <w:t xml:space="preserve">Call the pipeline </w:t>
      </w:r>
      <w:r w:rsidRPr="007E6687">
        <w:rPr>
          <w:b/>
        </w:rPr>
        <w:t>CYBServicesTesting-OnDemandPayment</w:t>
      </w:r>
      <w:r w:rsidRPr="00D602FC">
        <w:t xml:space="preserve"> to test </w:t>
      </w:r>
      <w:r>
        <w:t>On Demand Payment</w:t>
      </w:r>
      <w:r w:rsidRPr="00D602FC">
        <w:t xml:space="preserve"> request. The end node of the unit test pipeline is a template which displays all relevant request/response information.</w:t>
      </w:r>
      <w:r>
        <w:t>User will be presented with a form and needs to enter a valid subscription ID witht the amount</w:t>
      </w:r>
      <w:r w:rsidRPr="00D602FC">
        <w:t>.</w:t>
      </w:r>
      <w:r>
        <w:t>Once the correct information is submitted, the result will be displayed.</w:t>
      </w:r>
    </w:p>
    <w:p w14:paraId="4FA9FD7B" w14:textId="77777777" w:rsidR="001D316C" w:rsidRDefault="00B05D98"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w:t>
      </w:r>
      <w:r w:rsidR="001D316C" w:rsidRPr="00DD0F66">
        <w:t xml:space="preserve"> </w:t>
      </w:r>
      <w:r w:rsidR="001D316C">
        <w:t>OnDemandPayment</w:t>
      </w:r>
    </w:p>
    <w:p w14:paraId="476E490D" w14:textId="77777777" w:rsidR="001D316C" w:rsidRPr="00D602FC" w:rsidRDefault="001D316C" w:rsidP="001D316C">
      <w:pPr>
        <w:pStyle w:val="Heading3"/>
        <w:rPr>
          <w:rFonts w:asciiTheme="minorHAnsi" w:hAnsiTheme="minorHAnsi"/>
        </w:rPr>
      </w:pPr>
      <w:bookmarkStart w:id="1392" w:name="_Toc471208471"/>
      <w:bookmarkStart w:id="1393" w:name="_Toc491426925"/>
      <w:bookmarkStart w:id="1394" w:name="_Toc492046376"/>
      <w:r w:rsidRPr="00D602FC">
        <w:rPr>
          <w:rFonts w:asciiTheme="minorHAnsi" w:hAnsiTheme="minorHAnsi"/>
        </w:rPr>
        <w:t>Check Status Request</w:t>
      </w:r>
      <w:bookmarkEnd w:id="1392"/>
      <w:bookmarkEnd w:id="1393"/>
      <w:bookmarkEnd w:id="1394"/>
    </w:p>
    <w:p w14:paraId="6CF54ABE" w14:textId="77777777" w:rsidR="001D316C" w:rsidRPr="00D602FC" w:rsidRDefault="001D316C" w:rsidP="001D316C">
      <w:r w:rsidRPr="00D602FC">
        <w:t xml:space="preserve">Call the pipeline </w:t>
      </w:r>
      <w:r w:rsidRPr="007E6687">
        <w:rPr>
          <w:b/>
        </w:rPr>
        <w:t>CYBServicesTesting-TestCheckStatusService</w:t>
      </w:r>
      <w:r w:rsidRPr="00D602FC">
        <w:t xml:space="preserve"> to test Check Status request</w:t>
      </w:r>
      <w:r>
        <w:t xml:space="preserve"> for Klarna,BanContact,EPS,Giropay,Ideal and,Sofort</w:t>
      </w:r>
      <w:r w:rsidRPr="00D602FC">
        <w:t xml:space="preserve">. The end node of the unit test pipeline is a template which displays all relevant request/response information. </w:t>
      </w:r>
      <w:r>
        <w:t>User will be presented with a form and needs to enter Merchant Reference number,requestID,amount,currency and select the APM from dropdown menu</w:t>
      </w:r>
      <w:r w:rsidRPr="00D602FC">
        <w:t>.</w:t>
      </w:r>
      <w:r>
        <w:t>Once the correct information is submitted, the result will be displayed.</w:t>
      </w:r>
    </w:p>
    <w:p w14:paraId="19413EC1" w14:textId="77777777" w:rsidR="001D316C" w:rsidRPr="00D602FC" w:rsidRDefault="00B05D98"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w:t>
      </w:r>
      <w:r w:rsidR="001D316C">
        <w:t>C</w:t>
      </w:r>
      <w:r w:rsidR="001D316C" w:rsidRPr="00D602FC">
        <w:t>heckStatusService</w:t>
      </w:r>
    </w:p>
    <w:p w14:paraId="771142F5" w14:textId="77777777" w:rsidR="001D316C" w:rsidRPr="00D602FC" w:rsidRDefault="001D316C" w:rsidP="001D316C">
      <w:pPr>
        <w:pStyle w:val="Heading3"/>
        <w:rPr>
          <w:rFonts w:asciiTheme="minorHAnsi" w:hAnsiTheme="minorHAnsi"/>
        </w:rPr>
      </w:pPr>
      <w:bookmarkStart w:id="1395" w:name="_Toc471208472"/>
      <w:bookmarkStart w:id="1396" w:name="_Toc491426926"/>
      <w:bookmarkStart w:id="1397" w:name="_Toc492046377"/>
      <w:r w:rsidRPr="00D602FC">
        <w:rPr>
          <w:rFonts w:asciiTheme="minorHAnsi" w:hAnsiTheme="minorHAnsi"/>
        </w:rPr>
        <w:t>Capture Request</w:t>
      </w:r>
      <w:bookmarkEnd w:id="1395"/>
      <w:bookmarkEnd w:id="1396"/>
      <w:bookmarkEnd w:id="1397"/>
    </w:p>
    <w:p w14:paraId="6C42B0D4" w14:textId="77777777" w:rsidR="001D316C" w:rsidRPr="00D602FC" w:rsidRDefault="001D316C" w:rsidP="001D316C">
      <w:r w:rsidRPr="00D602FC">
        <w:t xml:space="preserve">Call the pipeline </w:t>
      </w:r>
      <w:r w:rsidRPr="007E6687">
        <w:rPr>
          <w:b/>
        </w:rPr>
        <w:t>CYBServicesTesting-TestCaptureService</w:t>
      </w:r>
      <w:r w:rsidRPr="00D602FC">
        <w:t xml:space="preserve"> to test Capture request</w:t>
      </w:r>
      <w:r>
        <w:t xml:space="preserve"> for PayPal,Klarna,Credit Card and Visa Checkout</w:t>
      </w:r>
      <w:r w:rsidRPr="00D602FC">
        <w:t>. The end node of the unit test pipeline is a template which displays all relevant request/response information.</w:t>
      </w:r>
      <w:r>
        <w:t>User will be presented with a form and needs to enter Merchant Reference number,requestID,amount,currency and select the APM from dropdown menu</w:t>
      </w:r>
      <w:r w:rsidRPr="00D602FC">
        <w:t>.</w:t>
      </w:r>
      <w:r>
        <w:t>Once the correct information is submitted, the result will be displayed.</w:t>
      </w:r>
    </w:p>
    <w:p w14:paraId="5586B0B9" w14:textId="77777777" w:rsidR="001D316C" w:rsidRDefault="00B05D98"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-TestCapture</w:t>
      </w:r>
      <w:r w:rsidR="001D316C">
        <w:t>Service</w:t>
      </w:r>
    </w:p>
    <w:p w14:paraId="2B367EDA" w14:textId="77777777" w:rsidR="001D316C" w:rsidRPr="00D602FC" w:rsidRDefault="001D316C" w:rsidP="001D316C">
      <w:pPr>
        <w:pStyle w:val="Heading3"/>
        <w:rPr>
          <w:rFonts w:asciiTheme="minorHAnsi" w:hAnsiTheme="minorHAnsi"/>
        </w:rPr>
      </w:pPr>
      <w:bookmarkStart w:id="1398" w:name="_Toc491426927"/>
      <w:bookmarkStart w:id="1399" w:name="_Toc492046378"/>
      <w:r>
        <w:rPr>
          <w:rFonts w:asciiTheme="minorHAnsi" w:hAnsiTheme="minorHAnsi"/>
        </w:rPr>
        <w:lastRenderedPageBreak/>
        <w:t>Auth Reversal</w:t>
      </w:r>
      <w:r w:rsidRPr="00D602FC">
        <w:rPr>
          <w:rFonts w:asciiTheme="minorHAnsi" w:hAnsiTheme="minorHAnsi"/>
        </w:rPr>
        <w:t xml:space="preserve"> Request</w:t>
      </w:r>
      <w:bookmarkEnd w:id="1398"/>
      <w:bookmarkEnd w:id="1399"/>
    </w:p>
    <w:p w14:paraId="64AD3C46" w14:textId="77777777" w:rsidR="001D316C" w:rsidRPr="00D602FC" w:rsidRDefault="001D316C" w:rsidP="001D316C">
      <w:r w:rsidRPr="00D602FC">
        <w:t xml:space="preserve">Call the pipeline </w:t>
      </w:r>
      <w:r w:rsidRPr="007E6687">
        <w:rPr>
          <w:b/>
        </w:rPr>
        <w:t>CYBServicesTesting-TestAuthReversalService</w:t>
      </w:r>
      <w:r w:rsidRPr="00D602FC">
        <w:t xml:space="preserve"> to test </w:t>
      </w:r>
      <w:r>
        <w:t>Auth reversal</w:t>
      </w:r>
      <w:r w:rsidRPr="00D602FC">
        <w:t xml:space="preserve"> request</w:t>
      </w:r>
      <w:r>
        <w:t xml:space="preserve"> for PayPal,Klarna,Credit Card</w:t>
      </w:r>
      <w:r w:rsidRPr="00D602FC">
        <w:t>. The end node of the unit test pipeline is a template which displays all relevant request/response information.</w:t>
      </w:r>
      <w:r>
        <w:t>User will be presented with a form and needs to enter Merchant Reference number,requestID,amount,currency and select the APM from dropdown menu</w:t>
      </w:r>
      <w:r w:rsidRPr="00D602FC">
        <w:t>.</w:t>
      </w:r>
      <w:r>
        <w:t>Once the correct information is submitted, the result will be displayed.</w:t>
      </w:r>
    </w:p>
    <w:p w14:paraId="64EE236B" w14:textId="77777777" w:rsidR="001D316C" w:rsidRDefault="00B05D98"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w:t>
      </w:r>
      <w:r w:rsidR="001D316C">
        <w:t>AuthReversalService</w:t>
      </w:r>
    </w:p>
    <w:p w14:paraId="1ED19F7B" w14:textId="77777777" w:rsidR="001D316C" w:rsidRPr="00D602FC" w:rsidRDefault="001D316C" w:rsidP="001D316C">
      <w:pPr>
        <w:pStyle w:val="Heading3"/>
        <w:rPr>
          <w:rFonts w:asciiTheme="minorHAnsi" w:hAnsiTheme="minorHAnsi"/>
        </w:rPr>
      </w:pPr>
      <w:bookmarkStart w:id="1400" w:name="_Toc491426928"/>
      <w:bookmarkStart w:id="1401" w:name="_Toc492046379"/>
      <w:r>
        <w:rPr>
          <w:rFonts w:asciiTheme="minorHAnsi" w:hAnsiTheme="minorHAnsi"/>
        </w:rPr>
        <w:t>Sale</w:t>
      </w:r>
      <w:r w:rsidRPr="00D602FC">
        <w:rPr>
          <w:rFonts w:asciiTheme="minorHAnsi" w:hAnsiTheme="minorHAnsi"/>
        </w:rPr>
        <w:t xml:space="preserve"> Request</w:t>
      </w:r>
      <w:bookmarkEnd w:id="1400"/>
      <w:bookmarkEnd w:id="1401"/>
    </w:p>
    <w:p w14:paraId="6AE002D4" w14:textId="77777777" w:rsidR="001D316C" w:rsidRPr="00D602FC" w:rsidRDefault="001D316C" w:rsidP="001D316C">
      <w:r w:rsidRPr="00D602FC">
        <w:t xml:space="preserve">Call the pipeline </w:t>
      </w:r>
      <w:r w:rsidRPr="007E6687">
        <w:rPr>
          <w:b/>
        </w:rPr>
        <w:t>CYBServicesTesting-TestSaleService</w:t>
      </w:r>
      <w:r w:rsidRPr="00D602FC">
        <w:t xml:space="preserve"> to test </w:t>
      </w:r>
      <w:r>
        <w:t>Sale</w:t>
      </w:r>
      <w:r w:rsidRPr="00D602FC">
        <w:t xml:space="preserve"> request</w:t>
      </w:r>
      <w:r>
        <w:t xml:space="preserve"> for PayPal</w:t>
      </w:r>
      <w:r w:rsidRPr="00D602FC">
        <w:t>. The end node of the unit test pipeline is a template which displays all relevant request/response information.</w:t>
      </w:r>
      <w:r>
        <w:t xml:space="preserve">User will be presented with a form and needs to enter Merchant Reference number,requestID,amount,currency and enter the APM </w:t>
      </w:r>
      <w:r w:rsidR="00B03D3F">
        <w:t>name</w:t>
      </w:r>
      <w:r w:rsidR="00B03D3F" w:rsidRPr="00D602FC">
        <w:t>.</w:t>
      </w:r>
      <w:r w:rsidR="00B03D3F">
        <w:t xml:space="preserve"> Once</w:t>
      </w:r>
      <w:r>
        <w:t xml:space="preserve"> the correct information is submitted, the result will be displayed.</w:t>
      </w:r>
    </w:p>
    <w:p w14:paraId="2ED9745B" w14:textId="77777777" w:rsidR="001D316C" w:rsidRDefault="00B05D98"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w:t>
      </w:r>
      <w:r w:rsidR="001D316C">
        <w:t>Sal</w:t>
      </w:r>
      <w:r w:rsidR="001D316C" w:rsidRPr="00D602FC">
        <w:t>e</w:t>
      </w:r>
      <w:r w:rsidR="001D316C">
        <w:t>Service</w:t>
      </w:r>
    </w:p>
    <w:p w14:paraId="67518BEA" w14:textId="77777777" w:rsidR="001D316C" w:rsidRPr="00D602FC" w:rsidRDefault="001D316C" w:rsidP="001D316C">
      <w:pPr>
        <w:pStyle w:val="Heading3"/>
        <w:rPr>
          <w:rFonts w:asciiTheme="minorHAnsi" w:hAnsiTheme="minorHAnsi"/>
        </w:rPr>
      </w:pPr>
      <w:bookmarkStart w:id="1402" w:name="_Toc491426929"/>
      <w:bookmarkStart w:id="1403" w:name="_Toc492046380"/>
      <w:r>
        <w:rPr>
          <w:rFonts w:asciiTheme="minorHAnsi" w:hAnsiTheme="minorHAnsi"/>
        </w:rPr>
        <w:t>Authorize</w:t>
      </w:r>
      <w:r w:rsidRPr="00D602FC">
        <w:rPr>
          <w:rFonts w:asciiTheme="minorHAnsi" w:hAnsiTheme="minorHAnsi"/>
        </w:rPr>
        <w:t xml:space="preserve"> Request</w:t>
      </w:r>
      <w:bookmarkEnd w:id="1402"/>
      <w:bookmarkEnd w:id="1403"/>
    </w:p>
    <w:p w14:paraId="3E718D70" w14:textId="77777777" w:rsidR="001D316C" w:rsidRPr="00D602FC" w:rsidRDefault="001D316C" w:rsidP="001D316C">
      <w:r w:rsidRPr="00D602FC">
        <w:t xml:space="preserve">Call the pipeline </w:t>
      </w:r>
      <w:r w:rsidRPr="007E6687">
        <w:rPr>
          <w:b/>
        </w:rPr>
        <w:t>CYBServicesTesting-TestAuthorizeService</w:t>
      </w:r>
      <w:r w:rsidRPr="00D602FC">
        <w:t xml:space="preserve"> to test </w:t>
      </w:r>
      <w:r>
        <w:t>Authorize</w:t>
      </w:r>
      <w:r w:rsidRPr="00D602FC">
        <w:t xml:space="preserve"> request</w:t>
      </w:r>
      <w:r>
        <w:t xml:space="preserve"> for PayPal</w:t>
      </w:r>
      <w:r w:rsidRPr="00D602FC">
        <w:t>. The end node of the unit test pipeline is a template which displays all relevant request/response information.</w:t>
      </w:r>
      <w:r>
        <w:t>User will be presented with a form and needs to enter Merchant Reference number,requestID,amount,currency and enter the APM name.Once the correct information is submitted, the result will be displayed.</w:t>
      </w:r>
    </w:p>
    <w:p w14:paraId="254BDE13" w14:textId="77777777" w:rsidR="001D316C" w:rsidRDefault="00B05D98"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w:t>
      </w:r>
      <w:r w:rsidR="001D316C">
        <w:t>AuthorizeService</w:t>
      </w:r>
    </w:p>
    <w:p w14:paraId="6A935751" w14:textId="77777777" w:rsidR="001D316C" w:rsidRPr="00D602FC" w:rsidRDefault="001D316C" w:rsidP="001D316C">
      <w:pPr>
        <w:pStyle w:val="Heading3"/>
        <w:rPr>
          <w:rFonts w:asciiTheme="minorHAnsi" w:hAnsiTheme="minorHAnsi"/>
        </w:rPr>
      </w:pPr>
      <w:bookmarkStart w:id="1404" w:name="_Toc491426930"/>
      <w:bookmarkStart w:id="1405" w:name="_Toc492046381"/>
      <w:r>
        <w:rPr>
          <w:rFonts w:asciiTheme="minorHAnsi" w:hAnsiTheme="minorHAnsi"/>
        </w:rPr>
        <w:t>Refund</w:t>
      </w:r>
      <w:r w:rsidRPr="00D602FC">
        <w:rPr>
          <w:rFonts w:asciiTheme="minorHAnsi" w:hAnsiTheme="minorHAnsi"/>
        </w:rPr>
        <w:t xml:space="preserve"> Request</w:t>
      </w:r>
      <w:bookmarkEnd w:id="1404"/>
      <w:bookmarkEnd w:id="1405"/>
    </w:p>
    <w:p w14:paraId="3189A527" w14:textId="77777777" w:rsidR="001D316C" w:rsidRPr="00D602FC" w:rsidRDefault="001D316C" w:rsidP="001D316C">
      <w:r w:rsidRPr="00D602FC">
        <w:t xml:space="preserve">Call the pipeline </w:t>
      </w:r>
      <w:r w:rsidRPr="007E6687">
        <w:rPr>
          <w:b/>
        </w:rPr>
        <w:t>CYBServicesTesting-TestRefundService</w:t>
      </w:r>
      <w:r w:rsidRPr="00D602FC">
        <w:t xml:space="preserve"> to test </w:t>
      </w:r>
      <w:r>
        <w:t>Refund</w:t>
      </w:r>
      <w:r w:rsidRPr="00D602FC">
        <w:t xml:space="preserve"> request</w:t>
      </w:r>
      <w:r>
        <w:t xml:space="preserve"> for PayPal,Klarna,Bancontact,Sofort and, </w:t>
      </w:r>
      <w:r w:rsidR="00B03D3F">
        <w:t>IDEAL</w:t>
      </w:r>
      <w:r w:rsidRPr="00D602FC">
        <w:t>. The end node of the unit test pipeline is a template which displays all relevant request/response information.</w:t>
      </w:r>
      <w:r>
        <w:t>User will be presented with a form and needs to enter Merchant Reference number,requestID,amount,currency and select the APM from dropdown menu</w:t>
      </w:r>
      <w:r w:rsidRPr="00D602FC">
        <w:t>.</w:t>
      </w:r>
      <w:r>
        <w:t>Once the correct information is submitted, the result will be displayed.</w:t>
      </w:r>
    </w:p>
    <w:p w14:paraId="0891A422" w14:textId="77777777" w:rsidR="001D316C" w:rsidRDefault="00B05D98"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w:t>
      </w:r>
      <w:r w:rsidR="001D316C">
        <w:t>RefundService</w:t>
      </w:r>
    </w:p>
    <w:p w14:paraId="56527375" w14:textId="77777777" w:rsidR="001D316C" w:rsidRPr="00D602FC" w:rsidRDefault="001D316C" w:rsidP="001D316C">
      <w:pPr>
        <w:pStyle w:val="Heading3"/>
        <w:rPr>
          <w:rFonts w:asciiTheme="minorHAnsi" w:hAnsiTheme="minorHAnsi"/>
        </w:rPr>
      </w:pPr>
      <w:bookmarkStart w:id="1406" w:name="_Toc491426931"/>
      <w:bookmarkStart w:id="1407" w:name="_Toc492046382"/>
      <w:r>
        <w:rPr>
          <w:rFonts w:asciiTheme="minorHAnsi" w:hAnsiTheme="minorHAnsi"/>
        </w:rPr>
        <w:lastRenderedPageBreak/>
        <w:t>Cancel</w:t>
      </w:r>
      <w:r w:rsidRPr="00D602FC">
        <w:rPr>
          <w:rFonts w:asciiTheme="minorHAnsi" w:hAnsiTheme="minorHAnsi"/>
        </w:rPr>
        <w:t xml:space="preserve"> Request</w:t>
      </w:r>
      <w:bookmarkEnd w:id="1406"/>
      <w:bookmarkEnd w:id="1407"/>
    </w:p>
    <w:p w14:paraId="342437CE" w14:textId="77777777" w:rsidR="001D316C" w:rsidRPr="00D602FC" w:rsidRDefault="001D316C" w:rsidP="001D316C">
      <w:r w:rsidRPr="00D602FC">
        <w:t xml:space="preserve">Call the pipeline </w:t>
      </w:r>
      <w:r w:rsidRPr="007E6687">
        <w:rPr>
          <w:b/>
        </w:rPr>
        <w:t>CYBServicesTesting-TestCancelService</w:t>
      </w:r>
      <w:r w:rsidRPr="00D602FC">
        <w:t xml:space="preserve"> to test C</w:t>
      </w:r>
      <w:r>
        <w:t>ancel</w:t>
      </w:r>
      <w:r w:rsidRPr="00D602FC">
        <w:t xml:space="preserve"> request</w:t>
      </w:r>
      <w:r>
        <w:t xml:space="preserve"> for PayPal</w:t>
      </w:r>
      <w:r w:rsidRPr="00D602FC">
        <w:t>. The end node of the unit test pipeline is a template which displays all relevant request/response information.</w:t>
      </w:r>
      <w:r>
        <w:t>User will be presented with a form and needs to enter Merchant Reference number,requestID and enter the APM name</w:t>
      </w:r>
      <w:r w:rsidRPr="00D602FC">
        <w:t>.</w:t>
      </w:r>
      <w:r>
        <w:t>Once the correct information is submitted, the result will be displayed.</w:t>
      </w:r>
    </w:p>
    <w:p w14:paraId="6C7DADAE" w14:textId="77777777" w:rsidR="001D316C" w:rsidRDefault="00B05D98"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-TestCa</w:t>
      </w:r>
      <w:r w:rsidR="001D316C">
        <w:t>ncelService</w:t>
      </w:r>
    </w:p>
    <w:p w14:paraId="2C7CCFDE" w14:textId="77777777" w:rsidR="001D316C" w:rsidRPr="00D602FC" w:rsidRDefault="001D316C" w:rsidP="001D316C">
      <w:pPr>
        <w:pStyle w:val="Heading3"/>
        <w:rPr>
          <w:rFonts w:asciiTheme="minorHAnsi" w:hAnsiTheme="minorHAnsi"/>
        </w:rPr>
      </w:pPr>
      <w:bookmarkStart w:id="1408" w:name="_Toc471208474"/>
      <w:bookmarkStart w:id="1409" w:name="_Toc491426932"/>
      <w:bookmarkStart w:id="1410" w:name="_Toc492046383"/>
      <w:r w:rsidRPr="00D602FC">
        <w:rPr>
          <w:rFonts w:asciiTheme="minorHAnsi" w:hAnsiTheme="minorHAnsi"/>
        </w:rPr>
        <w:t>Secure Acceptance Web / Mobile Create Token Request</w:t>
      </w:r>
      <w:bookmarkEnd w:id="1408"/>
      <w:bookmarkEnd w:id="1409"/>
      <w:bookmarkEnd w:id="1410"/>
    </w:p>
    <w:p w14:paraId="4B3F419A" w14:textId="77777777" w:rsidR="001D316C" w:rsidRPr="00D602FC" w:rsidRDefault="001D316C" w:rsidP="001D316C">
      <w:r w:rsidRPr="00D602FC">
        <w:t xml:space="preserve">Before TESTING please complete the profile setup for service to work refer section </w:t>
      </w:r>
      <w:r w:rsidRPr="00D602FC">
        <w:rPr>
          <w:b/>
          <w:bCs/>
        </w:rPr>
        <w:t>Secure Acceptance profile setup</w:t>
      </w:r>
      <w:r w:rsidRPr="00D602FC">
        <w:t xml:space="preserve"> for more details</w:t>
      </w:r>
    </w:p>
    <w:p w14:paraId="54C49580" w14:textId="77777777" w:rsidR="001D316C" w:rsidRDefault="001D316C" w:rsidP="001D316C">
      <w:r w:rsidRPr="00D602FC">
        <w:t xml:space="preserve">Call the pipeline </w:t>
      </w:r>
      <w:r w:rsidRPr="007E6687">
        <w:rPr>
          <w:b/>
        </w:rPr>
        <w:t>CYBServicesTesting-TestSATokenCreate</w:t>
      </w:r>
      <w:r w:rsidRPr="00D602FC">
        <w:t xml:space="preserve"> to test the secure acceptance redirect create token Service. This renders a secure acceptance hosted page at cybersource having details of card options to choose to enter/select values. The service response is shown after the pay button is clicked.  The field’s label turns to red colored font if the field was mandatory. The response arrived to pipeline </w:t>
      </w:r>
      <w:r>
        <w:t>CYBServicesTesting</w:t>
      </w:r>
      <w:r w:rsidRPr="00D602FC">
        <w:t>-TestSATokenCreateResponse which displays the service result fields.</w:t>
      </w:r>
    </w:p>
    <w:p w14:paraId="14A82033" w14:textId="77777777" w:rsidR="008E54F7" w:rsidRPr="00D602FC" w:rsidRDefault="00B05D98" w:rsidP="001D316C">
      <w:hyperlink w:history="1">
        <w:r w:rsidR="008E54F7" w:rsidRPr="00D602FC">
          <w:t>https:// &lt;Sandbox</w:t>
        </w:r>
      </w:hyperlink>
      <w:r w:rsidR="008E54F7" w:rsidRPr="00D602FC">
        <w:t xml:space="preserve"> Name&gt;/on/demandware.store/Sites-SiteGenesis-Site/default/</w:t>
      </w:r>
      <w:r w:rsidR="008E54F7">
        <w:t>CYBServicesTesting</w:t>
      </w:r>
      <w:r w:rsidR="008E54F7" w:rsidRPr="00D602FC">
        <w:t>-</w:t>
      </w:r>
      <w:r w:rsidR="008E54F7" w:rsidRPr="008E54F7">
        <w:t xml:space="preserve"> TestSATokenCreate</w:t>
      </w:r>
    </w:p>
    <w:p w14:paraId="10E8100F" w14:textId="77777777" w:rsidR="00DC2E86" w:rsidRPr="00E33D85" w:rsidRDefault="0076608A" w:rsidP="00E764DC">
      <w:pPr>
        <w:pStyle w:val="Heading3"/>
        <w:rPr>
          <w:rFonts w:asciiTheme="minorHAnsi" w:hAnsiTheme="minorHAnsi"/>
        </w:rPr>
      </w:pPr>
      <w:bookmarkStart w:id="1411" w:name="_Toc492046384"/>
      <w:r w:rsidRPr="00E33D85">
        <w:rPr>
          <w:rFonts w:asciiTheme="minorHAnsi" w:hAnsiTheme="minorHAnsi"/>
        </w:rPr>
        <w:t>Apple Pay</w:t>
      </w:r>
      <w:bookmarkEnd w:id="1411"/>
      <w:r w:rsidRPr="00E33D85">
        <w:rPr>
          <w:rFonts w:asciiTheme="minorHAnsi" w:hAnsiTheme="minorHAnsi"/>
        </w:rPr>
        <w:t xml:space="preserve"> </w:t>
      </w:r>
    </w:p>
    <w:p w14:paraId="31BCC686" w14:textId="77777777" w:rsidR="0004357A" w:rsidRDefault="0004357A" w:rsidP="0004357A">
      <w:pPr>
        <w:pStyle w:val="Heading4"/>
      </w:pPr>
      <w:bookmarkStart w:id="1412" w:name="_Toc368651179"/>
      <w:r>
        <w:t xml:space="preserve">How to test on Demandware </w:t>
      </w:r>
      <w:r w:rsidR="00F64631">
        <w:t>storefront</w:t>
      </w:r>
    </w:p>
    <w:p w14:paraId="3218C990" w14:textId="77777777" w:rsidR="0004357A" w:rsidRDefault="0004357A" w:rsidP="003C3632">
      <w:pPr>
        <w:pStyle w:val="BodyText"/>
      </w:pPr>
      <w:r>
        <w:t xml:space="preserve">To test </w:t>
      </w:r>
      <w:r w:rsidR="00B03D3F">
        <w:t>Apple Pay</w:t>
      </w:r>
      <w:r>
        <w:t xml:space="preserve"> interface on Demandware site, following files need to be updated:</w:t>
      </w:r>
    </w:p>
    <w:p w14:paraId="7BF96CB4" w14:textId="77777777" w:rsidR="0004357A" w:rsidRDefault="0004357A" w:rsidP="003C3632">
      <w:pPr>
        <w:pStyle w:val="BodyText"/>
      </w:pPr>
    </w:p>
    <w:p w14:paraId="2ACC3BF7" w14:textId="77777777" w:rsidR="0004357A" w:rsidRDefault="0004357A" w:rsidP="00670D8D">
      <w:pPr>
        <w:pStyle w:val="Heading5"/>
      </w:pPr>
      <w:r>
        <w:t>Pipeline – BASIC_CREDIT.XML</w:t>
      </w:r>
    </w:p>
    <w:p w14:paraId="78252EE5" w14:textId="77777777" w:rsidR="0004357A" w:rsidRDefault="0004357A" w:rsidP="003C3632">
      <w:pPr>
        <w:pStyle w:val="BodyText"/>
      </w:pPr>
    </w:p>
    <w:p w14:paraId="458501ED" w14:textId="77777777" w:rsidR="0004357A" w:rsidRDefault="0004357A" w:rsidP="003C3632">
      <w:pPr>
        <w:pStyle w:val="BodyText"/>
      </w:pPr>
      <w:r>
        <w:t>Update handle node to handle Apple pay payment method</w:t>
      </w:r>
    </w:p>
    <w:p w14:paraId="1AA7A8F5" w14:textId="77777777" w:rsidR="0004357A" w:rsidRDefault="0004357A" w:rsidP="003C3632">
      <w:pPr>
        <w:pStyle w:val="BodyText"/>
      </w:pPr>
    </w:p>
    <w:p w14:paraId="2D0979E6" w14:textId="77777777" w:rsidR="0004357A" w:rsidRDefault="0004357A" w:rsidP="003C3632">
      <w:pPr>
        <w:pStyle w:val="BodyText"/>
        <w:numPr>
          <w:ilvl w:val="0"/>
          <w:numId w:val="85"/>
        </w:numPr>
      </w:pPr>
      <w:r>
        <w:t>Add assign node and set  “</w:t>
      </w:r>
      <w:r w:rsidRPr="002162BB">
        <w:t>PaymentMethod</w:t>
      </w:r>
      <w:r>
        <w:t xml:space="preserve">” as </w:t>
      </w:r>
      <w:r w:rsidRPr="002162BB">
        <w:t>CurrentForms.billing.paymentMethods.selectedPaymentMethodID.value</w:t>
      </w:r>
    </w:p>
    <w:p w14:paraId="5F963D8D" w14:textId="77777777" w:rsidR="0004357A" w:rsidRDefault="0004357A" w:rsidP="003C3632">
      <w:pPr>
        <w:pStyle w:val="BodyText"/>
        <w:numPr>
          <w:ilvl w:val="0"/>
          <w:numId w:val="85"/>
        </w:numPr>
      </w:pPr>
      <w:r>
        <w:t xml:space="preserve">Add decision node with condition </w:t>
      </w:r>
      <w:r w:rsidRPr="002162BB">
        <w:t>!PaymentMethod.equals('DW_APPLE_PAY')</w:t>
      </w:r>
      <w:r>
        <w:t xml:space="preserve"> , if false add call node  to remove existing payment instrument </w:t>
      </w:r>
      <w:r w:rsidRPr="002162BB">
        <w:t>CybersourceData-RemovePaymentInstrument</w:t>
      </w:r>
    </w:p>
    <w:p w14:paraId="21C431A0" w14:textId="77777777" w:rsidR="0004357A" w:rsidRDefault="0004357A" w:rsidP="003C3632">
      <w:pPr>
        <w:pStyle w:val="BodyText"/>
        <w:numPr>
          <w:ilvl w:val="0"/>
          <w:numId w:val="85"/>
        </w:numPr>
      </w:pPr>
      <w:r>
        <w:t>Add script node app</w:t>
      </w:r>
      <w:r w:rsidRPr="002162BB">
        <w:t>p_storefront_core:checkout/CreatePaymentInstrument.ds</w:t>
      </w:r>
      <w:r>
        <w:t xml:space="preserve"> with input :</w:t>
      </w:r>
    </w:p>
    <w:p w14:paraId="7EB09413" w14:textId="77777777" w:rsidR="0004357A" w:rsidRDefault="0004357A" w:rsidP="003C3632">
      <w:pPr>
        <w:pStyle w:val="BodyText"/>
      </w:pPr>
      <w:r>
        <w:t xml:space="preserve">                    </w:t>
      </w:r>
      <w:r w:rsidRPr="002162BB">
        <w:t>LineItemCtnr</w:t>
      </w:r>
      <w:r w:rsidRPr="002162BB">
        <w:tab/>
        <w:t>Basket != null ? Basket : Order</w:t>
      </w:r>
    </w:p>
    <w:p w14:paraId="572D8BA5" w14:textId="77777777" w:rsidR="0004357A" w:rsidRDefault="0004357A" w:rsidP="003C3632">
      <w:pPr>
        <w:pStyle w:val="BodyText"/>
      </w:pPr>
      <w:r>
        <w:t xml:space="preserve">                    </w:t>
      </w:r>
      <w:r w:rsidRPr="002162BB">
        <w:t>PaymentType</w:t>
      </w:r>
      <w:r w:rsidRPr="002162BB">
        <w:tab/>
      </w:r>
      <w:r w:rsidR="00B16D36" w:rsidRPr="00B16D36">
        <w:t>PaymentMethod</w:t>
      </w:r>
    </w:p>
    <w:p w14:paraId="095324C4" w14:textId="77777777" w:rsidR="0004357A" w:rsidRDefault="0004357A" w:rsidP="003C3632">
      <w:pPr>
        <w:pStyle w:val="BodyText"/>
      </w:pPr>
      <w:r>
        <w:t xml:space="preserve">                    </w:t>
      </w:r>
      <w:r w:rsidRPr="002162BB">
        <w:t>RemoveExisting</w:t>
      </w:r>
      <w:r w:rsidRPr="002162BB">
        <w:tab/>
      </w:r>
      <w:r w:rsidR="0042627B">
        <w:t>true</w:t>
      </w:r>
    </w:p>
    <w:p w14:paraId="55B6354A" w14:textId="77777777" w:rsidR="0004357A" w:rsidRDefault="0004357A" w:rsidP="003C3632">
      <w:pPr>
        <w:pStyle w:val="BodyText"/>
      </w:pPr>
      <w:r>
        <w:t xml:space="preserve">              And Output:</w:t>
      </w:r>
    </w:p>
    <w:p w14:paraId="4A2739AA" w14:textId="77777777" w:rsidR="0004357A" w:rsidRDefault="0004357A" w:rsidP="003C3632">
      <w:pPr>
        <w:pStyle w:val="BodyText"/>
      </w:pPr>
      <w:r>
        <w:t xml:space="preserve">                    </w:t>
      </w:r>
      <w:r w:rsidRPr="002162BB">
        <w:t>PaymentInstrument</w:t>
      </w:r>
      <w:r w:rsidRPr="002162BB">
        <w:tab/>
        <w:t>PaymentInstrument</w:t>
      </w:r>
    </w:p>
    <w:p w14:paraId="5DDC0A2B" w14:textId="77777777" w:rsidR="0004357A" w:rsidRDefault="0004357A" w:rsidP="003C3632">
      <w:pPr>
        <w:pStyle w:val="BodyText"/>
        <w:numPr>
          <w:ilvl w:val="0"/>
          <w:numId w:val="85"/>
        </w:numPr>
      </w:pPr>
      <w:r>
        <w:lastRenderedPageBreak/>
        <w:t>IF step 2 is true continue with the existing flow</w:t>
      </w:r>
    </w:p>
    <w:p w14:paraId="5D7F0489" w14:textId="77777777" w:rsidR="0004357A" w:rsidRDefault="0004357A" w:rsidP="003C3632">
      <w:pPr>
        <w:pStyle w:val="BodyText"/>
      </w:pPr>
    </w:p>
    <w:p w14:paraId="6CDDF1B4" w14:textId="77777777" w:rsidR="0004357A" w:rsidRPr="002162BB" w:rsidRDefault="00B16D36" w:rsidP="003C3632">
      <w:pPr>
        <w:pStyle w:val="BodyText"/>
      </w:pPr>
      <w:r>
        <w:rPr>
          <w:noProof/>
        </w:rPr>
        <w:drawing>
          <wp:inline distT="0" distB="0" distL="0" distR="0" wp14:anchorId="4EF0F716" wp14:editId="0D43F49E">
            <wp:extent cx="6400800" cy="4191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400800" cy="4191000"/>
                    </a:xfrm>
                    <a:prstGeom prst="rect">
                      <a:avLst/>
                    </a:prstGeom>
                    <a:noFill/>
                    <a:ln>
                      <a:noFill/>
                    </a:ln>
                  </pic:spPr>
                </pic:pic>
              </a:graphicData>
            </a:graphic>
          </wp:inline>
        </w:drawing>
      </w:r>
    </w:p>
    <w:p w14:paraId="198E82D9" w14:textId="77777777" w:rsidR="0004357A" w:rsidRDefault="0004357A" w:rsidP="003C3632">
      <w:pPr>
        <w:pStyle w:val="BodyText"/>
      </w:pPr>
    </w:p>
    <w:p w14:paraId="0B3E8D6F" w14:textId="77777777" w:rsidR="0004357A" w:rsidRPr="00670D8D" w:rsidRDefault="0004357A" w:rsidP="003C3632">
      <w:pPr>
        <w:pStyle w:val="BodyText"/>
      </w:pPr>
      <w:r w:rsidRPr="00670D8D">
        <w:t xml:space="preserve">Update Authorize node </w:t>
      </w:r>
    </w:p>
    <w:p w14:paraId="79C4A38D" w14:textId="77777777" w:rsidR="0004357A" w:rsidRDefault="0004357A" w:rsidP="0004357A">
      <w:pPr>
        <w:pStyle w:val="Heading4"/>
        <w:rPr>
          <w:rFonts w:asciiTheme="minorHAnsi" w:eastAsiaTheme="minorHAnsi" w:hAnsiTheme="minorHAnsi" w:cstheme="minorBidi"/>
          <w:b w:val="0"/>
          <w:bCs/>
          <w:color w:val="000000" w:themeColor="text1"/>
          <w:sz w:val="22"/>
          <w:szCs w:val="22"/>
        </w:rPr>
      </w:pPr>
      <w:r w:rsidRPr="00C0033F">
        <w:rPr>
          <w:rFonts w:asciiTheme="minorHAnsi" w:eastAsiaTheme="minorHAnsi" w:hAnsiTheme="minorHAnsi" w:cstheme="minorBidi"/>
          <w:b w:val="0"/>
          <w:bCs/>
          <w:color w:val="000000" w:themeColor="text1"/>
          <w:sz w:val="22"/>
          <w:szCs w:val="22"/>
        </w:rPr>
        <w:t>Add a decision node</w:t>
      </w:r>
      <w:r>
        <w:rPr>
          <w:rFonts w:asciiTheme="minorHAnsi" w:eastAsiaTheme="minorHAnsi" w:hAnsiTheme="minorHAnsi" w:cstheme="minorBidi"/>
          <w:b w:val="0"/>
          <w:bCs/>
          <w:color w:val="000000" w:themeColor="text1"/>
          <w:sz w:val="22"/>
          <w:szCs w:val="22"/>
        </w:rPr>
        <w:t xml:space="preserve"> with condition as </w:t>
      </w:r>
      <w:r w:rsidR="00602101" w:rsidRPr="00602101">
        <w:rPr>
          <w:rFonts w:asciiTheme="minorHAnsi" w:eastAsiaTheme="minorHAnsi" w:hAnsiTheme="minorHAnsi" w:cstheme="minorBidi"/>
          <w:b w:val="0"/>
          <w:bCs/>
          <w:color w:val="000000" w:themeColor="text1"/>
          <w:sz w:val="22"/>
          <w:szCs w:val="22"/>
        </w:rPr>
        <w:t>!PaymentMethod.equals('DW_APPLE_PAY')</w:t>
      </w:r>
      <w:r w:rsidR="00602101">
        <w:rPr>
          <w:rFonts w:asciiTheme="minorHAnsi" w:eastAsiaTheme="minorHAnsi" w:hAnsiTheme="minorHAnsi" w:cstheme="minorBidi"/>
          <w:b w:val="0"/>
          <w:bCs/>
          <w:color w:val="000000" w:themeColor="text1"/>
          <w:sz w:val="22"/>
          <w:szCs w:val="22"/>
        </w:rPr>
        <w:t xml:space="preserve"> </w:t>
      </w:r>
      <w:r w:rsidRPr="00C0033F">
        <w:rPr>
          <w:rFonts w:asciiTheme="minorHAnsi" w:eastAsiaTheme="minorHAnsi" w:hAnsiTheme="minorHAnsi" w:cstheme="minorBidi"/>
          <w:b w:val="0"/>
          <w:bCs/>
          <w:color w:val="000000" w:themeColor="text1"/>
          <w:sz w:val="22"/>
          <w:szCs w:val="22"/>
        </w:rPr>
        <w:t>above end node to check if existing payment method is apply pay then add new end node with review status</w:t>
      </w:r>
    </w:p>
    <w:p w14:paraId="07C35C53" w14:textId="77777777" w:rsidR="0004357A" w:rsidRDefault="0004357A" w:rsidP="003C3632">
      <w:pPr>
        <w:pStyle w:val="BodyText"/>
      </w:pPr>
    </w:p>
    <w:p w14:paraId="6CB9989E" w14:textId="77777777" w:rsidR="0004357A" w:rsidRPr="00B74E8C" w:rsidRDefault="00602101" w:rsidP="003C3632">
      <w:pPr>
        <w:pStyle w:val="BodyText"/>
      </w:pPr>
      <w:r>
        <w:rPr>
          <w:noProof/>
        </w:rPr>
        <w:lastRenderedPageBreak/>
        <w:drawing>
          <wp:inline distT="0" distB="0" distL="0" distR="0" wp14:anchorId="030BFAEA" wp14:editId="7DA5883E">
            <wp:extent cx="4086225" cy="44958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086225" cy="4495800"/>
                    </a:xfrm>
                    <a:prstGeom prst="rect">
                      <a:avLst/>
                    </a:prstGeom>
                    <a:noFill/>
                    <a:ln>
                      <a:noFill/>
                    </a:ln>
                  </pic:spPr>
                </pic:pic>
              </a:graphicData>
            </a:graphic>
          </wp:inline>
        </w:drawing>
      </w:r>
    </w:p>
    <w:p w14:paraId="2720D5A5" w14:textId="77777777" w:rsidR="0004357A" w:rsidRPr="00D602FC" w:rsidRDefault="0004357A" w:rsidP="0004357A">
      <w:pPr>
        <w:pStyle w:val="Heading4"/>
        <w:rPr>
          <w:rFonts w:asciiTheme="minorHAnsi" w:hAnsiTheme="minorHAnsi"/>
        </w:rPr>
      </w:pPr>
      <w:r w:rsidRPr="00D602FC">
        <w:rPr>
          <w:rFonts w:asciiTheme="minorHAnsi" w:hAnsiTheme="minorHAnsi"/>
        </w:rPr>
        <w:t xml:space="preserve">Rest Interface Testing </w:t>
      </w:r>
    </w:p>
    <w:p w14:paraId="31B0D251" w14:textId="77777777" w:rsidR="0004357A" w:rsidRPr="00D602FC" w:rsidRDefault="0004357A" w:rsidP="003C3632">
      <w:pPr>
        <w:pStyle w:val="BodyText"/>
      </w:pPr>
    </w:p>
    <w:p w14:paraId="678129D1" w14:textId="77777777" w:rsidR="0004357A" w:rsidRPr="00D602FC" w:rsidRDefault="0004357A" w:rsidP="0004357A">
      <w:r w:rsidRPr="00D602FC">
        <w:t>The Interface can be tested via any REST client like SOAPUI etc. Below are the steps to test the REST service</w:t>
      </w:r>
    </w:p>
    <w:p w14:paraId="612E2033" w14:textId="77777777" w:rsidR="0004357A" w:rsidRPr="00D602FC" w:rsidRDefault="0004357A" w:rsidP="008C61FC">
      <w:pPr>
        <w:pStyle w:val="ListParagraph"/>
        <w:numPr>
          <w:ilvl w:val="0"/>
          <w:numId w:val="43"/>
        </w:numPr>
      </w:pPr>
      <w:r w:rsidRPr="00D602FC">
        <w:t>Install the REST client on machine or browser</w:t>
      </w:r>
    </w:p>
    <w:p w14:paraId="4196263C" w14:textId="77777777" w:rsidR="0004357A" w:rsidRPr="00D602FC" w:rsidRDefault="0004357A" w:rsidP="008C61FC">
      <w:pPr>
        <w:pStyle w:val="ListParagraph"/>
        <w:numPr>
          <w:ilvl w:val="0"/>
          <w:numId w:val="43"/>
        </w:numPr>
      </w:pPr>
      <w:r w:rsidRPr="00D602FC">
        <w:t>Hit the secure End Point URL as POST request having merchant site URL for “Cybersource_ApplePay-Authorize” [example: https://&lt;merchant sandbox&gt;/on/demandware.store/Sites-&lt;merchant site&gt;-Site/default/Cybersource_ApplePay-Authorize]</w:t>
      </w:r>
    </w:p>
    <w:p w14:paraId="3845A03E" w14:textId="77777777" w:rsidR="0004357A" w:rsidRPr="00D602FC" w:rsidRDefault="0004357A" w:rsidP="0004357A">
      <w:pPr>
        <w:pStyle w:val="ListParagraph"/>
        <w:ind w:left="432"/>
      </w:pPr>
    </w:p>
    <w:p w14:paraId="62213932" w14:textId="77777777" w:rsidR="0004357A" w:rsidRPr="00D602FC" w:rsidRDefault="0004357A" w:rsidP="008C61FC">
      <w:pPr>
        <w:pStyle w:val="ListParagraph"/>
        <w:numPr>
          <w:ilvl w:val="0"/>
          <w:numId w:val="43"/>
        </w:numPr>
      </w:pPr>
      <w:r w:rsidRPr="00D602FC">
        <w:t xml:space="preserve">Add key-value pairs in header for credentials </w:t>
      </w:r>
    </w:p>
    <w:tbl>
      <w:tblPr>
        <w:tblStyle w:val="TableGrid"/>
        <w:tblW w:w="8820" w:type="dxa"/>
        <w:tblInd w:w="558" w:type="dxa"/>
        <w:tblLayout w:type="fixed"/>
        <w:tblLook w:val="04A0" w:firstRow="1" w:lastRow="0" w:firstColumn="1" w:lastColumn="0" w:noHBand="0" w:noVBand="1"/>
      </w:tblPr>
      <w:tblGrid>
        <w:gridCol w:w="2700"/>
        <w:gridCol w:w="6120"/>
      </w:tblGrid>
      <w:tr w:rsidR="0004357A" w:rsidRPr="00D602FC" w14:paraId="07788B35" w14:textId="77777777" w:rsidTr="0004304C">
        <w:tc>
          <w:tcPr>
            <w:tcW w:w="2700" w:type="dxa"/>
            <w:shd w:val="clear" w:color="auto" w:fill="BFBFBF" w:themeFill="background1" w:themeFillShade="BF"/>
          </w:tcPr>
          <w:p w14:paraId="2F9C28BA" w14:textId="77777777" w:rsidR="0004357A" w:rsidRPr="00D602FC" w:rsidRDefault="0004357A" w:rsidP="0004304C">
            <w:pPr>
              <w:rPr>
                <w:b/>
              </w:rPr>
            </w:pPr>
            <w:r w:rsidRPr="00D602FC">
              <w:rPr>
                <w:b/>
              </w:rPr>
              <w:t>HEADER KEY</w:t>
            </w:r>
          </w:p>
        </w:tc>
        <w:tc>
          <w:tcPr>
            <w:tcW w:w="6120" w:type="dxa"/>
            <w:shd w:val="clear" w:color="auto" w:fill="BFBFBF" w:themeFill="background1" w:themeFillShade="BF"/>
          </w:tcPr>
          <w:p w14:paraId="14D34130" w14:textId="77777777" w:rsidR="0004357A" w:rsidRPr="00D602FC" w:rsidRDefault="0004357A" w:rsidP="0004304C">
            <w:pPr>
              <w:rPr>
                <w:b/>
              </w:rPr>
            </w:pPr>
            <w:r w:rsidRPr="00D602FC">
              <w:rPr>
                <w:b/>
              </w:rPr>
              <w:t>HEADER VALUE</w:t>
            </w:r>
          </w:p>
        </w:tc>
      </w:tr>
      <w:tr w:rsidR="0004357A" w:rsidRPr="00D602FC" w14:paraId="45DB6E50" w14:textId="77777777" w:rsidTr="0004304C">
        <w:tc>
          <w:tcPr>
            <w:tcW w:w="2700" w:type="dxa"/>
          </w:tcPr>
          <w:p w14:paraId="36812FA5" w14:textId="77777777" w:rsidR="0004357A" w:rsidRPr="00D602FC" w:rsidRDefault="0004357A" w:rsidP="0004304C">
            <w:pPr>
              <w:rPr>
                <w:b/>
                <w:bCs/>
              </w:rPr>
            </w:pPr>
            <w:r w:rsidRPr="00D602FC">
              <w:t>dw_applepay_user</w:t>
            </w:r>
          </w:p>
        </w:tc>
        <w:tc>
          <w:tcPr>
            <w:tcW w:w="6120" w:type="dxa"/>
          </w:tcPr>
          <w:p w14:paraId="150D9A0C" w14:textId="77777777" w:rsidR="0004357A" w:rsidRPr="00D602FC" w:rsidRDefault="0004357A" w:rsidP="0004304C">
            <w:r w:rsidRPr="00D602FC">
              <w:t>User is configured by merchant in demandware platform under site preferences</w:t>
            </w:r>
          </w:p>
        </w:tc>
      </w:tr>
      <w:tr w:rsidR="0004357A" w:rsidRPr="00D602FC" w14:paraId="64C4EB3F" w14:textId="77777777" w:rsidTr="0004304C">
        <w:tc>
          <w:tcPr>
            <w:tcW w:w="2700" w:type="dxa"/>
          </w:tcPr>
          <w:p w14:paraId="0E23D67F" w14:textId="77777777" w:rsidR="0004357A" w:rsidRPr="00D602FC" w:rsidRDefault="0004357A" w:rsidP="0004304C">
            <w:pPr>
              <w:rPr>
                <w:b/>
                <w:bCs/>
              </w:rPr>
            </w:pPr>
            <w:r w:rsidRPr="00D602FC">
              <w:t>dw_applepay_password</w:t>
            </w:r>
          </w:p>
        </w:tc>
        <w:tc>
          <w:tcPr>
            <w:tcW w:w="6120" w:type="dxa"/>
          </w:tcPr>
          <w:p w14:paraId="0FE87B0A" w14:textId="77777777" w:rsidR="0004357A" w:rsidRPr="00D602FC" w:rsidRDefault="0004357A" w:rsidP="0004304C">
            <w:pPr>
              <w:rPr>
                <w:rFonts w:eastAsiaTheme="majorEastAsia" w:cstheme="majorBidi"/>
                <w:bCs/>
              </w:rPr>
            </w:pPr>
            <w:r w:rsidRPr="00D602FC">
              <w:rPr>
                <w:rFonts w:eastAsiaTheme="majorEastAsia" w:cstheme="majorBidi"/>
                <w:bCs/>
              </w:rPr>
              <w:t xml:space="preserve">Password is configured by merchant in demandware platform </w:t>
            </w:r>
            <w:r w:rsidRPr="00D602FC">
              <w:rPr>
                <w:rFonts w:eastAsiaTheme="majorEastAsia" w:cstheme="majorBidi"/>
                <w:bCs/>
              </w:rPr>
              <w:lastRenderedPageBreak/>
              <w:t>under site preferences. Further the password to be base64 encode before passing to REST interface</w:t>
            </w:r>
          </w:p>
        </w:tc>
      </w:tr>
      <w:tr w:rsidR="0004357A" w:rsidRPr="00D602FC" w14:paraId="5E1DBEF5" w14:textId="77777777" w:rsidTr="0004304C">
        <w:tc>
          <w:tcPr>
            <w:tcW w:w="2700" w:type="dxa"/>
          </w:tcPr>
          <w:p w14:paraId="7181CE10" w14:textId="77777777" w:rsidR="0004357A" w:rsidRPr="00D602FC" w:rsidRDefault="0004357A" w:rsidP="0004304C">
            <w:pPr>
              <w:rPr>
                <w:b/>
                <w:bCs/>
              </w:rPr>
            </w:pPr>
            <w:r w:rsidRPr="00D602FC">
              <w:lastRenderedPageBreak/>
              <w:t>Content-Type</w:t>
            </w:r>
          </w:p>
        </w:tc>
        <w:tc>
          <w:tcPr>
            <w:tcW w:w="6120" w:type="dxa"/>
          </w:tcPr>
          <w:p w14:paraId="1BCB3786" w14:textId="77777777" w:rsidR="0004357A" w:rsidRPr="00D602FC" w:rsidRDefault="0004357A" w:rsidP="0004304C">
            <w:pPr>
              <w:rPr>
                <w:rFonts w:eastAsiaTheme="majorEastAsia" w:cstheme="majorBidi"/>
                <w:bCs/>
              </w:rPr>
            </w:pPr>
            <w:r w:rsidRPr="00D602FC">
              <w:rPr>
                <w:rFonts w:eastAsiaTheme="majorEastAsia" w:cstheme="majorBidi"/>
                <w:bCs/>
              </w:rPr>
              <w:t>application/json</w:t>
            </w:r>
          </w:p>
        </w:tc>
      </w:tr>
    </w:tbl>
    <w:p w14:paraId="3633AE72" w14:textId="77777777" w:rsidR="0004357A" w:rsidRPr="00D602FC" w:rsidRDefault="0004357A" w:rsidP="008C61FC">
      <w:pPr>
        <w:pStyle w:val="ListParagraph"/>
        <w:numPr>
          <w:ilvl w:val="0"/>
          <w:numId w:val="43"/>
        </w:numPr>
      </w:pPr>
      <w:r w:rsidRPr="00D602FC">
        <w:t>Pass below JSON when Payload test data available</w:t>
      </w:r>
    </w:p>
    <w:tbl>
      <w:tblPr>
        <w:tblStyle w:val="TableGrid"/>
        <w:tblW w:w="8820" w:type="dxa"/>
        <w:tblInd w:w="558" w:type="dxa"/>
        <w:tblLayout w:type="fixed"/>
        <w:tblLook w:val="04A0" w:firstRow="1" w:lastRow="0" w:firstColumn="1" w:lastColumn="0" w:noHBand="0" w:noVBand="1"/>
      </w:tblPr>
      <w:tblGrid>
        <w:gridCol w:w="2700"/>
        <w:gridCol w:w="6120"/>
      </w:tblGrid>
      <w:tr w:rsidR="0004357A" w:rsidRPr="00D602FC" w14:paraId="35F69DB1" w14:textId="77777777" w:rsidTr="0004304C">
        <w:tc>
          <w:tcPr>
            <w:tcW w:w="2700" w:type="dxa"/>
            <w:shd w:val="clear" w:color="auto" w:fill="BFBFBF" w:themeFill="background1" w:themeFillShade="BF"/>
          </w:tcPr>
          <w:p w14:paraId="77B82566" w14:textId="77777777" w:rsidR="0004357A" w:rsidRPr="00D602FC" w:rsidRDefault="0004357A" w:rsidP="0004304C">
            <w:pPr>
              <w:rPr>
                <w:b/>
              </w:rPr>
            </w:pPr>
            <w:r w:rsidRPr="00D602FC">
              <w:rPr>
                <w:b/>
              </w:rPr>
              <w:t>JSON KEY</w:t>
            </w:r>
          </w:p>
        </w:tc>
        <w:tc>
          <w:tcPr>
            <w:tcW w:w="6120" w:type="dxa"/>
            <w:shd w:val="clear" w:color="auto" w:fill="BFBFBF" w:themeFill="background1" w:themeFillShade="BF"/>
          </w:tcPr>
          <w:p w14:paraId="6E7FC006" w14:textId="77777777" w:rsidR="0004357A" w:rsidRPr="00D602FC" w:rsidRDefault="0004357A" w:rsidP="0004304C">
            <w:pPr>
              <w:rPr>
                <w:b/>
              </w:rPr>
            </w:pPr>
            <w:r w:rsidRPr="00D602FC">
              <w:rPr>
                <w:b/>
              </w:rPr>
              <w:t>JSON VALUE</w:t>
            </w:r>
          </w:p>
        </w:tc>
      </w:tr>
      <w:tr w:rsidR="0004357A" w:rsidRPr="00D602FC" w14:paraId="40731DE2" w14:textId="77777777" w:rsidTr="0004304C">
        <w:tc>
          <w:tcPr>
            <w:tcW w:w="2700" w:type="dxa"/>
          </w:tcPr>
          <w:p w14:paraId="510C5E59" w14:textId="77777777" w:rsidR="0004357A" w:rsidRPr="00D602FC" w:rsidRDefault="0004357A" w:rsidP="0004304C">
            <w:pPr>
              <w:rPr>
                <w:b/>
                <w:bCs/>
              </w:rPr>
            </w:pPr>
            <w:r w:rsidRPr="00D602FC">
              <w:t>orderID</w:t>
            </w:r>
          </w:p>
        </w:tc>
        <w:tc>
          <w:tcPr>
            <w:tcW w:w="6120" w:type="dxa"/>
          </w:tcPr>
          <w:p w14:paraId="628C6E5F" w14:textId="77777777" w:rsidR="0004357A" w:rsidRPr="00D602FC" w:rsidRDefault="0004357A" w:rsidP="0004304C">
            <w:r w:rsidRPr="00D602FC">
              <w:t xml:space="preserve">The order ID of </w:t>
            </w:r>
            <w:r w:rsidR="00B03D3F" w:rsidRPr="00D602FC">
              <w:t>Apple Pay</w:t>
            </w:r>
            <w:r w:rsidRPr="00D602FC">
              <w:t xml:space="preserve"> order object created during checkout journey of </w:t>
            </w:r>
            <w:r w:rsidR="00B03D3F" w:rsidRPr="00D602FC">
              <w:t>Apple Pay</w:t>
            </w:r>
          </w:p>
        </w:tc>
      </w:tr>
      <w:tr w:rsidR="0004357A" w:rsidRPr="00D602FC" w14:paraId="640218CE" w14:textId="77777777" w:rsidTr="0004304C">
        <w:tc>
          <w:tcPr>
            <w:tcW w:w="2700" w:type="dxa"/>
          </w:tcPr>
          <w:p w14:paraId="1B4E4C1C" w14:textId="77777777" w:rsidR="0004357A" w:rsidRPr="00D602FC" w:rsidRDefault="0004357A" w:rsidP="0004304C">
            <w:pPr>
              <w:rPr>
                <w:b/>
                <w:bCs/>
              </w:rPr>
            </w:pPr>
            <w:r w:rsidRPr="00D602FC">
              <w:t>encryptedPaymentBlob</w:t>
            </w:r>
          </w:p>
        </w:tc>
        <w:tc>
          <w:tcPr>
            <w:tcW w:w="6120" w:type="dxa"/>
          </w:tcPr>
          <w:p w14:paraId="25CA7BF4" w14:textId="77777777" w:rsidR="0004357A" w:rsidRPr="00D602FC" w:rsidRDefault="0004357A" w:rsidP="0004304C">
            <w:r w:rsidRPr="00D602FC">
              <w:t xml:space="preserve">Encrypted </w:t>
            </w:r>
            <w:r w:rsidR="00B03D3F" w:rsidRPr="00D602FC">
              <w:t>Apple Pay</w:t>
            </w:r>
            <w:r w:rsidRPr="00D602FC">
              <w:t xml:space="preserve"> blob data returned by </w:t>
            </w:r>
            <w:r w:rsidR="00B03D3F" w:rsidRPr="00D602FC">
              <w:t>Apple Pay</w:t>
            </w:r>
            <w:r w:rsidRPr="00D602FC">
              <w:t xml:space="preserve"> for PSP to place the order. This contains billing/shipping/card details in encrypted form.</w:t>
            </w:r>
          </w:p>
        </w:tc>
      </w:tr>
    </w:tbl>
    <w:p w14:paraId="3F7E7685" w14:textId="77777777" w:rsidR="0004357A" w:rsidRPr="00D602FC" w:rsidRDefault="0004357A" w:rsidP="008C61FC">
      <w:pPr>
        <w:pStyle w:val="ListParagraph"/>
        <w:numPr>
          <w:ilvl w:val="0"/>
          <w:numId w:val="43"/>
        </w:numPr>
      </w:pPr>
      <w:r w:rsidRPr="00D602FC">
        <w:t>Pass below JSON when Network Token test data available</w:t>
      </w:r>
    </w:p>
    <w:tbl>
      <w:tblPr>
        <w:tblStyle w:val="TableGrid"/>
        <w:tblW w:w="8820" w:type="dxa"/>
        <w:tblInd w:w="558" w:type="dxa"/>
        <w:tblLayout w:type="fixed"/>
        <w:tblLook w:val="04A0" w:firstRow="1" w:lastRow="0" w:firstColumn="1" w:lastColumn="0" w:noHBand="0" w:noVBand="1"/>
      </w:tblPr>
      <w:tblGrid>
        <w:gridCol w:w="2700"/>
        <w:gridCol w:w="6120"/>
      </w:tblGrid>
      <w:tr w:rsidR="0004357A" w:rsidRPr="00D602FC" w14:paraId="578406DE" w14:textId="77777777" w:rsidTr="0004304C">
        <w:tc>
          <w:tcPr>
            <w:tcW w:w="2700" w:type="dxa"/>
            <w:shd w:val="clear" w:color="auto" w:fill="BFBFBF" w:themeFill="background1" w:themeFillShade="BF"/>
          </w:tcPr>
          <w:p w14:paraId="7195A46E" w14:textId="77777777" w:rsidR="0004357A" w:rsidRPr="00D602FC" w:rsidRDefault="0004357A" w:rsidP="0004304C">
            <w:pPr>
              <w:rPr>
                <w:b/>
              </w:rPr>
            </w:pPr>
            <w:r w:rsidRPr="00D602FC">
              <w:rPr>
                <w:b/>
              </w:rPr>
              <w:t>JSON KEY</w:t>
            </w:r>
          </w:p>
        </w:tc>
        <w:tc>
          <w:tcPr>
            <w:tcW w:w="6120" w:type="dxa"/>
            <w:shd w:val="clear" w:color="auto" w:fill="BFBFBF" w:themeFill="background1" w:themeFillShade="BF"/>
          </w:tcPr>
          <w:p w14:paraId="14D2012E" w14:textId="77777777" w:rsidR="0004357A" w:rsidRPr="00D602FC" w:rsidRDefault="0004357A" w:rsidP="0004304C">
            <w:pPr>
              <w:rPr>
                <w:b/>
              </w:rPr>
            </w:pPr>
            <w:r w:rsidRPr="00D602FC">
              <w:rPr>
                <w:b/>
              </w:rPr>
              <w:t>JSON VALUE</w:t>
            </w:r>
          </w:p>
        </w:tc>
      </w:tr>
      <w:tr w:rsidR="0004357A" w:rsidRPr="00D602FC" w14:paraId="04387578" w14:textId="77777777" w:rsidTr="0004304C">
        <w:tc>
          <w:tcPr>
            <w:tcW w:w="2700" w:type="dxa"/>
          </w:tcPr>
          <w:p w14:paraId="7F086596" w14:textId="77777777" w:rsidR="0004357A" w:rsidRPr="00D602FC" w:rsidRDefault="0004357A" w:rsidP="0004304C">
            <w:pPr>
              <w:rPr>
                <w:b/>
              </w:rPr>
            </w:pPr>
            <w:r w:rsidRPr="00D602FC">
              <w:t>orderID</w:t>
            </w:r>
          </w:p>
        </w:tc>
        <w:tc>
          <w:tcPr>
            <w:tcW w:w="6120" w:type="dxa"/>
          </w:tcPr>
          <w:p w14:paraId="002E1DC3" w14:textId="77777777" w:rsidR="0004357A" w:rsidRPr="00D602FC" w:rsidRDefault="0004357A" w:rsidP="0004304C">
            <w:r w:rsidRPr="00D602FC">
              <w:t xml:space="preserve">The order ID of </w:t>
            </w:r>
            <w:r w:rsidR="00B03D3F" w:rsidRPr="00D602FC">
              <w:t>Apple Pay</w:t>
            </w:r>
            <w:r w:rsidRPr="00D602FC">
              <w:t xml:space="preserve"> order object created during checkout journey of </w:t>
            </w:r>
            <w:r w:rsidR="00B03D3F" w:rsidRPr="00D602FC">
              <w:t>Apple Pay</w:t>
            </w:r>
          </w:p>
        </w:tc>
      </w:tr>
      <w:tr w:rsidR="0004357A" w:rsidRPr="00D602FC" w14:paraId="0D71CBC9" w14:textId="77777777" w:rsidTr="0004304C">
        <w:tc>
          <w:tcPr>
            <w:tcW w:w="2700" w:type="dxa"/>
          </w:tcPr>
          <w:p w14:paraId="04FF35D8" w14:textId="77777777" w:rsidR="0004357A" w:rsidRPr="00D602FC" w:rsidRDefault="0004357A" w:rsidP="0004304C">
            <w:pPr>
              <w:rPr>
                <w:b/>
              </w:rPr>
            </w:pPr>
            <w:r w:rsidRPr="00D602FC">
              <w:t>networkToken</w:t>
            </w:r>
          </w:p>
        </w:tc>
        <w:tc>
          <w:tcPr>
            <w:tcW w:w="6120" w:type="dxa"/>
          </w:tcPr>
          <w:p w14:paraId="4DC158A0" w14:textId="77777777" w:rsidR="0004357A" w:rsidRPr="00D602FC" w:rsidRDefault="0004357A" w:rsidP="0004304C">
            <w:r w:rsidRPr="00D602FC">
              <w:t xml:space="preserve">Network Token returned by </w:t>
            </w:r>
            <w:r w:rsidR="00B03D3F" w:rsidRPr="00D602FC">
              <w:t>Apple Pay</w:t>
            </w:r>
            <w:r w:rsidRPr="00D602FC">
              <w:t xml:space="preserve"> for PSP authorization (Max length 20 character)</w:t>
            </w:r>
          </w:p>
        </w:tc>
      </w:tr>
      <w:tr w:rsidR="0004357A" w:rsidRPr="00D602FC" w14:paraId="2ED42AD7" w14:textId="77777777" w:rsidTr="0004304C">
        <w:tc>
          <w:tcPr>
            <w:tcW w:w="2700" w:type="dxa"/>
          </w:tcPr>
          <w:p w14:paraId="61A392B1" w14:textId="77777777" w:rsidR="0004357A" w:rsidRPr="00D602FC" w:rsidRDefault="0004357A" w:rsidP="0004304C">
            <w:pPr>
              <w:rPr>
                <w:b/>
              </w:rPr>
            </w:pPr>
            <w:r w:rsidRPr="00D602FC">
              <w:t>cardType</w:t>
            </w:r>
          </w:p>
        </w:tc>
        <w:tc>
          <w:tcPr>
            <w:tcW w:w="6120" w:type="dxa"/>
          </w:tcPr>
          <w:p w14:paraId="5B3F84BD" w14:textId="77777777" w:rsidR="0004357A" w:rsidRPr="00D602FC" w:rsidRDefault="0004357A" w:rsidP="0004304C">
            <w:r w:rsidRPr="00D602FC">
              <w:t xml:space="preserve">Card Type returned by </w:t>
            </w:r>
            <w:r w:rsidR="00B03D3F" w:rsidRPr="00D602FC">
              <w:t>Apple Pay</w:t>
            </w:r>
            <w:r w:rsidRPr="00D602FC">
              <w:t xml:space="preserve"> for PSP authorization. Supported types visa/mastercard/amex</w:t>
            </w:r>
          </w:p>
        </w:tc>
      </w:tr>
      <w:tr w:rsidR="0004357A" w:rsidRPr="00D602FC" w14:paraId="0A591A16" w14:textId="77777777" w:rsidTr="0004304C">
        <w:tc>
          <w:tcPr>
            <w:tcW w:w="2700" w:type="dxa"/>
          </w:tcPr>
          <w:p w14:paraId="1C7C4E54" w14:textId="77777777" w:rsidR="0004357A" w:rsidRPr="00D602FC" w:rsidRDefault="0004357A" w:rsidP="0004304C">
            <w:pPr>
              <w:rPr>
                <w:b/>
              </w:rPr>
            </w:pPr>
            <w:r w:rsidRPr="00D602FC">
              <w:t>tokenExpirationDate</w:t>
            </w:r>
          </w:p>
        </w:tc>
        <w:tc>
          <w:tcPr>
            <w:tcW w:w="6120" w:type="dxa"/>
          </w:tcPr>
          <w:p w14:paraId="67D5A649" w14:textId="77777777" w:rsidR="0004357A" w:rsidRPr="00D602FC" w:rsidRDefault="0004357A" w:rsidP="0004304C">
            <w:r w:rsidRPr="00D602FC">
              <w:t xml:space="preserve">Network Token Expiration Date returned by </w:t>
            </w:r>
            <w:r w:rsidR="00B03D3F" w:rsidRPr="00D602FC">
              <w:t>Apple Pay</w:t>
            </w:r>
            <w:r w:rsidRPr="00D602FC">
              <w:t xml:space="preserve"> for PSP authorization. Format YYMMDD</w:t>
            </w:r>
          </w:p>
        </w:tc>
      </w:tr>
      <w:tr w:rsidR="0004357A" w:rsidRPr="00D602FC" w14:paraId="54A1CA0F" w14:textId="77777777" w:rsidTr="0004304C">
        <w:tc>
          <w:tcPr>
            <w:tcW w:w="2700" w:type="dxa"/>
          </w:tcPr>
          <w:p w14:paraId="174A701F" w14:textId="77777777" w:rsidR="0004357A" w:rsidRPr="00D602FC" w:rsidRDefault="0004357A" w:rsidP="0004304C">
            <w:pPr>
              <w:rPr>
                <w:b/>
              </w:rPr>
            </w:pPr>
            <w:r w:rsidRPr="00D602FC">
              <w:rPr>
                <w:b/>
              </w:rPr>
              <w:t>C</w:t>
            </w:r>
            <w:r w:rsidRPr="00D602FC">
              <w:t>ryptogram</w:t>
            </w:r>
          </w:p>
        </w:tc>
        <w:tc>
          <w:tcPr>
            <w:tcW w:w="6120" w:type="dxa"/>
          </w:tcPr>
          <w:p w14:paraId="1DBC1C99" w14:textId="77777777" w:rsidR="0004357A" w:rsidRPr="00D602FC" w:rsidRDefault="0004357A" w:rsidP="0004304C">
            <w:r w:rsidRPr="00D602FC">
              <w:t>Cryptogram encoded form (max length 40 character)</w:t>
            </w:r>
          </w:p>
        </w:tc>
      </w:tr>
    </w:tbl>
    <w:p w14:paraId="5DD18F4B" w14:textId="77777777" w:rsidR="0004357A" w:rsidRPr="00D602FC" w:rsidRDefault="0004357A" w:rsidP="008C61FC">
      <w:pPr>
        <w:pStyle w:val="ListParagraph"/>
        <w:numPr>
          <w:ilvl w:val="0"/>
          <w:numId w:val="43"/>
        </w:numPr>
      </w:pPr>
      <w:r w:rsidRPr="00D602FC">
        <w:t>Test the Success response JSON</w:t>
      </w:r>
    </w:p>
    <w:tbl>
      <w:tblPr>
        <w:tblStyle w:val="TableGrid"/>
        <w:tblW w:w="8820" w:type="dxa"/>
        <w:tblInd w:w="558" w:type="dxa"/>
        <w:tblLayout w:type="fixed"/>
        <w:tblLook w:val="04A0" w:firstRow="1" w:lastRow="0" w:firstColumn="1" w:lastColumn="0" w:noHBand="0" w:noVBand="1"/>
      </w:tblPr>
      <w:tblGrid>
        <w:gridCol w:w="3420"/>
        <w:gridCol w:w="5400"/>
      </w:tblGrid>
      <w:tr w:rsidR="0004357A" w:rsidRPr="00D602FC" w14:paraId="5A2C1A2F" w14:textId="77777777" w:rsidTr="0004304C">
        <w:tc>
          <w:tcPr>
            <w:tcW w:w="3420" w:type="dxa"/>
            <w:shd w:val="clear" w:color="auto" w:fill="BFBFBF" w:themeFill="background1" w:themeFillShade="BF"/>
          </w:tcPr>
          <w:p w14:paraId="4B731506" w14:textId="77777777" w:rsidR="0004357A" w:rsidRPr="00D602FC" w:rsidRDefault="0004357A" w:rsidP="0004304C">
            <w:pPr>
              <w:rPr>
                <w:b/>
              </w:rPr>
            </w:pPr>
            <w:r w:rsidRPr="00D602FC">
              <w:rPr>
                <w:b/>
              </w:rPr>
              <w:t>JSON KEY</w:t>
            </w:r>
          </w:p>
        </w:tc>
        <w:tc>
          <w:tcPr>
            <w:tcW w:w="5400" w:type="dxa"/>
            <w:shd w:val="clear" w:color="auto" w:fill="BFBFBF" w:themeFill="background1" w:themeFillShade="BF"/>
          </w:tcPr>
          <w:p w14:paraId="18FA6CC9" w14:textId="77777777" w:rsidR="0004357A" w:rsidRPr="00D602FC" w:rsidRDefault="0004357A" w:rsidP="0004304C">
            <w:pPr>
              <w:rPr>
                <w:b/>
              </w:rPr>
            </w:pPr>
            <w:r w:rsidRPr="00D602FC">
              <w:rPr>
                <w:b/>
              </w:rPr>
              <w:t>JSON VALUE</w:t>
            </w:r>
          </w:p>
        </w:tc>
      </w:tr>
      <w:tr w:rsidR="0004357A" w:rsidRPr="00D602FC" w14:paraId="6D8A9BB6" w14:textId="77777777" w:rsidTr="0004304C">
        <w:tc>
          <w:tcPr>
            <w:tcW w:w="3420" w:type="dxa"/>
          </w:tcPr>
          <w:p w14:paraId="68F55BA2" w14:textId="77777777" w:rsidR="0004357A" w:rsidRPr="00D602FC" w:rsidRDefault="0004357A" w:rsidP="0004304C">
            <w:pPr>
              <w:rPr>
                <w:b/>
              </w:rPr>
            </w:pPr>
            <w:r w:rsidRPr="00D602FC">
              <w:t>TRANSACTION_RESULT</w:t>
            </w:r>
          </w:p>
        </w:tc>
        <w:tc>
          <w:tcPr>
            <w:tcW w:w="5400" w:type="dxa"/>
          </w:tcPr>
          <w:p w14:paraId="27C93889" w14:textId="77777777" w:rsidR="0004357A" w:rsidRPr="00D602FC" w:rsidRDefault="0004357A" w:rsidP="0004304C">
            <w:r w:rsidRPr="00D602FC">
              <w:t>Below json key-value pairs</w:t>
            </w:r>
          </w:p>
        </w:tc>
      </w:tr>
      <w:tr w:rsidR="0004357A" w:rsidRPr="00D602FC" w14:paraId="028A9AB1" w14:textId="77777777" w:rsidTr="0004304C">
        <w:tc>
          <w:tcPr>
            <w:tcW w:w="3420" w:type="dxa"/>
          </w:tcPr>
          <w:p w14:paraId="79847AF1" w14:textId="77777777" w:rsidR="0004357A" w:rsidRPr="00D602FC" w:rsidRDefault="0004357A" w:rsidP="0004304C">
            <w:pPr>
              <w:rPr>
                <w:b/>
              </w:rPr>
            </w:pPr>
            <w:r w:rsidRPr="00D602FC">
              <w:t>DECISION</w:t>
            </w:r>
          </w:p>
        </w:tc>
        <w:tc>
          <w:tcPr>
            <w:tcW w:w="5400" w:type="dxa"/>
          </w:tcPr>
          <w:p w14:paraId="6A6D6A0E" w14:textId="77777777" w:rsidR="0004357A" w:rsidRPr="00D602FC" w:rsidRDefault="0004357A" w:rsidP="0004304C">
            <w:r w:rsidRPr="00D602FC">
              <w:t>Possible values ACCEPT | REVIEW | REJECT | ERROR | CANCEL</w:t>
            </w:r>
          </w:p>
        </w:tc>
      </w:tr>
      <w:tr w:rsidR="0004357A" w:rsidRPr="00D602FC" w14:paraId="07CFA96E" w14:textId="77777777" w:rsidTr="0004304C">
        <w:tc>
          <w:tcPr>
            <w:tcW w:w="3420" w:type="dxa"/>
          </w:tcPr>
          <w:p w14:paraId="1A5D3898" w14:textId="77777777" w:rsidR="0004357A" w:rsidRPr="00D602FC" w:rsidRDefault="0004357A" w:rsidP="0004304C">
            <w:pPr>
              <w:rPr>
                <w:b/>
              </w:rPr>
            </w:pPr>
            <w:r w:rsidRPr="00D602FC">
              <w:t>REASON_CODE</w:t>
            </w:r>
          </w:p>
        </w:tc>
        <w:tc>
          <w:tcPr>
            <w:tcW w:w="5400" w:type="dxa"/>
          </w:tcPr>
          <w:p w14:paraId="0550CCDB" w14:textId="77777777" w:rsidR="0004357A" w:rsidRPr="00D602FC" w:rsidRDefault="0004357A" w:rsidP="0004304C">
            <w:r w:rsidRPr="00D602FC">
              <w:t>ReasonCode</w:t>
            </w:r>
          </w:p>
        </w:tc>
      </w:tr>
      <w:tr w:rsidR="0004357A" w:rsidRPr="00D602FC" w14:paraId="4AD87F7C" w14:textId="77777777" w:rsidTr="0004304C">
        <w:tc>
          <w:tcPr>
            <w:tcW w:w="3420" w:type="dxa"/>
          </w:tcPr>
          <w:p w14:paraId="44A39975" w14:textId="77777777" w:rsidR="0004357A" w:rsidRPr="00D602FC" w:rsidRDefault="0004357A" w:rsidP="0004304C">
            <w:pPr>
              <w:rPr>
                <w:b/>
              </w:rPr>
            </w:pPr>
            <w:r w:rsidRPr="00D602FC">
              <w:t>REQUEST_ID</w:t>
            </w:r>
          </w:p>
        </w:tc>
        <w:tc>
          <w:tcPr>
            <w:tcW w:w="5400" w:type="dxa"/>
          </w:tcPr>
          <w:p w14:paraId="5342F5B2" w14:textId="77777777" w:rsidR="0004357A" w:rsidRPr="00D602FC" w:rsidRDefault="0004357A" w:rsidP="0004304C">
            <w:r w:rsidRPr="00D602FC">
              <w:t>RequestID</w:t>
            </w:r>
          </w:p>
        </w:tc>
      </w:tr>
      <w:tr w:rsidR="0004357A" w:rsidRPr="00D602FC" w14:paraId="50B22393" w14:textId="77777777" w:rsidTr="0004304C">
        <w:tc>
          <w:tcPr>
            <w:tcW w:w="3420" w:type="dxa"/>
          </w:tcPr>
          <w:p w14:paraId="6E9F9F5F" w14:textId="77777777" w:rsidR="0004357A" w:rsidRPr="00D602FC" w:rsidRDefault="0004357A" w:rsidP="0004304C">
            <w:pPr>
              <w:rPr>
                <w:b/>
              </w:rPr>
            </w:pPr>
            <w:r w:rsidRPr="00D602FC">
              <w:t>REQUEST_TOKEN</w:t>
            </w:r>
          </w:p>
        </w:tc>
        <w:tc>
          <w:tcPr>
            <w:tcW w:w="5400" w:type="dxa"/>
          </w:tcPr>
          <w:p w14:paraId="7CB1EBDB" w14:textId="77777777" w:rsidR="0004357A" w:rsidRPr="00D602FC" w:rsidRDefault="0004357A" w:rsidP="0004304C">
            <w:r w:rsidRPr="00D602FC">
              <w:t>RequestToken</w:t>
            </w:r>
          </w:p>
        </w:tc>
      </w:tr>
      <w:tr w:rsidR="0004357A" w:rsidRPr="00D602FC" w14:paraId="1E48CD9D" w14:textId="77777777" w:rsidTr="0004304C">
        <w:tc>
          <w:tcPr>
            <w:tcW w:w="3420" w:type="dxa"/>
          </w:tcPr>
          <w:p w14:paraId="5D0B9159" w14:textId="77777777" w:rsidR="0004357A" w:rsidRPr="00D602FC" w:rsidRDefault="0004357A" w:rsidP="0004304C">
            <w:pPr>
              <w:rPr>
                <w:b/>
              </w:rPr>
            </w:pPr>
            <w:r w:rsidRPr="00D602FC">
              <w:lastRenderedPageBreak/>
              <w:t>AUTHORIZATION_AMOUNT</w:t>
            </w:r>
          </w:p>
        </w:tc>
        <w:tc>
          <w:tcPr>
            <w:tcW w:w="5400" w:type="dxa"/>
          </w:tcPr>
          <w:p w14:paraId="1FD3E018" w14:textId="77777777" w:rsidR="0004357A" w:rsidRPr="00D602FC" w:rsidRDefault="0004357A" w:rsidP="0004304C">
            <w:r w:rsidRPr="00D602FC">
              <w:t>AuthorizationAmount</w:t>
            </w:r>
          </w:p>
        </w:tc>
      </w:tr>
      <w:tr w:rsidR="0004357A" w:rsidRPr="00D602FC" w14:paraId="38496303" w14:textId="77777777" w:rsidTr="0004304C">
        <w:tc>
          <w:tcPr>
            <w:tcW w:w="3420" w:type="dxa"/>
          </w:tcPr>
          <w:p w14:paraId="6A04D228" w14:textId="77777777" w:rsidR="0004357A" w:rsidRPr="00D602FC" w:rsidRDefault="0004357A" w:rsidP="0004304C">
            <w:pPr>
              <w:rPr>
                <w:b/>
              </w:rPr>
            </w:pPr>
            <w:r w:rsidRPr="00D602FC">
              <w:t>AUTHORIZATION_CODE</w:t>
            </w:r>
          </w:p>
        </w:tc>
        <w:tc>
          <w:tcPr>
            <w:tcW w:w="5400" w:type="dxa"/>
          </w:tcPr>
          <w:p w14:paraId="55FF255E" w14:textId="77777777" w:rsidR="0004357A" w:rsidRPr="00D602FC" w:rsidRDefault="0004357A" w:rsidP="0004304C">
            <w:r w:rsidRPr="00D602FC">
              <w:t>AuthorizationCode</w:t>
            </w:r>
          </w:p>
        </w:tc>
      </w:tr>
      <w:tr w:rsidR="0004357A" w:rsidRPr="00D602FC" w14:paraId="68F53E04" w14:textId="77777777" w:rsidTr="0004304C">
        <w:tc>
          <w:tcPr>
            <w:tcW w:w="3420" w:type="dxa"/>
          </w:tcPr>
          <w:p w14:paraId="72683816" w14:textId="77777777" w:rsidR="0004357A" w:rsidRPr="00D602FC" w:rsidRDefault="0004357A" w:rsidP="0004304C">
            <w:pPr>
              <w:rPr>
                <w:b/>
              </w:rPr>
            </w:pPr>
            <w:r w:rsidRPr="00D602FC">
              <w:t>AUTHORIZATION_REASON_CODE</w:t>
            </w:r>
          </w:p>
        </w:tc>
        <w:tc>
          <w:tcPr>
            <w:tcW w:w="5400" w:type="dxa"/>
          </w:tcPr>
          <w:p w14:paraId="233CA791" w14:textId="77777777" w:rsidR="0004357A" w:rsidRPr="00D602FC" w:rsidRDefault="0004357A" w:rsidP="0004304C">
            <w:r w:rsidRPr="00D602FC">
              <w:t>AuthorizationReasonCode</w:t>
            </w:r>
          </w:p>
        </w:tc>
      </w:tr>
      <w:tr w:rsidR="0004357A" w:rsidRPr="00D602FC" w14:paraId="446C551F" w14:textId="77777777" w:rsidTr="0004304C">
        <w:tc>
          <w:tcPr>
            <w:tcW w:w="3420" w:type="dxa"/>
          </w:tcPr>
          <w:p w14:paraId="2358FF37" w14:textId="77777777" w:rsidR="0004357A" w:rsidRPr="00D602FC" w:rsidRDefault="0004357A" w:rsidP="0004304C">
            <w:pPr>
              <w:rPr>
                <w:b/>
              </w:rPr>
            </w:pPr>
            <w:r w:rsidRPr="00D602FC">
              <w:t>DAV_REASON_CODE</w:t>
            </w:r>
          </w:p>
        </w:tc>
        <w:tc>
          <w:tcPr>
            <w:tcW w:w="5400" w:type="dxa"/>
          </w:tcPr>
          <w:p w14:paraId="284399B4" w14:textId="77777777" w:rsidR="0004357A" w:rsidRPr="00D602FC" w:rsidRDefault="0004357A" w:rsidP="0004304C">
            <w:r w:rsidRPr="00D602FC">
              <w:t>DAVReasonCode</w:t>
            </w:r>
          </w:p>
        </w:tc>
      </w:tr>
      <w:tr w:rsidR="0004357A" w:rsidRPr="00D602FC" w14:paraId="4156790C" w14:textId="77777777" w:rsidTr="0004304C">
        <w:tc>
          <w:tcPr>
            <w:tcW w:w="3420" w:type="dxa"/>
          </w:tcPr>
          <w:p w14:paraId="0B0A7216" w14:textId="77777777" w:rsidR="0004357A" w:rsidRPr="00D602FC" w:rsidRDefault="0004357A" w:rsidP="0004304C">
            <w:pPr>
              <w:rPr>
                <w:b/>
              </w:rPr>
            </w:pPr>
            <w:r w:rsidRPr="00D602FC">
              <w:t>RAW_SERVICE_RESPONSE</w:t>
            </w:r>
          </w:p>
        </w:tc>
        <w:tc>
          <w:tcPr>
            <w:tcW w:w="5400" w:type="dxa"/>
          </w:tcPr>
          <w:p w14:paraId="2AC77815" w14:textId="77777777" w:rsidR="0004357A" w:rsidRPr="00D602FC" w:rsidRDefault="0004357A" w:rsidP="0004304C">
            <w:r w:rsidRPr="00D602FC">
              <w:t>Entire service response in form of JSON</w:t>
            </w:r>
          </w:p>
        </w:tc>
      </w:tr>
    </w:tbl>
    <w:p w14:paraId="2D6E9CC6" w14:textId="77777777" w:rsidR="0004357A" w:rsidRPr="00D602FC" w:rsidRDefault="0004357A" w:rsidP="0004357A">
      <w:pPr>
        <w:pStyle w:val="ListParagraph"/>
        <w:ind w:left="432"/>
      </w:pPr>
    </w:p>
    <w:p w14:paraId="0781227D" w14:textId="77777777" w:rsidR="0004357A" w:rsidRPr="00D602FC" w:rsidRDefault="0004357A" w:rsidP="008C61FC">
      <w:pPr>
        <w:pStyle w:val="ListParagraph"/>
        <w:numPr>
          <w:ilvl w:val="0"/>
          <w:numId w:val="43"/>
        </w:numPr>
      </w:pPr>
      <w:r w:rsidRPr="00D602FC">
        <w:t>Test the Validation/Failure response JSON</w:t>
      </w:r>
    </w:p>
    <w:tbl>
      <w:tblPr>
        <w:tblStyle w:val="TableGrid"/>
        <w:tblW w:w="8820" w:type="dxa"/>
        <w:tblInd w:w="558" w:type="dxa"/>
        <w:tblLayout w:type="fixed"/>
        <w:tblLook w:val="04A0" w:firstRow="1" w:lastRow="0" w:firstColumn="1" w:lastColumn="0" w:noHBand="0" w:noVBand="1"/>
      </w:tblPr>
      <w:tblGrid>
        <w:gridCol w:w="3420"/>
        <w:gridCol w:w="5400"/>
      </w:tblGrid>
      <w:tr w:rsidR="0004357A" w:rsidRPr="00D602FC" w14:paraId="0B243317" w14:textId="77777777" w:rsidTr="0004304C">
        <w:tc>
          <w:tcPr>
            <w:tcW w:w="3420" w:type="dxa"/>
            <w:shd w:val="clear" w:color="auto" w:fill="BFBFBF" w:themeFill="background1" w:themeFillShade="BF"/>
          </w:tcPr>
          <w:p w14:paraId="0014BEA0" w14:textId="77777777" w:rsidR="0004357A" w:rsidRPr="00D602FC" w:rsidRDefault="0004357A" w:rsidP="0004304C">
            <w:pPr>
              <w:rPr>
                <w:b/>
              </w:rPr>
            </w:pPr>
            <w:r w:rsidRPr="00D602FC">
              <w:rPr>
                <w:b/>
              </w:rPr>
              <w:t>JSON KEY</w:t>
            </w:r>
          </w:p>
        </w:tc>
        <w:tc>
          <w:tcPr>
            <w:tcW w:w="5400" w:type="dxa"/>
            <w:shd w:val="clear" w:color="auto" w:fill="BFBFBF" w:themeFill="background1" w:themeFillShade="BF"/>
          </w:tcPr>
          <w:p w14:paraId="36E1AFDB" w14:textId="77777777" w:rsidR="0004357A" w:rsidRPr="00D602FC" w:rsidRDefault="0004357A" w:rsidP="0004304C">
            <w:pPr>
              <w:rPr>
                <w:b/>
              </w:rPr>
            </w:pPr>
            <w:r w:rsidRPr="00D602FC">
              <w:rPr>
                <w:b/>
              </w:rPr>
              <w:t>JSON VALUE</w:t>
            </w:r>
          </w:p>
        </w:tc>
      </w:tr>
      <w:tr w:rsidR="0004357A" w:rsidRPr="00D602FC" w14:paraId="08C01D14" w14:textId="77777777" w:rsidTr="0004304C">
        <w:tc>
          <w:tcPr>
            <w:tcW w:w="3420" w:type="dxa"/>
          </w:tcPr>
          <w:p w14:paraId="06C8A1E5" w14:textId="77777777" w:rsidR="0004357A" w:rsidRPr="00D602FC" w:rsidRDefault="0004357A" w:rsidP="0004304C">
            <w:pPr>
              <w:rPr>
                <w:b/>
              </w:rPr>
            </w:pPr>
            <w:r w:rsidRPr="00D602FC">
              <w:t>ERROR_CODE</w:t>
            </w:r>
          </w:p>
        </w:tc>
        <w:tc>
          <w:tcPr>
            <w:tcW w:w="5400" w:type="dxa"/>
          </w:tcPr>
          <w:p w14:paraId="59F78BEE" w14:textId="77777777" w:rsidR="0004357A" w:rsidRPr="00D602FC" w:rsidRDefault="0004357A" w:rsidP="0004304C">
            <w:r w:rsidRPr="00D602FC">
              <w:t>Validation failure error code of interface</w:t>
            </w:r>
          </w:p>
        </w:tc>
      </w:tr>
      <w:tr w:rsidR="0004357A" w:rsidRPr="00D602FC" w14:paraId="478439DB" w14:textId="77777777" w:rsidTr="0004304C">
        <w:tc>
          <w:tcPr>
            <w:tcW w:w="3420" w:type="dxa"/>
          </w:tcPr>
          <w:p w14:paraId="4D284628" w14:textId="77777777" w:rsidR="0004357A" w:rsidRPr="00D602FC" w:rsidRDefault="0004357A" w:rsidP="0004304C">
            <w:pPr>
              <w:rPr>
                <w:b/>
              </w:rPr>
            </w:pPr>
            <w:r w:rsidRPr="00D602FC">
              <w:t>ERROR_MSG</w:t>
            </w:r>
          </w:p>
        </w:tc>
        <w:tc>
          <w:tcPr>
            <w:tcW w:w="5400" w:type="dxa"/>
          </w:tcPr>
          <w:p w14:paraId="1D1847B9" w14:textId="77777777" w:rsidR="0004357A" w:rsidRPr="00D602FC" w:rsidRDefault="0004357A" w:rsidP="0004304C">
            <w:r w:rsidRPr="00D602FC">
              <w:t>Validation failure message of interface</w:t>
            </w:r>
          </w:p>
        </w:tc>
      </w:tr>
      <w:tr w:rsidR="0004357A" w:rsidRPr="00D602FC" w14:paraId="00251FE7" w14:textId="77777777" w:rsidTr="0004304C">
        <w:tc>
          <w:tcPr>
            <w:tcW w:w="3420" w:type="dxa"/>
          </w:tcPr>
          <w:p w14:paraId="36AC627F" w14:textId="77777777" w:rsidR="0004357A" w:rsidRPr="00D602FC" w:rsidRDefault="0004357A" w:rsidP="0004304C"/>
        </w:tc>
        <w:tc>
          <w:tcPr>
            <w:tcW w:w="5400" w:type="dxa"/>
          </w:tcPr>
          <w:p w14:paraId="0E4B771C" w14:textId="77777777" w:rsidR="0004357A" w:rsidRPr="00D602FC" w:rsidRDefault="0004357A" w:rsidP="0004304C"/>
        </w:tc>
      </w:tr>
    </w:tbl>
    <w:p w14:paraId="2B459345" w14:textId="77777777" w:rsidR="0004357A" w:rsidRDefault="0004357A" w:rsidP="0004357A">
      <w:pPr>
        <w:pStyle w:val="Heading5"/>
        <w:rPr>
          <w:rFonts w:asciiTheme="minorHAnsi" w:hAnsiTheme="minorHAnsi"/>
        </w:rPr>
      </w:pPr>
      <w:r w:rsidRPr="006A6145">
        <w:rPr>
          <w:rFonts w:asciiTheme="minorHAnsi" w:hAnsiTheme="minorHAnsi"/>
        </w:rPr>
        <w:t xml:space="preserve">Sample </w:t>
      </w:r>
      <w:r w:rsidR="00B03D3F" w:rsidRPr="006A6145">
        <w:rPr>
          <w:rFonts w:asciiTheme="minorHAnsi" w:hAnsiTheme="minorHAnsi"/>
        </w:rPr>
        <w:t>Apple Pay</w:t>
      </w:r>
      <w:r w:rsidRPr="006A6145">
        <w:rPr>
          <w:rFonts w:asciiTheme="minorHAnsi" w:hAnsiTheme="minorHAnsi"/>
        </w:rPr>
        <w:t xml:space="preserve"> Interface</w:t>
      </w:r>
      <w:r>
        <w:rPr>
          <w:rFonts w:asciiTheme="minorHAnsi" w:hAnsiTheme="minorHAnsi"/>
        </w:rPr>
        <w:t xml:space="preserve"> </w:t>
      </w:r>
      <w:r w:rsidRPr="006A6145">
        <w:rPr>
          <w:rFonts w:asciiTheme="minorHAnsi" w:hAnsiTheme="minorHAnsi"/>
        </w:rPr>
        <w:t>JSON Request /Response</w:t>
      </w:r>
      <w:r>
        <w:rPr>
          <w:rFonts w:asciiTheme="minorHAnsi" w:hAnsiTheme="minorHAnsi"/>
        </w:rPr>
        <w:t xml:space="preserve"> format:</w:t>
      </w:r>
    </w:p>
    <w:p w14:paraId="272F9A4E" w14:textId="77777777" w:rsidR="0004357A" w:rsidRDefault="0004357A" w:rsidP="003C3632">
      <w:pPr>
        <w:pStyle w:val="BodyText"/>
      </w:pPr>
      <w:r>
        <w:t>Interface 1: Request with network Token and Cryptogram data:</w:t>
      </w:r>
    </w:p>
    <w:p w14:paraId="683F7B33" w14:textId="77777777" w:rsidR="0004357A" w:rsidRDefault="001D316C" w:rsidP="003C3632">
      <w:pPr>
        <w:pStyle w:val="BodyText"/>
      </w:pPr>
      <w:r>
        <w:rPr>
          <w:noProof/>
        </w:rPr>
        <w:drawing>
          <wp:inline distT="0" distB="0" distL="0" distR="0" wp14:anchorId="5268BD4B" wp14:editId="1732C017">
            <wp:extent cx="6400800" cy="37623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400800" cy="3762375"/>
                    </a:xfrm>
                    <a:prstGeom prst="rect">
                      <a:avLst/>
                    </a:prstGeom>
                    <a:noFill/>
                    <a:ln>
                      <a:noFill/>
                    </a:ln>
                  </pic:spPr>
                </pic:pic>
              </a:graphicData>
            </a:graphic>
          </wp:inline>
        </w:drawing>
      </w:r>
    </w:p>
    <w:p w14:paraId="66663DB3" w14:textId="77777777" w:rsidR="004801AB" w:rsidRPr="00E33D85" w:rsidRDefault="004801AB" w:rsidP="004801AB">
      <w:pPr>
        <w:pStyle w:val="Heading3"/>
        <w:rPr>
          <w:rFonts w:asciiTheme="minorHAnsi" w:hAnsiTheme="minorHAnsi"/>
        </w:rPr>
      </w:pPr>
      <w:bookmarkStart w:id="1413" w:name="_Toc492046385"/>
      <w:r>
        <w:rPr>
          <w:rFonts w:asciiTheme="minorHAnsi" w:hAnsiTheme="minorHAnsi"/>
        </w:rPr>
        <w:lastRenderedPageBreak/>
        <w:t>Android</w:t>
      </w:r>
      <w:r w:rsidRPr="00E33D85">
        <w:rPr>
          <w:rFonts w:asciiTheme="minorHAnsi" w:hAnsiTheme="minorHAnsi"/>
        </w:rPr>
        <w:t xml:space="preserve"> Pay</w:t>
      </w:r>
      <w:bookmarkEnd w:id="1413"/>
      <w:r w:rsidRPr="00E33D85">
        <w:rPr>
          <w:rFonts w:asciiTheme="minorHAnsi" w:hAnsiTheme="minorHAnsi"/>
        </w:rPr>
        <w:t xml:space="preserve"> </w:t>
      </w:r>
    </w:p>
    <w:p w14:paraId="7B59E4A0" w14:textId="77777777" w:rsidR="00B16D36" w:rsidRDefault="00B16D36" w:rsidP="00B16D36">
      <w:pPr>
        <w:pStyle w:val="Heading4"/>
      </w:pPr>
      <w:r>
        <w:t>How to test on Demandware server</w:t>
      </w:r>
    </w:p>
    <w:p w14:paraId="42A4BDD8" w14:textId="77777777" w:rsidR="00B16D36" w:rsidRDefault="00B16D36" w:rsidP="003C3632">
      <w:pPr>
        <w:pStyle w:val="BodyText"/>
      </w:pPr>
      <w:r>
        <w:t>To test Android Pay interface on Demandware site, following files need to be updated:</w:t>
      </w:r>
    </w:p>
    <w:p w14:paraId="4513DAB7" w14:textId="77777777" w:rsidR="00B16D36" w:rsidRDefault="00B16D36" w:rsidP="003C3632">
      <w:pPr>
        <w:pStyle w:val="BodyText"/>
      </w:pPr>
    </w:p>
    <w:p w14:paraId="25BA70C1" w14:textId="77777777" w:rsidR="00B16D36" w:rsidRDefault="00B16D36" w:rsidP="00670D8D">
      <w:pPr>
        <w:pStyle w:val="Heading5"/>
      </w:pPr>
      <w:r>
        <w:t>Pipeline – BASIC_CREDIT.XML</w:t>
      </w:r>
    </w:p>
    <w:p w14:paraId="7C846085" w14:textId="77777777" w:rsidR="00B16D36" w:rsidRDefault="00B16D36" w:rsidP="003C3632">
      <w:pPr>
        <w:pStyle w:val="BodyText"/>
      </w:pPr>
    </w:p>
    <w:p w14:paraId="7D77C84C" w14:textId="77777777" w:rsidR="00B16D36" w:rsidRDefault="00B16D36" w:rsidP="003C3632">
      <w:pPr>
        <w:pStyle w:val="BodyText"/>
      </w:pPr>
      <w:r>
        <w:t>Update handle node to handle Android Pay payment method</w:t>
      </w:r>
    </w:p>
    <w:p w14:paraId="774C00B8" w14:textId="77777777" w:rsidR="00B16D36" w:rsidRDefault="00B16D36" w:rsidP="003C3632">
      <w:pPr>
        <w:pStyle w:val="BodyText"/>
      </w:pPr>
    </w:p>
    <w:p w14:paraId="39C48F73" w14:textId="77777777" w:rsidR="00B16D36" w:rsidRDefault="00B16D36" w:rsidP="003C3632">
      <w:pPr>
        <w:pStyle w:val="BodyText"/>
        <w:numPr>
          <w:ilvl w:val="0"/>
          <w:numId w:val="86"/>
        </w:numPr>
      </w:pPr>
      <w:r>
        <w:t>Add assign node and set  “</w:t>
      </w:r>
      <w:r w:rsidRPr="002162BB">
        <w:t>PaymentMethod</w:t>
      </w:r>
      <w:r>
        <w:t xml:space="preserve">” as </w:t>
      </w:r>
      <w:r w:rsidRPr="002162BB">
        <w:t>CurrentForms.billing.paymentMethods.selectedPaymentMethodID.value</w:t>
      </w:r>
    </w:p>
    <w:p w14:paraId="44C00B50" w14:textId="77777777" w:rsidR="00B16D36" w:rsidRDefault="00B16D36" w:rsidP="003C3632">
      <w:pPr>
        <w:pStyle w:val="BodyText"/>
        <w:numPr>
          <w:ilvl w:val="0"/>
          <w:numId w:val="86"/>
        </w:numPr>
      </w:pPr>
      <w:r>
        <w:t xml:space="preserve">Add decision node with condition </w:t>
      </w:r>
      <w:r w:rsidRPr="00B16D36">
        <w:t>!PaymentMethod.equals('DW_ANDROID_PAY')</w:t>
      </w:r>
      <w:r>
        <w:t xml:space="preserve"> , if false add call node  to remove existing payment instrument </w:t>
      </w:r>
      <w:r w:rsidRPr="002162BB">
        <w:t>CybersourceData-RemovePaymentInstrument</w:t>
      </w:r>
    </w:p>
    <w:p w14:paraId="167EE26B" w14:textId="77777777" w:rsidR="00B16D36" w:rsidRDefault="00B16D36" w:rsidP="003C3632">
      <w:pPr>
        <w:pStyle w:val="BodyText"/>
        <w:numPr>
          <w:ilvl w:val="0"/>
          <w:numId w:val="86"/>
        </w:numPr>
      </w:pPr>
      <w:r>
        <w:t>Add script node app</w:t>
      </w:r>
      <w:r w:rsidRPr="002162BB">
        <w:t>p_storefront_core:checkout/CreatePaymentInstrument.ds</w:t>
      </w:r>
      <w:r>
        <w:t xml:space="preserve"> with input :</w:t>
      </w:r>
    </w:p>
    <w:p w14:paraId="1CC0DAFF" w14:textId="77777777" w:rsidR="00B16D36" w:rsidRDefault="00B16D36" w:rsidP="003C3632">
      <w:pPr>
        <w:pStyle w:val="BodyText"/>
      </w:pPr>
      <w:r>
        <w:t xml:space="preserve">                    </w:t>
      </w:r>
      <w:r w:rsidRPr="002162BB">
        <w:t>LineItemCtnr</w:t>
      </w:r>
      <w:r w:rsidRPr="002162BB">
        <w:tab/>
        <w:t>Basket != null ? Basket : Order</w:t>
      </w:r>
    </w:p>
    <w:p w14:paraId="2D9E1DFD" w14:textId="77777777" w:rsidR="00B16D36" w:rsidRDefault="00B16D36" w:rsidP="003C3632">
      <w:pPr>
        <w:pStyle w:val="BodyText"/>
      </w:pPr>
      <w:r>
        <w:t xml:space="preserve">                    </w:t>
      </w:r>
      <w:r w:rsidRPr="002162BB">
        <w:t>PaymentType</w:t>
      </w:r>
      <w:r w:rsidRPr="002162BB">
        <w:tab/>
      </w:r>
      <w:r w:rsidRPr="00B16D36">
        <w:t>PaymentMethod</w:t>
      </w:r>
    </w:p>
    <w:p w14:paraId="25F132FA" w14:textId="77777777" w:rsidR="00B16D36" w:rsidRDefault="00B16D36" w:rsidP="003C3632">
      <w:pPr>
        <w:pStyle w:val="BodyText"/>
      </w:pPr>
      <w:r>
        <w:t xml:space="preserve">                    </w:t>
      </w:r>
      <w:r w:rsidRPr="002162BB">
        <w:t>RemoveExisting</w:t>
      </w:r>
      <w:r w:rsidRPr="002162BB">
        <w:tab/>
        <w:t>false</w:t>
      </w:r>
    </w:p>
    <w:p w14:paraId="313D5FE9" w14:textId="77777777" w:rsidR="00B16D36" w:rsidRDefault="00B16D36" w:rsidP="003C3632">
      <w:pPr>
        <w:pStyle w:val="BodyText"/>
      </w:pPr>
      <w:r>
        <w:t xml:space="preserve">              And Output:</w:t>
      </w:r>
    </w:p>
    <w:p w14:paraId="1A95453D" w14:textId="77777777" w:rsidR="00B16D36" w:rsidRDefault="00B16D36" w:rsidP="003C3632">
      <w:pPr>
        <w:pStyle w:val="BodyText"/>
      </w:pPr>
      <w:r>
        <w:t xml:space="preserve">                    </w:t>
      </w:r>
      <w:r w:rsidRPr="002162BB">
        <w:t>PaymentInstrument</w:t>
      </w:r>
      <w:r w:rsidRPr="002162BB">
        <w:tab/>
        <w:t>PaymentInstrument</w:t>
      </w:r>
    </w:p>
    <w:p w14:paraId="6B8DF599" w14:textId="77777777" w:rsidR="00B16D36" w:rsidRDefault="00B16D36" w:rsidP="003C3632">
      <w:pPr>
        <w:pStyle w:val="BodyText"/>
        <w:numPr>
          <w:ilvl w:val="0"/>
          <w:numId w:val="86"/>
        </w:numPr>
      </w:pPr>
      <w:r>
        <w:t>IF step 2 is true continue with the existing flow</w:t>
      </w:r>
    </w:p>
    <w:p w14:paraId="4013D083" w14:textId="77777777" w:rsidR="00B16D36" w:rsidRDefault="00B16D36" w:rsidP="003C3632">
      <w:pPr>
        <w:pStyle w:val="BodyText"/>
      </w:pPr>
    </w:p>
    <w:p w14:paraId="53331B03" w14:textId="77777777" w:rsidR="00B16D36" w:rsidRPr="002162BB" w:rsidRDefault="00B16D36" w:rsidP="003C3632">
      <w:pPr>
        <w:pStyle w:val="BodyText"/>
      </w:pPr>
      <w:r>
        <w:rPr>
          <w:noProof/>
        </w:rPr>
        <w:lastRenderedPageBreak/>
        <w:drawing>
          <wp:inline distT="0" distB="0" distL="0" distR="0" wp14:anchorId="10FFDDAB" wp14:editId="42E79C26">
            <wp:extent cx="6391275" cy="42195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391275" cy="4219575"/>
                    </a:xfrm>
                    <a:prstGeom prst="rect">
                      <a:avLst/>
                    </a:prstGeom>
                    <a:noFill/>
                    <a:ln>
                      <a:noFill/>
                    </a:ln>
                  </pic:spPr>
                </pic:pic>
              </a:graphicData>
            </a:graphic>
          </wp:inline>
        </w:drawing>
      </w:r>
    </w:p>
    <w:p w14:paraId="6AA031BB" w14:textId="77777777" w:rsidR="00B16D36" w:rsidRDefault="00B16D36" w:rsidP="003C3632">
      <w:pPr>
        <w:pStyle w:val="BodyText"/>
      </w:pPr>
    </w:p>
    <w:p w14:paraId="1EA0C580" w14:textId="77777777" w:rsidR="0042627B" w:rsidRDefault="0042627B" w:rsidP="003C3632">
      <w:pPr>
        <w:pStyle w:val="BodyText"/>
      </w:pPr>
      <w:r>
        <w:t xml:space="preserve">[Note: If user want to integrate </w:t>
      </w:r>
      <w:r w:rsidR="00B03D3F">
        <w:t>Apple Pay</w:t>
      </w:r>
      <w:r>
        <w:t xml:space="preserve"> and Android Pay both in same flow , use bel</w:t>
      </w:r>
      <w:r w:rsidR="00314999">
        <w:t>ow condition in expression node of BASIC_CREDIT-Handle and BASIC_CREDIT-Authorize]</w:t>
      </w:r>
    </w:p>
    <w:p w14:paraId="18C58EED" w14:textId="77777777" w:rsidR="0042627B" w:rsidRDefault="0042627B" w:rsidP="003C3632">
      <w:pPr>
        <w:pStyle w:val="BodyText"/>
      </w:pPr>
      <w:r w:rsidRPr="005D557C">
        <w:t>!PaymentMethod.equals('DW_APPLE_PAY') &amp;&amp; !PaymentMethod.equals('DW_ANDROID_PAY')</w:t>
      </w:r>
    </w:p>
    <w:p w14:paraId="6E08E240" w14:textId="77777777" w:rsidR="006B0A56" w:rsidRDefault="006B0A56" w:rsidP="003C3632">
      <w:pPr>
        <w:pStyle w:val="BodyText"/>
      </w:pPr>
    </w:p>
    <w:p w14:paraId="65DCAE61" w14:textId="77777777" w:rsidR="006B0A56" w:rsidRDefault="006B0A56" w:rsidP="003C3632">
      <w:pPr>
        <w:pStyle w:val="BodyText"/>
      </w:pPr>
      <w:r>
        <w:rPr>
          <w:noProof/>
        </w:rPr>
        <w:lastRenderedPageBreak/>
        <w:drawing>
          <wp:inline distT="0" distB="0" distL="0" distR="0" wp14:anchorId="4A5E2C08" wp14:editId="19CBFAA9">
            <wp:extent cx="6391275" cy="52673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391275" cy="5267325"/>
                    </a:xfrm>
                    <a:prstGeom prst="rect">
                      <a:avLst/>
                    </a:prstGeom>
                    <a:noFill/>
                    <a:ln>
                      <a:noFill/>
                    </a:ln>
                  </pic:spPr>
                </pic:pic>
              </a:graphicData>
            </a:graphic>
          </wp:inline>
        </w:drawing>
      </w:r>
    </w:p>
    <w:p w14:paraId="5E1AA643" w14:textId="77777777" w:rsidR="00745E1F" w:rsidRDefault="00745E1F" w:rsidP="003C3632">
      <w:pPr>
        <w:pStyle w:val="BodyText"/>
      </w:pPr>
      <w:r>
        <w:rPr>
          <w:noProof/>
        </w:rPr>
        <w:lastRenderedPageBreak/>
        <w:drawing>
          <wp:inline distT="0" distB="0" distL="0" distR="0" wp14:anchorId="415BF15F" wp14:editId="7F47AA64">
            <wp:extent cx="6400800" cy="34956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400800" cy="3495675"/>
                    </a:xfrm>
                    <a:prstGeom prst="rect">
                      <a:avLst/>
                    </a:prstGeom>
                    <a:noFill/>
                    <a:ln>
                      <a:noFill/>
                    </a:ln>
                  </pic:spPr>
                </pic:pic>
              </a:graphicData>
            </a:graphic>
          </wp:inline>
        </w:drawing>
      </w:r>
    </w:p>
    <w:p w14:paraId="3F694F2D" w14:textId="77777777" w:rsidR="0042627B" w:rsidRPr="005D557C" w:rsidRDefault="0042627B" w:rsidP="003C3632">
      <w:pPr>
        <w:pStyle w:val="BodyText"/>
      </w:pPr>
    </w:p>
    <w:p w14:paraId="460F4E55" w14:textId="77777777" w:rsidR="00B16D36" w:rsidRDefault="00B16D36" w:rsidP="003C3632">
      <w:pPr>
        <w:pStyle w:val="BodyText"/>
      </w:pPr>
      <w:r>
        <w:t xml:space="preserve">Update Authorize node </w:t>
      </w:r>
    </w:p>
    <w:p w14:paraId="543CFCAD" w14:textId="77777777" w:rsidR="00B16D36" w:rsidRDefault="00B16D36" w:rsidP="00B16D36">
      <w:pPr>
        <w:pStyle w:val="Heading4"/>
        <w:rPr>
          <w:rFonts w:asciiTheme="minorHAnsi" w:eastAsiaTheme="minorHAnsi" w:hAnsiTheme="minorHAnsi" w:cstheme="minorBidi"/>
          <w:b w:val="0"/>
          <w:bCs/>
          <w:color w:val="000000" w:themeColor="text1"/>
          <w:sz w:val="22"/>
          <w:szCs w:val="22"/>
        </w:rPr>
      </w:pPr>
      <w:r w:rsidRPr="00C0033F">
        <w:rPr>
          <w:rFonts w:asciiTheme="minorHAnsi" w:eastAsiaTheme="minorHAnsi" w:hAnsiTheme="minorHAnsi" w:cstheme="minorBidi"/>
          <w:b w:val="0"/>
          <w:bCs/>
          <w:color w:val="000000" w:themeColor="text1"/>
          <w:sz w:val="22"/>
          <w:szCs w:val="22"/>
        </w:rPr>
        <w:t>Add a decision node</w:t>
      </w:r>
      <w:r>
        <w:rPr>
          <w:rFonts w:asciiTheme="minorHAnsi" w:eastAsiaTheme="minorHAnsi" w:hAnsiTheme="minorHAnsi" w:cstheme="minorBidi"/>
          <w:b w:val="0"/>
          <w:bCs/>
          <w:color w:val="000000" w:themeColor="text1"/>
          <w:sz w:val="22"/>
          <w:szCs w:val="22"/>
        </w:rPr>
        <w:t xml:space="preserve"> with condition as </w:t>
      </w:r>
      <w:r w:rsidR="00DA773A" w:rsidRPr="00DA773A">
        <w:rPr>
          <w:rFonts w:asciiTheme="minorHAnsi" w:eastAsiaTheme="minorHAnsi" w:hAnsiTheme="minorHAnsi" w:cstheme="minorBidi"/>
          <w:b w:val="0"/>
          <w:bCs/>
          <w:color w:val="000000" w:themeColor="text1"/>
          <w:sz w:val="22"/>
          <w:szCs w:val="22"/>
        </w:rPr>
        <w:t>!PaymentMethod.equals('DW_ANDROID_PAY')</w:t>
      </w:r>
      <w:r w:rsidRPr="00C0033F">
        <w:rPr>
          <w:rFonts w:asciiTheme="minorHAnsi" w:eastAsiaTheme="minorHAnsi" w:hAnsiTheme="minorHAnsi" w:cstheme="minorBidi"/>
          <w:b w:val="0"/>
          <w:bCs/>
          <w:color w:val="000000" w:themeColor="text1"/>
          <w:sz w:val="22"/>
          <w:szCs w:val="22"/>
        </w:rPr>
        <w:t xml:space="preserve"> above end node to check if existing payment method is apply pay then add new end node with review status</w:t>
      </w:r>
    </w:p>
    <w:p w14:paraId="42B664F8" w14:textId="77777777" w:rsidR="00B16D36" w:rsidRDefault="00B16D36" w:rsidP="003C3632">
      <w:pPr>
        <w:pStyle w:val="BodyText"/>
      </w:pPr>
    </w:p>
    <w:p w14:paraId="6A4C5C0D" w14:textId="77777777" w:rsidR="00B16D36" w:rsidRPr="00B74E8C" w:rsidRDefault="00DA773A" w:rsidP="003C3632">
      <w:pPr>
        <w:pStyle w:val="BodyText"/>
      </w:pPr>
      <w:r>
        <w:rPr>
          <w:noProof/>
        </w:rPr>
        <w:lastRenderedPageBreak/>
        <w:drawing>
          <wp:inline distT="0" distB="0" distL="0" distR="0" wp14:anchorId="7B60B935" wp14:editId="48AE2243">
            <wp:extent cx="4562475" cy="43529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562475" cy="4352925"/>
                    </a:xfrm>
                    <a:prstGeom prst="rect">
                      <a:avLst/>
                    </a:prstGeom>
                    <a:noFill/>
                    <a:ln>
                      <a:noFill/>
                    </a:ln>
                  </pic:spPr>
                </pic:pic>
              </a:graphicData>
            </a:graphic>
          </wp:inline>
        </w:drawing>
      </w:r>
    </w:p>
    <w:p w14:paraId="0E745663" w14:textId="77777777" w:rsidR="004801AB" w:rsidRPr="00E33D85" w:rsidRDefault="004801AB" w:rsidP="003C3632">
      <w:pPr>
        <w:pStyle w:val="BodyText"/>
      </w:pPr>
      <w:r w:rsidRPr="00E33D85">
        <w:tab/>
      </w:r>
    </w:p>
    <w:p w14:paraId="2022CA84" w14:textId="77777777" w:rsidR="004801AB" w:rsidRPr="00E33D85" w:rsidRDefault="004801AB" w:rsidP="004801AB">
      <w:pPr>
        <w:pStyle w:val="Heading4"/>
        <w:rPr>
          <w:rFonts w:asciiTheme="minorHAnsi" w:hAnsiTheme="minorHAnsi"/>
        </w:rPr>
      </w:pPr>
      <w:r w:rsidRPr="00E33D85">
        <w:rPr>
          <w:rFonts w:asciiTheme="minorHAnsi" w:hAnsiTheme="minorHAnsi"/>
        </w:rPr>
        <w:t xml:space="preserve">Rest Interface Testing </w:t>
      </w:r>
    </w:p>
    <w:p w14:paraId="71BFE66B" w14:textId="77777777" w:rsidR="004801AB" w:rsidRPr="00E33D85" w:rsidRDefault="004801AB" w:rsidP="003C3632">
      <w:pPr>
        <w:pStyle w:val="BodyText"/>
      </w:pPr>
    </w:p>
    <w:p w14:paraId="69F7871D" w14:textId="77777777" w:rsidR="004801AB" w:rsidRPr="00E33D85" w:rsidRDefault="004801AB" w:rsidP="004801AB">
      <w:r w:rsidRPr="00E33D85">
        <w:t>The Interface can be tested via any REST client like SOAPUI etc. Below are the steps to test the REST service</w:t>
      </w:r>
    </w:p>
    <w:p w14:paraId="58074145" w14:textId="77777777" w:rsidR="004801AB" w:rsidRPr="00E33D85" w:rsidRDefault="004801AB" w:rsidP="008C61FC">
      <w:pPr>
        <w:pStyle w:val="ListParagraph"/>
        <w:numPr>
          <w:ilvl w:val="0"/>
          <w:numId w:val="43"/>
        </w:numPr>
      </w:pPr>
      <w:r w:rsidRPr="00E33D85">
        <w:t>Install the REST client on machine or browser</w:t>
      </w:r>
    </w:p>
    <w:p w14:paraId="295FD6D3" w14:textId="77777777" w:rsidR="004801AB" w:rsidRPr="00E33D85" w:rsidRDefault="004801AB" w:rsidP="008C61FC">
      <w:pPr>
        <w:pStyle w:val="ListParagraph"/>
        <w:numPr>
          <w:ilvl w:val="0"/>
          <w:numId w:val="43"/>
        </w:numPr>
      </w:pPr>
      <w:r w:rsidRPr="00E33D85">
        <w:t>Hit the secure End Point URL as POST request having merchant site URL for “Cybersource_ApplePay-Authorize” [example: https://&lt;merchant sandbox&gt;/on/demandware.store/Sites-&lt;merchant site&gt;-Site/default/Cybersource_ApplePay-Authorize]</w:t>
      </w:r>
    </w:p>
    <w:p w14:paraId="5CC11F90" w14:textId="77777777" w:rsidR="004801AB" w:rsidRPr="00E33D85" w:rsidRDefault="004801AB" w:rsidP="008C61FC">
      <w:pPr>
        <w:pStyle w:val="ListParagraph"/>
        <w:numPr>
          <w:ilvl w:val="0"/>
          <w:numId w:val="43"/>
        </w:numPr>
      </w:pPr>
      <w:r w:rsidRPr="00E33D85">
        <w:t xml:space="preserve">Add key-value pairs in header for credentials </w:t>
      </w:r>
    </w:p>
    <w:tbl>
      <w:tblPr>
        <w:tblStyle w:val="TableGrid"/>
        <w:tblW w:w="8820" w:type="dxa"/>
        <w:tblInd w:w="558" w:type="dxa"/>
        <w:tblLayout w:type="fixed"/>
        <w:tblLook w:val="04A0" w:firstRow="1" w:lastRow="0" w:firstColumn="1" w:lastColumn="0" w:noHBand="0" w:noVBand="1"/>
      </w:tblPr>
      <w:tblGrid>
        <w:gridCol w:w="2142"/>
        <w:gridCol w:w="6678"/>
      </w:tblGrid>
      <w:tr w:rsidR="004801AB" w:rsidRPr="00E33D85" w14:paraId="7927DE16" w14:textId="77777777" w:rsidTr="00634BE4">
        <w:tc>
          <w:tcPr>
            <w:tcW w:w="2142" w:type="dxa"/>
            <w:shd w:val="clear" w:color="auto" w:fill="BFBFBF" w:themeFill="background1" w:themeFillShade="BF"/>
          </w:tcPr>
          <w:p w14:paraId="77E4B904" w14:textId="77777777" w:rsidR="004801AB" w:rsidRPr="00E33D85" w:rsidRDefault="004801AB" w:rsidP="00634BE4">
            <w:pPr>
              <w:rPr>
                <w:b/>
              </w:rPr>
            </w:pPr>
            <w:r w:rsidRPr="00E33D85">
              <w:rPr>
                <w:b/>
              </w:rPr>
              <w:t>HEADER KEY</w:t>
            </w:r>
          </w:p>
        </w:tc>
        <w:tc>
          <w:tcPr>
            <w:tcW w:w="6678" w:type="dxa"/>
            <w:shd w:val="clear" w:color="auto" w:fill="BFBFBF" w:themeFill="background1" w:themeFillShade="BF"/>
          </w:tcPr>
          <w:p w14:paraId="1C9AC943" w14:textId="77777777" w:rsidR="004801AB" w:rsidRPr="00E33D85" w:rsidRDefault="004801AB" w:rsidP="00634BE4">
            <w:pPr>
              <w:rPr>
                <w:b/>
              </w:rPr>
            </w:pPr>
            <w:r w:rsidRPr="00E33D85">
              <w:rPr>
                <w:b/>
              </w:rPr>
              <w:t>HEADER VALUE</w:t>
            </w:r>
          </w:p>
        </w:tc>
      </w:tr>
      <w:tr w:rsidR="004801AB" w:rsidRPr="00E33D85" w14:paraId="52F21B3B" w14:textId="77777777" w:rsidTr="00634BE4">
        <w:tc>
          <w:tcPr>
            <w:tcW w:w="2142" w:type="dxa"/>
          </w:tcPr>
          <w:p w14:paraId="097FEE87" w14:textId="77777777" w:rsidR="004801AB" w:rsidRPr="00DF78E5" w:rsidRDefault="004801AB" w:rsidP="00634BE4">
            <w:r w:rsidRPr="00DF78E5">
              <w:t>dw_androidpay_user</w:t>
            </w:r>
          </w:p>
        </w:tc>
        <w:tc>
          <w:tcPr>
            <w:tcW w:w="6678" w:type="dxa"/>
          </w:tcPr>
          <w:p w14:paraId="0BEE6054" w14:textId="77777777" w:rsidR="004801AB" w:rsidRPr="00E33D85" w:rsidRDefault="004801AB" w:rsidP="00634BE4">
            <w:r w:rsidRPr="00E33D85">
              <w:t>User is configured by merchant in demandware platform under site preferences</w:t>
            </w:r>
          </w:p>
        </w:tc>
      </w:tr>
      <w:tr w:rsidR="004801AB" w:rsidRPr="00E33D85" w14:paraId="2056C59E" w14:textId="77777777" w:rsidTr="00634BE4">
        <w:tc>
          <w:tcPr>
            <w:tcW w:w="2142" w:type="dxa"/>
          </w:tcPr>
          <w:p w14:paraId="2D0B806D" w14:textId="77777777" w:rsidR="004801AB" w:rsidRPr="00DF78E5" w:rsidRDefault="004801AB" w:rsidP="00634BE4">
            <w:r w:rsidRPr="00DF78E5">
              <w:t>dw_androidpay_password</w:t>
            </w:r>
          </w:p>
        </w:tc>
        <w:tc>
          <w:tcPr>
            <w:tcW w:w="6678" w:type="dxa"/>
          </w:tcPr>
          <w:p w14:paraId="2D4A8ED8" w14:textId="77777777" w:rsidR="004801AB" w:rsidRPr="00E33D85" w:rsidRDefault="004801AB" w:rsidP="00634BE4">
            <w:pPr>
              <w:rPr>
                <w:rFonts w:eastAsiaTheme="majorEastAsia" w:cstheme="majorBidi"/>
                <w:bCs/>
              </w:rPr>
            </w:pPr>
            <w:r w:rsidRPr="00E33D85">
              <w:rPr>
                <w:rFonts w:eastAsiaTheme="majorEastAsia" w:cstheme="majorBidi"/>
                <w:bCs/>
              </w:rPr>
              <w:t xml:space="preserve">Password is configured by merchant in demandware platform under site preferences. </w:t>
            </w:r>
          </w:p>
        </w:tc>
      </w:tr>
      <w:tr w:rsidR="004801AB" w:rsidRPr="00E33D85" w14:paraId="0995A3A0" w14:textId="77777777" w:rsidTr="00634BE4">
        <w:tc>
          <w:tcPr>
            <w:tcW w:w="2142" w:type="dxa"/>
          </w:tcPr>
          <w:p w14:paraId="3BE80D60" w14:textId="77777777" w:rsidR="004801AB" w:rsidRPr="00E33D85" w:rsidRDefault="004801AB" w:rsidP="00634BE4">
            <w:pPr>
              <w:rPr>
                <w:b/>
                <w:bCs/>
              </w:rPr>
            </w:pPr>
            <w:r w:rsidRPr="00E33D85">
              <w:lastRenderedPageBreak/>
              <w:t>Content-Type</w:t>
            </w:r>
          </w:p>
        </w:tc>
        <w:tc>
          <w:tcPr>
            <w:tcW w:w="6678" w:type="dxa"/>
          </w:tcPr>
          <w:p w14:paraId="5055E095" w14:textId="77777777" w:rsidR="004801AB" w:rsidRPr="00E33D85" w:rsidRDefault="004801AB" w:rsidP="00634BE4">
            <w:pPr>
              <w:rPr>
                <w:rFonts w:eastAsiaTheme="majorEastAsia" w:cstheme="majorBidi"/>
                <w:bCs/>
              </w:rPr>
            </w:pPr>
            <w:r w:rsidRPr="00E33D85">
              <w:rPr>
                <w:rFonts w:eastAsiaTheme="majorEastAsia" w:cstheme="majorBidi"/>
                <w:bCs/>
              </w:rPr>
              <w:t>application/json</w:t>
            </w:r>
          </w:p>
        </w:tc>
      </w:tr>
    </w:tbl>
    <w:p w14:paraId="4CB2EF64" w14:textId="77777777" w:rsidR="004801AB" w:rsidRPr="00E33D85" w:rsidRDefault="004801AB" w:rsidP="008C61FC">
      <w:pPr>
        <w:pStyle w:val="ListParagraph"/>
        <w:numPr>
          <w:ilvl w:val="0"/>
          <w:numId w:val="43"/>
        </w:numPr>
      </w:pPr>
      <w:r w:rsidRPr="00E33D85">
        <w:t>Pass below JSON when Payload test data available</w:t>
      </w:r>
    </w:p>
    <w:tbl>
      <w:tblPr>
        <w:tblStyle w:val="TableGrid"/>
        <w:tblW w:w="8820" w:type="dxa"/>
        <w:tblInd w:w="558" w:type="dxa"/>
        <w:tblLayout w:type="fixed"/>
        <w:tblLook w:val="04A0" w:firstRow="1" w:lastRow="0" w:firstColumn="1" w:lastColumn="0" w:noHBand="0" w:noVBand="1"/>
      </w:tblPr>
      <w:tblGrid>
        <w:gridCol w:w="2142"/>
        <w:gridCol w:w="6678"/>
      </w:tblGrid>
      <w:tr w:rsidR="004801AB" w:rsidRPr="00E33D85" w14:paraId="161F1FCF" w14:textId="77777777" w:rsidTr="00634BE4">
        <w:tc>
          <w:tcPr>
            <w:tcW w:w="2142" w:type="dxa"/>
            <w:shd w:val="clear" w:color="auto" w:fill="BFBFBF" w:themeFill="background1" w:themeFillShade="BF"/>
          </w:tcPr>
          <w:p w14:paraId="0796A6FF" w14:textId="77777777" w:rsidR="004801AB" w:rsidRPr="00E33D85" w:rsidRDefault="004801AB" w:rsidP="00634BE4">
            <w:pPr>
              <w:rPr>
                <w:b/>
              </w:rPr>
            </w:pPr>
            <w:r w:rsidRPr="00E33D85">
              <w:rPr>
                <w:b/>
              </w:rPr>
              <w:t>JSON KEY</w:t>
            </w:r>
          </w:p>
        </w:tc>
        <w:tc>
          <w:tcPr>
            <w:tcW w:w="6678" w:type="dxa"/>
            <w:shd w:val="clear" w:color="auto" w:fill="BFBFBF" w:themeFill="background1" w:themeFillShade="BF"/>
          </w:tcPr>
          <w:p w14:paraId="39914C0B" w14:textId="77777777" w:rsidR="004801AB" w:rsidRPr="00E33D85" w:rsidRDefault="004801AB" w:rsidP="00634BE4">
            <w:pPr>
              <w:rPr>
                <w:b/>
              </w:rPr>
            </w:pPr>
            <w:r w:rsidRPr="00E33D85">
              <w:rPr>
                <w:b/>
              </w:rPr>
              <w:t>JSON VALUE</w:t>
            </w:r>
          </w:p>
        </w:tc>
      </w:tr>
      <w:tr w:rsidR="004801AB" w:rsidRPr="00E33D85" w14:paraId="3AB69187" w14:textId="77777777" w:rsidTr="00634BE4">
        <w:tc>
          <w:tcPr>
            <w:tcW w:w="2142" w:type="dxa"/>
          </w:tcPr>
          <w:p w14:paraId="43140B8F" w14:textId="77777777" w:rsidR="004801AB" w:rsidRPr="00E33D85" w:rsidRDefault="004801AB" w:rsidP="00634BE4">
            <w:pPr>
              <w:rPr>
                <w:bCs/>
              </w:rPr>
            </w:pPr>
            <w:r w:rsidRPr="00E33D85">
              <w:t>orderID</w:t>
            </w:r>
          </w:p>
        </w:tc>
        <w:tc>
          <w:tcPr>
            <w:tcW w:w="6678" w:type="dxa"/>
          </w:tcPr>
          <w:p w14:paraId="730C521A" w14:textId="77777777" w:rsidR="004801AB" w:rsidRPr="00E33D85" w:rsidRDefault="004801AB" w:rsidP="00634BE4">
            <w:r w:rsidRPr="00E33D85">
              <w:t xml:space="preserve">The order ID of </w:t>
            </w:r>
            <w:r w:rsidR="00B03D3F">
              <w:t>Android</w:t>
            </w:r>
            <w:r w:rsidR="00B03D3F" w:rsidRPr="00E33D85">
              <w:t xml:space="preserve"> Pay</w:t>
            </w:r>
            <w:r w:rsidRPr="00E33D85">
              <w:t xml:space="preserve"> order object created during checkout journey of </w:t>
            </w:r>
            <w:r w:rsidR="00B03D3F" w:rsidRPr="00E33D85">
              <w:t>Apple Pay</w:t>
            </w:r>
          </w:p>
        </w:tc>
      </w:tr>
      <w:tr w:rsidR="004801AB" w:rsidRPr="00E33D85" w14:paraId="033AD23A" w14:textId="77777777" w:rsidTr="00634BE4">
        <w:tc>
          <w:tcPr>
            <w:tcW w:w="2142" w:type="dxa"/>
          </w:tcPr>
          <w:p w14:paraId="08F9B90B" w14:textId="77777777" w:rsidR="004801AB" w:rsidRPr="00E33D85" w:rsidRDefault="004801AB" w:rsidP="00634BE4">
            <w:pPr>
              <w:rPr>
                <w:bCs/>
              </w:rPr>
            </w:pPr>
            <w:r w:rsidRPr="00E33D85">
              <w:t>encryptedPaymentBlob</w:t>
            </w:r>
          </w:p>
        </w:tc>
        <w:tc>
          <w:tcPr>
            <w:tcW w:w="6678" w:type="dxa"/>
          </w:tcPr>
          <w:p w14:paraId="6F3C9C08" w14:textId="77777777" w:rsidR="004801AB" w:rsidRPr="00E33D85" w:rsidRDefault="004801AB" w:rsidP="00634BE4">
            <w:r>
              <w:t xml:space="preserve">Encrypted </w:t>
            </w:r>
            <w:r w:rsidR="00B03D3F">
              <w:t>Android</w:t>
            </w:r>
            <w:r w:rsidR="00B03D3F" w:rsidRPr="00E33D85">
              <w:t xml:space="preserve"> Pay</w:t>
            </w:r>
            <w:r w:rsidRPr="00E33D85">
              <w:t xml:space="preserve"> blob data returned by </w:t>
            </w:r>
            <w:r w:rsidR="00B03D3F" w:rsidRPr="00E33D85">
              <w:t>Apple Pay</w:t>
            </w:r>
            <w:r w:rsidRPr="00E33D85">
              <w:t xml:space="preserve"> for PSP to place the order. This contains billing/shipping/card details in encrypted form.</w:t>
            </w:r>
          </w:p>
        </w:tc>
      </w:tr>
    </w:tbl>
    <w:p w14:paraId="029F9D2B" w14:textId="77777777" w:rsidR="004801AB" w:rsidRPr="00E33D85" w:rsidRDefault="004801AB" w:rsidP="008C61FC">
      <w:pPr>
        <w:pStyle w:val="ListParagraph"/>
        <w:numPr>
          <w:ilvl w:val="0"/>
          <w:numId w:val="43"/>
        </w:numPr>
      </w:pPr>
      <w:r w:rsidRPr="00E33D85">
        <w:t>Pass below JSON when Network Token test data available</w:t>
      </w:r>
    </w:p>
    <w:tbl>
      <w:tblPr>
        <w:tblStyle w:val="TableGrid"/>
        <w:tblW w:w="8820" w:type="dxa"/>
        <w:tblInd w:w="558" w:type="dxa"/>
        <w:tblLayout w:type="fixed"/>
        <w:tblLook w:val="04A0" w:firstRow="1" w:lastRow="0" w:firstColumn="1" w:lastColumn="0" w:noHBand="0" w:noVBand="1"/>
      </w:tblPr>
      <w:tblGrid>
        <w:gridCol w:w="2700"/>
        <w:gridCol w:w="6120"/>
      </w:tblGrid>
      <w:tr w:rsidR="004801AB" w:rsidRPr="00E33D85" w14:paraId="17569F96" w14:textId="77777777" w:rsidTr="00634BE4">
        <w:tc>
          <w:tcPr>
            <w:tcW w:w="2700" w:type="dxa"/>
            <w:shd w:val="clear" w:color="auto" w:fill="BFBFBF" w:themeFill="background1" w:themeFillShade="BF"/>
          </w:tcPr>
          <w:p w14:paraId="405D208A" w14:textId="77777777" w:rsidR="004801AB" w:rsidRPr="00E33D85" w:rsidRDefault="004801AB" w:rsidP="00634BE4">
            <w:pPr>
              <w:rPr>
                <w:b/>
              </w:rPr>
            </w:pPr>
            <w:r w:rsidRPr="00E33D85">
              <w:rPr>
                <w:b/>
              </w:rPr>
              <w:t>JSON KEY</w:t>
            </w:r>
          </w:p>
        </w:tc>
        <w:tc>
          <w:tcPr>
            <w:tcW w:w="6120" w:type="dxa"/>
            <w:shd w:val="clear" w:color="auto" w:fill="BFBFBF" w:themeFill="background1" w:themeFillShade="BF"/>
          </w:tcPr>
          <w:p w14:paraId="4FB61529" w14:textId="77777777" w:rsidR="004801AB" w:rsidRPr="00E33D85" w:rsidRDefault="004801AB" w:rsidP="00634BE4">
            <w:pPr>
              <w:rPr>
                <w:b/>
              </w:rPr>
            </w:pPr>
            <w:r w:rsidRPr="00E33D85">
              <w:rPr>
                <w:b/>
              </w:rPr>
              <w:t>JSON VALUE</w:t>
            </w:r>
          </w:p>
        </w:tc>
      </w:tr>
      <w:tr w:rsidR="004801AB" w:rsidRPr="00E33D85" w14:paraId="690499F0" w14:textId="77777777" w:rsidTr="00634BE4">
        <w:tc>
          <w:tcPr>
            <w:tcW w:w="2700" w:type="dxa"/>
          </w:tcPr>
          <w:p w14:paraId="7135013A" w14:textId="77777777" w:rsidR="004801AB" w:rsidRPr="00E33D85" w:rsidRDefault="004801AB" w:rsidP="00634BE4">
            <w:pPr>
              <w:rPr>
                <w:b/>
              </w:rPr>
            </w:pPr>
            <w:r w:rsidRPr="00E33D85">
              <w:t>orderID</w:t>
            </w:r>
          </w:p>
        </w:tc>
        <w:tc>
          <w:tcPr>
            <w:tcW w:w="6120" w:type="dxa"/>
          </w:tcPr>
          <w:p w14:paraId="197CEFB4" w14:textId="77777777" w:rsidR="004801AB" w:rsidRPr="00E33D85" w:rsidRDefault="004801AB" w:rsidP="00634BE4">
            <w:r w:rsidRPr="00E33D85">
              <w:t xml:space="preserve">The order ID of </w:t>
            </w:r>
            <w:r w:rsidR="00B03D3F">
              <w:t>Android</w:t>
            </w:r>
            <w:r w:rsidR="00B03D3F" w:rsidRPr="00E33D85">
              <w:t xml:space="preserve"> Pay</w:t>
            </w:r>
            <w:r w:rsidRPr="00E33D85">
              <w:t xml:space="preserve"> order object created during checkout journey of </w:t>
            </w:r>
            <w:r w:rsidR="00B03D3F" w:rsidRPr="00E33D85">
              <w:t>Apple Pay</w:t>
            </w:r>
          </w:p>
        </w:tc>
      </w:tr>
      <w:tr w:rsidR="004801AB" w:rsidRPr="00E33D85" w14:paraId="2EE03193" w14:textId="77777777" w:rsidTr="00634BE4">
        <w:tc>
          <w:tcPr>
            <w:tcW w:w="2700" w:type="dxa"/>
          </w:tcPr>
          <w:p w14:paraId="70928C50" w14:textId="77777777" w:rsidR="004801AB" w:rsidRPr="00E33D85" w:rsidRDefault="004801AB" w:rsidP="00634BE4">
            <w:pPr>
              <w:rPr>
                <w:b/>
              </w:rPr>
            </w:pPr>
            <w:r w:rsidRPr="00E33D85">
              <w:t>networkToken</w:t>
            </w:r>
          </w:p>
        </w:tc>
        <w:tc>
          <w:tcPr>
            <w:tcW w:w="6120" w:type="dxa"/>
          </w:tcPr>
          <w:p w14:paraId="411DCA21" w14:textId="77777777" w:rsidR="004801AB" w:rsidRPr="00E33D85" w:rsidRDefault="004801AB" w:rsidP="00634BE4">
            <w:r w:rsidRPr="00E33D85">
              <w:t xml:space="preserve">Network Token returned by </w:t>
            </w:r>
            <w:r w:rsidR="00B03D3F">
              <w:t>Android</w:t>
            </w:r>
            <w:r w:rsidR="00B03D3F" w:rsidRPr="00E33D85">
              <w:t xml:space="preserve"> Pay</w:t>
            </w:r>
            <w:r w:rsidRPr="00E33D85">
              <w:t xml:space="preserve"> for PSP authorization (Max length 20 character)</w:t>
            </w:r>
          </w:p>
        </w:tc>
      </w:tr>
      <w:tr w:rsidR="004801AB" w:rsidRPr="00E33D85" w14:paraId="3EFF6AE1" w14:textId="77777777" w:rsidTr="00634BE4">
        <w:tc>
          <w:tcPr>
            <w:tcW w:w="2700" w:type="dxa"/>
          </w:tcPr>
          <w:p w14:paraId="69DAA938" w14:textId="77777777" w:rsidR="004801AB" w:rsidRPr="00E33D85" w:rsidRDefault="004801AB" w:rsidP="00634BE4">
            <w:pPr>
              <w:rPr>
                <w:b/>
              </w:rPr>
            </w:pPr>
            <w:r w:rsidRPr="00E33D85">
              <w:t>cardType</w:t>
            </w:r>
          </w:p>
        </w:tc>
        <w:tc>
          <w:tcPr>
            <w:tcW w:w="6120" w:type="dxa"/>
          </w:tcPr>
          <w:p w14:paraId="049ABADD" w14:textId="77777777" w:rsidR="004801AB" w:rsidRPr="00E33D85" w:rsidRDefault="004801AB" w:rsidP="00634BE4">
            <w:r w:rsidRPr="00E33D85">
              <w:t xml:space="preserve">Card Type returned by </w:t>
            </w:r>
            <w:r w:rsidR="00B03D3F">
              <w:t>Android</w:t>
            </w:r>
            <w:r w:rsidR="00B03D3F" w:rsidRPr="00E33D85">
              <w:t xml:space="preserve"> Pay</w:t>
            </w:r>
            <w:r w:rsidRPr="00E33D85">
              <w:t xml:space="preserve"> for PSP authorization. Supported types visa/mastercard/amex</w:t>
            </w:r>
          </w:p>
        </w:tc>
      </w:tr>
      <w:tr w:rsidR="004801AB" w:rsidRPr="00E33D85" w14:paraId="2E2549AC" w14:textId="77777777" w:rsidTr="00634BE4">
        <w:tc>
          <w:tcPr>
            <w:tcW w:w="2700" w:type="dxa"/>
          </w:tcPr>
          <w:p w14:paraId="67B41539" w14:textId="77777777" w:rsidR="004801AB" w:rsidRPr="00E33D85" w:rsidRDefault="004801AB" w:rsidP="00634BE4">
            <w:pPr>
              <w:rPr>
                <w:b/>
              </w:rPr>
            </w:pPr>
            <w:r w:rsidRPr="00E33D85">
              <w:t>tokenExpirationDate</w:t>
            </w:r>
          </w:p>
        </w:tc>
        <w:tc>
          <w:tcPr>
            <w:tcW w:w="6120" w:type="dxa"/>
          </w:tcPr>
          <w:p w14:paraId="029F2399" w14:textId="77777777" w:rsidR="004801AB" w:rsidRPr="00E33D85" w:rsidRDefault="004801AB" w:rsidP="00634BE4">
            <w:r w:rsidRPr="00E33D85">
              <w:t xml:space="preserve">Network Token Expiration Date returned by </w:t>
            </w:r>
            <w:r w:rsidR="00B03D3F">
              <w:t>Android</w:t>
            </w:r>
            <w:r w:rsidR="00B03D3F" w:rsidRPr="00E33D85">
              <w:t xml:space="preserve"> Pay</w:t>
            </w:r>
            <w:r w:rsidRPr="00E33D85">
              <w:t xml:space="preserve"> for PSP authorization. Format YYMMDD</w:t>
            </w:r>
          </w:p>
        </w:tc>
      </w:tr>
      <w:tr w:rsidR="004801AB" w:rsidRPr="00E33D85" w14:paraId="3C46FD42" w14:textId="77777777" w:rsidTr="00634BE4">
        <w:tc>
          <w:tcPr>
            <w:tcW w:w="2700" w:type="dxa"/>
          </w:tcPr>
          <w:p w14:paraId="678821F4" w14:textId="77777777" w:rsidR="004801AB" w:rsidRPr="00E33D85" w:rsidRDefault="004801AB" w:rsidP="00634BE4">
            <w:pPr>
              <w:rPr>
                <w:b/>
              </w:rPr>
            </w:pPr>
            <w:r w:rsidRPr="00E33D85">
              <w:t>cryptogram</w:t>
            </w:r>
          </w:p>
        </w:tc>
        <w:tc>
          <w:tcPr>
            <w:tcW w:w="6120" w:type="dxa"/>
          </w:tcPr>
          <w:p w14:paraId="6C8B6FA5" w14:textId="77777777" w:rsidR="004801AB" w:rsidRPr="00E33D85" w:rsidRDefault="004801AB" w:rsidP="00634BE4">
            <w:r w:rsidRPr="00E33D85">
              <w:t>Cryptogram encoded form (max length 40 character)</w:t>
            </w:r>
          </w:p>
        </w:tc>
      </w:tr>
    </w:tbl>
    <w:p w14:paraId="0A6EB19C" w14:textId="77777777" w:rsidR="004801AB" w:rsidRPr="00E33D85" w:rsidRDefault="004801AB" w:rsidP="008C61FC">
      <w:pPr>
        <w:pStyle w:val="ListParagraph"/>
        <w:numPr>
          <w:ilvl w:val="0"/>
          <w:numId w:val="43"/>
        </w:numPr>
      </w:pPr>
      <w:r w:rsidRPr="00E33D85">
        <w:t>Test the Success response JSON</w:t>
      </w:r>
    </w:p>
    <w:tbl>
      <w:tblPr>
        <w:tblStyle w:val="TableGrid"/>
        <w:tblW w:w="8820" w:type="dxa"/>
        <w:tblInd w:w="558" w:type="dxa"/>
        <w:tblLayout w:type="fixed"/>
        <w:tblLook w:val="04A0" w:firstRow="1" w:lastRow="0" w:firstColumn="1" w:lastColumn="0" w:noHBand="0" w:noVBand="1"/>
      </w:tblPr>
      <w:tblGrid>
        <w:gridCol w:w="2700"/>
        <w:gridCol w:w="6120"/>
      </w:tblGrid>
      <w:tr w:rsidR="004801AB" w:rsidRPr="00E33D85" w14:paraId="21D9E2E2" w14:textId="77777777" w:rsidTr="00634BE4">
        <w:tc>
          <w:tcPr>
            <w:tcW w:w="2700" w:type="dxa"/>
            <w:shd w:val="clear" w:color="auto" w:fill="BFBFBF" w:themeFill="background1" w:themeFillShade="BF"/>
          </w:tcPr>
          <w:p w14:paraId="53A05EF9" w14:textId="77777777" w:rsidR="004801AB" w:rsidRPr="00E33D85" w:rsidRDefault="004801AB" w:rsidP="00634BE4">
            <w:pPr>
              <w:rPr>
                <w:b/>
              </w:rPr>
            </w:pPr>
            <w:r w:rsidRPr="00E33D85">
              <w:rPr>
                <w:b/>
              </w:rPr>
              <w:t>JSON KEY</w:t>
            </w:r>
          </w:p>
        </w:tc>
        <w:tc>
          <w:tcPr>
            <w:tcW w:w="6120" w:type="dxa"/>
            <w:shd w:val="clear" w:color="auto" w:fill="BFBFBF" w:themeFill="background1" w:themeFillShade="BF"/>
          </w:tcPr>
          <w:p w14:paraId="4A68643A" w14:textId="77777777" w:rsidR="004801AB" w:rsidRPr="00E33D85" w:rsidRDefault="004801AB" w:rsidP="00634BE4">
            <w:pPr>
              <w:rPr>
                <w:b/>
              </w:rPr>
            </w:pPr>
            <w:r w:rsidRPr="00E33D85">
              <w:rPr>
                <w:b/>
              </w:rPr>
              <w:t>JSON VALUE</w:t>
            </w:r>
          </w:p>
        </w:tc>
      </w:tr>
      <w:tr w:rsidR="004801AB" w:rsidRPr="00E33D85" w14:paraId="0A6C38E7" w14:textId="77777777" w:rsidTr="00634BE4">
        <w:tc>
          <w:tcPr>
            <w:tcW w:w="2700" w:type="dxa"/>
          </w:tcPr>
          <w:p w14:paraId="3EE1BB76" w14:textId="77777777" w:rsidR="004801AB" w:rsidRPr="00E33D85" w:rsidRDefault="004801AB" w:rsidP="00634BE4">
            <w:pPr>
              <w:rPr>
                <w:b/>
              </w:rPr>
            </w:pPr>
            <w:r w:rsidRPr="00E33D85">
              <w:t>TRANSACTION_RESULT</w:t>
            </w:r>
          </w:p>
        </w:tc>
        <w:tc>
          <w:tcPr>
            <w:tcW w:w="6120" w:type="dxa"/>
          </w:tcPr>
          <w:p w14:paraId="74E18304" w14:textId="77777777" w:rsidR="004801AB" w:rsidRPr="00E33D85" w:rsidRDefault="004801AB" w:rsidP="00634BE4">
            <w:r w:rsidRPr="00E33D85">
              <w:t>Below json key-value pairs</w:t>
            </w:r>
          </w:p>
        </w:tc>
      </w:tr>
      <w:tr w:rsidR="004801AB" w:rsidRPr="00E33D85" w14:paraId="63D64F13" w14:textId="77777777" w:rsidTr="00634BE4">
        <w:tc>
          <w:tcPr>
            <w:tcW w:w="2700" w:type="dxa"/>
          </w:tcPr>
          <w:p w14:paraId="74CFA08D" w14:textId="77777777" w:rsidR="004801AB" w:rsidRPr="00E33D85" w:rsidRDefault="004801AB" w:rsidP="00634BE4">
            <w:pPr>
              <w:rPr>
                <w:b/>
              </w:rPr>
            </w:pPr>
            <w:r w:rsidRPr="00E33D85">
              <w:t>DECISION</w:t>
            </w:r>
          </w:p>
        </w:tc>
        <w:tc>
          <w:tcPr>
            <w:tcW w:w="6120" w:type="dxa"/>
          </w:tcPr>
          <w:p w14:paraId="5C4F289F" w14:textId="77777777" w:rsidR="004801AB" w:rsidRPr="00E33D85" w:rsidRDefault="004801AB" w:rsidP="00634BE4">
            <w:r w:rsidRPr="00E33D85">
              <w:t>Possible values ACCEPT | REVIEW | REJECT | ERROR | CANCEL</w:t>
            </w:r>
          </w:p>
        </w:tc>
      </w:tr>
      <w:tr w:rsidR="004801AB" w:rsidRPr="00E33D85" w14:paraId="6A851C8C" w14:textId="77777777" w:rsidTr="00634BE4">
        <w:tc>
          <w:tcPr>
            <w:tcW w:w="2700" w:type="dxa"/>
          </w:tcPr>
          <w:p w14:paraId="2FA47AA6" w14:textId="77777777" w:rsidR="004801AB" w:rsidRPr="00E33D85" w:rsidRDefault="004801AB" w:rsidP="00634BE4">
            <w:pPr>
              <w:rPr>
                <w:b/>
              </w:rPr>
            </w:pPr>
            <w:r w:rsidRPr="00E33D85">
              <w:t>REASON_CODE</w:t>
            </w:r>
          </w:p>
        </w:tc>
        <w:tc>
          <w:tcPr>
            <w:tcW w:w="6120" w:type="dxa"/>
          </w:tcPr>
          <w:p w14:paraId="5401F79D" w14:textId="77777777" w:rsidR="004801AB" w:rsidRPr="00E33D85" w:rsidRDefault="004801AB" w:rsidP="00634BE4">
            <w:r w:rsidRPr="00E33D85">
              <w:t>ReasonCode</w:t>
            </w:r>
          </w:p>
        </w:tc>
      </w:tr>
      <w:tr w:rsidR="004801AB" w:rsidRPr="00E33D85" w14:paraId="7FDC98CC" w14:textId="77777777" w:rsidTr="00634BE4">
        <w:tc>
          <w:tcPr>
            <w:tcW w:w="2700" w:type="dxa"/>
          </w:tcPr>
          <w:p w14:paraId="0FA510E3" w14:textId="77777777" w:rsidR="004801AB" w:rsidRPr="00E33D85" w:rsidRDefault="004801AB" w:rsidP="00634BE4">
            <w:pPr>
              <w:rPr>
                <w:b/>
              </w:rPr>
            </w:pPr>
            <w:r w:rsidRPr="00E33D85">
              <w:t>REQUEST_ID</w:t>
            </w:r>
          </w:p>
        </w:tc>
        <w:tc>
          <w:tcPr>
            <w:tcW w:w="6120" w:type="dxa"/>
          </w:tcPr>
          <w:p w14:paraId="4A8588C4" w14:textId="77777777" w:rsidR="004801AB" w:rsidRPr="00E33D85" w:rsidRDefault="004801AB" w:rsidP="00634BE4">
            <w:r w:rsidRPr="00E33D85">
              <w:t>RequestID</w:t>
            </w:r>
          </w:p>
        </w:tc>
      </w:tr>
      <w:tr w:rsidR="004801AB" w:rsidRPr="00E33D85" w14:paraId="08938284" w14:textId="77777777" w:rsidTr="00634BE4">
        <w:tc>
          <w:tcPr>
            <w:tcW w:w="2700" w:type="dxa"/>
          </w:tcPr>
          <w:p w14:paraId="4CDEC2E5" w14:textId="77777777" w:rsidR="004801AB" w:rsidRPr="00E33D85" w:rsidRDefault="004801AB" w:rsidP="00634BE4">
            <w:pPr>
              <w:rPr>
                <w:b/>
              </w:rPr>
            </w:pPr>
            <w:r w:rsidRPr="00E33D85">
              <w:t>REQUEST_TOKEN</w:t>
            </w:r>
          </w:p>
        </w:tc>
        <w:tc>
          <w:tcPr>
            <w:tcW w:w="6120" w:type="dxa"/>
          </w:tcPr>
          <w:p w14:paraId="18E79D8A" w14:textId="77777777" w:rsidR="004801AB" w:rsidRPr="00E33D85" w:rsidRDefault="004801AB" w:rsidP="00634BE4">
            <w:r w:rsidRPr="00E33D85">
              <w:t>RequestToken</w:t>
            </w:r>
          </w:p>
        </w:tc>
      </w:tr>
      <w:tr w:rsidR="004801AB" w:rsidRPr="00E33D85" w14:paraId="77042154" w14:textId="77777777" w:rsidTr="00634BE4">
        <w:tc>
          <w:tcPr>
            <w:tcW w:w="2700" w:type="dxa"/>
          </w:tcPr>
          <w:p w14:paraId="1E02AB17" w14:textId="77777777" w:rsidR="004801AB" w:rsidRPr="00E33D85" w:rsidRDefault="004801AB" w:rsidP="00634BE4">
            <w:pPr>
              <w:rPr>
                <w:b/>
              </w:rPr>
            </w:pPr>
            <w:r w:rsidRPr="00E33D85">
              <w:t>AUTHORIZATION_AMOUNT</w:t>
            </w:r>
          </w:p>
        </w:tc>
        <w:tc>
          <w:tcPr>
            <w:tcW w:w="6120" w:type="dxa"/>
          </w:tcPr>
          <w:p w14:paraId="676A607A" w14:textId="77777777" w:rsidR="004801AB" w:rsidRPr="00E33D85" w:rsidRDefault="004801AB" w:rsidP="00634BE4">
            <w:r w:rsidRPr="00E33D85">
              <w:t>AuthorizationAmount</w:t>
            </w:r>
          </w:p>
        </w:tc>
      </w:tr>
      <w:tr w:rsidR="004801AB" w:rsidRPr="00E33D85" w14:paraId="5AC46291" w14:textId="77777777" w:rsidTr="00634BE4">
        <w:tc>
          <w:tcPr>
            <w:tcW w:w="2700" w:type="dxa"/>
          </w:tcPr>
          <w:p w14:paraId="747F7AC4" w14:textId="77777777" w:rsidR="004801AB" w:rsidRPr="00E33D85" w:rsidRDefault="004801AB" w:rsidP="00634BE4">
            <w:pPr>
              <w:rPr>
                <w:b/>
              </w:rPr>
            </w:pPr>
            <w:r w:rsidRPr="00E33D85">
              <w:t>AUTHORIZATION_CODE</w:t>
            </w:r>
          </w:p>
        </w:tc>
        <w:tc>
          <w:tcPr>
            <w:tcW w:w="6120" w:type="dxa"/>
          </w:tcPr>
          <w:p w14:paraId="599596BB" w14:textId="77777777" w:rsidR="004801AB" w:rsidRPr="00E33D85" w:rsidRDefault="004801AB" w:rsidP="00634BE4">
            <w:r w:rsidRPr="00E33D85">
              <w:t>AuthorizationCode</w:t>
            </w:r>
          </w:p>
        </w:tc>
      </w:tr>
      <w:tr w:rsidR="004801AB" w:rsidRPr="00E33D85" w14:paraId="6A8BCD71" w14:textId="77777777" w:rsidTr="00634BE4">
        <w:tc>
          <w:tcPr>
            <w:tcW w:w="2700" w:type="dxa"/>
          </w:tcPr>
          <w:p w14:paraId="3B063E53" w14:textId="77777777" w:rsidR="004801AB" w:rsidRPr="00E33D85" w:rsidRDefault="004801AB" w:rsidP="00634BE4">
            <w:pPr>
              <w:rPr>
                <w:b/>
              </w:rPr>
            </w:pPr>
            <w:r w:rsidRPr="00E33D85">
              <w:t>AUTHORIZATION_REASON_CODE</w:t>
            </w:r>
          </w:p>
        </w:tc>
        <w:tc>
          <w:tcPr>
            <w:tcW w:w="6120" w:type="dxa"/>
          </w:tcPr>
          <w:p w14:paraId="7991D456" w14:textId="77777777" w:rsidR="004801AB" w:rsidRPr="00E33D85" w:rsidRDefault="004801AB" w:rsidP="00634BE4">
            <w:r w:rsidRPr="00E33D85">
              <w:t>AuthorizationReasonCode</w:t>
            </w:r>
          </w:p>
        </w:tc>
      </w:tr>
      <w:tr w:rsidR="004801AB" w:rsidRPr="00E33D85" w14:paraId="5A3F1A77" w14:textId="77777777" w:rsidTr="00634BE4">
        <w:tc>
          <w:tcPr>
            <w:tcW w:w="2700" w:type="dxa"/>
          </w:tcPr>
          <w:p w14:paraId="10555EF7" w14:textId="77777777" w:rsidR="004801AB" w:rsidRPr="00E33D85" w:rsidRDefault="004801AB" w:rsidP="00634BE4">
            <w:r w:rsidRPr="009B487B">
              <w:lastRenderedPageBreak/>
              <w:t>SUBSCRIPTION_ID</w:t>
            </w:r>
          </w:p>
        </w:tc>
        <w:tc>
          <w:tcPr>
            <w:tcW w:w="6120" w:type="dxa"/>
          </w:tcPr>
          <w:p w14:paraId="3628E753" w14:textId="77777777" w:rsidR="004801AB" w:rsidRPr="00E33D85" w:rsidRDefault="004801AB" w:rsidP="00634BE4">
            <w:r>
              <w:t>Subsciption id in case of tokenization is enabled in BM</w:t>
            </w:r>
          </w:p>
        </w:tc>
      </w:tr>
      <w:tr w:rsidR="004801AB" w:rsidRPr="00E33D85" w14:paraId="00A2CCC9" w14:textId="77777777" w:rsidTr="00634BE4">
        <w:tc>
          <w:tcPr>
            <w:tcW w:w="2700" w:type="dxa"/>
          </w:tcPr>
          <w:p w14:paraId="41E733BA" w14:textId="77777777" w:rsidR="004801AB" w:rsidRPr="00E33D85" w:rsidRDefault="004801AB" w:rsidP="00634BE4">
            <w:pPr>
              <w:rPr>
                <w:b/>
              </w:rPr>
            </w:pPr>
            <w:r w:rsidRPr="00E33D85">
              <w:t>DAV_REASON_CODE</w:t>
            </w:r>
          </w:p>
        </w:tc>
        <w:tc>
          <w:tcPr>
            <w:tcW w:w="6120" w:type="dxa"/>
          </w:tcPr>
          <w:p w14:paraId="5DB84102" w14:textId="77777777" w:rsidR="004801AB" w:rsidRPr="00E33D85" w:rsidRDefault="004801AB" w:rsidP="00634BE4">
            <w:r w:rsidRPr="00E33D85">
              <w:t>DAVReasonCode</w:t>
            </w:r>
          </w:p>
        </w:tc>
      </w:tr>
      <w:tr w:rsidR="004801AB" w:rsidRPr="00E33D85" w14:paraId="1451E9E0" w14:textId="77777777" w:rsidTr="00634BE4">
        <w:tc>
          <w:tcPr>
            <w:tcW w:w="2700" w:type="dxa"/>
          </w:tcPr>
          <w:p w14:paraId="0096F372" w14:textId="77777777" w:rsidR="004801AB" w:rsidRPr="00E33D85" w:rsidRDefault="004801AB" w:rsidP="00634BE4">
            <w:pPr>
              <w:rPr>
                <w:b/>
              </w:rPr>
            </w:pPr>
            <w:r w:rsidRPr="00E33D85">
              <w:t>RAW_SERVICE_RESPONSE</w:t>
            </w:r>
          </w:p>
        </w:tc>
        <w:tc>
          <w:tcPr>
            <w:tcW w:w="6120" w:type="dxa"/>
          </w:tcPr>
          <w:p w14:paraId="3A060746" w14:textId="77777777" w:rsidR="004801AB" w:rsidRPr="00E33D85" w:rsidRDefault="004801AB" w:rsidP="00634BE4">
            <w:r w:rsidRPr="00E33D85">
              <w:t>Entire service response in form of JSON</w:t>
            </w:r>
          </w:p>
        </w:tc>
      </w:tr>
    </w:tbl>
    <w:p w14:paraId="2585EEA6" w14:textId="77777777" w:rsidR="004801AB" w:rsidRPr="00E33D85" w:rsidRDefault="004801AB" w:rsidP="004801AB">
      <w:pPr>
        <w:pStyle w:val="ListParagraph"/>
        <w:ind w:left="432"/>
      </w:pPr>
    </w:p>
    <w:p w14:paraId="1E211998" w14:textId="77777777" w:rsidR="004801AB" w:rsidRPr="00E33D85" w:rsidRDefault="004801AB" w:rsidP="008C61FC">
      <w:pPr>
        <w:pStyle w:val="ListParagraph"/>
        <w:numPr>
          <w:ilvl w:val="0"/>
          <w:numId w:val="43"/>
        </w:numPr>
      </w:pPr>
      <w:r w:rsidRPr="00E33D85">
        <w:t>Test the Validation/Failure response JSON</w:t>
      </w:r>
    </w:p>
    <w:tbl>
      <w:tblPr>
        <w:tblStyle w:val="TableGrid"/>
        <w:tblW w:w="8820" w:type="dxa"/>
        <w:tblInd w:w="558" w:type="dxa"/>
        <w:tblLayout w:type="fixed"/>
        <w:tblLook w:val="04A0" w:firstRow="1" w:lastRow="0" w:firstColumn="1" w:lastColumn="0" w:noHBand="0" w:noVBand="1"/>
      </w:tblPr>
      <w:tblGrid>
        <w:gridCol w:w="2700"/>
        <w:gridCol w:w="6120"/>
      </w:tblGrid>
      <w:tr w:rsidR="004801AB" w:rsidRPr="00E33D85" w14:paraId="6434C74A" w14:textId="77777777" w:rsidTr="00634BE4">
        <w:tc>
          <w:tcPr>
            <w:tcW w:w="2700" w:type="dxa"/>
            <w:shd w:val="clear" w:color="auto" w:fill="BFBFBF" w:themeFill="background1" w:themeFillShade="BF"/>
          </w:tcPr>
          <w:p w14:paraId="76DF940A" w14:textId="77777777" w:rsidR="004801AB" w:rsidRPr="00E33D85" w:rsidRDefault="004801AB" w:rsidP="00634BE4">
            <w:pPr>
              <w:rPr>
                <w:b/>
              </w:rPr>
            </w:pPr>
            <w:r w:rsidRPr="00E33D85">
              <w:rPr>
                <w:b/>
              </w:rPr>
              <w:t>JSON KEY</w:t>
            </w:r>
          </w:p>
        </w:tc>
        <w:tc>
          <w:tcPr>
            <w:tcW w:w="6120" w:type="dxa"/>
            <w:shd w:val="clear" w:color="auto" w:fill="BFBFBF" w:themeFill="background1" w:themeFillShade="BF"/>
          </w:tcPr>
          <w:p w14:paraId="7A3F29D5" w14:textId="77777777" w:rsidR="004801AB" w:rsidRPr="00E33D85" w:rsidRDefault="004801AB" w:rsidP="00634BE4">
            <w:pPr>
              <w:rPr>
                <w:b/>
              </w:rPr>
            </w:pPr>
            <w:r w:rsidRPr="00E33D85">
              <w:rPr>
                <w:b/>
              </w:rPr>
              <w:t>JSON VALUE</w:t>
            </w:r>
          </w:p>
        </w:tc>
      </w:tr>
      <w:tr w:rsidR="004801AB" w:rsidRPr="00E33D85" w14:paraId="4A484742" w14:textId="77777777" w:rsidTr="00634BE4">
        <w:tc>
          <w:tcPr>
            <w:tcW w:w="2700" w:type="dxa"/>
          </w:tcPr>
          <w:p w14:paraId="57CE45E9" w14:textId="77777777" w:rsidR="004801AB" w:rsidRPr="00E33D85" w:rsidRDefault="004801AB" w:rsidP="00634BE4">
            <w:pPr>
              <w:rPr>
                <w:b/>
              </w:rPr>
            </w:pPr>
            <w:r w:rsidRPr="00E33D85">
              <w:t>ERROR_CODE</w:t>
            </w:r>
          </w:p>
        </w:tc>
        <w:tc>
          <w:tcPr>
            <w:tcW w:w="6120" w:type="dxa"/>
          </w:tcPr>
          <w:p w14:paraId="1F5CE84B" w14:textId="77777777" w:rsidR="004801AB" w:rsidRPr="00E33D85" w:rsidRDefault="004801AB" w:rsidP="00634BE4">
            <w:r w:rsidRPr="00E33D85">
              <w:t>Validation failure error code of interface</w:t>
            </w:r>
          </w:p>
        </w:tc>
      </w:tr>
      <w:tr w:rsidR="004801AB" w:rsidRPr="00E33D85" w14:paraId="2236A68D" w14:textId="77777777" w:rsidTr="00634BE4">
        <w:tc>
          <w:tcPr>
            <w:tcW w:w="2700" w:type="dxa"/>
          </w:tcPr>
          <w:p w14:paraId="51E289CA" w14:textId="77777777" w:rsidR="004801AB" w:rsidRPr="00E33D85" w:rsidRDefault="004801AB" w:rsidP="00634BE4">
            <w:pPr>
              <w:rPr>
                <w:b/>
              </w:rPr>
            </w:pPr>
            <w:r w:rsidRPr="00E33D85">
              <w:t>ERROR_MSG</w:t>
            </w:r>
          </w:p>
        </w:tc>
        <w:tc>
          <w:tcPr>
            <w:tcW w:w="6120" w:type="dxa"/>
          </w:tcPr>
          <w:p w14:paraId="7ACCE9EA" w14:textId="77777777" w:rsidR="004801AB" w:rsidRPr="00E33D85" w:rsidRDefault="004801AB" w:rsidP="00634BE4">
            <w:r w:rsidRPr="00E33D85">
              <w:t>Validation failure message of interface</w:t>
            </w:r>
          </w:p>
        </w:tc>
      </w:tr>
    </w:tbl>
    <w:p w14:paraId="25A04278" w14:textId="77777777" w:rsidR="004801AB" w:rsidRDefault="004801AB" w:rsidP="004801AB">
      <w:pPr>
        <w:pStyle w:val="Heading5"/>
        <w:rPr>
          <w:rFonts w:asciiTheme="minorHAnsi" w:hAnsiTheme="minorHAnsi"/>
        </w:rPr>
      </w:pPr>
      <w:r w:rsidRPr="006A6145">
        <w:rPr>
          <w:rFonts w:asciiTheme="minorHAnsi" w:hAnsiTheme="minorHAnsi"/>
        </w:rPr>
        <w:t xml:space="preserve">Sample </w:t>
      </w:r>
      <w:r w:rsidR="00B03D3F">
        <w:t>Android</w:t>
      </w:r>
      <w:r w:rsidR="00B03D3F" w:rsidRPr="00E33D85">
        <w:t xml:space="preserve"> Pay</w:t>
      </w:r>
      <w:r w:rsidRPr="00E33D85">
        <w:t xml:space="preserve"> </w:t>
      </w:r>
      <w:r w:rsidRPr="006A6145">
        <w:rPr>
          <w:rFonts w:asciiTheme="minorHAnsi" w:hAnsiTheme="minorHAnsi"/>
        </w:rPr>
        <w:t>InterfaceJSON Request /Response</w:t>
      </w:r>
      <w:r>
        <w:rPr>
          <w:rFonts w:asciiTheme="minorHAnsi" w:hAnsiTheme="minorHAnsi"/>
        </w:rPr>
        <w:t xml:space="preserve"> format</w:t>
      </w:r>
    </w:p>
    <w:p w14:paraId="1022C7DE" w14:textId="77777777" w:rsidR="004801AB" w:rsidRDefault="004801AB" w:rsidP="003C3632">
      <w:pPr>
        <w:pStyle w:val="BodyText"/>
      </w:pPr>
      <w:r>
        <w:t>Interface 1: Request with network Token and Cryptogram data:</w:t>
      </w:r>
    </w:p>
    <w:p w14:paraId="215A540F" w14:textId="77777777" w:rsidR="004801AB" w:rsidRDefault="004801AB" w:rsidP="003C3632">
      <w:pPr>
        <w:pStyle w:val="BodyText"/>
      </w:pPr>
    </w:p>
    <w:p w14:paraId="21579712" w14:textId="77777777" w:rsidR="004801AB" w:rsidRDefault="004801AB" w:rsidP="003C3632">
      <w:pPr>
        <w:pStyle w:val="BodyText"/>
      </w:pPr>
      <w:r>
        <w:rPr>
          <w:noProof/>
        </w:rPr>
        <w:drawing>
          <wp:inline distT="0" distB="0" distL="0" distR="0" wp14:anchorId="5B652F7E" wp14:editId="53DBD5BB">
            <wp:extent cx="6400800" cy="35458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400800" cy="3545840"/>
                    </a:xfrm>
                    <a:prstGeom prst="rect">
                      <a:avLst/>
                    </a:prstGeom>
                  </pic:spPr>
                </pic:pic>
              </a:graphicData>
            </a:graphic>
          </wp:inline>
        </w:drawing>
      </w:r>
    </w:p>
    <w:p w14:paraId="384B5C4A" w14:textId="77777777" w:rsidR="004801AB" w:rsidRDefault="004801AB" w:rsidP="003C3632">
      <w:pPr>
        <w:pStyle w:val="BodyText"/>
      </w:pPr>
    </w:p>
    <w:p w14:paraId="3E20590D" w14:textId="77777777" w:rsidR="004801AB" w:rsidRDefault="004801AB" w:rsidP="003C3632">
      <w:pPr>
        <w:pStyle w:val="BodyText"/>
      </w:pPr>
      <w:r w:rsidRPr="005F15B2">
        <w:rPr>
          <w:b/>
        </w:rPr>
        <w:t>Interface2:</w:t>
      </w:r>
      <w:r>
        <w:t xml:space="preserve"> Request with encrypted payment BLOB data.</w:t>
      </w:r>
    </w:p>
    <w:p w14:paraId="7A051D36" w14:textId="77777777" w:rsidR="004801AB" w:rsidRDefault="004801AB" w:rsidP="003C3632">
      <w:pPr>
        <w:pStyle w:val="BodyText"/>
      </w:pPr>
    </w:p>
    <w:p w14:paraId="313EAA7D" w14:textId="77777777" w:rsidR="004801AB" w:rsidRDefault="004801AB" w:rsidP="003C3632">
      <w:pPr>
        <w:pStyle w:val="BodyText"/>
      </w:pPr>
      <w:r>
        <w:rPr>
          <w:noProof/>
        </w:rPr>
        <w:lastRenderedPageBreak/>
        <w:drawing>
          <wp:inline distT="0" distB="0" distL="0" distR="0" wp14:anchorId="33A3426C" wp14:editId="1937FAC2">
            <wp:extent cx="6400800" cy="2324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400800" cy="2324100"/>
                    </a:xfrm>
                    <a:prstGeom prst="rect">
                      <a:avLst/>
                    </a:prstGeom>
                  </pic:spPr>
                </pic:pic>
              </a:graphicData>
            </a:graphic>
          </wp:inline>
        </w:drawing>
      </w:r>
    </w:p>
    <w:p w14:paraId="4C1F3947" w14:textId="77777777" w:rsidR="004801AB" w:rsidRDefault="004801AB" w:rsidP="003C3632">
      <w:pPr>
        <w:pStyle w:val="BodyText"/>
      </w:pPr>
    </w:p>
    <w:p w14:paraId="64E537A6" w14:textId="77777777" w:rsidR="004801AB" w:rsidRDefault="004801AB" w:rsidP="003C3632">
      <w:pPr>
        <w:pStyle w:val="BodyText"/>
      </w:pPr>
    </w:p>
    <w:p w14:paraId="4894D9DC" w14:textId="77777777" w:rsidR="004801AB" w:rsidRDefault="004801AB" w:rsidP="003C3632">
      <w:pPr>
        <w:pStyle w:val="BodyText"/>
      </w:pPr>
    </w:p>
    <w:p w14:paraId="11769EBF" w14:textId="77777777" w:rsidR="007276B2" w:rsidRPr="00E33D85" w:rsidRDefault="007276B2" w:rsidP="007276B2">
      <w:pPr>
        <w:pStyle w:val="Heading2"/>
        <w:pBdr>
          <w:top w:val="none" w:sz="0" w:space="0" w:color="auto"/>
        </w:pBdr>
        <w:rPr>
          <w:rFonts w:asciiTheme="minorHAnsi" w:hAnsiTheme="minorHAnsi"/>
        </w:rPr>
      </w:pPr>
      <w:bookmarkStart w:id="1414" w:name="_Toc492046386"/>
      <w:r w:rsidRPr="00E33D85">
        <w:rPr>
          <w:rFonts w:asciiTheme="minorHAnsi" w:hAnsiTheme="minorHAnsi"/>
        </w:rPr>
        <w:lastRenderedPageBreak/>
        <w:t>Cartridges Structure and Reference</w:t>
      </w:r>
      <w:bookmarkEnd w:id="1414"/>
    </w:p>
    <w:p w14:paraId="0EB4C65A" w14:textId="77777777" w:rsidR="003F179C" w:rsidRPr="00E33D85" w:rsidRDefault="003F4C2A" w:rsidP="003C3632">
      <w:pPr>
        <w:pStyle w:val="BodyText"/>
      </w:pPr>
      <w:r w:rsidRPr="00E33D85">
        <w:rPr>
          <w:noProof/>
        </w:rPr>
        <w:drawing>
          <wp:inline distT="0" distB="0" distL="0" distR="0" wp14:anchorId="139BAFEF" wp14:editId="56B913ED">
            <wp:extent cx="5991225" cy="67341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ridge_structure.JPG"/>
                    <pic:cNvPicPr/>
                  </pic:nvPicPr>
                  <pic:blipFill>
                    <a:blip r:embed="rId168">
                      <a:extLst>
                        <a:ext uri="{28A0092B-C50C-407E-A947-70E740481C1C}">
                          <a14:useLocalDpi xmlns:a14="http://schemas.microsoft.com/office/drawing/2010/main" val="0"/>
                        </a:ext>
                      </a:extLst>
                    </a:blip>
                    <a:stretch>
                      <a:fillRect/>
                    </a:stretch>
                  </pic:blipFill>
                  <pic:spPr>
                    <a:xfrm>
                      <a:off x="0" y="0"/>
                      <a:ext cx="5991225" cy="6734175"/>
                    </a:xfrm>
                    <a:prstGeom prst="rect">
                      <a:avLst/>
                    </a:prstGeom>
                  </pic:spPr>
                </pic:pic>
              </a:graphicData>
            </a:graphic>
          </wp:inline>
        </w:drawing>
      </w:r>
    </w:p>
    <w:p w14:paraId="482A30AE" w14:textId="19AFA832" w:rsidR="00652BB3" w:rsidRPr="00E33D85" w:rsidRDefault="00652BB3" w:rsidP="00652BB3">
      <w:pPr>
        <w:pStyle w:val="Heading1"/>
        <w:framePr w:wrap="auto" w:vAnchor="margin" w:yAlign="inline"/>
        <w:rPr>
          <w:rFonts w:asciiTheme="minorHAnsi" w:hAnsiTheme="minorHAnsi"/>
        </w:rPr>
      </w:pPr>
      <w:bookmarkStart w:id="1415" w:name="_Toc368651184"/>
      <w:bookmarkStart w:id="1416" w:name="_Toc492046387"/>
      <w:bookmarkEnd w:id="1412"/>
      <w:r w:rsidRPr="00E33D85">
        <w:rPr>
          <w:rFonts w:asciiTheme="minorHAnsi" w:hAnsiTheme="minorHAnsi"/>
        </w:rPr>
        <w:lastRenderedPageBreak/>
        <w:t>Typical Project Plan</w:t>
      </w:r>
      <w:bookmarkEnd w:id="1415"/>
      <w:bookmarkEnd w:id="1416"/>
    </w:p>
    <w:p w14:paraId="159A4FB7" w14:textId="77777777" w:rsidR="003D49FF" w:rsidRPr="00E33D85" w:rsidRDefault="003D49FF" w:rsidP="003D49FF">
      <w:pPr>
        <w:pStyle w:val="Heading2"/>
        <w:rPr>
          <w:rFonts w:asciiTheme="minorHAnsi" w:hAnsiTheme="minorHAnsi"/>
        </w:rPr>
      </w:pPr>
      <w:bookmarkStart w:id="1417" w:name="_Toc368651185"/>
      <w:bookmarkStart w:id="1418" w:name="_Toc492046388"/>
      <w:r w:rsidRPr="00E33D85">
        <w:rPr>
          <w:rFonts w:asciiTheme="minorHAnsi" w:hAnsiTheme="minorHAnsi"/>
        </w:rPr>
        <w:t>Roles, Responsibilities</w:t>
      </w:r>
      <w:bookmarkEnd w:id="1417"/>
      <w:bookmarkEnd w:id="1418"/>
    </w:p>
    <w:p w14:paraId="5BF0E46A" w14:textId="77777777" w:rsidR="003D49FF" w:rsidRPr="00EF1C6B" w:rsidRDefault="003D49FF" w:rsidP="003C3632">
      <w:pPr>
        <w:pStyle w:val="BodyText"/>
      </w:pPr>
      <w:r w:rsidRPr="00EF1C6B">
        <w:t xml:space="preserve">Typically most of the integration works is done by the backend developer. We expect that the person doing this integration is familiar with the web service, xml processing and has hands on experience with the Demandware platform. </w:t>
      </w:r>
    </w:p>
    <w:p w14:paraId="4377948B" w14:textId="51FDD452" w:rsidR="003D49FF" w:rsidRPr="00E33D85" w:rsidRDefault="003D49FF" w:rsidP="003D49FF">
      <w:pPr>
        <w:pStyle w:val="Heading2"/>
        <w:rPr>
          <w:rFonts w:asciiTheme="minorHAnsi" w:hAnsiTheme="minorHAnsi"/>
        </w:rPr>
      </w:pPr>
      <w:bookmarkStart w:id="1419" w:name="_Toc368651186"/>
      <w:bookmarkStart w:id="1420" w:name="_Toc492046389"/>
      <w:r w:rsidRPr="00E33D85">
        <w:rPr>
          <w:rFonts w:asciiTheme="minorHAnsi" w:hAnsiTheme="minorHAnsi"/>
        </w:rPr>
        <w:t xml:space="preserve">Typical Efforts and </w:t>
      </w:r>
      <w:commentRangeStart w:id="1421"/>
      <w:r w:rsidRPr="00E33D85">
        <w:rPr>
          <w:rFonts w:asciiTheme="minorHAnsi" w:hAnsiTheme="minorHAnsi"/>
        </w:rPr>
        <w:t>Timelines</w:t>
      </w:r>
      <w:bookmarkEnd w:id="1419"/>
      <w:commentRangeEnd w:id="1421"/>
      <w:r w:rsidR="00AE4DD4">
        <w:rPr>
          <w:rStyle w:val="CommentReference"/>
          <w:rFonts w:asciiTheme="minorHAnsi" w:eastAsiaTheme="minorHAnsi" w:hAnsiTheme="minorHAnsi" w:cstheme="minorBidi"/>
          <w:b w:val="0"/>
        </w:rPr>
        <w:commentReference w:id="1421"/>
      </w:r>
      <w:bookmarkEnd w:id="1420"/>
    </w:p>
    <w:p w14:paraId="5D8A70C3" w14:textId="77777777" w:rsidR="003D49FF" w:rsidRPr="00E33D85" w:rsidRDefault="003D49FF" w:rsidP="003C3632">
      <w:pPr>
        <w:pStyle w:val="BodyText"/>
      </w:pPr>
      <w:r w:rsidRPr="00E33D85">
        <w:t xml:space="preserve">The level of effort is mostly detected by the services merchant may choose from the CyberSource cartridge. The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10"/>
        <w:gridCol w:w="4021"/>
        <w:gridCol w:w="3057"/>
      </w:tblGrid>
      <w:tr w:rsidR="003D49FF" w:rsidRPr="00E33D85" w14:paraId="2CEA963C" w14:textId="77777777" w:rsidTr="005B5B37">
        <w:trPr>
          <w:trHeight w:val="323"/>
        </w:trPr>
        <w:tc>
          <w:tcPr>
            <w:tcW w:w="2451" w:type="dxa"/>
            <w:shd w:val="clear" w:color="auto" w:fill="BFBFBF" w:themeFill="background1" w:themeFillShade="BF"/>
          </w:tcPr>
          <w:p w14:paraId="2314C1A2" w14:textId="77777777" w:rsidR="003D49FF" w:rsidRPr="00E33D85" w:rsidRDefault="003D49FF" w:rsidP="00E507BD">
            <w:pPr>
              <w:spacing w:after="0" w:line="240" w:lineRule="auto"/>
              <w:rPr>
                <w:b/>
              </w:rPr>
            </w:pPr>
            <w:r w:rsidRPr="00E33D85">
              <w:rPr>
                <w:b/>
              </w:rPr>
              <w:t xml:space="preserve">CyberSource Service </w:t>
            </w:r>
          </w:p>
        </w:tc>
        <w:tc>
          <w:tcPr>
            <w:tcW w:w="4402" w:type="dxa"/>
            <w:shd w:val="clear" w:color="auto" w:fill="BFBFBF" w:themeFill="background1" w:themeFillShade="BF"/>
          </w:tcPr>
          <w:p w14:paraId="6E5520B1" w14:textId="77777777" w:rsidR="003D49FF" w:rsidRPr="00E33D85" w:rsidRDefault="003D49FF" w:rsidP="00E507BD">
            <w:pPr>
              <w:spacing w:after="0" w:line="240" w:lineRule="auto"/>
              <w:rPr>
                <w:b/>
              </w:rPr>
            </w:pPr>
            <w:r w:rsidRPr="00E33D85">
              <w:rPr>
                <w:b/>
              </w:rPr>
              <w:t>Level of Effort (LOE)</w:t>
            </w:r>
          </w:p>
        </w:tc>
        <w:tc>
          <w:tcPr>
            <w:tcW w:w="3335" w:type="dxa"/>
            <w:shd w:val="clear" w:color="auto" w:fill="BFBFBF" w:themeFill="background1" w:themeFillShade="BF"/>
          </w:tcPr>
          <w:p w14:paraId="52D41305" w14:textId="77777777" w:rsidR="003D49FF" w:rsidRPr="00E33D85" w:rsidRDefault="003D49FF" w:rsidP="00E507BD">
            <w:pPr>
              <w:spacing w:after="0" w:line="240" w:lineRule="auto"/>
              <w:rPr>
                <w:b/>
              </w:rPr>
            </w:pPr>
            <w:r w:rsidRPr="00E33D85">
              <w:rPr>
                <w:b/>
              </w:rPr>
              <w:t>Dependencies</w:t>
            </w:r>
          </w:p>
        </w:tc>
      </w:tr>
      <w:tr w:rsidR="003D49FF" w:rsidRPr="00E33D85" w14:paraId="14831D0B" w14:textId="77777777" w:rsidTr="001D27CF">
        <w:tc>
          <w:tcPr>
            <w:tcW w:w="2451" w:type="dxa"/>
          </w:tcPr>
          <w:p w14:paraId="3E925975" w14:textId="77777777" w:rsidR="003D49FF" w:rsidRPr="00E33D85" w:rsidRDefault="003D49FF" w:rsidP="00E507BD">
            <w:pPr>
              <w:spacing w:after="0" w:line="240" w:lineRule="auto"/>
            </w:pPr>
            <w:r w:rsidRPr="00E33D85">
              <w:t>Initial Cartridge Setup</w:t>
            </w:r>
          </w:p>
        </w:tc>
        <w:tc>
          <w:tcPr>
            <w:tcW w:w="4402" w:type="dxa"/>
          </w:tcPr>
          <w:p w14:paraId="0F7EB94B" w14:textId="77777777" w:rsidR="003D49FF" w:rsidRPr="00E33D85" w:rsidRDefault="003D49FF" w:rsidP="00E507BD">
            <w:pPr>
              <w:spacing w:after="0" w:line="240" w:lineRule="auto"/>
            </w:pPr>
            <w:r w:rsidRPr="00E33D85">
              <w:rPr>
                <w:b/>
              </w:rPr>
              <w:t>0.5</w:t>
            </w:r>
            <w:r w:rsidR="00C5387E" w:rsidRPr="00E33D85">
              <w:t>–</w:t>
            </w:r>
            <w:r w:rsidRPr="00E33D85">
              <w:t xml:space="preserve"> Person Day</w:t>
            </w:r>
          </w:p>
          <w:p w14:paraId="0B973948" w14:textId="77777777" w:rsidR="003D49FF" w:rsidRPr="00E33D85" w:rsidRDefault="003D49FF" w:rsidP="00E507BD">
            <w:pPr>
              <w:spacing w:after="0" w:line="240" w:lineRule="auto"/>
            </w:pPr>
            <w:r w:rsidRPr="00E33D85">
              <w:t>List of tasks involved:</w:t>
            </w:r>
          </w:p>
          <w:p w14:paraId="437D3A20" w14:textId="77777777" w:rsidR="003D49FF" w:rsidRPr="00E33D85" w:rsidRDefault="003D49FF" w:rsidP="007D5AFD">
            <w:pPr>
              <w:pStyle w:val="Listenabsatz"/>
              <w:numPr>
                <w:ilvl w:val="0"/>
                <w:numId w:val="20"/>
              </w:numPr>
              <w:spacing w:after="0" w:line="240" w:lineRule="auto"/>
            </w:pPr>
            <w:r w:rsidRPr="00E33D85">
              <w:t>Add  CyberSource Cartridge</w:t>
            </w:r>
            <w:r w:rsidR="008733E6" w:rsidRPr="00E33D85">
              <w:t>s</w:t>
            </w:r>
            <w:r w:rsidRPr="00E33D85">
              <w:t xml:space="preserve"> to the project</w:t>
            </w:r>
          </w:p>
          <w:p w14:paraId="362BB597" w14:textId="77777777" w:rsidR="003D49FF" w:rsidRPr="00E33D85" w:rsidRDefault="003D49FF" w:rsidP="007D5AFD">
            <w:pPr>
              <w:pStyle w:val="Listenabsatz"/>
              <w:numPr>
                <w:ilvl w:val="0"/>
                <w:numId w:val="18"/>
              </w:numPr>
              <w:spacing w:before="240" w:after="0" w:line="240" w:lineRule="auto"/>
            </w:pPr>
            <w:r w:rsidRPr="00E33D85">
              <w:t xml:space="preserve">Import </w:t>
            </w:r>
            <w:r w:rsidR="008733E6" w:rsidRPr="00E33D85">
              <w:t>Configuration files as specified in configuration section</w:t>
            </w:r>
            <w:r w:rsidRPr="00E33D85">
              <w:t xml:space="preserve"> </w:t>
            </w:r>
          </w:p>
        </w:tc>
        <w:tc>
          <w:tcPr>
            <w:tcW w:w="3335" w:type="dxa"/>
          </w:tcPr>
          <w:p w14:paraId="45E24523" w14:textId="77777777" w:rsidR="003D49FF" w:rsidRPr="00E33D85" w:rsidRDefault="003D49FF" w:rsidP="007D5AFD">
            <w:pPr>
              <w:pStyle w:val="Listenabsatz"/>
              <w:numPr>
                <w:ilvl w:val="0"/>
                <w:numId w:val="17"/>
              </w:numPr>
              <w:spacing w:after="0" w:line="240" w:lineRule="auto"/>
            </w:pPr>
            <w:r w:rsidRPr="00E33D85">
              <w:t xml:space="preserve">Cartridge is available </w:t>
            </w:r>
          </w:p>
        </w:tc>
      </w:tr>
      <w:tr w:rsidR="003D49FF" w:rsidRPr="00E33D85" w14:paraId="104B99E6" w14:textId="77777777" w:rsidTr="001D27CF">
        <w:tc>
          <w:tcPr>
            <w:tcW w:w="2451" w:type="dxa"/>
          </w:tcPr>
          <w:p w14:paraId="04FDF3DC" w14:textId="77777777" w:rsidR="003D49FF" w:rsidRPr="00E33D85" w:rsidRDefault="003D49FF" w:rsidP="00E507BD">
            <w:pPr>
              <w:spacing w:after="0" w:line="240" w:lineRule="auto"/>
            </w:pPr>
            <w:r w:rsidRPr="00E33D85">
              <w:t>Authorize Credit Card</w:t>
            </w:r>
          </w:p>
        </w:tc>
        <w:tc>
          <w:tcPr>
            <w:tcW w:w="4402" w:type="dxa"/>
          </w:tcPr>
          <w:p w14:paraId="1D80EFA1" w14:textId="77777777" w:rsidR="003D49FF" w:rsidRPr="00E33D85" w:rsidRDefault="003D49FF" w:rsidP="00E507BD">
            <w:pPr>
              <w:spacing w:after="0" w:line="240" w:lineRule="auto"/>
            </w:pPr>
            <w:r w:rsidRPr="00E33D85">
              <w:rPr>
                <w:b/>
              </w:rPr>
              <w:t>0.5</w:t>
            </w:r>
            <w:r w:rsidR="00C5387E" w:rsidRPr="00E33D85">
              <w:t>–</w:t>
            </w:r>
            <w:r w:rsidRPr="00E33D85">
              <w:t xml:space="preserve"> Person Day</w:t>
            </w:r>
          </w:p>
          <w:p w14:paraId="7675A982" w14:textId="77777777" w:rsidR="003D49FF" w:rsidRPr="00E33D85" w:rsidRDefault="003D49FF" w:rsidP="00E507BD">
            <w:pPr>
              <w:spacing w:after="0" w:line="240" w:lineRule="auto"/>
            </w:pPr>
            <w:r w:rsidRPr="00E33D85">
              <w:t>List of tasks involved:</w:t>
            </w:r>
          </w:p>
          <w:p w14:paraId="1AF4DF02" w14:textId="77777777" w:rsidR="003D49FF" w:rsidRPr="00E33D85" w:rsidRDefault="003D49FF" w:rsidP="007D5AFD">
            <w:pPr>
              <w:pStyle w:val="Listenabsatz"/>
              <w:numPr>
                <w:ilvl w:val="0"/>
                <w:numId w:val="20"/>
              </w:numPr>
              <w:spacing w:after="0" w:line="240" w:lineRule="auto"/>
            </w:pPr>
            <w:r w:rsidRPr="00E33D85">
              <w:t xml:space="preserve">Integrate CyberSource-AuthorizeCreditCard </w:t>
            </w:r>
            <w:r w:rsidR="001C5938">
              <w:t>Pipeline</w:t>
            </w:r>
            <w:r w:rsidR="001C5938" w:rsidRPr="00E33D85">
              <w:t xml:space="preserve"> </w:t>
            </w:r>
            <w:r w:rsidRPr="00E33D85">
              <w:t>with COPlaceOrder.</w:t>
            </w:r>
          </w:p>
        </w:tc>
        <w:tc>
          <w:tcPr>
            <w:tcW w:w="3335" w:type="dxa"/>
          </w:tcPr>
          <w:p w14:paraId="3F1C1017" w14:textId="77777777" w:rsidR="003D49FF" w:rsidRPr="00E33D85" w:rsidRDefault="003D49FF" w:rsidP="007D5AFD">
            <w:pPr>
              <w:pStyle w:val="Listenabsatz"/>
              <w:numPr>
                <w:ilvl w:val="0"/>
                <w:numId w:val="17"/>
              </w:numPr>
              <w:spacing w:after="0" w:line="240" w:lineRule="auto"/>
            </w:pPr>
            <w:r w:rsidRPr="00E33D85">
              <w:t>Merchant ID and Key is established for the client.</w:t>
            </w:r>
          </w:p>
          <w:p w14:paraId="32A21D52" w14:textId="77777777" w:rsidR="003D49FF" w:rsidRPr="00E33D85" w:rsidRDefault="003D49FF" w:rsidP="007D5AFD">
            <w:pPr>
              <w:pStyle w:val="Listenabsatz"/>
              <w:numPr>
                <w:ilvl w:val="0"/>
                <w:numId w:val="17"/>
              </w:numPr>
              <w:spacing w:after="0" w:line="240" w:lineRule="auto"/>
            </w:pPr>
            <w:r w:rsidRPr="00E33D85">
              <w:t xml:space="preserve">Site Preferences for authorization configured with above ID and Key. </w:t>
            </w:r>
          </w:p>
        </w:tc>
      </w:tr>
      <w:tr w:rsidR="003D49FF" w:rsidRPr="00E33D85" w14:paraId="08C1AB73" w14:textId="77777777" w:rsidTr="001D27CF">
        <w:tc>
          <w:tcPr>
            <w:tcW w:w="2451" w:type="dxa"/>
          </w:tcPr>
          <w:p w14:paraId="3F5BCE7E" w14:textId="77777777" w:rsidR="003D49FF" w:rsidRPr="00E33D85" w:rsidRDefault="003D49FF" w:rsidP="00E507BD">
            <w:pPr>
              <w:spacing w:after="0" w:line="240" w:lineRule="auto"/>
            </w:pPr>
            <w:r w:rsidRPr="00E33D85">
              <w:t>Device Fingerprint (as addition to Authorize Credit Card)</w:t>
            </w:r>
          </w:p>
        </w:tc>
        <w:tc>
          <w:tcPr>
            <w:tcW w:w="4402" w:type="dxa"/>
          </w:tcPr>
          <w:p w14:paraId="400D8B9E" w14:textId="77777777" w:rsidR="003D49FF" w:rsidRPr="00E33D85" w:rsidRDefault="003D49FF" w:rsidP="00E507BD">
            <w:pPr>
              <w:spacing w:after="0" w:line="240" w:lineRule="auto"/>
              <w:rPr>
                <w:b/>
              </w:rPr>
            </w:pPr>
            <w:r w:rsidRPr="00E33D85">
              <w:rPr>
                <w:b/>
              </w:rPr>
              <w:t xml:space="preserve">0.5 </w:t>
            </w:r>
            <w:r w:rsidRPr="00E33D85">
              <w:rPr>
                <w:bCs/>
              </w:rPr>
              <w:t>Person Day</w:t>
            </w:r>
          </w:p>
        </w:tc>
        <w:tc>
          <w:tcPr>
            <w:tcW w:w="3335" w:type="dxa"/>
          </w:tcPr>
          <w:p w14:paraId="62B2100D" w14:textId="77777777" w:rsidR="003D49FF" w:rsidRPr="00E33D85" w:rsidRDefault="003D49FF" w:rsidP="007D5AFD">
            <w:pPr>
              <w:pStyle w:val="Listenabsatz"/>
              <w:numPr>
                <w:ilvl w:val="0"/>
                <w:numId w:val="17"/>
              </w:numPr>
              <w:spacing w:after="0" w:line="240" w:lineRule="auto"/>
            </w:pPr>
            <w:r w:rsidRPr="00E33D85">
              <w:t>Enable Device Fingerprint, set Organization ID</w:t>
            </w:r>
          </w:p>
          <w:p w14:paraId="641EB2E3" w14:textId="77777777" w:rsidR="003D49FF" w:rsidRPr="00E33D85" w:rsidRDefault="003D49FF" w:rsidP="007D5AFD">
            <w:pPr>
              <w:pStyle w:val="Listenabsatz"/>
              <w:numPr>
                <w:ilvl w:val="0"/>
                <w:numId w:val="17"/>
              </w:numPr>
              <w:spacing w:after="0" w:line="240" w:lineRule="auto"/>
            </w:pPr>
            <w:r w:rsidRPr="00E33D85">
              <w:t>Add include at billing page.</w:t>
            </w:r>
          </w:p>
        </w:tc>
      </w:tr>
      <w:tr w:rsidR="003D49FF" w:rsidRPr="00E33D85" w14:paraId="2EFD0056" w14:textId="77777777" w:rsidTr="001D27CF">
        <w:tc>
          <w:tcPr>
            <w:tcW w:w="2451" w:type="dxa"/>
          </w:tcPr>
          <w:p w14:paraId="08DB0D5C" w14:textId="77777777" w:rsidR="003D49FF" w:rsidRPr="00E33D85" w:rsidRDefault="003D49FF" w:rsidP="00E507BD">
            <w:pPr>
              <w:spacing w:after="0" w:line="240" w:lineRule="auto"/>
            </w:pPr>
            <w:r w:rsidRPr="00E33D85">
              <w:t>Address Verification Service (AVS)*</w:t>
            </w:r>
          </w:p>
        </w:tc>
        <w:tc>
          <w:tcPr>
            <w:tcW w:w="4402" w:type="dxa"/>
          </w:tcPr>
          <w:p w14:paraId="569C26D6" w14:textId="77777777" w:rsidR="003D49FF" w:rsidRPr="00E33D85" w:rsidRDefault="003D49FF" w:rsidP="00E507BD">
            <w:pPr>
              <w:spacing w:after="0" w:line="240" w:lineRule="auto"/>
            </w:pPr>
            <w:r w:rsidRPr="00E33D85">
              <w:rPr>
                <w:b/>
              </w:rPr>
              <w:t>0.5</w:t>
            </w:r>
            <w:r w:rsidR="00C5387E" w:rsidRPr="00E33D85">
              <w:t>–</w:t>
            </w:r>
            <w:r w:rsidRPr="00E33D85">
              <w:t xml:space="preserve"> Person Day</w:t>
            </w:r>
          </w:p>
          <w:p w14:paraId="3F8AC439" w14:textId="77777777" w:rsidR="003D49FF" w:rsidRPr="00E33D85" w:rsidRDefault="003D49FF" w:rsidP="00E507BD">
            <w:pPr>
              <w:spacing w:after="0" w:line="240" w:lineRule="auto"/>
            </w:pPr>
          </w:p>
        </w:tc>
        <w:tc>
          <w:tcPr>
            <w:tcW w:w="3335" w:type="dxa"/>
          </w:tcPr>
          <w:p w14:paraId="49968870" w14:textId="77777777" w:rsidR="003D49FF" w:rsidRPr="00E33D85" w:rsidRDefault="003D49FF" w:rsidP="007D5AFD">
            <w:pPr>
              <w:pStyle w:val="Listenabsatz"/>
              <w:numPr>
                <w:ilvl w:val="0"/>
                <w:numId w:val="17"/>
              </w:numPr>
              <w:spacing w:after="0" w:line="240" w:lineRule="auto"/>
            </w:pPr>
            <w:r w:rsidRPr="00E33D85">
              <w:t>Initial Cartridge Setup</w:t>
            </w:r>
          </w:p>
        </w:tc>
      </w:tr>
      <w:tr w:rsidR="003D49FF" w:rsidRPr="00E33D85" w14:paraId="0433AA6E" w14:textId="77777777" w:rsidTr="001D27CF">
        <w:tc>
          <w:tcPr>
            <w:tcW w:w="2451" w:type="dxa"/>
          </w:tcPr>
          <w:p w14:paraId="3B02C04E" w14:textId="77777777" w:rsidR="003D49FF" w:rsidRPr="00E33D85" w:rsidRDefault="003D49FF" w:rsidP="00E507BD">
            <w:pPr>
              <w:spacing w:after="0" w:line="240" w:lineRule="auto"/>
            </w:pPr>
            <w:r w:rsidRPr="00E33D85">
              <w:t>Delivery Address Verification (DAV)*</w:t>
            </w:r>
          </w:p>
        </w:tc>
        <w:tc>
          <w:tcPr>
            <w:tcW w:w="4402" w:type="dxa"/>
          </w:tcPr>
          <w:p w14:paraId="73983ABD" w14:textId="77777777" w:rsidR="003D49FF" w:rsidRPr="00E33D85" w:rsidRDefault="003D49FF" w:rsidP="00E507BD">
            <w:pPr>
              <w:spacing w:after="0" w:line="240" w:lineRule="auto"/>
            </w:pPr>
            <w:r w:rsidRPr="00E33D85">
              <w:rPr>
                <w:b/>
              </w:rPr>
              <w:t>0.5</w:t>
            </w:r>
            <w:r w:rsidR="00C5387E" w:rsidRPr="00E33D85">
              <w:t>–</w:t>
            </w:r>
            <w:r w:rsidRPr="00E33D85">
              <w:t xml:space="preserve"> Person Day</w:t>
            </w:r>
          </w:p>
        </w:tc>
        <w:tc>
          <w:tcPr>
            <w:tcW w:w="3335" w:type="dxa"/>
          </w:tcPr>
          <w:p w14:paraId="32124CA9" w14:textId="77777777" w:rsidR="003D49FF" w:rsidRPr="00E33D85" w:rsidRDefault="003D49FF" w:rsidP="007D5AFD">
            <w:pPr>
              <w:pStyle w:val="Listenabsatz"/>
              <w:numPr>
                <w:ilvl w:val="0"/>
                <w:numId w:val="17"/>
              </w:numPr>
              <w:spacing w:after="0" w:line="240" w:lineRule="auto"/>
            </w:pPr>
            <w:r w:rsidRPr="00E33D85">
              <w:t>Initial Cartridge Setup</w:t>
            </w:r>
          </w:p>
          <w:p w14:paraId="0313CDBC" w14:textId="77777777" w:rsidR="003D49FF" w:rsidRPr="00E33D85" w:rsidRDefault="003D49FF" w:rsidP="00E507BD">
            <w:pPr>
              <w:pStyle w:val="Listenabsatz"/>
              <w:spacing w:after="0" w:line="240" w:lineRule="auto"/>
              <w:ind w:left="360"/>
            </w:pPr>
          </w:p>
          <w:p w14:paraId="29C84CB6" w14:textId="77777777" w:rsidR="003D49FF" w:rsidRPr="00E33D85" w:rsidRDefault="003D49FF" w:rsidP="00E507BD">
            <w:pPr>
              <w:pStyle w:val="Listenabsatz"/>
              <w:spacing w:after="0" w:line="240" w:lineRule="auto"/>
              <w:ind w:left="360"/>
            </w:pPr>
          </w:p>
        </w:tc>
      </w:tr>
      <w:tr w:rsidR="003D49FF" w:rsidRPr="00E33D85" w14:paraId="5E3D9310" w14:textId="77777777" w:rsidTr="001D27CF">
        <w:tc>
          <w:tcPr>
            <w:tcW w:w="2451" w:type="dxa"/>
          </w:tcPr>
          <w:p w14:paraId="4D1DECF1" w14:textId="77777777" w:rsidR="003D49FF" w:rsidRPr="00E33D85" w:rsidRDefault="003D49FF" w:rsidP="00E507BD">
            <w:pPr>
              <w:spacing w:after="0" w:line="240" w:lineRule="auto"/>
            </w:pPr>
            <w:r w:rsidRPr="00E33D85">
              <w:t>Decision Manager</w:t>
            </w:r>
          </w:p>
        </w:tc>
        <w:tc>
          <w:tcPr>
            <w:tcW w:w="4402" w:type="dxa"/>
          </w:tcPr>
          <w:p w14:paraId="1017AF1F" w14:textId="77777777" w:rsidR="003D49FF" w:rsidRPr="00E33D85" w:rsidRDefault="003D49FF" w:rsidP="00E507BD">
            <w:pPr>
              <w:spacing w:after="0" w:line="240" w:lineRule="auto"/>
            </w:pPr>
            <w:r w:rsidRPr="00E33D85">
              <w:rPr>
                <w:b/>
              </w:rPr>
              <w:t>0.5</w:t>
            </w:r>
            <w:r w:rsidR="00C5387E" w:rsidRPr="00E33D85">
              <w:t>–</w:t>
            </w:r>
            <w:r w:rsidRPr="00E33D85">
              <w:t xml:space="preserve"> Person Day</w:t>
            </w:r>
          </w:p>
          <w:p w14:paraId="77A5FC5E" w14:textId="77777777" w:rsidR="003D49FF" w:rsidRPr="00E33D85" w:rsidRDefault="003D49FF" w:rsidP="00E507BD">
            <w:pPr>
              <w:spacing w:after="0" w:line="240" w:lineRule="auto"/>
            </w:pPr>
          </w:p>
        </w:tc>
        <w:tc>
          <w:tcPr>
            <w:tcW w:w="3335" w:type="dxa"/>
          </w:tcPr>
          <w:p w14:paraId="35CFA69F" w14:textId="77777777" w:rsidR="003D49FF" w:rsidRPr="00E33D85" w:rsidRDefault="003D49FF" w:rsidP="007D5AFD">
            <w:pPr>
              <w:pStyle w:val="Listenabsatz"/>
              <w:numPr>
                <w:ilvl w:val="0"/>
                <w:numId w:val="16"/>
              </w:numPr>
              <w:spacing w:after="0" w:line="240" w:lineRule="auto"/>
            </w:pPr>
            <w:r w:rsidRPr="00E33D85">
              <w:t>Access to Decision Manager.</w:t>
            </w:r>
          </w:p>
          <w:p w14:paraId="7A3800FE" w14:textId="77777777" w:rsidR="003D49FF" w:rsidRPr="00E33D85" w:rsidRDefault="003D49FF" w:rsidP="007D5AFD">
            <w:pPr>
              <w:pStyle w:val="Listenabsatz"/>
              <w:numPr>
                <w:ilvl w:val="0"/>
                <w:numId w:val="16"/>
              </w:numPr>
              <w:spacing w:after="0" w:line="240" w:lineRule="auto"/>
            </w:pPr>
            <w:r w:rsidRPr="00E33D85">
              <w:t>Business rules are defined.</w:t>
            </w:r>
          </w:p>
          <w:p w14:paraId="518B0B4E" w14:textId="77777777" w:rsidR="003D49FF" w:rsidRPr="00E33D85" w:rsidRDefault="003D49FF" w:rsidP="007D5AFD">
            <w:pPr>
              <w:pStyle w:val="Listenabsatz"/>
              <w:numPr>
                <w:ilvl w:val="0"/>
                <w:numId w:val="16"/>
              </w:numPr>
              <w:spacing w:after="0" w:line="240" w:lineRule="auto"/>
            </w:pPr>
            <w:r w:rsidRPr="00E33D85">
              <w:t xml:space="preserve">Order status notification URL pointing to </w:t>
            </w:r>
            <w:r w:rsidRPr="00E33D85">
              <w:lastRenderedPageBreak/>
              <w:t xml:space="preserve">Cybersource-NewDecision is defined. </w:t>
            </w:r>
          </w:p>
        </w:tc>
      </w:tr>
      <w:tr w:rsidR="00C13640" w:rsidRPr="00E33D85" w14:paraId="79AA623A" w14:textId="77777777" w:rsidTr="001D27CF">
        <w:tc>
          <w:tcPr>
            <w:tcW w:w="2451" w:type="dxa"/>
          </w:tcPr>
          <w:p w14:paraId="7B3FC3F2" w14:textId="77777777" w:rsidR="00C13640" w:rsidRPr="00E33D85" w:rsidRDefault="00C13640" w:rsidP="00E507BD">
            <w:pPr>
              <w:spacing w:after="0" w:line="240" w:lineRule="auto"/>
            </w:pPr>
            <w:r w:rsidRPr="00E33D85">
              <w:lastRenderedPageBreak/>
              <w:t>Payment Tokenization</w:t>
            </w:r>
            <w:r w:rsidR="00FD2BE9" w:rsidRPr="00E33D85">
              <w:t>*</w:t>
            </w:r>
          </w:p>
        </w:tc>
        <w:tc>
          <w:tcPr>
            <w:tcW w:w="4402" w:type="dxa"/>
          </w:tcPr>
          <w:p w14:paraId="584D13C6" w14:textId="77777777" w:rsidR="00C13640" w:rsidRPr="00E33D85" w:rsidRDefault="00C13640" w:rsidP="00E507BD">
            <w:pPr>
              <w:spacing w:after="0" w:line="240" w:lineRule="auto"/>
            </w:pPr>
            <w:r w:rsidRPr="00E33D85">
              <w:rPr>
                <w:b/>
              </w:rPr>
              <w:t>0.5</w:t>
            </w:r>
            <w:r w:rsidR="00C5387E" w:rsidRPr="00E33D85">
              <w:t>–</w:t>
            </w:r>
            <w:r w:rsidRPr="00E33D85">
              <w:t xml:space="preserve"> Person Day</w:t>
            </w:r>
          </w:p>
          <w:p w14:paraId="1FFC6C52" w14:textId="77777777" w:rsidR="00C13640" w:rsidRPr="00E33D85" w:rsidRDefault="00C13640" w:rsidP="00E507BD">
            <w:pPr>
              <w:spacing w:after="0" w:line="240" w:lineRule="auto"/>
            </w:pPr>
            <w:r w:rsidRPr="00E33D85">
              <w:t>+</w:t>
            </w:r>
          </w:p>
          <w:p w14:paraId="31D45404" w14:textId="77777777" w:rsidR="00C13640" w:rsidRPr="00E33D85" w:rsidRDefault="00C13640" w:rsidP="00E507BD">
            <w:pPr>
              <w:spacing w:after="0" w:line="240" w:lineRule="auto"/>
              <w:rPr>
                <w:b/>
              </w:rPr>
            </w:pPr>
            <w:r w:rsidRPr="00E33D85">
              <w:t>Depends on customization needs</w:t>
            </w:r>
          </w:p>
        </w:tc>
        <w:tc>
          <w:tcPr>
            <w:tcW w:w="3335" w:type="dxa"/>
          </w:tcPr>
          <w:p w14:paraId="39A7E935" w14:textId="77777777" w:rsidR="00C13640" w:rsidRPr="00E33D85" w:rsidRDefault="00C13640" w:rsidP="007D5AFD">
            <w:pPr>
              <w:pStyle w:val="Listenabsatz"/>
              <w:numPr>
                <w:ilvl w:val="0"/>
                <w:numId w:val="16"/>
              </w:numPr>
              <w:spacing w:after="0" w:line="240" w:lineRule="auto"/>
            </w:pPr>
            <w:r w:rsidRPr="00E33D85">
              <w:t>Initial Cartridge Setup</w:t>
            </w:r>
          </w:p>
        </w:tc>
      </w:tr>
      <w:tr w:rsidR="00030D59" w:rsidRPr="00E33D85" w14:paraId="79A85553" w14:textId="77777777" w:rsidTr="001D27CF">
        <w:tc>
          <w:tcPr>
            <w:tcW w:w="2451" w:type="dxa"/>
          </w:tcPr>
          <w:p w14:paraId="18875252" w14:textId="77777777" w:rsidR="00030D59" w:rsidRPr="00E33D85" w:rsidRDefault="00030D59" w:rsidP="00E507BD">
            <w:pPr>
              <w:spacing w:after="0" w:line="240" w:lineRule="auto"/>
            </w:pPr>
            <w:r w:rsidRPr="00E33D85">
              <w:t>Payer Authentication</w:t>
            </w:r>
          </w:p>
        </w:tc>
        <w:tc>
          <w:tcPr>
            <w:tcW w:w="4402" w:type="dxa"/>
          </w:tcPr>
          <w:p w14:paraId="1A6DC206" w14:textId="77777777" w:rsidR="00030D59" w:rsidRPr="00E33D85" w:rsidRDefault="00030D59" w:rsidP="00E507BD">
            <w:pPr>
              <w:spacing w:after="0" w:line="240" w:lineRule="auto"/>
            </w:pPr>
            <w:r w:rsidRPr="00E33D85">
              <w:rPr>
                <w:b/>
              </w:rPr>
              <w:t>1</w:t>
            </w:r>
            <w:r w:rsidR="006A3C97" w:rsidRPr="00E33D85">
              <w:rPr>
                <w:b/>
              </w:rPr>
              <w:t>.5</w:t>
            </w:r>
            <w:r w:rsidR="00C5387E" w:rsidRPr="00E33D85">
              <w:t>–</w:t>
            </w:r>
            <w:r w:rsidRPr="00E33D85">
              <w:t xml:space="preserve"> Person Day</w:t>
            </w:r>
          </w:p>
        </w:tc>
        <w:tc>
          <w:tcPr>
            <w:tcW w:w="3335" w:type="dxa"/>
          </w:tcPr>
          <w:p w14:paraId="7FB9166D" w14:textId="77777777" w:rsidR="00030D59" w:rsidRPr="00E33D85" w:rsidRDefault="00030D59" w:rsidP="007D5AFD">
            <w:pPr>
              <w:pStyle w:val="Listenabsatz"/>
              <w:numPr>
                <w:ilvl w:val="0"/>
                <w:numId w:val="16"/>
              </w:numPr>
              <w:spacing w:after="0" w:line="240" w:lineRule="auto"/>
            </w:pPr>
            <w:r w:rsidRPr="00E33D85">
              <w:t>Initial Cartridge setup</w:t>
            </w:r>
          </w:p>
          <w:p w14:paraId="7A9E40EA" w14:textId="77777777" w:rsidR="00030D59" w:rsidRPr="00E33D85" w:rsidRDefault="00030D59" w:rsidP="007D5AFD">
            <w:pPr>
              <w:pStyle w:val="Listenabsatz"/>
              <w:numPr>
                <w:ilvl w:val="0"/>
                <w:numId w:val="16"/>
              </w:numPr>
              <w:spacing w:after="0" w:line="240" w:lineRule="auto"/>
            </w:pPr>
            <w:r w:rsidRPr="00E33D85">
              <w:t xml:space="preserve">Update CoPlaceOrder-HandlePayments </w:t>
            </w:r>
          </w:p>
          <w:p w14:paraId="242D51D0" w14:textId="77777777" w:rsidR="009B4297" w:rsidRPr="00E33D85" w:rsidRDefault="009B4297" w:rsidP="007D5AFD">
            <w:pPr>
              <w:pStyle w:val="Listenabsatz"/>
              <w:numPr>
                <w:ilvl w:val="0"/>
                <w:numId w:val="16"/>
              </w:numPr>
              <w:spacing w:after="0" w:line="240" w:lineRule="auto"/>
            </w:pPr>
            <w:r w:rsidRPr="00E33D85">
              <w:t>Handle error scenarios in merchant specific ways</w:t>
            </w:r>
          </w:p>
        </w:tc>
      </w:tr>
      <w:tr w:rsidR="00EB39C3" w:rsidRPr="00E33D85" w14:paraId="4C1B0AC4" w14:textId="77777777" w:rsidTr="001D27CF">
        <w:tc>
          <w:tcPr>
            <w:tcW w:w="2451" w:type="dxa"/>
          </w:tcPr>
          <w:p w14:paraId="49DE5D45" w14:textId="77777777" w:rsidR="00EB39C3" w:rsidRPr="00E33D85" w:rsidRDefault="00EB39C3" w:rsidP="00E507BD">
            <w:pPr>
              <w:spacing w:after="0" w:line="240" w:lineRule="auto"/>
            </w:pPr>
            <w:r w:rsidRPr="00E33D85">
              <w:t>Alipay Integration on Payment Page</w:t>
            </w:r>
          </w:p>
        </w:tc>
        <w:tc>
          <w:tcPr>
            <w:tcW w:w="4402" w:type="dxa"/>
          </w:tcPr>
          <w:p w14:paraId="72ACED51" w14:textId="77777777" w:rsidR="00EB39C3" w:rsidRPr="00E33D85" w:rsidRDefault="00EB39C3" w:rsidP="00E507BD">
            <w:pPr>
              <w:spacing w:after="0" w:line="240" w:lineRule="auto"/>
              <w:rPr>
                <w:b/>
              </w:rPr>
            </w:pPr>
            <w:r w:rsidRPr="00E33D85">
              <w:rPr>
                <w:b/>
              </w:rPr>
              <w:t>1.0</w:t>
            </w:r>
            <w:r w:rsidRPr="00E33D85">
              <w:t>– Person Day</w:t>
            </w:r>
          </w:p>
        </w:tc>
        <w:tc>
          <w:tcPr>
            <w:tcW w:w="3335" w:type="dxa"/>
          </w:tcPr>
          <w:p w14:paraId="6F1920AD" w14:textId="77777777" w:rsidR="00EB39C3" w:rsidRPr="00E33D85" w:rsidRDefault="00EB39C3" w:rsidP="007D5AFD">
            <w:pPr>
              <w:pStyle w:val="Listenabsatz"/>
              <w:numPr>
                <w:ilvl w:val="0"/>
                <w:numId w:val="16"/>
              </w:numPr>
              <w:spacing w:after="0" w:line="240" w:lineRule="auto"/>
            </w:pPr>
            <w:r w:rsidRPr="00E33D85">
              <w:t>Initial Cartridge setup</w:t>
            </w:r>
          </w:p>
          <w:p w14:paraId="32078E8D" w14:textId="77777777" w:rsidR="00EB39C3" w:rsidRPr="00E33D85" w:rsidRDefault="00EB39C3" w:rsidP="007D5AFD">
            <w:pPr>
              <w:pStyle w:val="Listenabsatz"/>
              <w:numPr>
                <w:ilvl w:val="0"/>
                <w:numId w:val="16"/>
              </w:numPr>
              <w:spacing w:after="0" w:line="240" w:lineRule="auto"/>
            </w:pPr>
            <w:r w:rsidRPr="00E33D85">
              <w:t xml:space="preserve">Update CoPlaceOrder-HandlePayments </w:t>
            </w:r>
          </w:p>
          <w:p w14:paraId="66F47AE1" w14:textId="77777777" w:rsidR="00EB39C3" w:rsidRPr="00E33D85" w:rsidRDefault="00EB39C3" w:rsidP="007D5AFD">
            <w:pPr>
              <w:pStyle w:val="Listenabsatz"/>
              <w:numPr>
                <w:ilvl w:val="0"/>
                <w:numId w:val="16"/>
              </w:numPr>
              <w:spacing w:after="0" w:line="240" w:lineRule="auto"/>
            </w:pPr>
            <w:r w:rsidRPr="00E33D85">
              <w:t>Handle error scenarios in merchant specific ways</w:t>
            </w:r>
          </w:p>
        </w:tc>
      </w:tr>
      <w:tr w:rsidR="00667E97" w:rsidRPr="00E33D85" w14:paraId="4B363CC4" w14:textId="77777777" w:rsidTr="001D27CF">
        <w:tc>
          <w:tcPr>
            <w:tcW w:w="2451" w:type="dxa"/>
          </w:tcPr>
          <w:p w14:paraId="4478D2CD" w14:textId="77777777" w:rsidR="00667E97" w:rsidRPr="00E33D85" w:rsidRDefault="00667E97" w:rsidP="00667E97">
            <w:pPr>
              <w:spacing w:after="0" w:line="240" w:lineRule="auto"/>
            </w:pPr>
            <w:r w:rsidRPr="00E33D85">
              <w:t>Visa Checkout</w:t>
            </w:r>
          </w:p>
        </w:tc>
        <w:tc>
          <w:tcPr>
            <w:tcW w:w="4402" w:type="dxa"/>
          </w:tcPr>
          <w:p w14:paraId="6A3BD4E4" w14:textId="77777777" w:rsidR="00667E97" w:rsidRPr="00E33D85" w:rsidRDefault="00667E97" w:rsidP="00667E97">
            <w:pPr>
              <w:spacing w:after="0" w:line="240" w:lineRule="auto"/>
            </w:pPr>
            <w:r w:rsidRPr="00E33D85">
              <w:rPr>
                <w:b/>
              </w:rPr>
              <w:t>0.5</w:t>
            </w:r>
            <w:r w:rsidRPr="00E33D85">
              <w:t>– Person Day</w:t>
            </w:r>
          </w:p>
          <w:p w14:paraId="1463278A" w14:textId="77777777" w:rsidR="00667E97" w:rsidRPr="00E33D85" w:rsidRDefault="00667E97" w:rsidP="00667E97">
            <w:pPr>
              <w:spacing w:after="0" w:line="240" w:lineRule="auto"/>
            </w:pPr>
            <w:r w:rsidRPr="00E33D85">
              <w:t>List of tasks involved:</w:t>
            </w:r>
          </w:p>
          <w:p w14:paraId="3AF0A483" w14:textId="77777777" w:rsidR="00667E97" w:rsidRPr="00E33D85" w:rsidRDefault="00667E97" w:rsidP="00AD68B4">
            <w:pPr>
              <w:spacing w:after="0" w:line="240" w:lineRule="auto"/>
              <w:rPr>
                <w:b/>
              </w:rPr>
            </w:pPr>
            <w:r w:rsidRPr="00E33D85">
              <w:t xml:space="preserve">Integrate VISACHECKOUT </w:t>
            </w:r>
            <w:r w:rsidR="001C5938">
              <w:t>Pipeline</w:t>
            </w:r>
            <w:r w:rsidR="001C5938" w:rsidRPr="00E33D85">
              <w:t xml:space="preserve"> </w:t>
            </w:r>
            <w:r w:rsidRPr="00E33D85">
              <w:t>and merchant site specific button injection on minicart, cart and billing page.</w:t>
            </w:r>
          </w:p>
        </w:tc>
        <w:tc>
          <w:tcPr>
            <w:tcW w:w="3335" w:type="dxa"/>
          </w:tcPr>
          <w:p w14:paraId="3CE40517" w14:textId="77777777" w:rsidR="00667E97" w:rsidRPr="00E33D85" w:rsidRDefault="00667E97" w:rsidP="007D5AFD">
            <w:pPr>
              <w:pStyle w:val="Listenabsatz"/>
              <w:numPr>
                <w:ilvl w:val="0"/>
                <w:numId w:val="17"/>
              </w:numPr>
              <w:spacing w:after="0" w:line="240" w:lineRule="auto"/>
            </w:pPr>
            <w:r w:rsidRPr="00E33D85">
              <w:t>Merchant ID and Key is established for the client.</w:t>
            </w:r>
          </w:p>
          <w:p w14:paraId="12A4127C" w14:textId="77777777" w:rsidR="007355F2" w:rsidRPr="00E33D85" w:rsidRDefault="007355F2" w:rsidP="007D5AFD">
            <w:pPr>
              <w:pStyle w:val="Listenabsatz"/>
              <w:numPr>
                <w:ilvl w:val="0"/>
                <w:numId w:val="17"/>
              </w:numPr>
              <w:spacing w:after="0" w:line="240" w:lineRule="auto"/>
            </w:pPr>
            <w:r w:rsidRPr="00E33D85">
              <w:t>Visa checkout account setup requried</w:t>
            </w:r>
          </w:p>
          <w:p w14:paraId="3B65CB55" w14:textId="77777777" w:rsidR="00667E97" w:rsidRPr="00E33D85" w:rsidRDefault="00667E97" w:rsidP="007D5AFD">
            <w:pPr>
              <w:pStyle w:val="Listenabsatz"/>
              <w:numPr>
                <w:ilvl w:val="0"/>
                <w:numId w:val="16"/>
              </w:numPr>
              <w:spacing w:after="0" w:line="240" w:lineRule="auto"/>
            </w:pPr>
            <w:r w:rsidRPr="00E33D85">
              <w:t xml:space="preserve">Site Preferences for authorization configured with above ID and Key. </w:t>
            </w:r>
          </w:p>
        </w:tc>
      </w:tr>
      <w:tr w:rsidR="00FD16A8" w:rsidRPr="00E33D85" w14:paraId="3860F3C8" w14:textId="77777777" w:rsidTr="001D27CF">
        <w:tc>
          <w:tcPr>
            <w:tcW w:w="2451" w:type="dxa"/>
          </w:tcPr>
          <w:p w14:paraId="7AC61094" w14:textId="77777777" w:rsidR="00FD16A8" w:rsidRPr="00E33D85" w:rsidRDefault="00FD16A8" w:rsidP="00FD16A8">
            <w:pPr>
              <w:spacing w:after="0" w:line="240" w:lineRule="auto"/>
            </w:pPr>
            <w:r w:rsidRPr="00E33D85">
              <w:t>Apple Pay</w:t>
            </w:r>
          </w:p>
        </w:tc>
        <w:tc>
          <w:tcPr>
            <w:tcW w:w="4402" w:type="dxa"/>
          </w:tcPr>
          <w:p w14:paraId="1B76F4C1" w14:textId="77777777" w:rsidR="00FD16A8" w:rsidRPr="00E33D85" w:rsidRDefault="00FD16A8" w:rsidP="00FD16A8">
            <w:pPr>
              <w:spacing w:after="0" w:line="240" w:lineRule="auto"/>
            </w:pPr>
            <w:r w:rsidRPr="00E33D85">
              <w:rPr>
                <w:b/>
              </w:rPr>
              <w:t>2</w:t>
            </w:r>
            <w:r w:rsidRPr="00E33D85">
              <w:t>– Person Day</w:t>
            </w:r>
          </w:p>
          <w:p w14:paraId="3D9854AC" w14:textId="77777777" w:rsidR="00FD16A8" w:rsidRPr="00E33D85" w:rsidRDefault="00FD16A8" w:rsidP="00FD16A8">
            <w:pPr>
              <w:spacing w:after="0" w:line="240" w:lineRule="auto"/>
            </w:pPr>
            <w:r w:rsidRPr="00E33D85">
              <w:t>List of tasks involved:</w:t>
            </w:r>
          </w:p>
          <w:p w14:paraId="17F52C0B" w14:textId="77777777" w:rsidR="00FD16A8" w:rsidRPr="00E33D85" w:rsidRDefault="00FD16A8" w:rsidP="00FD16A8">
            <w:pPr>
              <w:spacing w:after="0" w:line="240" w:lineRule="auto"/>
              <w:rPr>
                <w:b/>
              </w:rPr>
            </w:pPr>
            <w:r w:rsidRPr="00E33D85">
              <w:t>Choose and decide the integration mechanism with applepay interface.</w:t>
            </w:r>
          </w:p>
        </w:tc>
        <w:tc>
          <w:tcPr>
            <w:tcW w:w="3335" w:type="dxa"/>
          </w:tcPr>
          <w:p w14:paraId="33A76881" w14:textId="77777777" w:rsidR="00FD16A8" w:rsidRPr="00E33D85" w:rsidRDefault="00FD16A8" w:rsidP="007D5AFD">
            <w:pPr>
              <w:pStyle w:val="Listenabsatz"/>
              <w:numPr>
                <w:ilvl w:val="0"/>
                <w:numId w:val="17"/>
              </w:numPr>
              <w:spacing w:after="0" w:line="240" w:lineRule="auto"/>
            </w:pPr>
            <w:r w:rsidRPr="00E33D85">
              <w:t xml:space="preserve">Site Preferences for heder authentication exposed. </w:t>
            </w:r>
          </w:p>
        </w:tc>
      </w:tr>
      <w:tr w:rsidR="00FD16A8" w:rsidRPr="00E33D85" w14:paraId="27EEF265" w14:textId="77777777" w:rsidTr="001D27CF">
        <w:tc>
          <w:tcPr>
            <w:tcW w:w="2451" w:type="dxa"/>
          </w:tcPr>
          <w:p w14:paraId="7A750E1A" w14:textId="77777777" w:rsidR="00FD16A8" w:rsidRPr="00E33D85" w:rsidRDefault="00FD16A8" w:rsidP="00EF1C6B">
            <w:pPr>
              <w:spacing w:after="0" w:line="240" w:lineRule="auto"/>
            </w:pPr>
            <w:r w:rsidRPr="00E33D85">
              <w:t>Secure Acceptance (Redirect/Iframe/</w:t>
            </w:r>
            <w:r w:rsidR="00EF1C6B">
              <w:t>S</w:t>
            </w:r>
            <w:r w:rsidRPr="00E33D85">
              <w:t>ilent post)</w:t>
            </w:r>
          </w:p>
        </w:tc>
        <w:tc>
          <w:tcPr>
            <w:tcW w:w="4402" w:type="dxa"/>
          </w:tcPr>
          <w:p w14:paraId="77AB0277" w14:textId="77777777" w:rsidR="00FD16A8" w:rsidRPr="00E33D85" w:rsidRDefault="00FD16A8" w:rsidP="00FD16A8">
            <w:pPr>
              <w:spacing w:after="0" w:line="240" w:lineRule="auto"/>
            </w:pPr>
            <w:r w:rsidRPr="00E33D85">
              <w:rPr>
                <w:b/>
              </w:rPr>
              <w:t>0.5</w:t>
            </w:r>
            <w:r w:rsidRPr="00E33D85">
              <w:t>– Person Day (1 out of 3 methods)</w:t>
            </w:r>
          </w:p>
          <w:p w14:paraId="768A755B" w14:textId="77777777" w:rsidR="00FD16A8" w:rsidRPr="00E33D85" w:rsidRDefault="00FD16A8" w:rsidP="00FD16A8">
            <w:pPr>
              <w:spacing w:after="0" w:line="240" w:lineRule="auto"/>
            </w:pPr>
            <w:r w:rsidRPr="00E33D85">
              <w:t>List of tasks involved:</w:t>
            </w:r>
          </w:p>
          <w:p w14:paraId="38C51414" w14:textId="77777777" w:rsidR="00FD16A8" w:rsidRPr="00E33D85" w:rsidRDefault="00FD16A8" w:rsidP="00E6642F">
            <w:pPr>
              <w:spacing w:after="0" w:line="240" w:lineRule="auto"/>
              <w:rPr>
                <w:b/>
              </w:rPr>
            </w:pPr>
            <w:r w:rsidRPr="00E33D85">
              <w:t xml:space="preserve">Integrate SECURE_ACCEPTANCE </w:t>
            </w:r>
            <w:r w:rsidR="001C5938">
              <w:t>Pipeline</w:t>
            </w:r>
          </w:p>
        </w:tc>
        <w:tc>
          <w:tcPr>
            <w:tcW w:w="3335" w:type="dxa"/>
          </w:tcPr>
          <w:p w14:paraId="7BA00C05" w14:textId="77777777" w:rsidR="00114951" w:rsidRPr="00E33D85" w:rsidRDefault="00114951" w:rsidP="007D5AFD">
            <w:pPr>
              <w:pStyle w:val="Listenabsatz"/>
              <w:numPr>
                <w:ilvl w:val="0"/>
                <w:numId w:val="17"/>
              </w:numPr>
              <w:spacing w:after="0" w:line="240" w:lineRule="auto"/>
            </w:pPr>
            <w:r w:rsidRPr="00E33D85">
              <w:t>Cartridge setup</w:t>
            </w:r>
          </w:p>
          <w:p w14:paraId="45FA03F7" w14:textId="77777777" w:rsidR="00114951" w:rsidRPr="00E33D85" w:rsidRDefault="00114951" w:rsidP="007D5AFD">
            <w:pPr>
              <w:pStyle w:val="Listenabsatz"/>
              <w:numPr>
                <w:ilvl w:val="0"/>
                <w:numId w:val="17"/>
              </w:numPr>
              <w:spacing w:after="0" w:line="240" w:lineRule="auto"/>
            </w:pPr>
            <w:r w:rsidRPr="00E33D85">
              <w:t>Configure profile and URL in Cybersource</w:t>
            </w:r>
          </w:p>
          <w:p w14:paraId="23770727" w14:textId="77777777" w:rsidR="00114951" w:rsidRPr="00E33D85" w:rsidRDefault="00114951" w:rsidP="007D5AFD">
            <w:pPr>
              <w:pStyle w:val="Listenabsatz"/>
              <w:numPr>
                <w:ilvl w:val="0"/>
                <w:numId w:val="17"/>
              </w:numPr>
              <w:spacing w:after="0" w:line="240" w:lineRule="auto"/>
            </w:pPr>
            <w:r w:rsidRPr="00E33D85">
              <w:t>Site preference configuration in Demandware Business manager</w:t>
            </w:r>
          </w:p>
          <w:p w14:paraId="285A36A4" w14:textId="77777777" w:rsidR="00FD16A8" w:rsidRPr="00E33D85" w:rsidRDefault="00114951" w:rsidP="007D5AFD">
            <w:pPr>
              <w:pStyle w:val="Listenabsatz"/>
              <w:numPr>
                <w:ilvl w:val="0"/>
                <w:numId w:val="17"/>
              </w:numPr>
              <w:spacing w:after="0" w:line="240" w:lineRule="auto"/>
            </w:pPr>
            <w:r w:rsidRPr="00E33D85">
              <w:t>config</w:t>
            </w:r>
          </w:p>
        </w:tc>
      </w:tr>
      <w:tr w:rsidR="00FC2F28" w:rsidRPr="00E33D85" w14:paraId="610CAAFF" w14:textId="77777777" w:rsidTr="00FC2F28">
        <w:tc>
          <w:tcPr>
            <w:tcW w:w="2451" w:type="dxa"/>
            <w:tcBorders>
              <w:top w:val="single" w:sz="4" w:space="0" w:color="000000"/>
              <w:left w:val="single" w:sz="4" w:space="0" w:color="000000"/>
              <w:bottom w:val="single" w:sz="4" w:space="0" w:color="000000"/>
              <w:right w:val="single" w:sz="4" w:space="0" w:color="000000"/>
            </w:tcBorders>
          </w:tcPr>
          <w:p w14:paraId="21E76B5E" w14:textId="77777777" w:rsidR="00FC2F28" w:rsidRPr="00E33D85" w:rsidRDefault="00FC2F28" w:rsidP="00AE719F">
            <w:pPr>
              <w:spacing w:after="0" w:line="240" w:lineRule="auto"/>
            </w:pPr>
            <w:r>
              <w:t>Klarna</w:t>
            </w:r>
          </w:p>
        </w:tc>
        <w:tc>
          <w:tcPr>
            <w:tcW w:w="4402" w:type="dxa"/>
            <w:tcBorders>
              <w:top w:val="single" w:sz="4" w:space="0" w:color="000000"/>
              <w:left w:val="single" w:sz="4" w:space="0" w:color="000000"/>
              <w:bottom w:val="single" w:sz="4" w:space="0" w:color="000000"/>
              <w:right w:val="single" w:sz="4" w:space="0" w:color="000000"/>
            </w:tcBorders>
          </w:tcPr>
          <w:p w14:paraId="460EB18A" w14:textId="77777777" w:rsidR="00FC2F28" w:rsidRPr="00FC2F28" w:rsidRDefault="00FC2F28" w:rsidP="00AE719F">
            <w:pPr>
              <w:spacing w:after="0" w:line="240" w:lineRule="auto"/>
            </w:pPr>
            <w:r w:rsidRPr="00FC2F28">
              <w:rPr>
                <w:b/>
              </w:rPr>
              <w:t>0.5</w:t>
            </w:r>
            <w:r w:rsidRPr="00FC2F28">
              <w:t xml:space="preserve"> - Person Day</w:t>
            </w:r>
          </w:p>
          <w:p w14:paraId="3CBDE468" w14:textId="25C37B78" w:rsidR="00FC2F28" w:rsidRPr="00FC2F28" w:rsidRDefault="00FC2F28" w:rsidP="00FC2F28">
            <w:pPr>
              <w:spacing w:after="0" w:line="240" w:lineRule="auto"/>
            </w:pPr>
            <w:r w:rsidRPr="00FC2F28">
              <w:t xml:space="preserve">Integrate KLARNA_CREDIT </w:t>
            </w:r>
            <w:r>
              <w:t>pipeline</w:t>
            </w:r>
            <w:r w:rsidRPr="00FC2F28">
              <w:t>, changes on billing and summary pages for Klarna</w:t>
            </w:r>
          </w:p>
        </w:tc>
        <w:tc>
          <w:tcPr>
            <w:tcW w:w="3335" w:type="dxa"/>
            <w:tcBorders>
              <w:top w:val="single" w:sz="4" w:space="0" w:color="000000"/>
              <w:left w:val="single" w:sz="4" w:space="0" w:color="000000"/>
              <w:bottom w:val="single" w:sz="4" w:space="0" w:color="000000"/>
              <w:right w:val="single" w:sz="4" w:space="0" w:color="000000"/>
            </w:tcBorders>
          </w:tcPr>
          <w:p w14:paraId="5BF04B7D" w14:textId="77777777" w:rsidR="00FC2F28" w:rsidRDefault="00FC2F28" w:rsidP="00AE719F">
            <w:pPr>
              <w:pStyle w:val="Listenabsatz"/>
              <w:numPr>
                <w:ilvl w:val="0"/>
                <w:numId w:val="17"/>
              </w:numPr>
              <w:spacing w:after="0" w:line="240" w:lineRule="auto"/>
            </w:pPr>
            <w:r>
              <w:t>Cartridge setup</w:t>
            </w:r>
          </w:p>
          <w:p w14:paraId="2C8CCEDB" w14:textId="77777777" w:rsidR="00FC2F28" w:rsidRDefault="00FC2F28" w:rsidP="00AE719F">
            <w:pPr>
              <w:pStyle w:val="Listenabsatz"/>
              <w:numPr>
                <w:ilvl w:val="0"/>
                <w:numId w:val="17"/>
              </w:numPr>
              <w:spacing w:after="0" w:line="240" w:lineRule="auto"/>
            </w:pPr>
            <w:r w:rsidRPr="00E33D85">
              <w:t>Si</w:t>
            </w:r>
            <w:r>
              <w:t>te preference configuration in b</w:t>
            </w:r>
            <w:r w:rsidRPr="00E33D85">
              <w:t>usiness manager</w:t>
            </w:r>
          </w:p>
          <w:p w14:paraId="30E8763C" w14:textId="77777777" w:rsidR="00FC2F28" w:rsidRPr="00E33D85" w:rsidRDefault="00FC2F28" w:rsidP="00AE719F">
            <w:pPr>
              <w:pStyle w:val="Listenabsatz"/>
              <w:numPr>
                <w:ilvl w:val="0"/>
                <w:numId w:val="17"/>
              </w:numPr>
              <w:spacing w:after="0" w:line="240" w:lineRule="auto"/>
            </w:pPr>
            <w:r>
              <w:t>Merchant Id and Key for specific country and currency</w:t>
            </w:r>
          </w:p>
        </w:tc>
      </w:tr>
      <w:tr w:rsidR="00FC2F28" w14:paraId="0C6F161B" w14:textId="77777777" w:rsidTr="00FC2F28">
        <w:tc>
          <w:tcPr>
            <w:tcW w:w="2451" w:type="dxa"/>
            <w:tcBorders>
              <w:top w:val="single" w:sz="4" w:space="0" w:color="000000"/>
              <w:left w:val="single" w:sz="4" w:space="0" w:color="000000"/>
              <w:bottom w:val="single" w:sz="4" w:space="0" w:color="000000"/>
              <w:right w:val="single" w:sz="4" w:space="0" w:color="000000"/>
            </w:tcBorders>
          </w:tcPr>
          <w:p w14:paraId="3E08D240" w14:textId="77777777" w:rsidR="00FC2F28" w:rsidRDefault="00FC2F28" w:rsidP="00AE719F">
            <w:pPr>
              <w:spacing w:after="0" w:line="240" w:lineRule="auto"/>
            </w:pPr>
            <w:r>
              <w:t>Bank Transfer(SOFORT,BANCONTACT, EPS, GIROPAY, IDEAL)</w:t>
            </w:r>
          </w:p>
        </w:tc>
        <w:tc>
          <w:tcPr>
            <w:tcW w:w="4402" w:type="dxa"/>
            <w:tcBorders>
              <w:top w:val="single" w:sz="4" w:space="0" w:color="000000"/>
              <w:left w:val="single" w:sz="4" w:space="0" w:color="000000"/>
              <w:bottom w:val="single" w:sz="4" w:space="0" w:color="000000"/>
              <w:right w:val="single" w:sz="4" w:space="0" w:color="000000"/>
            </w:tcBorders>
          </w:tcPr>
          <w:p w14:paraId="7376C461" w14:textId="36720BAD" w:rsidR="00FC2F28" w:rsidRPr="00FC2F28" w:rsidRDefault="00FC2F28" w:rsidP="00AE719F">
            <w:pPr>
              <w:spacing w:after="0" w:line="240" w:lineRule="auto"/>
            </w:pPr>
            <w:r w:rsidRPr="00FC2F28">
              <w:rPr>
                <w:b/>
              </w:rPr>
              <w:t>0.5</w:t>
            </w:r>
            <w:r>
              <w:t xml:space="preserve"> </w:t>
            </w:r>
            <w:r w:rsidRPr="00FC2F28">
              <w:t>- Person Day</w:t>
            </w:r>
          </w:p>
          <w:p w14:paraId="2E58A2FE" w14:textId="68B446B8" w:rsidR="00FC2F28" w:rsidRPr="00FC2F28" w:rsidRDefault="00FC2F28" w:rsidP="00FC2F28">
            <w:pPr>
              <w:spacing w:after="0" w:line="240" w:lineRule="auto"/>
            </w:pPr>
            <w:r w:rsidRPr="00FC2F28">
              <w:t xml:space="preserve">Integrate BANK_TRANSFER </w:t>
            </w:r>
            <w:r>
              <w:t>pipeline</w:t>
            </w:r>
            <w:r w:rsidRPr="00FC2F28">
              <w:t xml:space="preserve">, changes for billing page for Bank Transfer </w:t>
            </w:r>
            <w:r w:rsidRPr="00FC2F28">
              <w:lastRenderedPageBreak/>
              <w:t>to display BIC field or bank list</w:t>
            </w:r>
          </w:p>
        </w:tc>
        <w:tc>
          <w:tcPr>
            <w:tcW w:w="3335" w:type="dxa"/>
            <w:tcBorders>
              <w:top w:val="single" w:sz="4" w:space="0" w:color="000000"/>
              <w:left w:val="single" w:sz="4" w:space="0" w:color="000000"/>
              <w:bottom w:val="single" w:sz="4" w:space="0" w:color="000000"/>
              <w:right w:val="single" w:sz="4" w:space="0" w:color="000000"/>
            </w:tcBorders>
          </w:tcPr>
          <w:p w14:paraId="1971B787" w14:textId="77777777" w:rsidR="00FC2F28" w:rsidRDefault="00FC2F28" w:rsidP="00AE719F">
            <w:pPr>
              <w:pStyle w:val="Listenabsatz"/>
              <w:numPr>
                <w:ilvl w:val="0"/>
                <w:numId w:val="17"/>
              </w:numPr>
              <w:spacing w:after="0" w:line="240" w:lineRule="auto"/>
            </w:pPr>
            <w:r>
              <w:lastRenderedPageBreak/>
              <w:t>Cartridge setup</w:t>
            </w:r>
          </w:p>
          <w:p w14:paraId="3A9A73EF" w14:textId="77777777" w:rsidR="00FC2F28" w:rsidRDefault="00FC2F28" w:rsidP="00AE719F">
            <w:pPr>
              <w:pStyle w:val="Listenabsatz"/>
              <w:numPr>
                <w:ilvl w:val="0"/>
                <w:numId w:val="17"/>
              </w:numPr>
              <w:spacing w:after="0" w:line="240" w:lineRule="auto"/>
            </w:pPr>
            <w:r w:rsidRPr="00E33D85">
              <w:t>Si</w:t>
            </w:r>
            <w:r>
              <w:t>te preference configuration in b</w:t>
            </w:r>
            <w:r w:rsidRPr="00E33D85">
              <w:t xml:space="preserve">usiness </w:t>
            </w:r>
            <w:r w:rsidRPr="00E33D85">
              <w:lastRenderedPageBreak/>
              <w:t>manager</w:t>
            </w:r>
          </w:p>
          <w:p w14:paraId="525E7303" w14:textId="77777777" w:rsidR="00FC2F28" w:rsidRDefault="00FC2F28" w:rsidP="00AE719F">
            <w:pPr>
              <w:pStyle w:val="Listenabsatz"/>
              <w:numPr>
                <w:ilvl w:val="0"/>
                <w:numId w:val="17"/>
              </w:numPr>
              <w:spacing w:after="0" w:line="240" w:lineRule="auto"/>
            </w:pPr>
            <w:r>
              <w:t>Merchant Id and Key for IDEAL method</w:t>
            </w:r>
          </w:p>
        </w:tc>
      </w:tr>
      <w:tr w:rsidR="00FC2F28" w14:paraId="16DD1F0B" w14:textId="77777777" w:rsidTr="00FC2F28">
        <w:tc>
          <w:tcPr>
            <w:tcW w:w="2451" w:type="dxa"/>
            <w:tcBorders>
              <w:top w:val="single" w:sz="4" w:space="0" w:color="000000"/>
              <w:left w:val="single" w:sz="4" w:space="0" w:color="000000"/>
              <w:bottom w:val="single" w:sz="4" w:space="0" w:color="000000"/>
              <w:right w:val="single" w:sz="4" w:space="0" w:color="000000"/>
            </w:tcBorders>
          </w:tcPr>
          <w:p w14:paraId="1CAFBF63" w14:textId="77777777" w:rsidR="00FC2F28" w:rsidRDefault="00FC2F28" w:rsidP="00AE719F">
            <w:pPr>
              <w:spacing w:after="0" w:line="240" w:lineRule="auto"/>
            </w:pPr>
            <w:r>
              <w:lastRenderedPageBreak/>
              <w:t>PayPal(Express, credit, billing agreement)</w:t>
            </w:r>
          </w:p>
        </w:tc>
        <w:tc>
          <w:tcPr>
            <w:tcW w:w="4402" w:type="dxa"/>
            <w:tcBorders>
              <w:top w:val="single" w:sz="4" w:space="0" w:color="000000"/>
              <w:left w:val="single" w:sz="4" w:space="0" w:color="000000"/>
              <w:bottom w:val="single" w:sz="4" w:space="0" w:color="000000"/>
              <w:right w:val="single" w:sz="4" w:space="0" w:color="000000"/>
            </w:tcBorders>
          </w:tcPr>
          <w:p w14:paraId="1D4DE793" w14:textId="77777777" w:rsidR="00FC2F28" w:rsidRPr="00FC2F28" w:rsidRDefault="00FC2F28" w:rsidP="00AE719F">
            <w:pPr>
              <w:spacing w:after="0" w:line="240" w:lineRule="auto"/>
            </w:pPr>
            <w:r w:rsidRPr="00FC2F28">
              <w:rPr>
                <w:b/>
              </w:rPr>
              <w:t>1</w:t>
            </w:r>
            <w:r w:rsidRPr="00FC2F28">
              <w:t>- Person Day</w:t>
            </w:r>
          </w:p>
          <w:p w14:paraId="50B9A521" w14:textId="533EA8C0" w:rsidR="00FC2F28" w:rsidRPr="00FC2F28" w:rsidRDefault="00FC2F28" w:rsidP="00FC2F28">
            <w:pPr>
              <w:spacing w:after="0" w:line="240" w:lineRule="auto"/>
            </w:pPr>
            <w:r w:rsidRPr="00FC2F28">
              <w:t xml:space="preserve">Integrate PAYPAL_EXPRESS and PAYPAL_CREDIT </w:t>
            </w:r>
            <w:r>
              <w:t>pipeline</w:t>
            </w:r>
            <w:r w:rsidRPr="00FC2F28">
              <w:t>, changes on mini cart, cart and billing pages</w:t>
            </w:r>
          </w:p>
        </w:tc>
        <w:tc>
          <w:tcPr>
            <w:tcW w:w="3335" w:type="dxa"/>
            <w:tcBorders>
              <w:top w:val="single" w:sz="4" w:space="0" w:color="000000"/>
              <w:left w:val="single" w:sz="4" w:space="0" w:color="000000"/>
              <w:bottom w:val="single" w:sz="4" w:space="0" w:color="000000"/>
              <w:right w:val="single" w:sz="4" w:space="0" w:color="000000"/>
            </w:tcBorders>
          </w:tcPr>
          <w:p w14:paraId="7D00BBB3" w14:textId="77777777" w:rsidR="00FC2F28" w:rsidRDefault="00FC2F28" w:rsidP="00AE719F">
            <w:pPr>
              <w:pStyle w:val="Listenabsatz"/>
              <w:numPr>
                <w:ilvl w:val="0"/>
                <w:numId w:val="17"/>
              </w:numPr>
              <w:spacing w:after="0" w:line="240" w:lineRule="auto"/>
            </w:pPr>
            <w:r>
              <w:t>Cartridge setup</w:t>
            </w:r>
          </w:p>
          <w:p w14:paraId="202DC4A1" w14:textId="77777777" w:rsidR="00FC2F28" w:rsidRDefault="00FC2F28" w:rsidP="00AE719F">
            <w:pPr>
              <w:pStyle w:val="Listenabsatz"/>
              <w:numPr>
                <w:ilvl w:val="0"/>
                <w:numId w:val="17"/>
              </w:numPr>
              <w:spacing w:after="0" w:line="240" w:lineRule="auto"/>
            </w:pPr>
            <w:r w:rsidRPr="00E33D85">
              <w:t>Si</w:t>
            </w:r>
            <w:r>
              <w:t>te preference configuration in b</w:t>
            </w:r>
            <w:r w:rsidRPr="00E33D85">
              <w:t>usiness manager</w:t>
            </w:r>
          </w:p>
        </w:tc>
      </w:tr>
      <w:tr w:rsidR="00FC2F28" w14:paraId="0A2BAEF1" w14:textId="77777777" w:rsidTr="00FC2F28">
        <w:tc>
          <w:tcPr>
            <w:tcW w:w="2451" w:type="dxa"/>
            <w:tcBorders>
              <w:top w:val="single" w:sz="4" w:space="0" w:color="000000"/>
              <w:left w:val="single" w:sz="4" w:space="0" w:color="000000"/>
              <w:bottom w:val="single" w:sz="4" w:space="0" w:color="000000"/>
              <w:right w:val="single" w:sz="4" w:space="0" w:color="000000"/>
            </w:tcBorders>
          </w:tcPr>
          <w:p w14:paraId="3BFCB892" w14:textId="77777777" w:rsidR="00FC2F28" w:rsidRDefault="00FC2F28" w:rsidP="00AE719F">
            <w:pPr>
              <w:spacing w:after="0" w:line="240" w:lineRule="auto"/>
            </w:pPr>
            <w:r>
              <w:t>Andriod Pay</w:t>
            </w:r>
          </w:p>
        </w:tc>
        <w:tc>
          <w:tcPr>
            <w:tcW w:w="4402" w:type="dxa"/>
            <w:tcBorders>
              <w:top w:val="single" w:sz="4" w:space="0" w:color="000000"/>
              <w:left w:val="single" w:sz="4" w:space="0" w:color="000000"/>
              <w:bottom w:val="single" w:sz="4" w:space="0" w:color="000000"/>
              <w:right w:val="single" w:sz="4" w:space="0" w:color="000000"/>
            </w:tcBorders>
          </w:tcPr>
          <w:p w14:paraId="69418F21" w14:textId="77777777" w:rsidR="00FC2F28" w:rsidRPr="00FC2F28" w:rsidRDefault="00FC2F28" w:rsidP="00AE719F">
            <w:pPr>
              <w:spacing w:after="0" w:line="240" w:lineRule="auto"/>
            </w:pPr>
            <w:r w:rsidRPr="00FC2F28">
              <w:rPr>
                <w:b/>
              </w:rPr>
              <w:t>0.5</w:t>
            </w:r>
            <w:r w:rsidRPr="00FC2F28">
              <w:t xml:space="preserve"> – Person Day</w:t>
            </w:r>
          </w:p>
          <w:p w14:paraId="131CD9E1" w14:textId="55C23C0A" w:rsidR="00FC2F28" w:rsidRPr="00FC2F28" w:rsidRDefault="00FC2F28" w:rsidP="00FC2F28">
            <w:pPr>
              <w:spacing w:after="0" w:line="240" w:lineRule="auto"/>
            </w:pPr>
            <w:r w:rsidRPr="00FC2F28">
              <w:t xml:space="preserve">Integrate BASIC_CREDIT </w:t>
            </w:r>
            <w:r>
              <w:t>pipeline</w:t>
            </w:r>
            <w:r w:rsidRPr="00FC2F28">
              <w:t>, changes on billing page</w:t>
            </w:r>
          </w:p>
        </w:tc>
        <w:tc>
          <w:tcPr>
            <w:tcW w:w="3335" w:type="dxa"/>
            <w:tcBorders>
              <w:top w:val="single" w:sz="4" w:space="0" w:color="000000"/>
              <w:left w:val="single" w:sz="4" w:space="0" w:color="000000"/>
              <w:bottom w:val="single" w:sz="4" w:space="0" w:color="000000"/>
              <w:right w:val="single" w:sz="4" w:space="0" w:color="000000"/>
            </w:tcBorders>
          </w:tcPr>
          <w:p w14:paraId="54DF4E00" w14:textId="77777777" w:rsidR="00FC2F28" w:rsidRDefault="00FC2F28" w:rsidP="00AE719F">
            <w:pPr>
              <w:pStyle w:val="Listenabsatz"/>
              <w:numPr>
                <w:ilvl w:val="0"/>
                <w:numId w:val="17"/>
              </w:numPr>
              <w:spacing w:after="0" w:line="240" w:lineRule="auto"/>
            </w:pPr>
            <w:r>
              <w:t>Cartridge setup</w:t>
            </w:r>
          </w:p>
          <w:p w14:paraId="15C037DC" w14:textId="77777777" w:rsidR="00FC2F28" w:rsidRDefault="00FC2F28" w:rsidP="00AE719F">
            <w:pPr>
              <w:pStyle w:val="Listenabsatz"/>
              <w:numPr>
                <w:ilvl w:val="0"/>
                <w:numId w:val="17"/>
              </w:numPr>
              <w:spacing w:after="0" w:line="240" w:lineRule="auto"/>
            </w:pPr>
            <w:r w:rsidRPr="00E33D85">
              <w:t>Si</w:t>
            </w:r>
            <w:r>
              <w:t>te preference configuration in b</w:t>
            </w:r>
            <w:r w:rsidRPr="00E33D85">
              <w:t>usiness manager</w:t>
            </w:r>
          </w:p>
        </w:tc>
      </w:tr>
    </w:tbl>
    <w:p w14:paraId="14D5C4BE" w14:textId="77777777" w:rsidR="003D49FF" w:rsidRPr="00E33D85" w:rsidRDefault="003D49FF" w:rsidP="003D49FF"/>
    <w:p w14:paraId="67E95B67" w14:textId="77777777" w:rsidR="003D49FF" w:rsidRPr="00E33D85" w:rsidRDefault="003D49FF" w:rsidP="003D49FF">
      <w:r w:rsidRPr="00E33D85">
        <w:t xml:space="preserve">*Note that because customized user interface elements are completely dependent on merchant specification, the time required to interact with the customer to correct address information or confirm standardized address format corrections, is not included;  only the time required to integrate with the web services is included, with minimal testing and simplified validation handling, </w:t>
      </w:r>
      <w:r w:rsidR="00B03D3F" w:rsidRPr="00E33D85">
        <w:t>i.e.</w:t>
      </w:r>
      <w:r w:rsidRPr="00E33D85">
        <w:t xml:space="preserve"> </w:t>
      </w:r>
      <w:r w:rsidR="00C5387E" w:rsidRPr="00E33D85">
        <w:t>A</w:t>
      </w:r>
      <w:r w:rsidRPr="00E33D85">
        <w:t>utomatically make correction to a customer address, as per validation response.</w:t>
      </w:r>
    </w:p>
    <w:p w14:paraId="7E6468F6" w14:textId="77777777" w:rsidR="006274EE" w:rsidRPr="00E33D85" w:rsidRDefault="006274EE" w:rsidP="003D49FF"/>
    <w:p w14:paraId="6D1BB0CE" w14:textId="77777777" w:rsidR="001E2C08" w:rsidRPr="00E33D85" w:rsidRDefault="006274EE" w:rsidP="001E2C08">
      <w:pPr>
        <w:pStyle w:val="Heading2"/>
        <w:rPr>
          <w:rFonts w:asciiTheme="minorHAnsi" w:hAnsiTheme="minorHAnsi"/>
        </w:rPr>
      </w:pPr>
      <w:bookmarkStart w:id="1422" w:name="_Toc368651187"/>
      <w:bookmarkStart w:id="1423" w:name="_Toc492046390"/>
      <w:r w:rsidRPr="00E33D85">
        <w:rPr>
          <w:rFonts w:asciiTheme="minorHAnsi" w:hAnsiTheme="minorHAnsi"/>
        </w:rPr>
        <w:t>Pre-Production</w:t>
      </w:r>
      <w:r w:rsidR="0087333B" w:rsidRPr="00E33D85">
        <w:rPr>
          <w:rFonts w:asciiTheme="minorHAnsi" w:hAnsiTheme="minorHAnsi"/>
        </w:rPr>
        <w:t xml:space="preserve"> Steps</w:t>
      </w:r>
      <w:bookmarkEnd w:id="1422"/>
      <w:bookmarkEnd w:id="1423"/>
    </w:p>
    <w:p w14:paraId="5A5AD063" w14:textId="77777777" w:rsidR="001E2C08" w:rsidRPr="00E33D85" w:rsidRDefault="000762E7" w:rsidP="003C3632">
      <w:pPr>
        <w:pStyle w:val="BodyText"/>
      </w:pPr>
      <w:r w:rsidRPr="00E33D85">
        <w:t xml:space="preserve">In order to avoid misuse of unit testing </w:t>
      </w:r>
      <w:r w:rsidR="001C5938">
        <w:t>Pipeline</w:t>
      </w:r>
      <w:r w:rsidR="001C5938" w:rsidRPr="00E33D85">
        <w:t xml:space="preserve"> </w:t>
      </w:r>
      <w:r w:rsidR="00ED1540" w:rsidRPr="00E33D85">
        <w:t xml:space="preserve">methods </w:t>
      </w:r>
      <w:r w:rsidRPr="00E33D85">
        <w:t>on production instances</w:t>
      </w:r>
      <w:r w:rsidR="00676A13">
        <w:t xml:space="preserve"> we have made them Private,</w:t>
      </w:r>
      <w:r w:rsidRPr="00E33D85">
        <w:t xml:space="preserve"> it is advised to make following </w:t>
      </w:r>
      <w:r w:rsidR="001C5938" w:rsidRPr="001C5938">
        <w:rPr>
          <w:b/>
        </w:rPr>
        <w:t>Pipeline</w:t>
      </w:r>
      <w:r w:rsidR="001C5938" w:rsidRPr="00E33D85">
        <w:rPr>
          <w:b/>
        </w:rPr>
        <w:t xml:space="preserve"> </w:t>
      </w:r>
      <w:r w:rsidR="007F015A">
        <w:rPr>
          <w:b/>
        </w:rPr>
        <w:t xml:space="preserve"> Node as PUBLIC</w:t>
      </w:r>
      <w:r w:rsidR="008733E6" w:rsidRPr="00E33D85">
        <w:t xml:space="preserve"> </w:t>
      </w:r>
      <w:r w:rsidRPr="00E33D85">
        <w:t>before pushing code to production instances.</w:t>
      </w:r>
    </w:p>
    <w:p w14:paraId="68F9420D" w14:textId="77777777" w:rsidR="00735DB7" w:rsidRPr="00E33D85" w:rsidRDefault="00735DB7" w:rsidP="003C3632">
      <w:pPr>
        <w:pStyle w:val="BodyText"/>
      </w:pPr>
    </w:p>
    <w:p w14:paraId="3D67CFA1" w14:textId="77777777" w:rsidR="00CE14AF" w:rsidRPr="00D602FC" w:rsidRDefault="00CE14AF" w:rsidP="003C3632">
      <w:pPr>
        <w:pStyle w:val="BodyText"/>
      </w:pPr>
      <w:bookmarkStart w:id="1424" w:name="_Toc368651195"/>
      <w:r>
        <w:t>CYBServicesTesting</w:t>
      </w:r>
      <w:r w:rsidRPr="00D602FC">
        <w:t>-TestCCAuth</w:t>
      </w:r>
    </w:p>
    <w:p w14:paraId="52952456" w14:textId="77777777" w:rsidR="00CE14AF" w:rsidRPr="00D602FC" w:rsidRDefault="00CE14AF" w:rsidP="003C3632">
      <w:pPr>
        <w:pStyle w:val="BodyText"/>
      </w:pPr>
      <w:r>
        <w:t>CYBServicesTesting</w:t>
      </w:r>
      <w:r w:rsidRPr="00D602FC">
        <w:t>- TestAlipayInitiateService</w:t>
      </w:r>
    </w:p>
    <w:p w14:paraId="3E9FD0B5" w14:textId="77777777" w:rsidR="00CE14AF" w:rsidRPr="00D602FC" w:rsidRDefault="00CE14AF" w:rsidP="003C3632">
      <w:pPr>
        <w:pStyle w:val="BodyText"/>
      </w:pPr>
      <w:r>
        <w:t>CYBServicesTesting</w:t>
      </w:r>
      <w:r w:rsidRPr="00D602FC">
        <w:t>- TestAlipayCheckStatusService</w:t>
      </w:r>
    </w:p>
    <w:p w14:paraId="141684F3" w14:textId="77777777" w:rsidR="00CE14AF" w:rsidRPr="00D602FC" w:rsidRDefault="00CE14AF" w:rsidP="003C3632">
      <w:pPr>
        <w:pStyle w:val="BodyText"/>
      </w:pPr>
      <w:r>
        <w:t>CYBServicesTesting</w:t>
      </w:r>
      <w:r w:rsidRPr="00D602FC">
        <w:t>- TestPaypalCaptureService</w:t>
      </w:r>
    </w:p>
    <w:p w14:paraId="3EF725E9" w14:textId="77777777" w:rsidR="00CE14AF" w:rsidRPr="00D602FC" w:rsidRDefault="00CE14AF" w:rsidP="003C3632">
      <w:pPr>
        <w:pStyle w:val="BodyText"/>
      </w:pPr>
      <w:r>
        <w:t>CYBServicesTesting</w:t>
      </w:r>
      <w:r w:rsidRPr="00D602FC">
        <w:t>-TestTax</w:t>
      </w:r>
    </w:p>
    <w:p w14:paraId="2A762800" w14:textId="77777777" w:rsidR="00CE14AF" w:rsidRPr="00D602FC" w:rsidRDefault="00CE14AF" w:rsidP="003C3632">
      <w:pPr>
        <w:pStyle w:val="BodyText"/>
      </w:pPr>
      <w:r>
        <w:t>CYBServicesTesting</w:t>
      </w:r>
      <w:r w:rsidRPr="00D602FC">
        <w:t>-TestDAVCheck</w:t>
      </w:r>
    </w:p>
    <w:p w14:paraId="11E93F00" w14:textId="77777777" w:rsidR="00CE14AF" w:rsidRPr="00D602FC" w:rsidRDefault="00CE14AF" w:rsidP="003C3632">
      <w:pPr>
        <w:pStyle w:val="BodyText"/>
      </w:pPr>
      <w:r>
        <w:t>CYBServicesTesting</w:t>
      </w:r>
      <w:r w:rsidRPr="00D602FC">
        <w:t>-TestPA</w:t>
      </w:r>
    </w:p>
    <w:p w14:paraId="3C22A2EA" w14:textId="77777777" w:rsidR="00CE14AF" w:rsidRPr="00D602FC" w:rsidRDefault="00CE14AF" w:rsidP="003C3632">
      <w:pPr>
        <w:pStyle w:val="BodyText"/>
      </w:pPr>
      <w:r>
        <w:t>CYBServicesTesting</w:t>
      </w:r>
      <w:r w:rsidRPr="00D602FC">
        <w:t>-TestFingerprint</w:t>
      </w:r>
    </w:p>
    <w:p w14:paraId="17D0C287" w14:textId="77777777" w:rsidR="00CE14AF" w:rsidRPr="00D602FC" w:rsidRDefault="00CE14AF" w:rsidP="003C3632">
      <w:pPr>
        <w:pStyle w:val="BodyText"/>
      </w:pPr>
      <w:r>
        <w:t>CYBServicesTesting</w:t>
      </w:r>
      <w:r w:rsidRPr="00D602FC">
        <w:t xml:space="preserve"> -StartSubscription</w:t>
      </w:r>
    </w:p>
    <w:p w14:paraId="3EC36E83" w14:textId="77777777" w:rsidR="00CE14AF" w:rsidRPr="00D602FC" w:rsidRDefault="00CE14AF" w:rsidP="003C3632">
      <w:pPr>
        <w:pStyle w:val="BodyText"/>
      </w:pPr>
      <w:r>
        <w:t>CYBServicesTesting</w:t>
      </w:r>
      <w:r w:rsidRPr="00D602FC">
        <w:t xml:space="preserve"> -CreateSubscription</w:t>
      </w:r>
    </w:p>
    <w:p w14:paraId="6A737DA4" w14:textId="77777777" w:rsidR="00CE14AF" w:rsidRPr="00D602FC" w:rsidRDefault="00CE14AF" w:rsidP="003C3632">
      <w:pPr>
        <w:pStyle w:val="BodyText"/>
      </w:pPr>
      <w:r>
        <w:t>CYBServicesTesting</w:t>
      </w:r>
      <w:r w:rsidRPr="00D602FC">
        <w:t xml:space="preserve"> -ViewSubscription</w:t>
      </w:r>
    </w:p>
    <w:p w14:paraId="6BA7E58D" w14:textId="77777777" w:rsidR="00CE14AF" w:rsidRPr="00D602FC" w:rsidRDefault="00CE14AF" w:rsidP="003C3632">
      <w:pPr>
        <w:pStyle w:val="BodyText"/>
      </w:pPr>
      <w:r>
        <w:t>CYBServicesTesting</w:t>
      </w:r>
      <w:r w:rsidRPr="00D602FC">
        <w:t xml:space="preserve"> -UpdateSubscription</w:t>
      </w:r>
    </w:p>
    <w:p w14:paraId="231E3E6C" w14:textId="77777777" w:rsidR="00CE14AF" w:rsidRPr="00D602FC" w:rsidRDefault="00CE14AF" w:rsidP="003C3632">
      <w:pPr>
        <w:pStyle w:val="BodyText"/>
      </w:pPr>
      <w:r>
        <w:t>CYBServicesTesting</w:t>
      </w:r>
      <w:r w:rsidRPr="00D602FC">
        <w:t xml:space="preserve"> -DeleteSubscription</w:t>
      </w:r>
    </w:p>
    <w:p w14:paraId="5A4D73CC" w14:textId="77777777" w:rsidR="00CE14AF" w:rsidRPr="00D602FC" w:rsidRDefault="00CE14AF" w:rsidP="003C3632">
      <w:pPr>
        <w:pStyle w:val="BodyText"/>
      </w:pPr>
      <w:r>
        <w:t>CYBServicesTesting</w:t>
      </w:r>
      <w:r w:rsidRPr="00D602FC">
        <w:t xml:space="preserve"> -OnDemandPayment</w:t>
      </w:r>
    </w:p>
    <w:p w14:paraId="68604CA6" w14:textId="77777777" w:rsidR="00CE14AF" w:rsidRPr="00D602FC" w:rsidRDefault="00CE14AF" w:rsidP="003C3632">
      <w:pPr>
        <w:pStyle w:val="BodyText"/>
      </w:pPr>
      <w:r>
        <w:t>CYBServicesTesting</w:t>
      </w:r>
      <w:r w:rsidRPr="00D602FC">
        <w:t>-StartPOS</w:t>
      </w:r>
    </w:p>
    <w:p w14:paraId="51695997" w14:textId="77777777" w:rsidR="00CE14AF" w:rsidRDefault="00CE14AF" w:rsidP="003C3632">
      <w:pPr>
        <w:pStyle w:val="BodyText"/>
      </w:pPr>
      <w:r>
        <w:t>CYBServicesTesting</w:t>
      </w:r>
      <w:r w:rsidRPr="00D602FC">
        <w:t>- TestSATokenCreate</w:t>
      </w:r>
    </w:p>
    <w:p w14:paraId="519ED52A" w14:textId="77777777" w:rsidR="00CE14AF" w:rsidRPr="00D602FC" w:rsidRDefault="00CE14AF" w:rsidP="003C3632">
      <w:pPr>
        <w:pStyle w:val="BodyText"/>
      </w:pPr>
      <w:r>
        <w:lastRenderedPageBreak/>
        <w:t>CYBServicesTesting</w:t>
      </w:r>
      <w:r w:rsidRPr="00D602FC">
        <w:t>- TestS</w:t>
      </w:r>
      <w:r>
        <w:t>aleService</w:t>
      </w:r>
    </w:p>
    <w:p w14:paraId="556487E5" w14:textId="77777777" w:rsidR="00CE14AF" w:rsidRPr="00D602FC" w:rsidRDefault="00CE14AF" w:rsidP="003C3632">
      <w:pPr>
        <w:pStyle w:val="BodyText"/>
      </w:pPr>
      <w:r>
        <w:t>CYBServicesTesting</w:t>
      </w:r>
      <w:r w:rsidRPr="00D602FC">
        <w:t>- Test</w:t>
      </w:r>
      <w:r>
        <w:t>PayPalAuthorizeService</w:t>
      </w:r>
    </w:p>
    <w:p w14:paraId="0CBE3BA7" w14:textId="77777777" w:rsidR="00CE14AF" w:rsidRPr="00D602FC" w:rsidRDefault="00CE14AF" w:rsidP="003C3632">
      <w:pPr>
        <w:pStyle w:val="BodyText"/>
      </w:pPr>
      <w:r>
        <w:t>CYBServicesTesting</w:t>
      </w:r>
      <w:r w:rsidRPr="00D602FC">
        <w:t>- Test</w:t>
      </w:r>
      <w:r>
        <w:t>RefundService</w:t>
      </w:r>
    </w:p>
    <w:p w14:paraId="790338E0" w14:textId="77777777" w:rsidR="00CE14AF" w:rsidRPr="00D602FC" w:rsidRDefault="00CE14AF" w:rsidP="003C3632">
      <w:pPr>
        <w:pStyle w:val="BodyText"/>
      </w:pPr>
      <w:r>
        <w:t>CYBServicesTesting</w:t>
      </w:r>
      <w:r w:rsidRPr="00D602FC">
        <w:t>- Test</w:t>
      </w:r>
      <w:r>
        <w:t>CancelService</w:t>
      </w:r>
    </w:p>
    <w:p w14:paraId="0BA9E6F5" w14:textId="77777777" w:rsidR="00CE14AF" w:rsidRPr="00D602FC" w:rsidRDefault="00CE14AF" w:rsidP="003C3632">
      <w:pPr>
        <w:pStyle w:val="BodyText"/>
      </w:pPr>
      <w:r>
        <w:t>CYBServicesTesting</w:t>
      </w:r>
      <w:r w:rsidRPr="00D602FC">
        <w:t>- Test</w:t>
      </w:r>
      <w:r>
        <w:t>AuthReversalService</w:t>
      </w:r>
    </w:p>
    <w:p w14:paraId="100E08F8" w14:textId="77777777" w:rsidR="00CE14AF" w:rsidRPr="00E33D85" w:rsidRDefault="00CE14AF" w:rsidP="003C3632">
      <w:pPr>
        <w:pStyle w:val="BodyText"/>
      </w:pPr>
      <w:r>
        <w:t>CYBServicesTesting</w:t>
      </w:r>
      <w:r w:rsidRPr="00D602FC">
        <w:t>- Test</w:t>
      </w:r>
      <w:r>
        <w:t>CheckStatusService</w:t>
      </w:r>
    </w:p>
    <w:p w14:paraId="057ABBE8" w14:textId="7C8B3C37" w:rsidR="009A7363" w:rsidRPr="00E33D85" w:rsidRDefault="009A7363" w:rsidP="009A7363">
      <w:pPr>
        <w:pStyle w:val="Heading1"/>
        <w:framePr w:wrap="auto" w:vAnchor="margin" w:yAlign="inline"/>
        <w:rPr>
          <w:rFonts w:asciiTheme="minorHAnsi" w:hAnsiTheme="minorHAnsi"/>
        </w:rPr>
      </w:pPr>
      <w:bookmarkStart w:id="1425" w:name="_Toc492046391"/>
      <w:r w:rsidRPr="00E33D85">
        <w:rPr>
          <w:rFonts w:asciiTheme="minorHAnsi" w:hAnsiTheme="minorHAnsi"/>
        </w:rPr>
        <w:t>Known Issues</w:t>
      </w:r>
      <w:bookmarkEnd w:id="1424"/>
      <w:bookmarkEnd w:id="1425"/>
    </w:p>
    <w:p w14:paraId="50877465" w14:textId="77777777" w:rsidR="00D22EB3" w:rsidRPr="00E33D85" w:rsidRDefault="00D22EB3" w:rsidP="007D5AFD">
      <w:pPr>
        <w:pStyle w:val="ListParagraph"/>
        <w:numPr>
          <w:ilvl w:val="0"/>
          <w:numId w:val="24"/>
        </w:numPr>
      </w:pPr>
      <w:r w:rsidRPr="00E33D85">
        <w:t>In</w:t>
      </w:r>
      <w:r w:rsidRPr="00E33D85">
        <w:rPr>
          <w:b/>
        </w:rPr>
        <w:t xml:space="preserve"> </w:t>
      </w:r>
      <w:r w:rsidRPr="00E33D85">
        <w:t>case of setting Ignore AVS Result custom preference to true, there can be a known issue as described below:</w:t>
      </w:r>
    </w:p>
    <w:p w14:paraId="77891A9C" w14:textId="77777777" w:rsidR="008741A3" w:rsidRPr="00E33D85" w:rsidRDefault="00D22EB3" w:rsidP="003E1FA3">
      <w:pPr>
        <w:ind w:left="360"/>
      </w:pPr>
      <w:r w:rsidRPr="00E33D85">
        <w:t xml:space="preserve">If </w:t>
      </w:r>
      <w:r w:rsidR="005B21B5" w:rsidRPr="00E33D85">
        <w:t>the AVS response code received as N, the cartridge ignores the ccAuthReply reason code and processes the transaction under “review” status. This can lead to an ambiguous situ</w:t>
      </w:r>
      <w:r w:rsidR="0051190D" w:rsidRPr="00E33D85">
        <w:t xml:space="preserve">ation when the Credit Card </w:t>
      </w:r>
      <w:r w:rsidR="005B21B5" w:rsidRPr="00E33D85">
        <w:t xml:space="preserve">was rejected, but due to the AVS code as “N”, the cartridge </w:t>
      </w:r>
      <w:r w:rsidR="005B243B" w:rsidRPr="00E33D85">
        <w:t>continued with order processing and successful order placement.</w:t>
      </w:r>
    </w:p>
    <w:p w14:paraId="61CEBD4B" w14:textId="77777777" w:rsidR="003D49FF" w:rsidRDefault="008741A3" w:rsidP="00F90111">
      <w:pPr>
        <w:pStyle w:val="ListParagraph"/>
        <w:numPr>
          <w:ilvl w:val="0"/>
          <w:numId w:val="24"/>
        </w:numPr>
      </w:pPr>
      <w:r w:rsidRPr="00F90111">
        <w:t>Testing</w:t>
      </w:r>
      <w:r w:rsidRPr="00E33D85">
        <w:t xml:space="preserve"> of Alipay is possible only with Test data provided by CyberSource such as Reconciliation ID that is getting passed to Alipay Initiate Service to get the response back. We don’t have Alipay simulator and access to Alipay live environment.</w:t>
      </w:r>
    </w:p>
    <w:p w14:paraId="5340D25E" w14:textId="77777777" w:rsidR="00F90111" w:rsidRDefault="00F90111" w:rsidP="00E83ADB">
      <w:pPr>
        <w:pStyle w:val="ListParagraph"/>
        <w:ind w:left="0"/>
      </w:pPr>
    </w:p>
    <w:p w14:paraId="78D33E1B" w14:textId="77777777" w:rsidR="00F90111" w:rsidRPr="00E33D85" w:rsidRDefault="00F90111" w:rsidP="00F90111">
      <w:pPr>
        <w:pStyle w:val="ListParagraph"/>
        <w:numPr>
          <w:ilvl w:val="0"/>
          <w:numId w:val="24"/>
        </w:numPr>
      </w:pPr>
      <w:r>
        <w:t>There is an issue with Klarna session and authorization service in accepting value of tax rate field upto 4 or more decimal places. Klarna service accepts only tax rate value upto 2 decimal points and service is returning REJECT decision if tax rate exceed 2 decimal places.</w:t>
      </w:r>
    </w:p>
    <w:p w14:paraId="5B028978" w14:textId="77777777" w:rsidR="003D49FF" w:rsidRPr="00E33D85" w:rsidRDefault="003D49FF" w:rsidP="003D49FF">
      <w:pPr>
        <w:pStyle w:val="Heading1"/>
        <w:framePr w:wrap="notBeside"/>
        <w:rPr>
          <w:rFonts w:asciiTheme="minorHAnsi" w:hAnsiTheme="minorHAnsi"/>
        </w:rPr>
      </w:pPr>
      <w:bookmarkStart w:id="1426" w:name="_Toc368651196"/>
      <w:bookmarkStart w:id="1427" w:name="_Toc492046392"/>
      <w:r w:rsidRPr="00E33D85">
        <w:rPr>
          <w:rFonts w:asciiTheme="minorHAnsi" w:hAnsiTheme="minorHAnsi"/>
        </w:rPr>
        <w:t xml:space="preserve">CyberSource document </w:t>
      </w:r>
      <w:commentRangeStart w:id="1428"/>
      <w:r w:rsidRPr="00E33D85">
        <w:rPr>
          <w:rFonts w:asciiTheme="minorHAnsi" w:hAnsiTheme="minorHAnsi"/>
        </w:rPr>
        <w:t>links</w:t>
      </w:r>
      <w:bookmarkEnd w:id="1426"/>
      <w:commentRangeEnd w:id="1428"/>
      <w:r w:rsidR="00147471">
        <w:rPr>
          <w:rStyle w:val="CommentReference"/>
          <w:rFonts w:asciiTheme="minorHAnsi" w:eastAsiaTheme="minorHAnsi" w:hAnsiTheme="minorHAnsi" w:cstheme="minorBidi"/>
          <w:b w:val="0"/>
        </w:rPr>
        <w:commentReference w:id="1428"/>
      </w:r>
      <w:bookmarkEnd w:id="1427"/>
    </w:p>
    <w:p w14:paraId="0B609D95" w14:textId="77777777" w:rsidR="003D49FF" w:rsidRPr="00E33D85" w:rsidRDefault="00B05D98" w:rsidP="007D5AFD">
      <w:pPr>
        <w:pStyle w:val="Listenabsatz"/>
        <w:numPr>
          <w:ilvl w:val="0"/>
          <w:numId w:val="14"/>
        </w:numPr>
        <w:rPr>
          <w:color w:val="0070C0"/>
          <w:sz w:val="16"/>
          <w:szCs w:val="16"/>
        </w:rPr>
      </w:pPr>
      <w:hyperlink r:id="rId169" w:history="1">
        <w:r w:rsidR="003D49FF" w:rsidRPr="00E33D85">
          <w:rPr>
            <w:rStyle w:val="Hyperlink"/>
            <w:color w:val="0070C0"/>
            <w:sz w:val="16"/>
            <w:szCs w:val="16"/>
          </w:rPr>
          <w:t>http://www.cybersource.com/support_center/implementation/testing_info/simple_order_api/General_testing_info/soapi_general_test.html</w:t>
        </w:r>
      </w:hyperlink>
    </w:p>
    <w:p w14:paraId="148A2091" w14:textId="77777777" w:rsidR="003D49FF" w:rsidRPr="00E33D85" w:rsidRDefault="00B05D98" w:rsidP="007D5AFD">
      <w:pPr>
        <w:pStyle w:val="Listenabsatz"/>
        <w:numPr>
          <w:ilvl w:val="0"/>
          <w:numId w:val="14"/>
        </w:numPr>
        <w:rPr>
          <w:color w:val="0070C0"/>
          <w:sz w:val="16"/>
          <w:szCs w:val="16"/>
        </w:rPr>
      </w:pPr>
      <w:hyperlink r:id="rId170" w:history="1">
        <w:r w:rsidR="003D49FF" w:rsidRPr="00E33D85">
          <w:rPr>
            <w:rStyle w:val="Hyperlink"/>
            <w:color w:val="0070C0"/>
            <w:sz w:val="16"/>
            <w:szCs w:val="16"/>
          </w:rPr>
          <w:t>http://www.cybersource.com/support_center/support_documentation/quick_references/view.php?page_id=422</w:t>
        </w:r>
      </w:hyperlink>
    </w:p>
    <w:p w14:paraId="12102070" w14:textId="77777777" w:rsidR="003D49FF" w:rsidRPr="00E33D85" w:rsidRDefault="00B05D98" w:rsidP="007D5AFD">
      <w:pPr>
        <w:pStyle w:val="Listenabsatz"/>
        <w:numPr>
          <w:ilvl w:val="0"/>
          <w:numId w:val="14"/>
        </w:numPr>
        <w:rPr>
          <w:color w:val="0070C0"/>
          <w:sz w:val="16"/>
          <w:szCs w:val="16"/>
        </w:rPr>
      </w:pPr>
      <w:hyperlink r:id="rId171" w:history="1">
        <w:r w:rsidR="003D49FF" w:rsidRPr="00E33D85">
          <w:rPr>
            <w:rStyle w:val="Hyperlink"/>
            <w:color w:val="0070C0"/>
            <w:sz w:val="16"/>
            <w:szCs w:val="16"/>
          </w:rPr>
          <w:t>http://apps.cybersource.com/library/documentation/dev_guides/CC_Svcs_SO_API/Credit_Cards_SO_API.pdf</w:t>
        </w:r>
      </w:hyperlink>
      <w:r w:rsidR="003D49FF" w:rsidRPr="00E33D85">
        <w:rPr>
          <w:color w:val="0070C0"/>
          <w:sz w:val="16"/>
          <w:szCs w:val="16"/>
        </w:rPr>
        <w:t xml:space="preserve"> - Page 163 - Appendix C.</w:t>
      </w:r>
    </w:p>
    <w:p w14:paraId="0FB9204A" w14:textId="77777777" w:rsidR="003D49FF" w:rsidRPr="00E33D85" w:rsidRDefault="00B05D98" w:rsidP="007D5AFD">
      <w:pPr>
        <w:pStyle w:val="Listenabsatz"/>
        <w:numPr>
          <w:ilvl w:val="0"/>
          <w:numId w:val="14"/>
        </w:numPr>
        <w:rPr>
          <w:color w:val="0070C0"/>
          <w:sz w:val="16"/>
          <w:szCs w:val="16"/>
        </w:rPr>
      </w:pPr>
      <w:hyperlink r:id="rId172" w:history="1">
        <w:r w:rsidR="003D49FF" w:rsidRPr="00E33D85">
          <w:rPr>
            <w:rStyle w:val="Hyperlink"/>
            <w:color w:val="0070C0"/>
            <w:sz w:val="16"/>
            <w:szCs w:val="16"/>
          </w:rPr>
          <w:t>http://apps.cybersource.com/library/documentation/dev_guides/Getting_Started/Getting_Started_Advanced.pdf</w:t>
        </w:r>
      </w:hyperlink>
    </w:p>
    <w:p w14:paraId="4C1861D1" w14:textId="77777777" w:rsidR="003D49FF" w:rsidRPr="00E33D85" w:rsidRDefault="00B05D98" w:rsidP="007D5AFD">
      <w:pPr>
        <w:pStyle w:val="Listenabsatz"/>
        <w:numPr>
          <w:ilvl w:val="0"/>
          <w:numId w:val="14"/>
        </w:numPr>
        <w:rPr>
          <w:color w:val="0070C0"/>
          <w:sz w:val="16"/>
          <w:szCs w:val="16"/>
        </w:rPr>
      </w:pPr>
      <w:hyperlink r:id="rId173" w:history="1">
        <w:r w:rsidR="003D49FF" w:rsidRPr="00E33D85">
          <w:rPr>
            <w:rStyle w:val="Hyperlink"/>
            <w:color w:val="0070C0"/>
            <w:sz w:val="16"/>
            <w:szCs w:val="16"/>
          </w:rPr>
          <w:t>http://www.cybersource.com/support_center/support_documentation/quick_references/</w:t>
        </w:r>
      </w:hyperlink>
    </w:p>
    <w:p w14:paraId="5E6D6BD6" w14:textId="77777777" w:rsidR="003D49FF" w:rsidRPr="00E33D85" w:rsidRDefault="00B05D98" w:rsidP="007D5AFD">
      <w:pPr>
        <w:pStyle w:val="Listenabsatz"/>
        <w:numPr>
          <w:ilvl w:val="0"/>
          <w:numId w:val="14"/>
        </w:numPr>
        <w:rPr>
          <w:color w:val="0070C0"/>
          <w:sz w:val="16"/>
          <w:szCs w:val="16"/>
        </w:rPr>
      </w:pPr>
      <w:hyperlink r:id="rId174" w:history="1">
        <w:r w:rsidR="003D49FF" w:rsidRPr="00E33D85">
          <w:rPr>
            <w:rStyle w:val="Hyperlink"/>
            <w:color w:val="0070C0"/>
            <w:sz w:val="16"/>
            <w:szCs w:val="16"/>
          </w:rPr>
          <w:t>http://apps.cybersource.com/library/documentation/dev_guides/Payer_Authentication_IG/20090928_Payauth_IG.pdf</w:t>
        </w:r>
      </w:hyperlink>
    </w:p>
    <w:p w14:paraId="26CED393" w14:textId="77777777" w:rsidR="003D49FF" w:rsidRPr="00E33D85" w:rsidRDefault="00B05D98" w:rsidP="007D5AFD">
      <w:pPr>
        <w:pStyle w:val="Listenabsatz"/>
        <w:numPr>
          <w:ilvl w:val="0"/>
          <w:numId w:val="14"/>
        </w:numPr>
        <w:rPr>
          <w:color w:val="0070C0"/>
          <w:sz w:val="16"/>
          <w:szCs w:val="16"/>
        </w:rPr>
      </w:pPr>
      <w:hyperlink r:id="rId175" w:history="1">
        <w:r w:rsidR="003D49FF" w:rsidRPr="00E33D85">
          <w:rPr>
            <w:rStyle w:val="Hyperlink"/>
            <w:color w:val="0070C0"/>
            <w:sz w:val="16"/>
            <w:szCs w:val="16"/>
          </w:rPr>
          <w:t>http://apps.cybersource.com/library/documentation/dev_guides/Payer_Authentication_IG/html/</w:t>
        </w:r>
      </w:hyperlink>
    </w:p>
    <w:p w14:paraId="67977848" w14:textId="77777777" w:rsidR="003D49FF" w:rsidRPr="00E33D85" w:rsidRDefault="00B05D98" w:rsidP="007D5AFD">
      <w:pPr>
        <w:pStyle w:val="Listenabsatz"/>
        <w:numPr>
          <w:ilvl w:val="0"/>
          <w:numId w:val="14"/>
        </w:numPr>
        <w:rPr>
          <w:color w:val="0070C0"/>
          <w:sz w:val="16"/>
          <w:szCs w:val="16"/>
        </w:rPr>
      </w:pPr>
      <w:hyperlink r:id="rId176" w:history="1">
        <w:r w:rsidR="008D24DC" w:rsidRPr="00E33D85">
          <w:rPr>
            <w:rStyle w:val="Hyperlink"/>
            <w:sz w:val="16"/>
            <w:szCs w:val="16"/>
          </w:rPr>
          <w:t>http://apps.cybersource.com/library/documentation/dev_guides/Verification_Svcs_IG/20091012_Verification_IG.pdf</w:t>
        </w:r>
      </w:hyperlink>
    </w:p>
    <w:p w14:paraId="38EE3FBE" w14:textId="77777777" w:rsidR="003D49FF" w:rsidRPr="00E33D85" w:rsidRDefault="00B05D98" w:rsidP="007D5AFD">
      <w:pPr>
        <w:pStyle w:val="Listenabsatz"/>
        <w:numPr>
          <w:ilvl w:val="0"/>
          <w:numId w:val="14"/>
        </w:numPr>
        <w:rPr>
          <w:color w:val="0070C0"/>
          <w:sz w:val="16"/>
          <w:szCs w:val="16"/>
        </w:rPr>
      </w:pPr>
      <w:hyperlink r:id="rId177" w:history="1">
        <w:r w:rsidR="003D49FF" w:rsidRPr="00E33D85">
          <w:rPr>
            <w:rStyle w:val="Hyperlink"/>
            <w:color w:val="0070C0"/>
            <w:sz w:val="16"/>
            <w:szCs w:val="16"/>
          </w:rPr>
          <w:t>http://www.cybersource.com/support_center/support_documentation/services_documentation/tax.php</w:t>
        </w:r>
      </w:hyperlink>
    </w:p>
    <w:p w14:paraId="271030D8" w14:textId="77777777" w:rsidR="003D49FF" w:rsidRPr="00E33D85" w:rsidRDefault="00B05D98" w:rsidP="007D5AFD">
      <w:pPr>
        <w:pStyle w:val="Listenabsatz"/>
        <w:numPr>
          <w:ilvl w:val="0"/>
          <w:numId w:val="14"/>
        </w:numPr>
        <w:rPr>
          <w:color w:val="0070C0"/>
          <w:sz w:val="16"/>
          <w:szCs w:val="16"/>
        </w:rPr>
      </w:pPr>
      <w:hyperlink r:id="rId178" w:history="1">
        <w:r w:rsidR="003D49FF" w:rsidRPr="00E33D85">
          <w:rPr>
            <w:rStyle w:val="Hyperlink"/>
            <w:color w:val="0070C0"/>
            <w:sz w:val="16"/>
            <w:szCs w:val="16"/>
          </w:rPr>
          <w:t>http://apps.cybersource.com/library/documentation/dev_guides/Tax_IG/Tax_Guide.pdf</w:t>
        </w:r>
      </w:hyperlink>
    </w:p>
    <w:p w14:paraId="332E999F" w14:textId="77777777" w:rsidR="00981F66" w:rsidRPr="00E33D85" w:rsidRDefault="00B05D98" w:rsidP="007D5AFD">
      <w:pPr>
        <w:pStyle w:val="Listenabsatz"/>
        <w:numPr>
          <w:ilvl w:val="0"/>
          <w:numId w:val="14"/>
        </w:numPr>
        <w:rPr>
          <w:color w:val="0070C0"/>
          <w:sz w:val="16"/>
          <w:szCs w:val="16"/>
        </w:rPr>
      </w:pPr>
      <w:hyperlink r:id="rId179" w:history="1">
        <w:r w:rsidR="00981F66" w:rsidRPr="00E33D85">
          <w:rPr>
            <w:rStyle w:val="Hyperlink"/>
            <w:sz w:val="16"/>
            <w:szCs w:val="16"/>
          </w:rPr>
          <w:t>http://apps.cybersource.com/library/documentation/dev_guides/Retail_SO_API/Retail_SO_API.pdf</w:t>
        </w:r>
      </w:hyperlink>
      <w:r w:rsidR="00981F66" w:rsidRPr="00E33D85">
        <w:rPr>
          <w:color w:val="0070C0"/>
          <w:sz w:val="16"/>
          <w:szCs w:val="16"/>
        </w:rPr>
        <w:t xml:space="preserve"> </w:t>
      </w:r>
    </w:p>
    <w:p w14:paraId="1DC849B9" w14:textId="77777777" w:rsidR="008741A3" w:rsidRPr="00E33D85" w:rsidRDefault="00B05D98" w:rsidP="007D5AFD">
      <w:pPr>
        <w:pStyle w:val="Listenabsatz"/>
        <w:numPr>
          <w:ilvl w:val="0"/>
          <w:numId w:val="14"/>
        </w:numPr>
        <w:rPr>
          <w:rStyle w:val="Hyperlink"/>
          <w:color w:val="0070C0"/>
          <w:sz w:val="16"/>
          <w:szCs w:val="16"/>
        </w:rPr>
      </w:pPr>
      <w:hyperlink r:id="rId180" w:history="1">
        <w:r w:rsidR="008741A3" w:rsidRPr="00E33D85">
          <w:rPr>
            <w:rStyle w:val="Hyperlink"/>
            <w:color w:val="0070C0"/>
            <w:sz w:val="16"/>
            <w:szCs w:val="16"/>
          </w:rPr>
          <w:t>http://apps.cybersource.com/library/documentation/dev_guides/AliPayDom/AliPay_Dom_SO_API.pdf</w:t>
        </w:r>
      </w:hyperlink>
    </w:p>
    <w:p w14:paraId="27C0F355" w14:textId="77777777" w:rsidR="00A05E72" w:rsidRPr="00E33D85" w:rsidRDefault="00B05D98" w:rsidP="007D5AFD">
      <w:pPr>
        <w:pStyle w:val="Listenabsatz"/>
        <w:numPr>
          <w:ilvl w:val="0"/>
          <w:numId w:val="14"/>
        </w:numPr>
        <w:autoSpaceDE w:val="0"/>
        <w:autoSpaceDN w:val="0"/>
        <w:spacing w:after="0" w:line="240" w:lineRule="auto"/>
        <w:rPr>
          <w:rStyle w:val="Hyperlink"/>
          <w:color w:val="0070C0"/>
          <w:sz w:val="16"/>
          <w:szCs w:val="16"/>
        </w:rPr>
      </w:pPr>
      <w:hyperlink r:id="rId181" w:history="1">
        <w:r w:rsidR="008741A3" w:rsidRPr="00E33D85">
          <w:rPr>
            <w:rStyle w:val="Hyperlink"/>
            <w:color w:val="0070C0"/>
            <w:sz w:val="16"/>
            <w:szCs w:val="16"/>
          </w:rPr>
          <w:t>http://apps.cybersource.com/library/documentation/dev_guides/AliPayInt/AliPay_Int_SO_API.pdf</w:t>
        </w:r>
      </w:hyperlink>
    </w:p>
    <w:p w14:paraId="3043D567" w14:textId="77777777" w:rsidR="00354709" w:rsidRPr="00E33D85" w:rsidRDefault="00354709" w:rsidP="007D5AFD">
      <w:pPr>
        <w:pStyle w:val="Listenabsatz"/>
        <w:numPr>
          <w:ilvl w:val="0"/>
          <w:numId w:val="14"/>
        </w:numPr>
        <w:autoSpaceDE w:val="0"/>
        <w:autoSpaceDN w:val="0"/>
        <w:spacing w:after="0" w:line="240" w:lineRule="auto"/>
        <w:rPr>
          <w:rStyle w:val="Hyperlink"/>
          <w:color w:val="0070C0"/>
          <w:sz w:val="16"/>
          <w:szCs w:val="16"/>
        </w:rPr>
      </w:pPr>
      <w:r w:rsidRPr="00E33D85">
        <w:rPr>
          <w:rStyle w:val="Hyperlink"/>
          <w:color w:val="0070C0"/>
          <w:sz w:val="16"/>
          <w:szCs w:val="16"/>
        </w:rPr>
        <w:lastRenderedPageBreak/>
        <w:t xml:space="preserve">http://apps.cybersource.com/library/documentation/dev_guides/apple_payments/SO_API/Apple_Pay_SO_API.pdf </w:t>
      </w:r>
    </w:p>
    <w:p w14:paraId="355E9BDF" w14:textId="77777777" w:rsidR="00F90111" w:rsidRPr="00E33D85" w:rsidRDefault="00F90111" w:rsidP="00F90111">
      <w:pPr>
        <w:pStyle w:val="ListParagraph"/>
        <w:numPr>
          <w:ilvl w:val="0"/>
          <w:numId w:val="14"/>
        </w:numPr>
        <w:autoSpaceDE w:val="0"/>
        <w:autoSpaceDN w:val="0"/>
        <w:spacing w:after="0" w:line="240" w:lineRule="auto"/>
        <w:rPr>
          <w:rStyle w:val="Hyperlink"/>
          <w:color w:val="0070C0"/>
          <w:sz w:val="16"/>
          <w:szCs w:val="16"/>
        </w:rPr>
      </w:pPr>
      <w:r w:rsidRPr="00E33D85">
        <w:rPr>
          <w:rStyle w:val="Hyperlink"/>
          <w:color w:val="0070C0"/>
          <w:sz w:val="16"/>
          <w:szCs w:val="16"/>
        </w:rPr>
        <w:t xml:space="preserve">http://apps.cybersource.com/library/documentation/dev_guides/Secure_Acceptance_WM/Secure_Acceptance_WM.pdf </w:t>
      </w:r>
    </w:p>
    <w:p w14:paraId="098E907C" w14:textId="77777777" w:rsidR="00F90111" w:rsidRPr="00E33D85" w:rsidRDefault="00F90111" w:rsidP="00F90111">
      <w:pPr>
        <w:pStyle w:val="ListParagraph"/>
        <w:numPr>
          <w:ilvl w:val="0"/>
          <w:numId w:val="14"/>
        </w:numPr>
        <w:autoSpaceDE w:val="0"/>
        <w:autoSpaceDN w:val="0"/>
        <w:spacing w:after="0" w:line="240" w:lineRule="auto"/>
        <w:rPr>
          <w:rStyle w:val="Hyperlink"/>
          <w:color w:val="0070C0"/>
          <w:sz w:val="16"/>
          <w:szCs w:val="16"/>
        </w:rPr>
      </w:pPr>
      <w:r w:rsidRPr="00E33D85">
        <w:rPr>
          <w:rStyle w:val="Hyperlink"/>
          <w:color w:val="0070C0"/>
          <w:sz w:val="16"/>
          <w:szCs w:val="16"/>
        </w:rPr>
        <w:t xml:space="preserve">http://apps.cybersource.com/library/documentation/dev_guides/Secure_Acceptance_SOP/Secure_Acceptance_SOP.pdf </w:t>
      </w:r>
    </w:p>
    <w:p w14:paraId="3D4989B0" w14:textId="77777777" w:rsidR="00F90111" w:rsidRPr="008D77FD" w:rsidRDefault="00B05D98" w:rsidP="00F90111">
      <w:pPr>
        <w:pStyle w:val="Listenabsatz"/>
        <w:numPr>
          <w:ilvl w:val="0"/>
          <w:numId w:val="14"/>
        </w:numPr>
        <w:autoSpaceDE w:val="0"/>
        <w:autoSpaceDN w:val="0"/>
        <w:spacing w:after="0" w:line="240" w:lineRule="auto"/>
        <w:rPr>
          <w:color w:val="0070C0"/>
          <w:sz w:val="16"/>
          <w:szCs w:val="16"/>
          <w:u w:val="single"/>
        </w:rPr>
      </w:pPr>
      <w:hyperlink r:id="rId182" w:history="1">
        <w:r w:rsidR="00F90111" w:rsidRPr="008D77FD">
          <w:rPr>
            <w:rStyle w:val="Hyperlink"/>
            <w:sz w:val="16"/>
            <w:szCs w:val="16"/>
          </w:rPr>
          <w:t>http://apps.cybersource.com/library/documentation/dev_guides/VCO_SO_API/Visa_Checkout_SO_API.pdf</w:t>
        </w:r>
      </w:hyperlink>
    </w:p>
    <w:p w14:paraId="4933F7F5" w14:textId="77777777" w:rsidR="00F90111" w:rsidRDefault="00B05D98" w:rsidP="00F90111">
      <w:pPr>
        <w:pStyle w:val="Listenabsatz"/>
        <w:numPr>
          <w:ilvl w:val="0"/>
          <w:numId w:val="14"/>
        </w:numPr>
        <w:autoSpaceDE w:val="0"/>
        <w:autoSpaceDN w:val="0"/>
        <w:spacing w:after="0" w:line="240" w:lineRule="auto"/>
        <w:rPr>
          <w:rStyle w:val="Hyperlink"/>
          <w:color w:val="0070C0"/>
          <w:sz w:val="16"/>
          <w:szCs w:val="16"/>
        </w:rPr>
      </w:pPr>
      <w:hyperlink r:id="rId183" w:history="1">
        <w:r w:rsidR="00F90111" w:rsidRPr="008D77FD">
          <w:rPr>
            <w:rStyle w:val="Hyperlink"/>
            <w:color w:val="0070C0"/>
            <w:sz w:val="16"/>
            <w:szCs w:val="16"/>
          </w:rPr>
          <w:t>http://apps.cybersource.com/library/documentation/dev_guides/apple_payments/getting_started/Getting_Started.pdf</w:t>
        </w:r>
      </w:hyperlink>
    </w:p>
    <w:p w14:paraId="69BC55BB" w14:textId="77777777" w:rsidR="00F90111" w:rsidRDefault="00F90111" w:rsidP="00F90111">
      <w:pPr>
        <w:pStyle w:val="Listenabsatz"/>
        <w:numPr>
          <w:ilvl w:val="0"/>
          <w:numId w:val="14"/>
        </w:numPr>
        <w:autoSpaceDE w:val="0"/>
        <w:autoSpaceDN w:val="0"/>
        <w:spacing w:after="0" w:line="240" w:lineRule="auto"/>
        <w:rPr>
          <w:rStyle w:val="Hyperlink"/>
          <w:color w:val="0070C0"/>
          <w:sz w:val="16"/>
          <w:szCs w:val="16"/>
        </w:rPr>
      </w:pPr>
      <w:r w:rsidRPr="00313D06">
        <w:rPr>
          <w:rStyle w:val="Hyperlink"/>
          <w:color w:val="0070C0"/>
          <w:sz w:val="16"/>
          <w:szCs w:val="16"/>
        </w:rPr>
        <w:t>http://apps.cybersource.com/library/documentation/dev_guides/tokenization_SO_API/Tokenization_SO_API.pdf</w:t>
      </w:r>
    </w:p>
    <w:p w14:paraId="7931DE11" w14:textId="77777777" w:rsidR="00F90111" w:rsidRDefault="00B05D98" w:rsidP="00F90111">
      <w:pPr>
        <w:pStyle w:val="Listenabsatz"/>
        <w:numPr>
          <w:ilvl w:val="0"/>
          <w:numId w:val="14"/>
        </w:numPr>
        <w:autoSpaceDE w:val="0"/>
        <w:autoSpaceDN w:val="0"/>
        <w:spacing w:after="0" w:line="240" w:lineRule="auto"/>
        <w:rPr>
          <w:rStyle w:val="Hyperlink"/>
          <w:color w:val="0070C0"/>
          <w:sz w:val="16"/>
          <w:szCs w:val="16"/>
        </w:rPr>
      </w:pPr>
      <w:hyperlink r:id="rId184" w:history="1">
        <w:r w:rsidR="00F90111" w:rsidRPr="00E75CAF">
          <w:rPr>
            <w:rStyle w:val="Hyperlink"/>
            <w:sz w:val="16"/>
            <w:szCs w:val="16"/>
          </w:rPr>
          <w:t>http://apps.cybersource.com/library/documentation/dev_guides/OnlineBankTransfers_SO_API/OnlineBankTransfers_SO_API.pdf</w:t>
        </w:r>
      </w:hyperlink>
    </w:p>
    <w:p w14:paraId="09212B0A" w14:textId="77777777" w:rsidR="00F90111" w:rsidRPr="00F90111" w:rsidRDefault="00B05D98" w:rsidP="00F90111">
      <w:pPr>
        <w:pStyle w:val="Listenabsatz"/>
        <w:numPr>
          <w:ilvl w:val="0"/>
          <w:numId w:val="14"/>
        </w:numPr>
        <w:autoSpaceDE w:val="0"/>
        <w:autoSpaceDN w:val="0"/>
        <w:spacing w:after="0" w:line="240" w:lineRule="auto"/>
        <w:rPr>
          <w:rStyle w:val="Hyperlink"/>
          <w:sz w:val="16"/>
          <w:szCs w:val="16"/>
        </w:rPr>
      </w:pPr>
      <w:hyperlink r:id="rId185" w:history="1">
        <w:r w:rsidR="00F90111" w:rsidRPr="00E75CAF">
          <w:rPr>
            <w:rStyle w:val="Hyperlink"/>
            <w:sz w:val="16"/>
            <w:szCs w:val="16"/>
          </w:rPr>
          <w:t>http://www.cybersource.com/support_center/support_documentation</w:t>
        </w:r>
      </w:hyperlink>
    </w:p>
    <w:p w14:paraId="587CD1A8" w14:textId="77777777" w:rsidR="00F90111" w:rsidRPr="00F90111" w:rsidRDefault="00F90111" w:rsidP="00F90111">
      <w:pPr>
        <w:pStyle w:val="Listenabsatz"/>
        <w:numPr>
          <w:ilvl w:val="0"/>
          <w:numId w:val="14"/>
        </w:numPr>
        <w:autoSpaceDE w:val="0"/>
        <w:autoSpaceDN w:val="0"/>
        <w:spacing w:after="0" w:line="240" w:lineRule="auto"/>
        <w:rPr>
          <w:rStyle w:val="Hyperlink"/>
          <w:sz w:val="16"/>
          <w:szCs w:val="16"/>
        </w:rPr>
      </w:pPr>
      <w:r w:rsidRPr="00F90111">
        <w:rPr>
          <w:rStyle w:val="Hyperlink"/>
          <w:sz w:val="16"/>
          <w:szCs w:val="16"/>
        </w:rPr>
        <w:t>https://developer.paypal.com/docs/integration/direct/express-checkout/integration-jsv4/</w:t>
      </w:r>
    </w:p>
    <w:p w14:paraId="47840E9F" w14:textId="77777777" w:rsidR="00F90111" w:rsidRPr="00F90111" w:rsidRDefault="00B05D98" w:rsidP="00F90111">
      <w:pPr>
        <w:pStyle w:val="Listenabsatz"/>
        <w:numPr>
          <w:ilvl w:val="0"/>
          <w:numId w:val="14"/>
        </w:numPr>
        <w:autoSpaceDE w:val="0"/>
        <w:autoSpaceDN w:val="0"/>
        <w:spacing w:after="0" w:line="240" w:lineRule="auto"/>
        <w:rPr>
          <w:rStyle w:val="Hyperlink"/>
          <w:sz w:val="16"/>
          <w:szCs w:val="16"/>
        </w:rPr>
      </w:pPr>
      <w:hyperlink r:id="rId186" w:anchor="/pattern/client" w:history="1">
        <w:r w:rsidR="00F90111" w:rsidRPr="002B54AE">
          <w:rPr>
            <w:rStyle w:val="Hyperlink"/>
            <w:sz w:val="16"/>
            <w:szCs w:val="16"/>
          </w:rPr>
          <w:t>https://developer.paypal.com/demo/checkout/#/pattern/client</w:t>
        </w:r>
      </w:hyperlink>
    </w:p>
    <w:p w14:paraId="3031B584" w14:textId="77777777" w:rsidR="00F90111" w:rsidRPr="00F90111" w:rsidRDefault="00F90111" w:rsidP="00F90111">
      <w:pPr>
        <w:pStyle w:val="Listenabsatz"/>
        <w:numPr>
          <w:ilvl w:val="0"/>
          <w:numId w:val="14"/>
        </w:numPr>
        <w:autoSpaceDE w:val="0"/>
        <w:autoSpaceDN w:val="0"/>
        <w:spacing w:after="0" w:line="240" w:lineRule="auto"/>
        <w:rPr>
          <w:rStyle w:val="Hyperlink"/>
          <w:sz w:val="16"/>
          <w:szCs w:val="16"/>
        </w:rPr>
      </w:pPr>
      <w:r w:rsidRPr="00F90111">
        <w:rPr>
          <w:rStyle w:val="Hyperlink"/>
          <w:sz w:val="16"/>
          <w:szCs w:val="16"/>
        </w:rPr>
        <w:t xml:space="preserve">https://www.cybersource.com/products/payment_processing/android_pay/ </w:t>
      </w:r>
    </w:p>
    <w:p w14:paraId="7E0D54ED" w14:textId="77777777" w:rsidR="00F90111" w:rsidRPr="00F90111" w:rsidRDefault="00F90111" w:rsidP="00F90111">
      <w:pPr>
        <w:pStyle w:val="Listenabsatz"/>
        <w:numPr>
          <w:ilvl w:val="0"/>
          <w:numId w:val="14"/>
        </w:numPr>
        <w:autoSpaceDE w:val="0"/>
        <w:autoSpaceDN w:val="0"/>
        <w:spacing w:after="0" w:line="240" w:lineRule="auto"/>
        <w:rPr>
          <w:rStyle w:val="Hyperlink"/>
          <w:sz w:val="16"/>
          <w:szCs w:val="16"/>
        </w:rPr>
      </w:pPr>
      <w:r w:rsidRPr="00F90111">
        <w:rPr>
          <w:rStyle w:val="Hyperlink"/>
          <w:sz w:val="16"/>
          <w:szCs w:val="16"/>
        </w:rPr>
        <w:t>https://www.cybersource.com/developers/integration_methods/apple_pay/</w:t>
      </w:r>
    </w:p>
    <w:p w14:paraId="50CCABEC" w14:textId="77777777" w:rsidR="002612FF" w:rsidRPr="00E33D85" w:rsidRDefault="002612FF" w:rsidP="003D49FF"/>
    <w:p w14:paraId="56EC6A0E" w14:textId="77777777" w:rsidR="003D49FF" w:rsidRPr="00E33D85" w:rsidRDefault="003D49FF" w:rsidP="003D49FF">
      <w:pPr>
        <w:pStyle w:val="Heading1"/>
        <w:framePr w:wrap="notBeside"/>
        <w:rPr>
          <w:rFonts w:asciiTheme="minorHAnsi" w:hAnsiTheme="minorHAnsi"/>
        </w:rPr>
      </w:pPr>
      <w:bookmarkStart w:id="1429" w:name="_Toc368651197"/>
      <w:bookmarkStart w:id="1430" w:name="_Toc492046393"/>
      <w:r w:rsidRPr="00E33D85">
        <w:rPr>
          <w:rFonts w:asciiTheme="minorHAnsi" w:hAnsiTheme="minorHAnsi"/>
        </w:rPr>
        <w:t>Release History</w:t>
      </w:r>
      <w:bookmarkEnd w:id="1429"/>
      <w:bookmarkEnd w:id="143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34"/>
        <w:gridCol w:w="2018"/>
        <w:gridCol w:w="6644"/>
      </w:tblGrid>
      <w:tr w:rsidR="003D49FF" w:rsidRPr="00E33D85" w14:paraId="4D56DDA6" w14:textId="77777777" w:rsidTr="005B5B37">
        <w:tc>
          <w:tcPr>
            <w:tcW w:w="1634" w:type="dxa"/>
            <w:shd w:val="clear" w:color="auto" w:fill="BFBFBF" w:themeFill="background1" w:themeFillShade="BF"/>
          </w:tcPr>
          <w:p w14:paraId="46AD7573" w14:textId="77777777" w:rsidR="003D49FF" w:rsidRPr="00E33D85" w:rsidRDefault="003D49FF" w:rsidP="003C3632">
            <w:pPr>
              <w:pStyle w:val="BodyText"/>
            </w:pPr>
            <w:r w:rsidRPr="00E33D85">
              <w:t>Version</w:t>
            </w:r>
          </w:p>
        </w:tc>
        <w:tc>
          <w:tcPr>
            <w:tcW w:w="2018" w:type="dxa"/>
            <w:shd w:val="clear" w:color="auto" w:fill="BFBFBF" w:themeFill="background1" w:themeFillShade="BF"/>
          </w:tcPr>
          <w:p w14:paraId="077F98DE" w14:textId="77777777" w:rsidR="003D49FF" w:rsidRPr="00E33D85" w:rsidRDefault="003D49FF" w:rsidP="003C3632">
            <w:pPr>
              <w:pStyle w:val="BodyText"/>
            </w:pPr>
            <w:r w:rsidRPr="00E33D85">
              <w:t>Date</w:t>
            </w:r>
          </w:p>
        </w:tc>
        <w:tc>
          <w:tcPr>
            <w:tcW w:w="6644" w:type="dxa"/>
            <w:shd w:val="clear" w:color="auto" w:fill="BFBFBF" w:themeFill="background1" w:themeFillShade="BF"/>
          </w:tcPr>
          <w:p w14:paraId="45183931" w14:textId="77777777" w:rsidR="003D49FF" w:rsidRPr="00E33D85" w:rsidRDefault="003D49FF" w:rsidP="003C3632">
            <w:pPr>
              <w:pStyle w:val="BodyText"/>
            </w:pPr>
            <w:r w:rsidRPr="00E33D85">
              <w:t>Changes</w:t>
            </w:r>
          </w:p>
        </w:tc>
      </w:tr>
      <w:tr w:rsidR="003D49FF" w:rsidRPr="00E33D85" w14:paraId="262DA250" w14:textId="77777777" w:rsidTr="000E2BA5">
        <w:tc>
          <w:tcPr>
            <w:tcW w:w="1634" w:type="dxa"/>
          </w:tcPr>
          <w:p w14:paraId="188202C6" w14:textId="77777777" w:rsidR="003D49FF" w:rsidRPr="00E33D85" w:rsidRDefault="00790234" w:rsidP="003C3632">
            <w:pPr>
              <w:pStyle w:val="BodyText"/>
            </w:pPr>
            <w:r w:rsidRPr="00E33D85">
              <w:t>1.0.0.1</w:t>
            </w:r>
          </w:p>
        </w:tc>
        <w:tc>
          <w:tcPr>
            <w:tcW w:w="2018" w:type="dxa"/>
          </w:tcPr>
          <w:p w14:paraId="4EB114C2" w14:textId="77777777" w:rsidR="003D49FF" w:rsidRPr="00E33D85" w:rsidRDefault="003D49FF" w:rsidP="003C3632">
            <w:pPr>
              <w:pStyle w:val="BodyText"/>
            </w:pPr>
            <w:r w:rsidRPr="00E33D85">
              <w:t>02/02/2010</w:t>
            </w:r>
          </w:p>
        </w:tc>
        <w:tc>
          <w:tcPr>
            <w:tcW w:w="6644" w:type="dxa"/>
          </w:tcPr>
          <w:p w14:paraId="7A764478" w14:textId="77777777" w:rsidR="003D49FF" w:rsidRPr="00E33D85" w:rsidRDefault="003D49FF" w:rsidP="003C3632">
            <w:pPr>
              <w:pStyle w:val="BodyText"/>
            </w:pPr>
            <w:r w:rsidRPr="00E33D85">
              <w:t>Initial release</w:t>
            </w:r>
          </w:p>
        </w:tc>
      </w:tr>
      <w:tr w:rsidR="003D49FF" w:rsidRPr="00E33D85" w14:paraId="0710CA08" w14:textId="77777777" w:rsidTr="000E2BA5">
        <w:tc>
          <w:tcPr>
            <w:tcW w:w="1634" w:type="dxa"/>
          </w:tcPr>
          <w:p w14:paraId="3FB88E23" w14:textId="77777777" w:rsidR="003D49FF" w:rsidRPr="00E33D85" w:rsidRDefault="003D49FF" w:rsidP="003C3632">
            <w:pPr>
              <w:pStyle w:val="BodyText"/>
            </w:pPr>
            <w:r w:rsidRPr="00E33D85">
              <w:t>1.0.0.2</w:t>
            </w:r>
          </w:p>
        </w:tc>
        <w:tc>
          <w:tcPr>
            <w:tcW w:w="2018" w:type="dxa"/>
          </w:tcPr>
          <w:p w14:paraId="26319B99" w14:textId="77777777" w:rsidR="003D49FF" w:rsidRPr="00E33D85" w:rsidRDefault="003D49FF" w:rsidP="003C3632">
            <w:pPr>
              <w:pStyle w:val="BodyText"/>
            </w:pPr>
            <w:r w:rsidRPr="00E33D85">
              <w:t>02/08/2010</w:t>
            </w:r>
          </w:p>
        </w:tc>
        <w:tc>
          <w:tcPr>
            <w:tcW w:w="6644" w:type="dxa"/>
          </w:tcPr>
          <w:p w14:paraId="582B0FFA" w14:textId="77777777" w:rsidR="003D49FF" w:rsidRPr="00E33D85" w:rsidRDefault="003D49FF" w:rsidP="003C3632">
            <w:pPr>
              <w:pStyle w:val="BodyText"/>
            </w:pPr>
            <w:r w:rsidRPr="00E33D85">
              <w:t>Device Fingerprint Feature added</w:t>
            </w:r>
          </w:p>
        </w:tc>
      </w:tr>
      <w:tr w:rsidR="003D49FF" w:rsidRPr="00E33D85" w14:paraId="78C48D08" w14:textId="77777777" w:rsidTr="000E2BA5">
        <w:tc>
          <w:tcPr>
            <w:tcW w:w="1634" w:type="dxa"/>
          </w:tcPr>
          <w:p w14:paraId="2A235113" w14:textId="77777777" w:rsidR="003D49FF" w:rsidRPr="00E33D85" w:rsidRDefault="003D49FF" w:rsidP="003C3632">
            <w:pPr>
              <w:pStyle w:val="BodyText"/>
            </w:pPr>
            <w:r w:rsidRPr="00E33D85">
              <w:t>1.0.0.3</w:t>
            </w:r>
          </w:p>
        </w:tc>
        <w:tc>
          <w:tcPr>
            <w:tcW w:w="2018" w:type="dxa"/>
          </w:tcPr>
          <w:p w14:paraId="27EA1A46" w14:textId="77777777" w:rsidR="003D49FF" w:rsidRPr="00E33D85" w:rsidRDefault="003D49FF" w:rsidP="003C3632">
            <w:pPr>
              <w:pStyle w:val="BodyText"/>
            </w:pPr>
            <w:r w:rsidRPr="00E33D85">
              <w:t>03/01/2012</w:t>
            </w:r>
          </w:p>
        </w:tc>
        <w:tc>
          <w:tcPr>
            <w:tcW w:w="6644" w:type="dxa"/>
          </w:tcPr>
          <w:p w14:paraId="5AFEB722" w14:textId="77777777" w:rsidR="003D49FF" w:rsidRPr="00E33D85" w:rsidRDefault="003D49FF" w:rsidP="003C3632">
            <w:pPr>
              <w:pStyle w:val="BodyText"/>
            </w:pPr>
            <w:r w:rsidRPr="00E33D85">
              <w:t xml:space="preserve">Updated Tax pipeline to remove unnecessary / redundant tax requests to reduce tax service charges. </w:t>
            </w:r>
          </w:p>
        </w:tc>
      </w:tr>
      <w:tr w:rsidR="00C5387E" w:rsidRPr="00E33D85" w14:paraId="068C206B" w14:textId="77777777" w:rsidTr="000E2BA5">
        <w:tc>
          <w:tcPr>
            <w:tcW w:w="1634" w:type="dxa"/>
          </w:tcPr>
          <w:p w14:paraId="27636B83" w14:textId="77777777" w:rsidR="00C5387E" w:rsidRPr="00E33D85" w:rsidRDefault="00C5387E" w:rsidP="003C3632">
            <w:pPr>
              <w:pStyle w:val="BodyText"/>
            </w:pPr>
            <w:r w:rsidRPr="00E33D85">
              <w:t>1.0.0.4</w:t>
            </w:r>
          </w:p>
        </w:tc>
        <w:tc>
          <w:tcPr>
            <w:tcW w:w="2018" w:type="dxa"/>
          </w:tcPr>
          <w:p w14:paraId="2C2040F4" w14:textId="77777777" w:rsidR="00C5387E" w:rsidRPr="00E33D85" w:rsidRDefault="00C5387E" w:rsidP="003C3632">
            <w:pPr>
              <w:pStyle w:val="BodyText"/>
            </w:pPr>
            <w:r w:rsidRPr="00E33D85">
              <w:t>12/18/2012</w:t>
            </w:r>
          </w:p>
        </w:tc>
        <w:tc>
          <w:tcPr>
            <w:tcW w:w="6644" w:type="dxa"/>
          </w:tcPr>
          <w:p w14:paraId="6C68AB9A" w14:textId="77777777" w:rsidR="00C5387E" w:rsidRPr="00E33D85" w:rsidRDefault="00C5387E" w:rsidP="003C3632">
            <w:pPr>
              <w:pStyle w:val="BodyText"/>
            </w:pPr>
            <w:r w:rsidRPr="00E33D85">
              <w:t>Updated Tax pipeline to remove redundant tax requests by using SkipTaxCalculation parameter</w:t>
            </w:r>
          </w:p>
        </w:tc>
      </w:tr>
      <w:tr w:rsidR="00790234" w:rsidRPr="00E33D85" w14:paraId="735858AC" w14:textId="77777777" w:rsidTr="000E2BA5">
        <w:tc>
          <w:tcPr>
            <w:tcW w:w="1634" w:type="dxa"/>
          </w:tcPr>
          <w:p w14:paraId="48C46AE2" w14:textId="77777777" w:rsidR="00790234" w:rsidRPr="00E33D85" w:rsidRDefault="00790234" w:rsidP="003C3632">
            <w:pPr>
              <w:pStyle w:val="BodyText"/>
            </w:pPr>
            <w:r w:rsidRPr="00E33D85">
              <w:t>1.1.0</w:t>
            </w:r>
          </w:p>
        </w:tc>
        <w:tc>
          <w:tcPr>
            <w:tcW w:w="2018" w:type="dxa"/>
          </w:tcPr>
          <w:p w14:paraId="32453AEA" w14:textId="77777777" w:rsidR="00790234" w:rsidRPr="00E33D85" w:rsidRDefault="00790234" w:rsidP="003C3632">
            <w:pPr>
              <w:pStyle w:val="BodyText"/>
            </w:pPr>
            <w:r w:rsidRPr="00E33D85">
              <w:t>01/16/2013</w:t>
            </w:r>
          </w:p>
        </w:tc>
        <w:tc>
          <w:tcPr>
            <w:tcW w:w="6644" w:type="dxa"/>
          </w:tcPr>
          <w:p w14:paraId="24F2028B" w14:textId="77777777" w:rsidR="00790234" w:rsidRPr="00E33D85" w:rsidRDefault="00790234" w:rsidP="003C3632">
            <w:pPr>
              <w:pStyle w:val="BodyText"/>
            </w:pPr>
            <w:r w:rsidRPr="00E33D85">
              <w:t>Incorporated review comments from Demandware team</w:t>
            </w:r>
          </w:p>
        </w:tc>
      </w:tr>
      <w:tr w:rsidR="00FB007F" w:rsidRPr="00E33D85" w14:paraId="2832ACAE" w14:textId="77777777" w:rsidTr="000E2BA5">
        <w:tc>
          <w:tcPr>
            <w:tcW w:w="1634" w:type="dxa"/>
          </w:tcPr>
          <w:p w14:paraId="1F4EB7F2" w14:textId="77777777" w:rsidR="00FB007F" w:rsidRPr="00E33D85" w:rsidRDefault="00FB007F" w:rsidP="003C3632">
            <w:pPr>
              <w:pStyle w:val="BodyText"/>
            </w:pPr>
            <w:r w:rsidRPr="00E33D85">
              <w:t>1.1.0</w:t>
            </w:r>
          </w:p>
        </w:tc>
        <w:tc>
          <w:tcPr>
            <w:tcW w:w="2018" w:type="dxa"/>
          </w:tcPr>
          <w:p w14:paraId="29F38353" w14:textId="77777777" w:rsidR="00FB007F" w:rsidRPr="00E33D85" w:rsidRDefault="00FB007F" w:rsidP="003C3632">
            <w:pPr>
              <w:pStyle w:val="BodyText"/>
            </w:pPr>
            <w:r w:rsidRPr="00E33D85">
              <w:t>02/06/2013</w:t>
            </w:r>
          </w:p>
        </w:tc>
        <w:tc>
          <w:tcPr>
            <w:tcW w:w="6644" w:type="dxa"/>
          </w:tcPr>
          <w:p w14:paraId="7E01DAC5" w14:textId="77777777" w:rsidR="00FB007F" w:rsidRPr="00E33D85" w:rsidRDefault="00FB007F" w:rsidP="003C3632">
            <w:pPr>
              <w:pStyle w:val="BodyText"/>
            </w:pPr>
            <w:r w:rsidRPr="00E33D85">
              <w:t>Incorporated New changes as per new Site Genesis code</w:t>
            </w:r>
          </w:p>
        </w:tc>
      </w:tr>
      <w:tr w:rsidR="000E2BA5" w:rsidRPr="00E33D85" w14:paraId="5B1C671F"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3B176574" w14:textId="77777777" w:rsidR="000E2BA5" w:rsidRPr="00E33D85" w:rsidRDefault="000E2BA5" w:rsidP="003C3632">
            <w:pPr>
              <w:pStyle w:val="BodyText"/>
            </w:pPr>
            <w:bookmarkStart w:id="1431" w:name="O_5531"/>
            <w:bookmarkEnd w:id="1431"/>
            <w:r w:rsidRPr="00E33D85">
              <w:t>2.0.0</w:t>
            </w:r>
          </w:p>
        </w:tc>
        <w:tc>
          <w:tcPr>
            <w:tcW w:w="2018" w:type="dxa"/>
            <w:tcBorders>
              <w:top w:val="single" w:sz="4" w:space="0" w:color="000000"/>
              <w:left w:val="single" w:sz="4" w:space="0" w:color="000000"/>
              <w:bottom w:val="single" w:sz="4" w:space="0" w:color="000000"/>
              <w:right w:val="single" w:sz="4" w:space="0" w:color="000000"/>
            </w:tcBorders>
          </w:tcPr>
          <w:p w14:paraId="0B9BEF9B" w14:textId="77777777" w:rsidR="000E2BA5" w:rsidRPr="00E33D85" w:rsidRDefault="000E2BA5" w:rsidP="003C3632">
            <w:pPr>
              <w:pStyle w:val="BodyText"/>
            </w:pPr>
            <w:r w:rsidRPr="00E33D85">
              <w:t>09/23/2013</w:t>
            </w:r>
          </w:p>
        </w:tc>
        <w:tc>
          <w:tcPr>
            <w:tcW w:w="6644" w:type="dxa"/>
            <w:tcBorders>
              <w:top w:val="single" w:sz="4" w:space="0" w:color="000000"/>
              <w:left w:val="single" w:sz="4" w:space="0" w:color="000000"/>
              <w:bottom w:val="single" w:sz="4" w:space="0" w:color="000000"/>
              <w:right w:val="single" w:sz="4" w:space="0" w:color="000000"/>
            </w:tcBorders>
          </w:tcPr>
          <w:p w14:paraId="7843C653" w14:textId="77777777" w:rsidR="000E2BA5" w:rsidRPr="00E33D85" w:rsidRDefault="000E2BA5" w:rsidP="003C3632">
            <w:pPr>
              <w:pStyle w:val="BodyText"/>
            </w:pPr>
            <w:r w:rsidRPr="00E33D85">
              <w:t>V.me support changes added.</w:t>
            </w:r>
            <w:r w:rsidR="00FC55C3" w:rsidRPr="00E33D85">
              <w:t xml:space="preserve"> Removed deprecated</w:t>
            </w:r>
            <w:r w:rsidR="003B7C32" w:rsidRPr="00E33D85">
              <w:t xml:space="preserve"> method</w:t>
            </w:r>
            <w:r w:rsidR="007D232C" w:rsidRPr="00E33D85">
              <w:t xml:space="preserve"> </w:t>
            </w:r>
            <w:r w:rsidR="00FC55C3" w:rsidRPr="00E33D85">
              <w:t>setGrossPrice for taxation</w:t>
            </w:r>
          </w:p>
        </w:tc>
      </w:tr>
      <w:tr w:rsidR="00FC55C3" w:rsidRPr="00E33D85" w14:paraId="74DC21E7"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6BACEB99" w14:textId="77777777" w:rsidR="00FC55C3" w:rsidRPr="00E33D85" w:rsidRDefault="00FC55C3" w:rsidP="003C3632">
            <w:pPr>
              <w:pStyle w:val="BodyText"/>
            </w:pPr>
            <w:r w:rsidRPr="00E33D85">
              <w:t>2.1.0</w:t>
            </w:r>
          </w:p>
        </w:tc>
        <w:tc>
          <w:tcPr>
            <w:tcW w:w="2018" w:type="dxa"/>
            <w:tcBorders>
              <w:top w:val="single" w:sz="4" w:space="0" w:color="000000"/>
              <w:left w:val="single" w:sz="4" w:space="0" w:color="000000"/>
              <w:bottom w:val="single" w:sz="4" w:space="0" w:color="000000"/>
              <w:right w:val="single" w:sz="4" w:space="0" w:color="000000"/>
            </w:tcBorders>
          </w:tcPr>
          <w:p w14:paraId="63D73687" w14:textId="77777777" w:rsidR="00FC55C3" w:rsidRPr="00E33D85" w:rsidRDefault="00FC55C3" w:rsidP="003C3632">
            <w:pPr>
              <w:pStyle w:val="BodyText"/>
            </w:pPr>
            <w:r w:rsidRPr="00E33D85">
              <w:t>10/04/2013</w:t>
            </w:r>
          </w:p>
        </w:tc>
        <w:tc>
          <w:tcPr>
            <w:tcW w:w="6644" w:type="dxa"/>
            <w:tcBorders>
              <w:top w:val="single" w:sz="4" w:space="0" w:color="000000"/>
              <w:left w:val="single" w:sz="4" w:space="0" w:color="000000"/>
              <w:bottom w:val="single" w:sz="4" w:space="0" w:color="000000"/>
              <w:right w:val="single" w:sz="4" w:space="0" w:color="000000"/>
            </w:tcBorders>
          </w:tcPr>
          <w:p w14:paraId="5253D340" w14:textId="77777777" w:rsidR="00FC55C3" w:rsidRPr="00E33D85" w:rsidRDefault="00FC55C3" w:rsidP="003C3632">
            <w:pPr>
              <w:pStyle w:val="BodyText"/>
            </w:pPr>
            <w:r w:rsidRPr="00E33D85">
              <w:t>V.me Clickjacking changes added</w:t>
            </w:r>
          </w:p>
        </w:tc>
      </w:tr>
      <w:tr w:rsidR="007D232C" w:rsidRPr="00E33D85" w14:paraId="1EA9D9B5"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3C0D8B16" w14:textId="77777777" w:rsidR="007D232C" w:rsidRPr="00E33D85" w:rsidRDefault="007D232C" w:rsidP="003C3632">
            <w:pPr>
              <w:pStyle w:val="BodyText"/>
            </w:pPr>
            <w:r w:rsidRPr="00E33D85">
              <w:t>2.1.1</w:t>
            </w:r>
          </w:p>
        </w:tc>
        <w:tc>
          <w:tcPr>
            <w:tcW w:w="2018" w:type="dxa"/>
            <w:tcBorders>
              <w:top w:val="single" w:sz="4" w:space="0" w:color="000000"/>
              <w:left w:val="single" w:sz="4" w:space="0" w:color="000000"/>
              <w:bottom w:val="single" w:sz="4" w:space="0" w:color="000000"/>
              <w:right w:val="single" w:sz="4" w:space="0" w:color="000000"/>
            </w:tcBorders>
          </w:tcPr>
          <w:p w14:paraId="6E9DA1AF" w14:textId="77777777" w:rsidR="007D232C" w:rsidRPr="00E33D85" w:rsidRDefault="007F28C8" w:rsidP="003C3632">
            <w:pPr>
              <w:pStyle w:val="BodyText"/>
            </w:pPr>
            <w:r w:rsidRPr="00E33D85">
              <w:t>11/04/2013</w:t>
            </w:r>
          </w:p>
        </w:tc>
        <w:tc>
          <w:tcPr>
            <w:tcW w:w="6644" w:type="dxa"/>
            <w:tcBorders>
              <w:top w:val="single" w:sz="4" w:space="0" w:color="000000"/>
              <w:left w:val="single" w:sz="4" w:space="0" w:color="000000"/>
              <w:bottom w:val="single" w:sz="4" w:space="0" w:color="000000"/>
              <w:right w:val="single" w:sz="4" w:space="0" w:color="000000"/>
            </w:tcBorders>
          </w:tcPr>
          <w:p w14:paraId="3050967C" w14:textId="77777777" w:rsidR="007D232C" w:rsidRPr="00E33D85" w:rsidRDefault="007F28C8" w:rsidP="003C3632">
            <w:pPr>
              <w:pStyle w:val="BodyText"/>
            </w:pPr>
            <w:r w:rsidRPr="00E33D85">
              <w:t>Removed unsued code from pipeline</w:t>
            </w:r>
          </w:p>
        </w:tc>
      </w:tr>
      <w:tr w:rsidR="007D232C" w:rsidRPr="00E33D85" w14:paraId="3C698A6E"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7511B33E" w14:textId="77777777" w:rsidR="007D232C" w:rsidRPr="00E33D85" w:rsidRDefault="007D232C" w:rsidP="003C3632">
            <w:pPr>
              <w:pStyle w:val="BodyText"/>
            </w:pPr>
            <w:r w:rsidRPr="00E33D85">
              <w:t>2.1.2</w:t>
            </w:r>
          </w:p>
        </w:tc>
        <w:tc>
          <w:tcPr>
            <w:tcW w:w="2018" w:type="dxa"/>
            <w:tcBorders>
              <w:top w:val="single" w:sz="4" w:space="0" w:color="000000"/>
              <w:left w:val="single" w:sz="4" w:space="0" w:color="000000"/>
              <w:bottom w:val="single" w:sz="4" w:space="0" w:color="000000"/>
              <w:right w:val="single" w:sz="4" w:space="0" w:color="000000"/>
            </w:tcBorders>
          </w:tcPr>
          <w:p w14:paraId="43163E18" w14:textId="77777777" w:rsidR="007D232C" w:rsidRPr="00E33D85" w:rsidRDefault="007F28C8" w:rsidP="003C3632">
            <w:pPr>
              <w:pStyle w:val="BodyText"/>
            </w:pPr>
            <w:r w:rsidRPr="00E33D85">
              <w:t>04/25/2014</w:t>
            </w:r>
          </w:p>
        </w:tc>
        <w:tc>
          <w:tcPr>
            <w:tcW w:w="6644" w:type="dxa"/>
            <w:tcBorders>
              <w:top w:val="single" w:sz="4" w:space="0" w:color="000000"/>
              <w:left w:val="single" w:sz="4" w:space="0" w:color="000000"/>
              <w:bottom w:val="single" w:sz="4" w:space="0" w:color="000000"/>
              <w:right w:val="single" w:sz="4" w:space="0" w:color="000000"/>
            </w:tcBorders>
          </w:tcPr>
          <w:p w14:paraId="47590033" w14:textId="77777777" w:rsidR="007D232C" w:rsidRPr="00E33D85" w:rsidRDefault="007D232C" w:rsidP="003C3632">
            <w:pPr>
              <w:pStyle w:val="BodyText"/>
            </w:pPr>
            <w:r w:rsidRPr="00E33D85">
              <w:t>RSA key removed</w:t>
            </w:r>
            <w:r w:rsidR="00C615A0" w:rsidRPr="00E33D85">
              <w:t xml:space="preserve"> from the cartridge</w:t>
            </w:r>
            <w:r w:rsidRPr="00E33D85">
              <w:t>.</w:t>
            </w:r>
            <w:r w:rsidR="00C615A0" w:rsidRPr="00E33D85">
              <w:t xml:space="preserve"> </w:t>
            </w:r>
            <w:r w:rsidRPr="00E33D85">
              <w:t>Bug fixed related to promotional discount.</w:t>
            </w:r>
          </w:p>
        </w:tc>
      </w:tr>
      <w:tr w:rsidR="008740B5" w:rsidRPr="00E33D85" w14:paraId="5A33BDD9"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37F07900" w14:textId="77777777" w:rsidR="008740B5" w:rsidRPr="00E33D85" w:rsidRDefault="008740B5" w:rsidP="003C3632">
            <w:pPr>
              <w:pStyle w:val="BodyText"/>
            </w:pPr>
            <w:r w:rsidRPr="00E33D85">
              <w:t>2.1.3</w:t>
            </w:r>
          </w:p>
        </w:tc>
        <w:tc>
          <w:tcPr>
            <w:tcW w:w="2018" w:type="dxa"/>
            <w:tcBorders>
              <w:top w:val="single" w:sz="4" w:space="0" w:color="000000"/>
              <w:left w:val="single" w:sz="4" w:space="0" w:color="000000"/>
              <w:bottom w:val="single" w:sz="4" w:space="0" w:color="000000"/>
              <w:right w:val="single" w:sz="4" w:space="0" w:color="000000"/>
            </w:tcBorders>
          </w:tcPr>
          <w:p w14:paraId="1F5EC314" w14:textId="77777777" w:rsidR="008740B5" w:rsidRPr="00E33D85" w:rsidRDefault="007F28C8" w:rsidP="003C3632">
            <w:pPr>
              <w:pStyle w:val="BodyText"/>
            </w:pPr>
            <w:r w:rsidRPr="00E33D85">
              <w:t>05/29</w:t>
            </w:r>
            <w:r w:rsidR="008740B5" w:rsidRPr="00E33D85">
              <w:t>/2014</w:t>
            </w:r>
          </w:p>
        </w:tc>
        <w:tc>
          <w:tcPr>
            <w:tcW w:w="6644" w:type="dxa"/>
            <w:tcBorders>
              <w:top w:val="single" w:sz="4" w:space="0" w:color="000000"/>
              <w:left w:val="single" w:sz="4" w:space="0" w:color="000000"/>
              <w:bottom w:val="single" w:sz="4" w:space="0" w:color="000000"/>
              <w:right w:val="single" w:sz="4" w:space="0" w:color="000000"/>
            </w:tcBorders>
          </w:tcPr>
          <w:p w14:paraId="116E9416" w14:textId="77777777" w:rsidR="008740B5" w:rsidRPr="00E33D85" w:rsidRDefault="008740B5" w:rsidP="003C3632">
            <w:pPr>
              <w:pStyle w:val="BodyText"/>
            </w:pPr>
            <w:r w:rsidRPr="00E33D85">
              <w:t>Retail Point of Sale (POS) API added</w:t>
            </w:r>
          </w:p>
        </w:tc>
      </w:tr>
      <w:tr w:rsidR="00C94EFB" w:rsidRPr="00E33D85" w14:paraId="121D12FF"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0E070DF8" w14:textId="77777777" w:rsidR="00C94EFB" w:rsidRPr="00E33D85" w:rsidRDefault="00C94EFB" w:rsidP="003C3632">
            <w:pPr>
              <w:pStyle w:val="BodyText"/>
            </w:pPr>
            <w:r w:rsidRPr="00E33D85">
              <w:t>14.2.1</w:t>
            </w:r>
          </w:p>
        </w:tc>
        <w:tc>
          <w:tcPr>
            <w:tcW w:w="2018" w:type="dxa"/>
            <w:tcBorders>
              <w:top w:val="single" w:sz="4" w:space="0" w:color="000000"/>
              <w:left w:val="single" w:sz="4" w:space="0" w:color="000000"/>
              <w:bottom w:val="single" w:sz="4" w:space="0" w:color="000000"/>
              <w:right w:val="single" w:sz="4" w:space="0" w:color="000000"/>
            </w:tcBorders>
          </w:tcPr>
          <w:p w14:paraId="3FAF984B" w14:textId="77777777" w:rsidR="00C94EFB" w:rsidRPr="00E33D85" w:rsidRDefault="00C94EFB" w:rsidP="003C3632">
            <w:pPr>
              <w:pStyle w:val="BodyText"/>
            </w:pPr>
            <w:r w:rsidRPr="00E33D85">
              <w:t>08/04/2014</w:t>
            </w:r>
          </w:p>
        </w:tc>
        <w:tc>
          <w:tcPr>
            <w:tcW w:w="6644" w:type="dxa"/>
            <w:tcBorders>
              <w:top w:val="single" w:sz="4" w:space="0" w:color="000000"/>
              <w:left w:val="single" w:sz="4" w:space="0" w:color="000000"/>
              <w:bottom w:val="single" w:sz="4" w:space="0" w:color="000000"/>
              <w:right w:val="single" w:sz="4" w:space="0" w:color="000000"/>
            </w:tcBorders>
          </w:tcPr>
          <w:p w14:paraId="4E724DBC" w14:textId="77777777" w:rsidR="00C94EFB" w:rsidRPr="00E33D85" w:rsidRDefault="00C94EFB" w:rsidP="003C3632">
            <w:pPr>
              <w:pStyle w:val="BodyText"/>
            </w:pPr>
            <w:r w:rsidRPr="00E33D85">
              <w:t>Document version updated</w:t>
            </w:r>
          </w:p>
        </w:tc>
      </w:tr>
      <w:tr w:rsidR="00C94EFB" w:rsidRPr="00E33D85" w14:paraId="2F06AB8F"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006E711F" w14:textId="77777777" w:rsidR="00C94EFB" w:rsidRPr="00E33D85" w:rsidRDefault="00704B85" w:rsidP="003C3632">
            <w:pPr>
              <w:pStyle w:val="BodyText"/>
            </w:pPr>
            <w:r w:rsidRPr="00E33D85">
              <w:t>15.0</w:t>
            </w:r>
          </w:p>
        </w:tc>
        <w:tc>
          <w:tcPr>
            <w:tcW w:w="2018" w:type="dxa"/>
            <w:tcBorders>
              <w:top w:val="single" w:sz="4" w:space="0" w:color="000000"/>
              <w:left w:val="single" w:sz="4" w:space="0" w:color="000000"/>
              <w:bottom w:val="single" w:sz="4" w:space="0" w:color="000000"/>
              <w:right w:val="single" w:sz="4" w:space="0" w:color="000000"/>
            </w:tcBorders>
          </w:tcPr>
          <w:p w14:paraId="27F65362" w14:textId="77777777" w:rsidR="00C94EFB" w:rsidRPr="00E33D85" w:rsidRDefault="00C94EFB" w:rsidP="003C3632">
            <w:pPr>
              <w:pStyle w:val="BodyText"/>
            </w:pPr>
            <w:r w:rsidRPr="00E33D85">
              <w:t>03/2</w:t>
            </w:r>
            <w:r w:rsidR="00704B85" w:rsidRPr="00E33D85">
              <w:t>5</w:t>
            </w:r>
            <w:r w:rsidRPr="00E33D85">
              <w:t>/2015</w:t>
            </w:r>
          </w:p>
        </w:tc>
        <w:tc>
          <w:tcPr>
            <w:tcW w:w="6644" w:type="dxa"/>
            <w:tcBorders>
              <w:top w:val="single" w:sz="4" w:space="0" w:color="000000"/>
              <w:left w:val="single" w:sz="4" w:space="0" w:color="000000"/>
              <w:bottom w:val="single" w:sz="4" w:space="0" w:color="000000"/>
              <w:right w:val="single" w:sz="4" w:space="0" w:color="000000"/>
            </w:tcBorders>
          </w:tcPr>
          <w:p w14:paraId="2FE99505" w14:textId="77777777" w:rsidR="00C94EFB" w:rsidRPr="00E33D85" w:rsidRDefault="00C94EFB" w:rsidP="003C3632">
            <w:pPr>
              <w:pStyle w:val="BodyText"/>
            </w:pPr>
            <w:r w:rsidRPr="00E33D85">
              <w:t>Alipay, Paypal Ex</w:t>
            </w:r>
            <w:r w:rsidR="00405C7F" w:rsidRPr="00E33D85">
              <w:t>press and Paypal implementation</w:t>
            </w:r>
          </w:p>
        </w:tc>
      </w:tr>
      <w:tr w:rsidR="002D5D22" w:rsidRPr="00E33D85" w14:paraId="6B52C51D"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2DF05AC4" w14:textId="77777777" w:rsidR="002D5D22" w:rsidRPr="00E33D85" w:rsidRDefault="002D5D22" w:rsidP="003C3632">
            <w:pPr>
              <w:pStyle w:val="BodyText"/>
            </w:pPr>
            <w:r w:rsidRPr="00E33D85">
              <w:t>15.1.0</w:t>
            </w:r>
          </w:p>
        </w:tc>
        <w:tc>
          <w:tcPr>
            <w:tcW w:w="2018" w:type="dxa"/>
            <w:tcBorders>
              <w:top w:val="single" w:sz="4" w:space="0" w:color="000000"/>
              <w:left w:val="single" w:sz="4" w:space="0" w:color="000000"/>
              <w:bottom w:val="single" w:sz="4" w:space="0" w:color="000000"/>
              <w:right w:val="single" w:sz="4" w:space="0" w:color="000000"/>
            </w:tcBorders>
          </w:tcPr>
          <w:p w14:paraId="78D6C9CF" w14:textId="77777777" w:rsidR="002D5D22" w:rsidRPr="00E33D85" w:rsidRDefault="000B4078" w:rsidP="003C3632">
            <w:pPr>
              <w:pStyle w:val="BodyText"/>
            </w:pPr>
            <w:r w:rsidRPr="00E33D85">
              <w:t>04/15</w:t>
            </w:r>
            <w:r w:rsidR="002D5D22" w:rsidRPr="00E33D85">
              <w:t>/2015</w:t>
            </w:r>
          </w:p>
        </w:tc>
        <w:tc>
          <w:tcPr>
            <w:tcW w:w="6644" w:type="dxa"/>
            <w:tcBorders>
              <w:top w:val="single" w:sz="4" w:space="0" w:color="000000"/>
              <w:left w:val="single" w:sz="4" w:space="0" w:color="000000"/>
              <w:bottom w:val="single" w:sz="4" w:space="0" w:color="000000"/>
              <w:right w:val="single" w:sz="4" w:space="0" w:color="000000"/>
            </w:tcBorders>
          </w:tcPr>
          <w:p w14:paraId="63090006" w14:textId="77777777" w:rsidR="002D5D22" w:rsidRPr="00E33D85" w:rsidRDefault="002D5D22" w:rsidP="003C3632">
            <w:pPr>
              <w:pStyle w:val="BodyText"/>
            </w:pPr>
            <w:r w:rsidRPr="00E33D85">
              <w:t>Changes done for Taxation service call and other Changes related to Credit Card and BML. V.me support changes and V.me Clickjacking changes removed.</w:t>
            </w:r>
          </w:p>
        </w:tc>
      </w:tr>
      <w:tr w:rsidR="00E45742" w:rsidRPr="00E33D85" w14:paraId="0823CBC1"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6160C8B1" w14:textId="77777777" w:rsidR="00E45742" w:rsidRPr="00E33D85" w:rsidRDefault="00E45742" w:rsidP="003C3632">
            <w:pPr>
              <w:pStyle w:val="BodyText"/>
            </w:pPr>
            <w:r w:rsidRPr="00E33D85">
              <w:t>16.1.0</w:t>
            </w:r>
          </w:p>
        </w:tc>
        <w:tc>
          <w:tcPr>
            <w:tcW w:w="2018" w:type="dxa"/>
            <w:tcBorders>
              <w:top w:val="single" w:sz="4" w:space="0" w:color="000000"/>
              <w:left w:val="single" w:sz="4" w:space="0" w:color="000000"/>
              <w:bottom w:val="single" w:sz="4" w:space="0" w:color="000000"/>
              <w:right w:val="single" w:sz="4" w:space="0" w:color="000000"/>
            </w:tcBorders>
          </w:tcPr>
          <w:p w14:paraId="59002283" w14:textId="77777777" w:rsidR="00E45742" w:rsidRPr="00E33D85" w:rsidRDefault="00E45742" w:rsidP="003C3632">
            <w:pPr>
              <w:pStyle w:val="BodyText"/>
            </w:pPr>
            <w:r w:rsidRPr="00E33D85">
              <w:t>05/30/2016</w:t>
            </w:r>
          </w:p>
        </w:tc>
        <w:tc>
          <w:tcPr>
            <w:tcW w:w="6644" w:type="dxa"/>
            <w:tcBorders>
              <w:top w:val="single" w:sz="4" w:space="0" w:color="000000"/>
              <w:left w:val="single" w:sz="4" w:space="0" w:color="000000"/>
              <w:bottom w:val="single" w:sz="4" w:space="0" w:color="000000"/>
              <w:right w:val="single" w:sz="4" w:space="0" w:color="000000"/>
            </w:tcBorders>
          </w:tcPr>
          <w:p w14:paraId="7538F139" w14:textId="77777777" w:rsidR="00E45742" w:rsidRDefault="00E45742" w:rsidP="003C3632">
            <w:pPr>
              <w:pStyle w:val="BodyText"/>
            </w:pPr>
            <w:r w:rsidRPr="00E33D85">
              <w:t xml:space="preserve">Changes done for </w:t>
            </w:r>
            <w:r w:rsidR="00B660F0">
              <w:t>pipeline</w:t>
            </w:r>
            <w:r w:rsidRPr="00E33D85">
              <w:t xml:space="preserve"> AsWrapper to call pipeline flows, defects fixes and change request</w:t>
            </w:r>
          </w:p>
          <w:p w14:paraId="248B1EA8" w14:textId="77777777" w:rsidR="00634B11" w:rsidRPr="00E33D85" w:rsidRDefault="00634B11" w:rsidP="003C3632">
            <w:pPr>
              <w:pStyle w:val="BodyText"/>
            </w:pPr>
            <w:r>
              <w:t>Removed V.me support</w:t>
            </w:r>
          </w:p>
        </w:tc>
      </w:tr>
      <w:tr w:rsidR="008D24DC" w:rsidRPr="00E33D85" w14:paraId="65132031"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604C71D8" w14:textId="77777777" w:rsidR="008D24DC" w:rsidRPr="00E33D85" w:rsidRDefault="00FB664C" w:rsidP="003C3632">
            <w:pPr>
              <w:pStyle w:val="BodyText"/>
            </w:pPr>
            <w:r w:rsidRPr="00E33D85">
              <w:t>17.1</w:t>
            </w:r>
          </w:p>
        </w:tc>
        <w:tc>
          <w:tcPr>
            <w:tcW w:w="2018" w:type="dxa"/>
            <w:tcBorders>
              <w:top w:val="single" w:sz="4" w:space="0" w:color="000000"/>
              <w:left w:val="single" w:sz="4" w:space="0" w:color="000000"/>
              <w:bottom w:val="single" w:sz="4" w:space="0" w:color="000000"/>
              <w:right w:val="single" w:sz="4" w:space="0" w:color="000000"/>
            </w:tcBorders>
          </w:tcPr>
          <w:p w14:paraId="6FB8574A" w14:textId="77777777" w:rsidR="008D24DC" w:rsidRPr="00E33D85" w:rsidRDefault="00FD16A8" w:rsidP="003C3632">
            <w:pPr>
              <w:pStyle w:val="BodyText"/>
            </w:pPr>
            <w:r w:rsidRPr="00E33D85">
              <w:t>0</w:t>
            </w:r>
            <w:r w:rsidR="00FB664C" w:rsidRPr="00E33D85">
              <w:t>1</w:t>
            </w:r>
            <w:r w:rsidRPr="00E33D85">
              <w:t>/</w:t>
            </w:r>
            <w:r w:rsidR="00FB664C" w:rsidRPr="00E33D85">
              <w:t>02</w:t>
            </w:r>
            <w:r w:rsidRPr="00E33D85">
              <w:t>/201</w:t>
            </w:r>
            <w:r w:rsidR="00FB664C" w:rsidRPr="00E33D85">
              <w:t>7</w:t>
            </w:r>
          </w:p>
        </w:tc>
        <w:tc>
          <w:tcPr>
            <w:tcW w:w="6644" w:type="dxa"/>
            <w:tcBorders>
              <w:top w:val="single" w:sz="4" w:space="0" w:color="000000"/>
              <w:left w:val="single" w:sz="4" w:space="0" w:color="000000"/>
              <w:bottom w:val="single" w:sz="4" w:space="0" w:color="000000"/>
              <w:right w:val="single" w:sz="4" w:space="0" w:color="000000"/>
            </w:tcBorders>
          </w:tcPr>
          <w:p w14:paraId="0DF99A56" w14:textId="77777777" w:rsidR="00631AA6" w:rsidRPr="00E33D85" w:rsidRDefault="008D24DC" w:rsidP="003C3632">
            <w:pPr>
              <w:pStyle w:val="BodyText"/>
            </w:pPr>
            <w:r w:rsidRPr="00E33D85">
              <w:t>Removed</w:t>
            </w:r>
            <w:r w:rsidR="00631AA6" w:rsidRPr="00E33D85">
              <w:t>:</w:t>
            </w:r>
          </w:p>
          <w:p w14:paraId="3BA290D0" w14:textId="77777777" w:rsidR="00631AA6" w:rsidRPr="00E33D85" w:rsidRDefault="008D24DC" w:rsidP="003C3632">
            <w:pPr>
              <w:pStyle w:val="BodyText"/>
              <w:numPr>
                <w:ilvl w:val="0"/>
                <w:numId w:val="55"/>
              </w:numPr>
            </w:pPr>
            <w:r w:rsidRPr="00E33D85">
              <w:t>BML</w:t>
            </w:r>
          </w:p>
          <w:p w14:paraId="669A3E8C" w14:textId="77777777" w:rsidR="00334208" w:rsidRPr="00E33D85" w:rsidRDefault="00334208" w:rsidP="003C3632">
            <w:pPr>
              <w:pStyle w:val="BodyText"/>
              <w:numPr>
                <w:ilvl w:val="0"/>
                <w:numId w:val="55"/>
              </w:numPr>
            </w:pPr>
            <w:r w:rsidRPr="00E33D85">
              <w:t>Removed PayPal Express  support</w:t>
            </w:r>
          </w:p>
          <w:p w14:paraId="465E6989" w14:textId="77777777" w:rsidR="00631AA6" w:rsidRPr="00E33D85" w:rsidRDefault="00631AA6" w:rsidP="003C3632">
            <w:pPr>
              <w:pStyle w:val="BodyText"/>
            </w:pPr>
            <w:r w:rsidRPr="00E33D85">
              <w:lastRenderedPageBreak/>
              <w:t>A</w:t>
            </w:r>
            <w:r w:rsidR="00FD16A8" w:rsidRPr="00E33D85">
              <w:t xml:space="preserve">dded </w:t>
            </w:r>
            <w:r w:rsidRPr="00E33D85">
              <w:t>:</w:t>
            </w:r>
          </w:p>
          <w:p w14:paraId="2F037D18" w14:textId="77777777" w:rsidR="00631AA6" w:rsidRPr="00E33D85" w:rsidRDefault="00631AA6" w:rsidP="003C3632">
            <w:pPr>
              <w:pStyle w:val="BodyText"/>
              <w:numPr>
                <w:ilvl w:val="0"/>
                <w:numId w:val="55"/>
              </w:numPr>
            </w:pPr>
            <w:r w:rsidRPr="00E33D85">
              <w:t>Visa Checkout</w:t>
            </w:r>
          </w:p>
          <w:p w14:paraId="33E2D0C5" w14:textId="77777777" w:rsidR="00631AA6" w:rsidRPr="00E33D85" w:rsidRDefault="00631AA6" w:rsidP="003C3632">
            <w:pPr>
              <w:pStyle w:val="BodyText"/>
              <w:numPr>
                <w:ilvl w:val="0"/>
                <w:numId w:val="55"/>
              </w:numPr>
            </w:pPr>
            <w:r w:rsidRPr="00E33D85">
              <w:t>Secure A</w:t>
            </w:r>
            <w:r w:rsidR="00FD16A8" w:rsidRPr="00E33D85">
              <w:t>cceptance</w:t>
            </w:r>
            <w:r w:rsidRPr="00E33D85">
              <w:t xml:space="preserve"> Web/Mobile [Redirect/Iframe]</w:t>
            </w:r>
          </w:p>
          <w:p w14:paraId="1F6FE13F" w14:textId="77777777" w:rsidR="00631AA6" w:rsidRPr="00E33D85" w:rsidRDefault="00631AA6" w:rsidP="003C3632">
            <w:pPr>
              <w:pStyle w:val="BodyText"/>
              <w:numPr>
                <w:ilvl w:val="0"/>
                <w:numId w:val="55"/>
              </w:numPr>
            </w:pPr>
            <w:r w:rsidRPr="00E33D85">
              <w:t>Secure Acceptance Silent Order Post</w:t>
            </w:r>
          </w:p>
          <w:p w14:paraId="2220F2E6" w14:textId="77777777" w:rsidR="004C5C3F" w:rsidRPr="00E33D85" w:rsidRDefault="00631AA6" w:rsidP="003C3632">
            <w:pPr>
              <w:pStyle w:val="BodyText"/>
              <w:numPr>
                <w:ilvl w:val="0"/>
                <w:numId w:val="55"/>
              </w:numPr>
            </w:pPr>
            <w:r w:rsidRPr="00E33D85">
              <w:t>A</w:t>
            </w:r>
            <w:r w:rsidR="00FD16A8" w:rsidRPr="00E33D85">
              <w:t xml:space="preserve">pple </w:t>
            </w:r>
            <w:r w:rsidRPr="00E33D85">
              <w:t>P</w:t>
            </w:r>
            <w:r w:rsidR="00FD16A8" w:rsidRPr="00E33D85">
              <w:t>ay</w:t>
            </w:r>
            <w:r w:rsidRPr="00E33D85">
              <w:t xml:space="preserve"> REST I</w:t>
            </w:r>
            <w:r w:rsidR="00FD16A8" w:rsidRPr="00E33D85">
              <w:t>nterface</w:t>
            </w:r>
          </w:p>
        </w:tc>
      </w:tr>
      <w:tr w:rsidR="00B73D21" w:rsidRPr="00E33D85" w14:paraId="119BD331" w14:textId="77777777" w:rsidTr="00B73D21">
        <w:tc>
          <w:tcPr>
            <w:tcW w:w="1634" w:type="dxa"/>
            <w:tcBorders>
              <w:top w:val="single" w:sz="4" w:space="0" w:color="000000"/>
              <w:left w:val="single" w:sz="4" w:space="0" w:color="000000"/>
              <w:bottom w:val="single" w:sz="4" w:space="0" w:color="000000"/>
              <w:right w:val="single" w:sz="4" w:space="0" w:color="000000"/>
            </w:tcBorders>
          </w:tcPr>
          <w:p w14:paraId="29C6F24F" w14:textId="77777777" w:rsidR="00B73D21" w:rsidRPr="00E33D85" w:rsidRDefault="00B73D21" w:rsidP="003C3632">
            <w:pPr>
              <w:pStyle w:val="BodyText"/>
            </w:pPr>
            <w:r>
              <w:lastRenderedPageBreak/>
              <w:t>17.2</w:t>
            </w:r>
          </w:p>
        </w:tc>
        <w:tc>
          <w:tcPr>
            <w:tcW w:w="2018" w:type="dxa"/>
            <w:tcBorders>
              <w:top w:val="single" w:sz="4" w:space="0" w:color="000000"/>
              <w:left w:val="single" w:sz="4" w:space="0" w:color="000000"/>
              <w:bottom w:val="single" w:sz="4" w:space="0" w:color="000000"/>
              <w:right w:val="single" w:sz="4" w:space="0" w:color="000000"/>
            </w:tcBorders>
          </w:tcPr>
          <w:p w14:paraId="504A99DD" w14:textId="77777777" w:rsidR="00B73D21" w:rsidRPr="00E33D85" w:rsidRDefault="00B73D21" w:rsidP="003C3632">
            <w:pPr>
              <w:pStyle w:val="BodyText"/>
            </w:pPr>
            <w:r w:rsidRPr="00E33D85">
              <w:t>0</w:t>
            </w:r>
            <w:r>
              <w:t>8</w:t>
            </w:r>
            <w:r w:rsidRPr="00E33D85">
              <w:t>/</w:t>
            </w:r>
            <w:r>
              <w:t>23</w:t>
            </w:r>
            <w:r w:rsidRPr="00E33D85">
              <w:t>/2017</w:t>
            </w:r>
          </w:p>
        </w:tc>
        <w:tc>
          <w:tcPr>
            <w:tcW w:w="6644" w:type="dxa"/>
            <w:tcBorders>
              <w:top w:val="single" w:sz="4" w:space="0" w:color="000000"/>
              <w:left w:val="single" w:sz="4" w:space="0" w:color="000000"/>
              <w:bottom w:val="single" w:sz="4" w:space="0" w:color="000000"/>
              <w:right w:val="single" w:sz="4" w:space="0" w:color="000000"/>
            </w:tcBorders>
          </w:tcPr>
          <w:p w14:paraId="58FD92F8" w14:textId="77777777" w:rsidR="00B73D21" w:rsidRPr="00E33D85" w:rsidRDefault="00B73D21" w:rsidP="003C3632">
            <w:pPr>
              <w:pStyle w:val="BodyText"/>
            </w:pPr>
            <w:r w:rsidRPr="00E33D85">
              <w:t>Added :</w:t>
            </w:r>
          </w:p>
          <w:p w14:paraId="12FC0C36" w14:textId="77777777" w:rsidR="00B73D21" w:rsidRDefault="00B73D21" w:rsidP="003C3632">
            <w:pPr>
              <w:pStyle w:val="BodyText"/>
              <w:numPr>
                <w:ilvl w:val="0"/>
                <w:numId w:val="55"/>
              </w:numPr>
            </w:pPr>
            <w:r>
              <w:t>Klarna</w:t>
            </w:r>
          </w:p>
          <w:p w14:paraId="6A6D3E78" w14:textId="77777777" w:rsidR="00B73D21" w:rsidRDefault="00B37049" w:rsidP="003C3632">
            <w:pPr>
              <w:pStyle w:val="BodyText"/>
              <w:numPr>
                <w:ilvl w:val="0"/>
                <w:numId w:val="55"/>
              </w:numPr>
            </w:pPr>
            <w:r>
              <w:t xml:space="preserve">5 APM’s under </w:t>
            </w:r>
            <w:r w:rsidR="00B73D21">
              <w:t>Bank Transfer</w:t>
            </w:r>
          </w:p>
          <w:p w14:paraId="7C026D0A" w14:textId="77777777" w:rsidR="00B73D21" w:rsidRDefault="00B73D21" w:rsidP="003C3632">
            <w:pPr>
              <w:pStyle w:val="BodyText"/>
              <w:numPr>
                <w:ilvl w:val="0"/>
                <w:numId w:val="55"/>
              </w:numPr>
            </w:pPr>
            <w:r>
              <w:t>PayPal Credit</w:t>
            </w:r>
          </w:p>
          <w:p w14:paraId="041E049C" w14:textId="77777777" w:rsidR="00B73D21" w:rsidRDefault="00B73D21" w:rsidP="003C3632">
            <w:pPr>
              <w:pStyle w:val="BodyText"/>
              <w:numPr>
                <w:ilvl w:val="0"/>
                <w:numId w:val="55"/>
              </w:numPr>
            </w:pPr>
            <w:r>
              <w:t>PayPal Express</w:t>
            </w:r>
          </w:p>
          <w:p w14:paraId="0EA37E69" w14:textId="77777777" w:rsidR="00B73D21" w:rsidRDefault="00B73D21" w:rsidP="003C3632">
            <w:pPr>
              <w:pStyle w:val="BodyText"/>
              <w:numPr>
                <w:ilvl w:val="0"/>
                <w:numId w:val="55"/>
              </w:numPr>
            </w:pPr>
            <w:r>
              <w:t>PayPal Credit</w:t>
            </w:r>
          </w:p>
          <w:p w14:paraId="31353C4A" w14:textId="77777777" w:rsidR="00B73D21" w:rsidRDefault="00B73D21" w:rsidP="003C3632">
            <w:pPr>
              <w:pStyle w:val="BodyText"/>
              <w:numPr>
                <w:ilvl w:val="0"/>
                <w:numId w:val="55"/>
              </w:numPr>
            </w:pPr>
            <w:r>
              <w:t>PayPal Billing Agreement</w:t>
            </w:r>
          </w:p>
          <w:p w14:paraId="6256BAEC" w14:textId="77777777" w:rsidR="00B73D21" w:rsidRDefault="00B73D21" w:rsidP="003C3632">
            <w:pPr>
              <w:pStyle w:val="BodyText"/>
              <w:numPr>
                <w:ilvl w:val="0"/>
                <w:numId w:val="55"/>
              </w:numPr>
            </w:pPr>
            <w:r>
              <w:t>Andriod Pay</w:t>
            </w:r>
          </w:p>
          <w:p w14:paraId="344DD9FC" w14:textId="77777777" w:rsidR="00B73D21" w:rsidRDefault="00B73D21" w:rsidP="003C3632">
            <w:pPr>
              <w:pStyle w:val="BodyText"/>
              <w:numPr>
                <w:ilvl w:val="0"/>
                <w:numId w:val="55"/>
              </w:numPr>
            </w:pPr>
            <w:r>
              <w:t>Check Status Service job</w:t>
            </w:r>
          </w:p>
          <w:p w14:paraId="29B061C1" w14:textId="77777777" w:rsidR="00B73D21" w:rsidRDefault="00B73D21" w:rsidP="003C3632">
            <w:pPr>
              <w:pStyle w:val="BodyText"/>
              <w:numPr>
                <w:ilvl w:val="0"/>
                <w:numId w:val="55"/>
              </w:numPr>
            </w:pPr>
            <w:r>
              <w:t>Ideal Option Job</w:t>
            </w:r>
          </w:p>
          <w:p w14:paraId="6EA2EE58" w14:textId="77777777" w:rsidR="00850877" w:rsidRDefault="00850877" w:rsidP="003C3632">
            <w:pPr>
              <w:pStyle w:val="BodyText"/>
              <w:numPr>
                <w:ilvl w:val="0"/>
                <w:numId w:val="55"/>
              </w:numPr>
            </w:pPr>
            <w:r>
              <w:t>Cartridge structure changes</w:t>
            </w:r>
            <w:r w:rsidR="000E4D90">
              <w:t xml:space="preserve"> </w:t>
            </w:r>
          </w:p>
          <w:p w14:paraId="7B9E9FE0" w14:textId="77777777" w:rsidR="000E4D90" w:rsidRDefault="000E4D90" w:rsidP="003C3632">
            <w:pPr>
              <w:pStyle w:val="BodyText"/>
              <w:numPr>
                <w:ilvl w:val="1"/>
                <w:numId w:val="55"/>
              </w:numPr>
            </w:pPr>
            <w:r>
              <w:t xml:space="preserve">File Name/Extension </w:t>
            </w:r>
          </w:p>
          <w:p w14:paraId="0F684299" w14:textId="77777777" w:rsidR="000E4D90" w:rsidRDefault="000E4D90" w:rsidP="003C3632">
            <w:pPr>
              <w:pStyle w:val="BodyText"/>
              <w:numPr>
                <w:ilvl w:val="1"/>
                <w:numId w:val="55"/>
              </w:numPr>
            </w:pPr>
            <w:r>
              <w:t xml:space="preserve">Folder Structure </w:t>
            </w:r>
          </w:p>
          <w:p w14:paraId="2DCFA28D" w14:textId="77777777" w:rsidR="00850877" w:rsidRPr="00E33D85" w:rsidRDefault="000E4D90" w:rsidP="003C3632">
            <w:pPr>
              <w:pStyle w:val="BodyText"/>
              <w:numPr>
                <w:ilvl w:val="0"/>
                <w:numId w:val="55"/>
              </w:numPr>
            </w:pPr>
            <w:r>
              <w:t>Removed/repurposed  unwanted files</w:t>
            </w:r>
          </w:p>
        </w:tc>
      </w:tr>
    </w:tbl>
    <w:p w14:paraId="69FB6C4E" w14:textId="77777777" w:rsidR="003D49FF" w:rsidRPr="00E33D85" w:rsidRDefault="003D49FF" w:rsidP="003D49FF"/>
    <w:p w14:paraId="6D76D2AF" w14:textId="77777777" w:rsidR="003D49FF" w:rsidRPr="00E33D85" w:rsidRDefault="003D49FF" w:rsidP="003D49FF"/>
    <w:p w14:paraId="027D886D" w14:textId="79217AC1" w:rsidR="00F70829" w:rsidRPr="00E33D85" w:rsidRDefault="00F70829" w:rsidP="003D49FF"/>
    <w:sectPr w:rsidR="00F70829" w:rsidRPr="00E33D85" w:rsidSect="00943188">
      <w:headerReference w:type="even" r:id="rId187"/>
      <w:headerReference w:type="default" r:id="rId188"/>
      <w:type w:val="oddPage"/>
      <w:pgSz w:w="12240" w:h="15840"/>
      <w:pgMar w:top="1080" w:right="1080" w:bottom="1440" w:left="1080" w:header="980" w:footer="980" w:gutter="0"/>
      <w:cols w:space="720"/>
      <w:noEndnote/>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44" w:author="Pankaj Gupta" w:date="2017-08-29T17:51:00Z" w:initials="W">
    <w:p w14:paraId="153E5C78" w14:textId="77777777" w:rsidR="00662BBE" w:rsidRDefault="00662BBE">
      <w:pPr>
        <w:pStyle w:val="CommentText"/>
      </w:pPr>
      <w:r>
        <w:rPr>
          <w:rStyle w:val="CommentReference"/>
        </w:rPr>
        <w:annotationRef/>
      </w:r>
      <w:r>
        <w:t>This section need to be updated.</w:t>
      </w:r>
    </w:p>
  </w:comment>
  <w:comment w:id="1421" w:author="Pankaj Gupta" w:date="2017-08-29T17:47:00Z" w:initials="W">
    <w:p w14:paraId="146E1441" w14:textId="77777777" w:rsidR="00662BBE" w:rsidRDefault="00662BBE">
      <w:pPr>
        <w:pStyle w:val="CommentText"/>
      </w:pPr>
      <w:r>
        <w:rPr>
          <w:rStyle w:val="CommentReference"/>
        </w:rPr>
        <w:annotationRef/>
      </w:r>
      <w:r>
        <w:t xml:space="preserve">Section is not updated for new features </w:t>
      </w:r>
    </w:p>
    <w:p w14:paraId="2612113F" w14:textId="77777777" w:rsidR="00662BBE" w:rsidRDefault="00662BBE">
      <w:pPr>
        <w:pStyle w:val="CommentText"/>
      </w:pPr>
    </w:p>
    <w:p w14:paraId="1E2C56C3" w14:textId="260932EF" w:rsidR="00662BBE" w:rsidRDefault="00662BBE">
      <w:pPr>
        <w:pStyle w:val="CommentText"/>
      </w:pPr>
      <w:r>
        <w:t>Updated</w:t>
      </w:r>
    </w:p>
  </w:comment>
  <w:comment w:id="1428" w:author="Pankaj Gupta" w:date="2017-08-29T17:54:00Z" w:initials="W">
    <w:p w14:paraId="5E0BBEFA" w14:textId="77777777" w:rsidR="00662BBE" w:rsidRDefault="00662BBE">
      <w:pPr>
        <w:pStyle w:val="CommentText"/>
      </w:pPr>
      <w:r>
        <w:rPr>
          <w:rStyle w:val="CommentReference"/>
        </w:rPr>
        <w:annotationRef/>
      </w:r>
      <w:r>
        <w:t>Update the reference URL, all URls are available on net you have referred them into TDD</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53E5C78" w15:done="0"/>
  <w15:commentEx w15:paraId="1E2C56C3" w15:done="0"/>
  <w15:commentEx w15:paraId="5E0BBEF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5D2361" w14:textId="77777777" w:rsidR="00CD3763" w:rsidRDefault="00CD3763">
      <w:r>
        <w:separator/>
      </w:r>
    </w:p>
  </w:endnote>
  <w:endnote w:type="continuationSeparator" w:id="0">
    <w:p w14:paraId="22027F0F" w14:textId="77777777" w:rsidR="00CD3763" w:rsidRDefault="00CD37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Palatino-Roman">
    <w:altName w:val="Book Antiqua"/>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Palatino-Bold">
    <w:panose1 w:val="00000000000000000000"/>
    <w:charset w:val="00"/>
    <w:family w:val="roman"/>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2663DB" w14:textId="77777777" w:rsidR="00662BBE" w:rsidRDefault="00662BBE">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p w14:paraId="3DD192D0" w14:textId="77777777" w:rsidR="00662BBE" w:rsidRDefault="00662BB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3653B4" w14:textId="77777777" w:rsidR="00662BBE" w:rsidRDefault="00662BBE">
    <w:pPr>
      <w:pStyle w:val="Footer"/>
      <w:pBdr>
        <w:top w:val="single" w:sz="4" w:space="0" w:color="auto"/>
      </w:pBdr>
    </w:pPr>
    <w:r>
      <w:t>Demandware – CyberSource Cartridge</w:t>
    </w: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60A415" w14:textId="77777777" w:rsidR="00662BBE" w:rsidRDefault="00662BBE">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v</w:t>
    </w:r>
    <w:r>
      <w:rPr>
        <w:rStyle w:val="PageNumber"/>
      </w:rPr>
      <w:fldChar w:fldCharType="end"/>
    </w:r>
  </w:p>
  <w:p w14:paraId="298379D8" w14:textId="77777777" w:rsidR="00662BBE" w:rsidRDefault="00662BB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F2A7E7" w14:textId="77777777" w:rsidR="00CD3763" w:rsidRDefault="00CD3763">
      <w:r>
        <w:separator/>
      </w:r>
    </w:p>
  </w:footnote>
  <w:footnote w:type="continuationSeparator" w:id="0">
    <w:p w14:paraId="6959496A" w14:textId="77777777" w:rsidR="00CD3763" w:rsidRDefault="00CD376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774B15" w14:textId="77777777" w:rsidR="00662BBE" w:rsidRDefault="00662BBE">
    <w:pPr>
      <w:pStyle w:val="Header"/>
      <w:framePr w:wrap="around"/>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0847D3" w14:textId="77777777" w:rsidR="00662BBE" w:rsidRDefault="00662BBE">
    <w:pPr>
      <w:pStyle w:val="Header"/>
      <w:framePr w:wrap="around"/>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E1F139" w14:textId="77777777" w:rsidR="00662BBE" w:rsidRDefault="00662BBE">
    <w:pPr>
      <w:pStyle w:val="Header"/>
      <w:framePr w:wrap="around"/>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79777D" w14:textId="77777777" w:rsidR="00662BBE" w:rsidRDefault="00662BBE">
    <w:pPr>
      <w:pStyle w:val="Header"/>
      <w:framePr w:wrap="around"/>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fldSimple w:instr=" STYLEREF  &quot;Heading 2&quot;  \* MERGEFORMAT ">
      <w:r w:rsidRPr="003B654C">
        <w:rPr>
          <w:rStyle w:val="PageNumber"/>
          <w:noProof/>
        </w:rPr>
        <w:t>Functional Overview</w:t>
      </w:r>
    </w:fldSimple>
  </w:p>
  <w:p w14:paraId="34E9B799" w14:textId="77777777" w:rsidR="00662BBE" w:rsidRDefault="00662BBE">
    <w:pPr>
      <w:pStyle w:val="Header"/>
      <w:framePr w:wrap="around"/>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6A3918" w14:textId="77777777" w:rsidR="00662BBE" w:rsidRDefault="00662BBE">
    <w:pPr>
      <w:pStyle w:val="Header"/>
      <w:framePr w:w="9720" w:wrap="around"/>
      <w:jc w:val="right"/>
    </w:pPr>
    <w:fldSimple w:instr=" STYLEREF  &quot;Heading 1&quot;  \* MERGEFORMAT ">
      <w:r w:rsidR="00476069">
        <w:rPr>
          <w:noProof/>
        </w:rPr>
        <w:t>Component Overview</w:t>
      </w:r>
    </w:fldSimple>
    <w:r>
      <w:rPr>
        <w:rStyle w:val="PageNumber"/>
      </w:rPr>
      <w:t xml:space="preserve"> 17.2</w:t>
    </w:r>
  </w:p>
  <w:p w14:paraId="711D3A23" w14:textId="77777777" w:rsidR="00662BBE" w:rsidRDefault="00662BBE">
    <w:pPr>
      <w:pStyle w:val="Header"/>
      <w:framePr w:w="9720" w:wrap="around"/>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8" type="#_x0000_t75" style="width:9pt;height:9pt" o:bullet="t">
        <v:imagedata r:id="rId1" o:title="BD15061_"/>
      </v:shape>
    </w:pict>
  </w:numPicBullet>
  <w:abstractNum w:abstractNumId="0" w15:restartNumberingAfterBreak="0">
    <w:nsid w:val="FFFFFF7C"/>
    <w:multiLevelType w:val="singleLevel"/>
    <w:tmpl w:val="F63E704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D28FC8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38BCCFA2"/>
    <w:lvl w:ilvl="0">
      <w:start w:val="1"/>
      <w:numFmt w:val="decimal"/>
      <w:pStyle w:val="ListNumber3"/>
      <w:lvlText w:val="%1."/>
      <w:lvlJc w:val="left"/>
      <w:pPr>
        <w:tabs>
          <w:tab w:val="num" w:pos="1080"/>
        </w:tabs>
        <w:ind w:left="1080" w:hanging="360"/>
      </w:pPr>
    </w:lvl>
  </w:abstractNum>
  <w:abstractNum w:abstractNumId="3" w15:restartNumberingAfterBreak="0">
    <w:nsid w:val="FFFFFF80"/>
    <w:multiLevelType w:val="singleLevel"/>
    <w:tmpl w:val="98347A92"/>
    <w:lvl w:ilvl="0">
      <w:start w:val="1"/>
      <w:numFmt w:val="bullet"/>
      <w:pStyle w:val="ListBullet5"/>
      <w:lvlText w:val=""/>
      <w:lvlJc w:val="left"/>
      <w:pPr>
        <w:tabs>
          <w:tab w:val="num" w:pos="360"/>
        </w:tabs>
        <w:ind w:left="340" w:hanging="340"/>
      </w:pPr>
      <w:rPr>
        <w:rFonts w:ascii="Wingdings" w:hAnsi="Wingdings" w:hint="default"/>
      </w:rPr>
    </w:lvl>
  </w:abstractNum>
  <w:abstractNum w:abstractNumId="4" w15:restartNumberingAfterBreak="0">
    <w:nsid w:val="FFFFFF81"/>
    <w:multiLevelType w:val="singleLevel"/>
    <w:tmpl w:val="F1C0E5CE"/>
    <w:lvl w:ilvl="0">
      <w:start w:val="1"/>
      <w:numFmt w:val="bullet"/>
      <w:pStyle w:val="ListBullet4"/>
      <w:lvlText w:val=""/>
      <w:lvlJc w:val="left"/>
      <w:pPr>
        <w:tabs>
          <w:tab w:val="num" w:pos="360"/>
        </w:tabs>
        <w:ind w:left="340" w:hanging="340"/>
      </w:pPr>
      <w:rPr>
        <w:rFonts w:ascii="Wingdings" w:hAnsi="Wingdings" w:hint="default"/>
      </w:rPr>
    </w:lvl>
  </w:abstractNum>
  <w:abstractNum w:abstractNumId="5" w15:restartNumberingAfterBreak="0">
    <w:nsid w:val="00905147"/>
    <w:multiLevelType w:val="hybridMultilevel"/>
    <w:tmpl w:val="CE669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25B17C8"/>
    <w:multiLevelType w:val="hybridMultilevel"/>
    <w:tmpl w:val="10C6B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3E46F51"/>
    <w:multiLevelType w:val="hybridMultilevel"/>
    <w:tmpl w:val="B2D048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3EA605C"/>
    <w:multiLevelType w:val="hybridMultilevel"/>
    <w:tmpl w:val="033A44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4531BD0"/>
    <w:multiLevelType w:val="hybridMultilevel"/>
    <w:tmpl w:val="721C1B6E"/>
    <w:lvl w:ilvl="0" w:tplc="BB8C9EF0">
      <w:start w:val="1"/>
      <w:numFmt w:val="bullet"/>
      <w:pStyle w:val="TableList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49739A5"/>
    <w:multiLevelType w:val="hybridMultilevel"/>
    <w:tmpl w:val="399EF0C8"/>
    <w:lvl w:ilvl="0" w:tplc="FED49C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4F14A47"/>
    <w:multiLevelType w:val="hybridMultilevel"/>
    <w:tmpl w:val="78B2C6A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05E95C2C"/>
    <w:multiLevelType w:val="hybridMultilevel"/>
    <w:tmpl w:val="8294E8C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0870748A"/>
    <w:multiLevelType w:val="hybridMultilevel"/>
    <w:tmpl w:val="7CB0ED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AE760D7"/>
    <w:multiLevelType w:val="hybridMultilevel"/>
    <w:tmpl w:val="B1464D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CBF3B47"/>
    <w:multiLevelType w:val="hybridMultilevel"/>
    <w:tmpl w:val="FA4E43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CE305E"/>
    <w:multiLevelType w:val="hybridMultilevel"/>
    <w:tmpl w:val="A4806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FA734A5"/>
    <w:multiLevelType w:val="hybridMultilevel"/>
    <w:tmpl w:val="0218A22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0E13483"/>
    <w:multiLevelType w:val="hybridMultilevel"/>
    <w:tmpl w:val="8F4E4DCE"/>
    <w:lvl w:ilvl="0" w:tplc="CB82D78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13A0349"/>
    <w:multiLevelType w:val="hybridMultilevel"/>
    <w:tmpl w:val="5FA0FF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1CC6352"/>
    <w:multiLevelType w:val="hybridMultilevel"/>
    <w:tmpl w:val="27344358"/>
    <w:lvl w:ilvl="0" w:tplc="04090001">
      <w:start w:val="1"/>
      <w:numFmt w:val="bullet"/>
      <w:lvlText w:val=""/>
      <w:lvlJc w:val="left"/>
      <w:pPr>
        <w:ind w:left="360" w:hanging="360"/>
      </w:pPr>
      <w:rPr>
        <w:rFonts w:ascii="Symbol" w:hAnsi="Symbol" w:hint="default"/>
      </w:rPr>
    </w:lvl>
    <w:lvl w:ilvl="1" w:tplc="0409000F">
      <w:start w:val="1"/>
      <w:numFmt w:val="decimal"/>
      <w:lvlText w:val="%2."/>
      <w:lvlJc w:val="left"/>
      <w:pPr>
        <w:ind w:left="1080" w:hanging="360"/>
      </w:pPr>
      <w:rPr>
        <w:rFonts w:hint="default"/>
      </w:rPr>
    </w:lvl>
    <w:lvl w:ilvl="2" w:tplc="E6D0534C">
      <w:numFmt w:val="bullet"/>
      <w:lvlText w:val="-"/>
      <w:lvlJc w:val="left"/>
      <w:pPr>
        <w:ind w:left="1800" w:hanging="360"/>
      </w:pPr>
      <w:rPr>
        <w:rFonts w:ascii="Calibri" w:eastAsiaTheme="minorHAnsi" w:hAnsi="Calibri" w:cstheme="minorBidi"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3F42DFE"/>
    <w:multiLevelType w:val="hybridMultilevel"/>
    <w:tmpl w:val="597C54F0"/>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45E16CB"/>
    <w:multiLevelType w:val="hybridMultilevel"/>
    <w:tmpl w:val="05E44078"/>
    <w:lvl w:ilvl="0" w:tplc="0409000F">
      <w:start w:val="1"/>
      <w:numFmt w:val="decimal"/>
      <w:lvlText w:val="%1."/>
      <w:lvlJc w:val="left"/>
      <w:pPr>
        <w:ind w:left="117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14AD7330"/>
    <w:multiLevelType w:val="hybridMultilevel"/>
    <w:tmpl w:val="9E80FC8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152563BC"/>
    <w:multiLevelType w:val="hybridMultilevel"/>
    <w:tmpl w:val="F29CE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6EF0620"/>
    <w:multiLevelType w:val="hybridMultilevel"/>
    <w:tmpl w:val="6CCE900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72D4218"/>
    <w:multiLevelType w:val="hybridMultilevel"/>
    <w:tmpl w:val="95E85858"/>
    <w:lvl w:ilvl="0" w:tplc="0409000F">
      <w:start w:val="1"/>
      <w:numFmt w:val="decimal"/>
      <w:lvlText w:val="%1."/>
      <w:lvlJc w:val="left"/>
      <w:pPr>
        <w:ind w:left="117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18E65C7D"/>
    <w:multiLevelType w:val="hybridMultilevel"/>
    <w:tmpl w:val="E4EE0F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1BF11B1E"/>
    <w:multiLevelType w:val="hybridMultilevel"/>
    <w:tmpl w:val="EF565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F827039"/>
    <w:multiLevelType w:val="hybridMultilevel"/>
    <w:tmpl w:val="3B048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0313541"/>
    <w:multiLevelType w:val="hybridMultilevel"/>
    <w:tmpl w:val="5E7E8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0BC0EA6"/>
    <w:multiLevelType w:val="hybridMultilevel"/>
    <w:tmpl w:val="3D38E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12E24F2"/>
    <w:multiLevelType w:val="hybridMultilevel"/>
    <w:tmpl w:val="6AC6966A"/>
    <w:lvl w:ilvl="0" w:tplc="C5025B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22B7D75"/>
    <w:multiLevelType w:val="hybridMultilevel"/>
    <w:tmpl w:val="5FA0FF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E90092"/>
    <w:multiLevelType w:val="hybridMultilevel"/>
    <w:tmpl w:val="5FA0FF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4964798"/>
    <w:multiLevelType w:val="multilevel"/>
    <w:tmpl w:val="D7FC8F40"/>
    <w:lvl w:ilvl="0">
      <w:start w:val="1"/>
      <w:numFmt w:val="decimal"/>
      <w:pStyle w:val="ListNumber"/>
      <w:lvlText w:val="%1."/>
      <w:lvlJc w:val="left"/>
      <w:pPr>
        <w:ind w:left="749" w:hanging="389"/>
      </w:pPr>
      <w:rPr>
        <w:rFonts w:hint="default"/>
      </w:rPr>
    </w:lvl>
    <w:lvl w:ilvl="1">
      <w:start w:val="1"/>
      <w:numFmt w:val="lowerLetter"/>
      <w:pStyle w:val="ListAlpha2"/>
      <w:lvlText w:val="%2."/>
      <w:lvlJc w:val="left"/>
      <w:pPr>
        <w:tabs>
          <w:tab w:val="num" w:pos="1080"/>
        </w:tabs>
        <w:ind w:left="1440" w:hanging="720"/>
      </w:pPr>
      <w:rPr>
        <w:rFonts w:hint="default"/>
      </w:rPr>
    </w:lvl>
    <w:lvl w:ilvl="2">
      <w:start w:val="1"/>
      <w:numFmt w:val="lowerRoman"/>
      <w:pStyle w:val="ListAlpha3"/>
      <w:lvlText w:val="%3."/>
      <w:lvlJc w:val="right"/>
      <w:pPr>
        <w:tabs>
          <w:tab w:val="num" w:pos="1440"/>
        </w:tabs>
        <w:ind w:left="1440" w:firstLine="0"/>
      </w:pPr>
      <w:rPr>
        <w:rFonts w:hint="default"/>
      </w:rPr>
    </w:lvl>
    <w:lvl w:ilvl="3">
      <w:start w:val="1"/>
      <w:numFmt w:val="none"/>
      <w:pStyle w:val="ListContinue"/>
      <w:lvlText w:val=""/>
      <w:lvlJc w:val="left"/>
      <w:pPr>
        <w:tabs>
          <w:tab w:val="num" w:pos="720"/>
        </w:tabs>
        <w:ind w:left="720" w:firstLine="0"/>
      </w:pPr>
      <w:rPr>
        <w:rFonts w:hint="default"/>
      </w:rPr>
    </w:lvl>
    <w:lvl w:ilvl="4">
      <w:start w:val="1"/>
      <w:numFmt w:val="none"/>
      <w:pStyle w:val="ListContinue2"/>
      <w:lvlText w:val=""/>
      <w:lvlJc w:val="left"/>
      <w:pPr>
        <w:tabs>
          <w:tab w:val="num" w:pos="1080"/>
        </w:tabs>
        <w:ind w:left="1080" w:firstLine="0"/>
      </w:pPr>
      <w:rPr>
        <w:rFonts w:hint="default"/>
      </w:rPr>
    </w:lvl>
    <w:lvl w:ilvl="5">
      <w:start w:val="1"/>
      <w:numFmt w:val="bullet"/>
      <w:pStyle w:val="ListBullet"/>
      <w:lvlText w:val=""/>
      <w:lvlJc w:val="left"/>
      <w:pPr>
        <w:ind w:left="749" w:hanging="389"/>
      </w:pPr>
      <w:rPr>
        <w:rFonts w:ascii="Symbol" w:hAnsi="Symbol" w:hint="default"/>
        <w:color w:val="auto"/>
      </w:rPr>
    </w:lvl>
    <w:lvl w:ilvl="6">
      <w:start w:val="1"/>
      <w:numFmt w:val="bullet"/>
      <w:pStyle w:val="ListBullet2"/>
      <w:lvlText w:val=""/>
      <w:lvlJc w:val="left"/>
      <w:pPr>
        <w:tabs>
          <w:tab w:val="num" w:pos="720"/>
        </w:tabs>
        <w:ind w:left="1080" w:hanging="360"/>
      </w:pPr>
      <w:rPr>
        <w:rFonts w:ascii="Symbol" w:hAnsi="Symbol" w:hint="default"/>
        <w:color w:val="auto"/>
      </w:rPr>
    </w:lvl>
    <w:lvl w:ilvl="7">
      <w:start w:val="1"/>
      <w:numFmt w:val="bullet"/>
      <w:pStyle w:val="ListBullet3"/>
      <w:lvlText w:val=""/>
      <w:lvlJc w:val="left"/>
      <w:pPr>
        <w:tabs>
          <w:tab w:val="num" w:pos="1440"/>
        </w:tabs>
        <w:ind w:left="1440" w:hanging="360"/>
      </w:pPr>
      <w:rPr>
        <w:rFonts w:ascii="Symbol" w:hAnsi="Symbol" w:hint="default"/>
        <w:color w:val="auto"/>
      </w:rPr>
    </w:lvl>
    <w:lvl w:ilvl="8">
      <w:start w:val="1"/>
      <w:numFmt w:val="lowerRoman"/>
      <w:lvlText w:val="%9."/>
      <w:lvlJc w:val="right"/>
      <w:pPr>
        <w:ind w:left="6480" w:hanging="180"/>
      </w:pPr>
      <w:rPr>
        <w:rFonts w:hint="default"/>
      </w:rPr>
    </w:lvl>
  </w:abstractNum>
  <w:abstractNum w:abstractNumId="36" w15:restartNumberingAfterBreak="0">
    <w:nsid w:val="262D4388"/>
    <w:multiLevelType w:val="hybridMultilevel"/>
    <w:tmpl w:val="3F3422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7D149C8"/>
    <w:multiLevelType w:val="hybridMultilevel"/>
    <w:tmpl w:val="7CB0ED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293225BC"/>
    <w:multiLevelType w:val="hybridMultilevel"/>
    <w:tmpl w:val="897AA60E"/>
    <w:lvl w:ilvl="0" w:tplc="04090019">
      <w:start w:val="1"/>
      <w:numFmt w:val="lowerLetter"/>
      <w:lvlText w:val="%1."/>
      <w:lvlJc w:val="left"/>
      <w:pPr>
        <w:ind w:left="765" w:hanging="360"/>
      </w:pPr>
      <w:rPr>
        <w:rFonts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9" w15:restartNumberingAfterBreak="0">
    <w:nsid w:val="2D71071E"/>
    <w:multiLevelType w:val="hybridMultilevel"/>
    <w:tmpl w:val="93164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D735F1B"/>
    <w:multiLevelType w:val="hybridMultilevel"/>
    <w:tmpl w:val="5FA0FF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E40016D"/>
    <w:multiLevelType w:val="hybridMultilevel"/>
    <w:tmpl w:val="D894513E"/>
    <w:lvl w:ilvl="0" w:tplc="FFFFFFFF">
      <w:start w:val="1"/>
      <w:numFmt w:val="lowerLetter"/>
      <w:pStyle w:val="ListAlpha"/>
      <w:lvlText w:val="%1"/>
      <w:lvlJc w:val="left"/>
      <w:pPr>
        <w:tabs>
          <w:tab w:val="num" w:pos="680"/>
        </w:tabs>
        <w:ind w:left="680" w:hanging="680"/>
      </w:pPr>
      <w:rPr>
        <w:rFonts w:ascii="Arial" w:hAnsi="Arial" w:hint="default"/>
        <w:b/>
        <w:i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42" w15:restartNumberingAfterBreak="0">
    <w:nsid w:val="2E413DAE"/>
    <w:multiLevelType w:val="hybridMultilevel"/>
    <w:tmpl w:val="A9F801C2"/>
    <w:lvl w:ilvl="0" w:tplc="CAC6B80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2E716CCF"/>
    <w:multiLevelType w:val="hybridMultilevel"/>
    <w:tmpl w:val="C2CA6D8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2F260200"/>
    <w:multiLevelType w:val="hybridMultilevel"/>
    <w:tmpl w:val="E30AB56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308223AD"/>
    <w:multiLevelType w:val="hybridMultilevel"/>
    <w:tmpl w:val="D4E0294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324D67B4"/>
    <w:multiLevelType w:val="hybridMultilevel"/>
    <w:tmpl w:val="0B10E8B2"/>
    <w:lvl w:ilvl="0" w:tplc="B144067E">
      <w:start w:val="1"/>
      <w:numFmt w:val="bullet"/>
      <w:pStyle w:val="Subheading2"/>
      <w:lvlText w:val=""/>
      <w:lvlPicBulletId w:val="0"/>
      <w:lvlJc w:val="left"/>
      <w:pPr>
        <w:tabs>
          <w:tab w:val="num" w:pos="720"/>
        </w:tabs>
        <w:ind w:left="720" w:hanging="360"/>
      </w:pPr>
      <w:rPr>
        <w:rFonts w:ascii="Symbol" w:hAnsi="Symbol" w:hint="default"/>
      </w:rPr>
    </w:lvl>
    <w:lvl w:ilvl="1" w:tplc="A59012DC" w:tentative="1">
      <w:start w:val="1"/>
      <w:numFmt w:val="bullet"/>
      <w:lvlText w:val=""/>
      <w:lvlJc w:val="left"/>
      <w:pPr>
        <w:tabs>
          <w:tab w:val="num" w:pos="1440"/>
        </w:tabs>
        <w:ind w:left="1440" w:hanging="360"/>
      </w:pPr>
      <w:rPr>
        <w:rFonts w:ascii="Symbol" w:hAnsi="Symbol" w:hint="default"/>
      </w:rPr>
    </w:lvl>
    <w:lvl w:ilvl="2" w:tplc="06B0D956" w:tentative="1">
      <w:start w:val="1"/>
      <w:numFmt w:val="bullet"/>
      <w:lvlText w:val=""/>
      <w:lvlJc w:val="left"/>
      <w:pPr>
        <w:tabs>
          <w:tab w:val="num" w:pos="2160"/>
        </w:tabs>
        <w:ind w:left="2160" w:hanging="360"/>
      </w:pPr>
      <w:rPr>
        <w:rFonts w:ascii="Symbol" w:hAnsi="Symbol" w:hint="default"/>
      </w:rPr>
    </w:lvl>
    <w:lvl w:ilvl="3" w:tplc="4B50A87E" w:tentative="1">
      <w:start w:val="1"/>
      <w:numFmt w:val="bullet"/>
      <w:lvlText w:val=""/>
      <w:lvlJc w:val="left"/>
      <w:pPr>
        <w:tabs>
          <w:tab w:val="num" w:pos="2880"/>
        </w:tabs>
        <w:ind w:left="2880" w:hanging="360"/>
      </w:pPr>
      <w:rPr>
        <w:rFonts w:ascii="Symbol" w:hAnsi="Symbol" w:hint="default"/>
      </w:rPr>
    </w:lvl>
    <w:lvl w:ilvl="4" w:tplc="6690FB06" w:tentative="1">
      <w:start w:val="1"/>
      <w:numFmt w:val="bullet"/>
      <w:lvlText w:val=""/>
      <w:lvlJc w:val="left"/>
      <w:pPr>
        <w:tabs>
          <w:tab w:val="num" w:pos="3600"/>
        </w:tabs>
        <w:ind w:left="3600" w:hanging="360"/>
      </w:pPr>
      <w:rPr>
        <w:rFonts w:ascii="Symbol" w:hAnsi="Symbol" w:hint="default"/>
      </w:rPr>
    </w:lvl>
    <w:lvl w:ilvl="5" w:tplc="CA221804" w:tentative="1">
      <w:start w:val="1"/>
      <w:numFmt w:val="bullet"/>
      <w:lvlText w:val=""/>
      <w:lvlJc w:val="left"/>
      <w:pPr>
        <w:tabs>
          <w:tab w:val="num" w:pos="4320"/>
        </w:tabs>
        <w:ind w:left="4320" w:hanging="360"/>
      </w:pPr>
      <w:rPr>
        <w:rFonts w:ascii="Symbol" w:hAnsi="Symbol" w:hint="default"/>
      </w:rPr>
    </w:lvl>
    <w:lvl w:ilvl="6" w:tplc="BB1EFCE8" w:tentative="1">
      <w:start w:val="1"/>
      <w:numFmt w:val="bullet"/>
      <w:lvlText w:val=""/>
      <w:lvlJc w:val="left"/>
      <w:pPr>
        <w:tabs>
          <w:tab w:val="num" w:pos="5040"/>
        </w:tabs>
        <w:ind w:left="5040" w:hanging="360"/>
      </w:pPr>
      <w:rPr>
        <w:rFonts w:ascii="Symbol" w:hAnsi="Symbol" w:hint="default"/>
      </w:rPr>
    </w:lvl>
    <w:lvl w:ilvl="7" w:tplc="E00A63EC" w:tentative="1">
      <w:start w:val="1"/>
      <w:numFmt w:val="bullet"/>
      <w:lvlText w:val=""/>
      <w:lvlJc w:val="left"/>
      <w:pPr>
        <w:tabs>
          <w:tab w:val="num" w:pos="5760"/>
        </w:tabs>
        <w:ind w:left="5760" w:hanging="360"/>
      </w:pPr>
      <w:rPr>
        <w:rFonts w:ascii="Symbol" w:hAnsi="Symbol" w:hint="default"/>
      </w:rPr>
    </w:lvl>
    <w:lvl w:ilvl="8" w:tplc="E766F1EA" w:tentative="1">
      <w:start w:val="1"/>
      <w:numFmt w:val="bullet"/>
      <w:lvlText w:val=""/>
      <w:lvlJc w:val="left"/>
      <w:pPr>
        <w:tabs>
          <w:tab w:val="num" w:pos="6480"/>
        </w:tabs>
        <w:ind w:left="6480" w:hanging="360"/>
      </w:pPr>
      <w:rPr>
        <w:rFonts w:ascii="Symbol" w:hAnsi="Symbol" w:hint="default"/>
      </w:rPr>
    </w:lvl>
  </w:abstractNum>
  <w:abstractNum w:abstractNumId="47" w15:restartNumberingAfterBreak="0">
    <w:nsid w:val="35524B1A"/>
    <w:multiLevelType w:val="hybridMultilevel"/>
    <w:tmpl w:val="768693A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70F739A"/>
    <w:multiLevelType w:val="hybridMultilevel"/>
    <w:tmpl w:val="32F087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373352C7"/>
    <w:multiLevelType w:val="hybridMultilevel"/>
    <w:tmpl w:val="DAAA2F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8571073"/>
    <w:multiLevelType w:val="multilevel"/>
    <w:tmpl w:val="7BF28EE8"/>
    <w:lvl w:ilvl="0">
      <w:start w:val="1"/>
      <w:numFmt w:val="decimal"/>
      <w:lvlText w:val="%1."/>
      <w:lvlJc w:val="left"/>
      <w:pPr>
        <w:ind w:left="432" w:hanging="432"/>
      </w:pPr>
      <w:rPr>
        <w:rFonts w:hint="default"/>
      </w:rPr>
    </w:lvl>
    <w:lvl w:ilvl="1">
      <w:start w:val="1"/>
      <w:numFmt w:val="decimal"/>
      <w:lvlText w:val="%1.%2"/>
      <w:lvlJc w:val="left"/>
      <w:pPr>
        <w:ind w:left="756" w:hanging="576"/>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1" w15:restartNumberingAfterBreak="0">
    <w:nsid w:val="3B9C2115"/>
    <w:multiLevelType w:val="hybridMultilevel"/>
    <w:tmpl w:val="DC58AC78"/>
    <w:lvl w:ilvl="0" w:tplc="C1D475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DE41471"/>
    <w:multiLevelType w:val="hybridMultilevel"/>
    <w:tmpl w:val="5756F9D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3E3539A1"/>
    <w:multiLevelType w:val="hybridMultilevel"/>
    <w:tmpl w:val="B1409260"/>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3FCB1295"/>
    <w:multiLevelType w:val="hybridMultilevel"/>
    <w:tmpl w:val="9396885A"/>
    <w:lvl w:ilvl="0" w:tplc="8A323522">
      <w:start w:val="1"/>
      <w:numFmt w:val="decimal"/>
      <w:lvlText w:val="%1."/>
      <w:lvlJc w:val="left"/>
      <w:pPr>
        <w:ind w:left="360" w:hanging="360"/>
      </w:pPr>
      <w:rPr>
        <w:rFonts w:hint="default"/>
        <w:b w:val="0"/>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407C114E"/>
    <w:multiLevelType w:val="hybridMultilevel"/>
    <w:tmpl w:val="9A228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11170C5"/>
    <w:multiLevelType w:val="hybridMultilevel"/>
    <w:tmpl w:val="DCB0E1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421017D3"/>
    <w:multiLevelType w:val="hybridMultilevel"/>
    <w:tmpl w:val="EF7861C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4252796A"/>
    <w:multiLevelType w:val="hybridMultilevel"/>
    <w:tmpl w:val="E4EE0F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441925B4"/>
    <w:multiLevelType w:val="hybridMultilevel"/>
    <w:tmpl w:val="989E7A02"/>
    <w:lvl w:ilvl="0" w:tplc="581C91C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422136A"/>
    <w:multiLevelType w:val="hybridMultilevel"/>
    <w:tmpl w:val="399C5FF4"/>
    <w:lvl w:ilvl="0" w:tplc="CF2431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48E40FB"/>
    <w:multiLevelType w:val="hybridMultilevel"/>
    <w:tmpl w:val="5FA0FF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5853D3F"/>
    <w:multiLevelType w:val="hybridMultilevel"/>
    <w:tmpl w:val="C0CC04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46E20691"/>
    <w:multiLevelType w:val="hybridMultilevel"/>
    <w:tmpl w:val="BC082892"/>
    <w:lvl w:ilvl="0" w:tplc="0409000F">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47676D72"/>
    <w:multiLevelType w:val="hybridMultilevel"/>
    <w:tmpl w:val="82BE11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49272354"/>
    <w:multiLevelType w:val="hybridMultilevel"/>
    <w:tmpl w:val="1E7A8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9A16795"/>
    <w:multiLevelType w:val="hybridMultilevel"/>
    <w:tmpl w:val="25C09F50"/>
    <w:lvl w:ilvl="0" w:tplc="4EA22C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AF44407"/>
    <w:multiLevelType w:val="hybridMultilevel"/>
    <w:tmpl w:val="DCB0E1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4B716FF3"/>
    <w:multiLevelType w:val="hybridMultilevel"/>
    <w:tmpl w:val="0FD4A3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C9700FC"/>
    <w:multiLevelType w:val="hybridMultilevel"/>
    <w:tmpl w:val="FB3014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CBD4303"/>
    <w:multiLevelType w:val="hybridMultilevel"/>
    <w:tmpl w:val="C322678E"/>
    <w:lvl w:ilvl="0" w:tplc="08446C06">
      <w:start w:val="1"/>
      <w:numFmt w:val="decimal"/>
      <w:lvlText w:val="%1)"/>
      <w:lvlJc w:val="left"/>
      <w:pPr>
        <w:ind w:left="720" w:hanging="360"/>
      </w:pPr>
      <w:rPr>
        <w:rFonts w:ascii="Palatino-Roman" w:hAnsi="Palatino-Roman" w:cs="Palatino-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CE106D3"/>
    <w:multiLevelType w:val="hybridMultilevel"/>
    <w:tmpl w:val="E6DC0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E3755AB"/>
    <w:multiLevelType w:val="singleLevel"/>
    <w:tmpl w:val="6FFCA7AC"/>
    <w:lvl w:ilvl="0">
      <w:start w:val="1"/>
      <w:numFmt w:val="bullet"/>
      <w:pStyle w:val="Impact"/>
      <w:lvlText w:val=""/>
      <w:lvlJc w:val="left"/>
      <w:pPr>
        <w:tabs>
          <w:tab w:val="num" w:pos="360"/>
        </w:tabs>
        <w:ind w:left="340" w:hanging="340"/>
      </w:pPr>
      <w:rPr>
        <w:rFonts w:ascii="Wingdings" w:hAnsi="Wingdings" w:hint="default"/>
      </w:rPr>
    </w:lvl>
  </w:abstractNum>
  <w:abstractNum w:abstractNumId="73" w15:restartNumberingAfterBreak="0">
    <w:nsid w:val="50F1616A"/>
    <w:multiLevelType w:val="hybridMultilevel"/>
    <w:tmpl w:val="55F63E7C"/>
    <w:lvl w:ilvl="0" w:tplc="04090001">
      <w:start w:val="1"/>
      <w:numFmt w:val="bullet"/>
      <w:lvlText w:val=""/>
      <w:lvlJc w:val="left"/>
      <w:pPr>
        <w:ind w:left="360" w:hanging="360"/>
      </w:pPr>
      <w:rPr>
        <w:rFonts w:ascii="Symbol" w:hAnsi="Symbol" w:hint="default"/>
      </w:rPr>
    </w:lvl>
    <w:lvl w:ilvl="1" w:tplc="7D628192">
      <w:numFmt w:val="bullet"/>
      <w:lvlText w:val="-"/>
      <w:lvlJc w:val="left"/>
      <w:pPr>
        <w:tabs>
          <w:tab w:val="num" w:pos="1080"/>
        </w:tabs>
        <w:ind w:left="1080" w:hanging="36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53192EF0"/>
    <w:multiLevelType w:val="hybridMultilevel"/>
    <w:tmpl w:val="F16422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53EB2962"/>
    <w:multiLevelType w:val="hybridMultilevel"/>
    <w:tmpl w:val="BC082892"/>
    <w:lvl w:ilvl="0" w:tplc="0409000F">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6" w15:restartNumberingAfterBreak="0">
    <w:nsid w:val="54254C91"/>
    <w:multiLevelType w:val="hybridMultilevel"/>
    <w:tmpl w:val="3F4003E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559E5EAC"/>
    <w:multiLevelType w:val="hybridMultilevel"/>
    <w:tmpl w:val="9014DB7A"/>
    <w:lvl w:ilvl="0" w:tplc="C33459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7191E9D"/>
    <w:multiLevelType w:val="hybridMultilevel"/>
    <w:tmpl w:val="205CDDA4"/>
    <w:lvl w:ilvl="0" w:tplc="81368012">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1B">
      <w:start w:val="1"/>
      <w:numFmt w:val="lowerRoman"/>
      <w:lvlText w:val="%3."/>
      <w:lvlJc w:val="right"/>
      <w:pPr>
        <w:ind w:left="1800" w:hanging="180"/>
      </w:pPr>
    </w:lvl>
    <w:lvl w:ilvl="3" w:tplc="2DDCB8F0">
      <w:start w:val="1"/>
      <w:numFmt w:val="decimal"/>
      <w:lvlText w:val="%4."/>
      <w:lvlJc w:val="left"/>
      <w:pPr>
        <w:ind w:left="2520" w:hanging="360"/>
      </w:pPr>
      <w:rPr>
        <w:rFonts w:hint="default"/>
      </w:rPr>
    </w:lvl>
    <w:lvl w:ilvl="4" w:tplc="7A9068C6">
      <w:numFmt w:val="bullet"/>
      <w:lvlText w:val="-"/>
      <w:lvlJc w:val="left"/>
      <w:pPr>
        <w:ind w:left="3240" w:hanging="360"/>
      </w:pPr>
      <w:rPr>
        <w:rFonts w:ascii="Consolas" w:eastAsia="Times New Roman" w:hAnsi="Consolas" w:cs="Consolas" w:hint="default"/>
        <w:color w:val="000000"/>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57F10D87"/>
    <w:multiLevelType w:val="hybridMultilevel"/>
    <w:tmpl w:val="CDDC073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0" w15:restartNumberingAfterBreak="0">
    <w:nsid w:val="58E34BA2"/>
    <w:multiLevelType w:val="hybridMultilevel"/>
    <w:tmpl w:val="70B44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92A56AA"/>
    <w:multiLevelType w:val="hybridMultilevel"/>
    <w:tmpl w:val="F0CE93A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15:restartNumberingAfterBreak="0">
    <w:nsid w:val="5A536194"/>
    <w:multiLevelType w:val="singleLevel"/>
    <w:tmpl w:val="D02CBFC6"/>
    <w:lvl w:ilvl="0">
      <w:start w:val="1"/>
      <w:numFmt w:val="bullet"/>
      <w:pStyle w:val="HeadingProcedure"/>
      <w:lvlText w:val=""/>
      <w:lvlJc w:val="left"/>
      <w:pPr>
        <w:tabs>
          <w:tab w:val="num" w:pos="360"/>
        </w:tabs>
        <w:ind w:left="340" w:hanging="340"/>
      </w:pPr>
      <w:rPr>
        <w:rFonts w:ascii="Wingdings" w:hAnsi="Wingdings" w:hint="default"/>
      </w:rPr>
    </w:lvl>
  </w:abstractNum>
  <w:abstractNum w:abstractNumId="83" w15:restartNumberingAfterBreak="0">
    <w:nsid w:val="5A664F6D"/>
    <w:multiLevelType w:val="hybridMultilevel"/>
    <w:tmpl w:val="7DF47CB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5D2B7BA5"/>
    <w:multiLevelType w:val="hybridMultilevel"/>
    <w:tmpl w:val="626E76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F8E08C9"/>
    <w:multiLevelType w:val="hybridMultilevel"/>
    <w:tmpl w:val="7ECE3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51D54A2"/>
    <w:multiLevelType w:val="hybridMultilevel"/>
    <w:tmpl w:val="405C78F0"/>
    <w:lvl w:ilvl="0" w:tplc="B6BCEE9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5386D3B"/>
    <w:multiLevelType w:val="hybridMultilevel"/>
    <w:tmpl w:val="DCB0E1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65E66DDD"/>
    <w:multiLevelType w:val="hybridMultilevel"/>
    <w:tmpl w:val="FD60FBF0"/>
    <w:lvl w:ilvl="0" w:tplc="9522A554">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6674464D"/>
    <w:multiLevelType w:val="hybridMultilevel"/>
    <w:tmpl w:val="619C2DC6"/>
    <w:lvl w:ilvl="0" w:tplc="8166B3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6CC76FF"/>
    <w:multiLevelType w:val="hybridMultilevel"/>
    <w:tmpl w:val="49D841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6879348A"/>
    <w:multiLevelType w:val="hybridMultilevel"/>
    <w:tmpl w:val="626E76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9007B00"/>
    <w:multiLevelType w:val="hybridMultilevel"/>
    <w:tmpl w:val="E4EE0F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15:restartNumberingAfterBreak="0">
    <w:nsid w:val="6B642400"/>
    <w:multiLevelType w:val="hybridMultilevel"/>
    <w:tmpl w:val="9AC068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C984DF7"/>
    <w:multiLevelType w:val="hybridMultilevel"/>
    <w:tmpl w:val="D5C21A7E"/>
    <w:lvl w:ilvl="0" w:tplc="F5844A18">
      <w:start w:val="1"/>
      <w:numFmt w:val="decimal"/>
      <w:lvlText w:val="%1"/>
      <w:lvlJc w:val="left"/>
      <w:pPr>
        <w:ind w:left="460" w:hanging="360"/>
      </w:pPr>
      <w:rPr>
        <w:rFonts w:asciiTheme="minorHAnsi" w:hAnsiTheme="minorHAnsi" w:cstheme="minorBidi" w:hint="default"/>
        <w:b/>
        <w:color w:val="auto"/>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95" w15:restartNumberingAfterBreak="0">
    <w:nsid w:val="6D2A2597"/>
    <w:multiLevelType w:val="hybridMultilevel"/>
    <w:tmpl w:val="707E129A"/>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1B">
      <w:start w:val="1"/>
      <w:numFmt w:val="lowerRoman"/>
      <w:lvlText w:val="%3."/>
      <w:lvlJc w:val="right"/>
      <w:pPr>
        <w:ind w:left="1800" w:hanging="180"/>
      </w:pPr>
    </w:lvl>
    <w:lvl w:ilvl="3" w:tplc="2DDCB8F0">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15:restartNumberingAfterBreak="0">
    <w:nsid w:val="6D786AE7"/>
    <w:multiLevelType w:val="hybridMultilevel"/>
    <w:tmpl w:val="F9CEE3E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72282A67"/>
    <w:multiLevelType w:val="hybridMultilevel"/>
    <w:tmpl w:val="F96EB6F4"/>
    <w:lvl w:ilvl="0" w:tplc="E0A49C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72851F59"/>
    <w:multiLevelType w:val="hybridMultilevel"/>
    <w:tmpl w:val="8064FD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72AE4B55"/>
    <w:multiLevelType w:val="hybridMultilevel"/>
    <w:tmpl w:val="9D5E9D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75CC7688"/>
    <w:multiLevelType w:val="hybridMultilevel"/>
    <w:tmpl w:val="19680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63F206F"/>
    <w:multiLevelType w:val="hybridMultilevel"/>
    <w:tmpl w:val="43F8E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92147EF"/>
    <w:multiLevelType w:val="hybridMultilevel"/>
    <w:tmpl w:val="AE383F54"/>
    <w:lvl w:ilvl="0" w:tplc="0409000F">
      <w:start w:val="1"/>
      <w:numFmt w:val="decimal"/>
      <w:lvlText w:val="%1."/>
      <w:lvlJc w:val="left"/>
      <w:pPr>
        <w:ind w:left="1230" w:hanging="360"/>
      </w:pPr>
    </w:lvl>
    <w:lvl w:ilvl="1" w:tplc="04090019" w:tentative="1">
      <w:start w:val="1"/>
      <w:numFmt w:val="lowerLetter"/>
      <w:lvlText w:val="%2."/>
      <w:lvlJc w:val="left"/>
      <w:pPr>
        <w:ind w:left="1950" w:hanging="360"/>
      </w:pPr>
    </w:lvl>
    <w:lvl w:ilvl="2" w:tplc="0409001B" w:tentative="1">
      <w:start w:val="1"/>
      <w:numFmt w:val="lowerRoman"/>
      <w:lvlText w:val="%3."/>
      <w:lvlJc w:val="right"/>
      <w:pPr>
        <w:ind w:left="2670" w:hanging="180"/>
      </w:pPr>
    </w:lvl>
    <w:lvl w:ilvl="3" w:tplc="0409000F" w:tentative="1">
      <w:start w:val="1"/>
      <w:numFmt w:val="decimal"/>
      <w:lvlText w:val="%4."/>
      <w:lvlJc w:val="left"/>
      <w:pPr>
        <w:ind w:left="3390" w:hanging="360"/>
      </w:pPr>
    </w:lvl>
    <w:lvl w:ilvl="4" w:tplc="04090019" w:tentative="1">
      <w:start w:val="1"/>
      <w:numFmt w:val="lowerLetter"/>
      <w:lvlText w:val="%5."/>
      <w:lvlJc w:val="left"/>
      <w:pPr>
        <w:ind w:left="4110" w:hanging="360"/>
      </w:pPr>
    </w:lvl>
    <w:lvl w:ilvl="5" w:tplc="0409001B" w:tentative="1">
      <w:start w:val="1"/>
      <w:numFmt w:val="lowerRoman"/>
      <w:lvlText w:val="%6."/>
      <w:lvlJc w:val="right"/>
      <w:pPr>
        <w:ind w:left="4830" w:hanging="180"/>
      </w:pPr>
    </w:lvl>
    <w:lvl w:ilvl="6" w:tplc="0409000F" w:tentative="1">
      <w:start w:val="1"/>
      <w:numFmt w:val="decimal"/>
      <w:lvlText w:val="%7."/>
      <w:lvlJc w:val="left"/>
      <w:pPr>
        <w:ind w:left="5550" w:hanging="360"/>
      </w:pPr>
    </w:lvl>
    <w:lvl w:ilvl="7" w:tplc="04090019" w:tentative="1">
      <w:start w:val="1"/>
      <w:numFmt w:val="lowerLetter"/>
      <w:lvlText w:val="%8."/>
      <w:lvlJc w:val="left"/>
      <w:pPr>
        <w:ind w:left="6270" w:hanging="360"/>
      </w:pPr>
    </w:lvl>
    <w:lvl w:ilvl="8" w:tplc="0409001B" w:tentative="1">
      <w:start w:val="1"/>
      <w:numFmt w:val="lowerRoman"/>
      <w:lvlText w:val="%9."/>
      <w:lvlJc w:val="right"/>
      <w:pPr>
        <w:ind w:left="6990" w:hanging="180"/>
      </w:pPr>
    </w:lvl>
  </w:abstractNum>
  <w:abstractNum w:abstractNumId="103" w15:restartNumberingAfterBreak="0">
    <w:nsid w:val="7A3B09B6"/>
    <w:multiLevelType w:val="hybridMultilevel"/>
    <w:tmpl w:val="F42255E6"/>
    <w:lvl w:ilvl="0" w:tplc="C4AC96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B4C5E97"/>
    <w:multiLevelType w:val="hybridMultilevel"/>
    <w:tmpl w:val="35241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EB06B2C"/>
    <w:multiLevelType w:val="hybridMultilevel"/>
    <w:tmpl w:val="8A44E0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7EBA78FF"/>
    <w:multiLevelType w:val="hybridMultilevel"/>
    <w:tmpl w:val="058AF70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7" w15:restartNumberingAfterBreak="0">
    <w:nsid w:val="7F827F09"/>
    <w:multiLevelType w:val="singleLevel"/>
    <w:tmpl w:val="1F4297C4"/>
    <w:lvl w:ilvl="0">
      <w:start w:val="1"/>
      <w:numFmt w:val="decimal"/>
      <w:pStyle w:val="ListNumber2"/>
      <w:lvlText w:val="%1."/>
      <w:lvlJc w:val="left"/>
      <w:pPr>
        <w:tabs>
          <w:tab w:val="num" w:pos="1060"/>
        </w:tabs>
        <w:ind w:left="680" w:hanging="340"/>
      </w:pPr>
      <w:rPr>
        <w:rFonts w:hint="default"/>
      </w:rPr>
    </w:lvl>
  </w:abstractNum>
  <w:num w:numId="1">
    <w:abstractNumId w:val="4"/>
  </w:num>
  <w:num w:numId="2">
    <w:abstractNumId w:val="3"/>
  </w:num>
  <w:num w:numId="3">
    <w:abstractNumId w:val="107"/>
  </w:num>
  <w:num w:numId="4">
    <w:abstractNumId w:val="2"/>
  </w:num>
  <w:num w:numId="5">
    <w:abstractNumId w:val="1"/>
  </w:num>
  <w:num w:numId="6">
    <w:abstractNumId w:val="0"/>
  </w:num>
  <w:num w:numId="7">
    <w:abstractNumId w:val="82"/>
  </w:num>
  <w:num w:numId="8">
    <w:abstractNumId w:val="9"/>
  </w:num>
  <w:num w:numId="9">
    <w:abstractNumId w:val="72"/>
  </w:num>
  <w:num w:numId="10">
    <w:abstractNumId w:val="46"/>
  </w:num>
  <w:num w:numId="11">
    <w:abstractNumId w:val="41"/>
  </w:num>
  <w:num w:numId="1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6"/>
  </w:num>
  <w:num w:numId="14">
    <w:abstractNumId w:val="83"/>
  </w:num>
  <w:num w:numId="15">
    <w:abstractNumId w:val="98"/>
  </w:num>
  <w:num w:numId="16">
    <w:abstractNumId w:val="48"/>
  </w:num>
  <w:num w:numId="17">
    <w:abstractNumId w:val="8"/>
  </w:num>
  <w:num w:numId="18">
    <w:abstractNumId w:val="62"/>
  </w:num>
  <w:num w:numId="19">
    <w:abstractNumId w:val="70"/>
  </w:num>
  <w:num w:numId="20">
    <w:abstractNumId w:val="73"/>
  </w:num>
  <w:num w:numId="21">
    <w:abstractNumId w:val="53"/>
  </w:num>
  <w:num w:numId="22">
    <w:abstractNumId w:val="94"/>
  </w:num>
  <w:num w:numId="23">
    <w:abstractNumId w:val="88"/>
  </w:num>
  <w:num w:numId="24">
    <w:abstractNumId w:val="96"/>
  </w:num>
  <w:num w:numId="25">
    <w:abstractNumId w:val="7"/>
  </w:num>
  <w:num w:numId="26">
    <w:abstractNumId w:val="78"/>
  </w:num>
  <w:num w:numId="27">
    <w:abstractNumId w:val="34"/>
  </w:num>
  <w:num w:numId="28">
    <w:abstractNumId w:val="76"/>
  </w:num>
  <w:num w:numId="29">
    <w:abstractNumId w:val="54"/>
  </w:num>
  <w:num w:numId="30">
    <w:abstractNumId w:val="28"/>
  </w:num>
  <w:num w:numId="31">
    <w:abstractNumId w:val="23"/>
  </w:num>
  <w:num w:numId="32">
    <w:abstractNumId w:val="105"/>
  </w:num>
  <w:num w:numId="33">
    <w:abstractNumId w:val="65"/>
  </w:num>
  <w:num w:numId="34">
    <w:abstractNumId w:val="38"/>
  </w:num>
  <w:num w:numId="35">
    <w:abstractNumId w:val="89"/>
  </w:num>
  <w:num w:numId="36">
    <w:abstractNumId w:val="66"/>
  </w:num>
  <w:num w:numId="37">
    <w:abstractNumId w:val="51"/>
  </w:num>
  <w:num w:numId="38">
    <w:abstractNumId w:val="77"/>
  </w:num>
  <w:num w:numId="39">
    <w:abstractNumId w:val="60"/>
  </w:num>
  <w:num w:numId="40">
    <w:abstractNumId w:val="103"/>
  </w:num>
  <w:num w:numId="41">
    <w:abstractNumId w:val="97"/>
  </w:num>
  <w:num w:numId="42">
    <w:abstractNumId w:val="104"/>
  </w:num>
  <w:num w:numId="43">
    <w:abstractNumId w:val="50"/>
  </w:num>
  <w:num w:numId="44">
    <w:abstractNumId w:val="25"/>
  </w:num>
  <w:num w:numId="45">
    <w:abstractNumId w:val="21"/>
  </w:num>
  <w:num w:numId="46">
    <w:abstractNumId w:val="86"/>
  </w:num>
  <w:num w:numId="47">
    <w:abstractNumId w:val="18"/>
  </w:num>
  <w:num w:numId="48">
    <w:abstractNumId w:val="102"/>
  </w:num>
  <w:num w:numId="49">
    <w:abstractNumId w:val="81"/>
  </w:num>
  <w:num w:numId="50">
    <w:abstractNumId w:val="93"/>
  </w:num>
  <w:num w:numId="51">
    <w:abstractNumId w:val="52"/>
  </w:num>
  <w:num w:numId="52">
    <w:abstractNumId w:val="20"/>
    <w:lvlOverride w:ilvl="0"/>
    <w:lvlOverride w:ilvl="1">
      <w:startOverride w:val="1"/>
    </w:lvlOverride>
    <w:lvlOverride w:ilvl="2"/>
    <w:lvlOverride w:ilvl="3"/>
    <w:lvlOverride w:ilvl="4"/>
    <w:lvlOverride w:ilvl="5"/>
    <w:lvlOverride w:ilvl="6"/>
    <w:lvlOverride w:ilvl="7"/>
    <w:lvlOverride w:ilvl="8"/>
  </w:num>
  <w:num w:numId="5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5"/>
  </w:num>
  <w:num w:numId="56">
    <w:abstractNumId w:val="68"/>
  </w:num>
  <w:num w:numId="57">
    <w:abstractNumId w:val="14"/>
  </w:num>
  <w:num w:numId="58">
    <w:abstractNumId w:val="80"/>
  </w:num>
  <w:num w:numId="59">
    <w:abstractNumId w:val="47"/>
  </w:num>
  <w:num w:numId="60">
    <w:abstractNumId w:val="29"/>
  </w:num>
  <w:num w:numId="61">
    <w:abstractNumId w:val="64"/>
  </w:num>
  <w:num w:numId="62">
    <w:abstractNumId w:val="90"/>
  </w:num>
  <w:num w:numId="63">
    <w:abstractNumId w:val="69"/>
  </w:num>
  <w:num w:numId="64">
    <w:abstractNumId w:val="45"/>
  </w:num>
  <w:num w:numId="65">
    <w:abstractNumId w:val="43"/>
  </w:num>
  <w:num w:numId="66">
    <w:abstractNumId w:val="44"/>
  </w:num>
  <w:num w:numId="67">
    <w:abstractNumId w:val="12"/>
  </w:num>
  <w:num w:numId="68">
    <w:abstractNumId w:val="79"/>
  </w:num>
  <w:num w:numId="69">
    <w:abstractNumId w:val="67"/>
  </w:num>
  <w:num w:numId="70">
    <w:abstractNumId w:val="87"/>
  </w:num>
  <w:num w:numId="71">
    <w:abstractNumId w:val="16"/>
  </w:num>
  <w:num w:numId="72">
    <w:abstractNumId w:val="19"/>
  </w:num>
  <w:num w:numId="73">
    <w:abstractNumId w:val="74"/>
  </w:num>
  <w:num w:numId="74">
    <w:abstractNumId w:val="85"/>
  </w:num>
  <w:num w:numId="75">
    <w:abstractNumId w:val="40"/>
  </w:num>
  <w:num w:numId="76">
    <w:abstractNumId w:val="95"/>
  </w:num>
  <w:num w:numId="77">
    <w:abstractNumId w:val="57"/>
  </w:num>
  <w:num w:numId="78">
    <w:abstractNumId w:val="106"/>
  </w:num>
  <w:num w:numId="79">
    <w:abstractNumId w:val="39"/>
  </w:num>
  <w:num w:numId="80">
    <w:abstractNumId w:val="59"/>
  </w:num>
  <w:num w:numId="81">
    <w:abstractNumId w:val="32"/>
  </w:num>
  <w:num w:numId="82">
    <w:abstractNumId w:val="42"/>
  </w:num>
  <w:num w:numId="83">
    <w:abstractNumId w:val="10"/>
  </w:num>
  <w:num w:numId="84">
    <w:abstractNumId w:val="100"/>
  </w:num>
  <w:num w:numId="85">
    <w:abstractNumId w:val="84"/>
  </w:num>
  <w:num w:numId="86">
    <w:abstractNumId w:val="91"/>
  </w:num>
  <w:num w:numId="87">
    <w:abstractNumId w:val="55"/>
  </w:num>
  <w:num w:numId="88">
    <w:abstractNumId w:val="99"/>
  </w:num>
  <w:num w:numId="89">
    <w:abstractNumId w:val="75"/>
  </w:num>
  <w:num w:numId="90">
    <w:abstractNumId w:val="63"/>
  </w:num>
  <w:num w:numId="91">
    <w:abstractNumId w:val="33"/>
  </w:num>
  <w:num w:numId="92">
    <w:abstractNumId w:val="61"/>
  </w:num>
  <w:num w:numId="93">
    <w:abstractNumId w:val="58"/>
  </w:num>
  <w:num w:numId="94">
    <w:abstractNumId w:val="92"/>
  </w:num>
  <w:num w:numId="95">
    <w:abstractNumId w:val="22"/>
  </w:num>
  <w:num w:numId="96">
    <w:abstractNumId w:val="26"/>
  </w:num>
  <w:num w:numId="97">
    <w:abstractNumId w:val="11"/>
  </w:num>
  <w:num w:numId="98">
    <w:abstractNumId w:val="71"/>
  </w:num>
  <w:num w:numId="99">
    <w:abstractNumId w:val="6"/>
  </w:num>
  <w:num w:numId="100">
    <w:abstractNumId w:val="30"/>
  </w:num>
  <w:num w:numId="101">
    <w:abstractNumId w:val="101"/>
  </w:num>
  <w:num w:numId="102">
    <w:abstractNumId w:val="31"/>
  </w:num>
  <w:num w:numId="103">
    <w:abstractNumId w:val="24"/>
  </w:num>
  <w:num w:numId="104">
    <w:abstractNumId w:val="49"/>
  </w:num>
  <w:num w:numId="105">
    <w:abstractNumId w:val="5"/>
  </w:num>
  <w:num w:numId="106">
    <w:abstractNumId w:val="36"/>
  </w:num>
  <w:num w:numId="107">
    <w:abstractNumId w:val="27"/>
  </w:num>
  <w:num w:numId="108">
    <w:abstractNumId w:val="17"/>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linkStyles/>
  <w:defaultTabStop w:val="720"/>
  <w:hyphenationZone w:val="425"/>
  <w:drawingGridHorizontalSpacing w:val="110"/>
  <w:drawingGridVerticalSpacing w:val="120"/>
  <w:displayHorizontalDrawingGridEvery w:val="0"/>
  <w:displayVerticalDrawingGridEvery w:val="3"/>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4B5B"/>
    <w:rsid w:val="00000C22"/>
    <w:rsid w:val="00002436"/>
    <w:rsid w:val="000026ED"/>
    <w:rsid w:val="0000280B"/>
    <w:rsid w:val="00002F11"/>
    <w:rsid w:val="00005BBE"/>
    <w:rsid w:val="00007165"/>
    <w:rsid w:val="000074D0"/>
    <w:rsid w:val="0000763A"/>
    <w:rsid w:val="00010248"/>
    <w:rsid w:val="000117CC"/>
    <w:rsid w:val="00012569"/>
    <w:rsid w:val="000134EC"/>
    <w:rsid w:val="00014F48"/>
    <w:rsid w:val="0001539A"/>
    <w:rsid w:val="000166BD"/>
    <w:rsid w:val="00020101"/>
    <w:rsid w:val="000237C9"/>
    <w:rsid w:val="000237D2"/>
    <w:rsid w:val="000240A4"/>
    <w:rsid w:val="00024649"/>
    <w:rsid w:val="0002592D"/>
    <w:rsid w:val="00025A23"/>
    <w:rsid w:val="00025B82"/>
    <w:rsid w:val="00027359"/>
    <w:rsid w:val="000274BF"/>
    <w:rsid w:val="00027C38"/>
    <w:rsid w:val="00030515"/>
    <w:rsid w:val="00030821"/>
    <w:rsid w:val="00030D59"/>
    <w:rsid w:val="00030ED1"/>
    <w:rsid w:val="00031EB3"/>
    <w:rsid w:val="00032164"/>
    <w:rsid w:val="00032A18"/>
    <w:rsid w:val="00034ECC"/>
    <w:rsid w:val="00035D00"/>
    <w:rsid w:val="00037769"/>
    <w:rsid w:val="00037DCC"/>
    <w:rsid w:val="0004137F"/>
    <w:rsid w:val="00041DEA"/>
    <w:rsid w:val="0004304C"/>
    <w:rsid w:val="0004357A"/>
    <w:rsid w:val="0004425B"/>
    <w:rsid w:val="00045702"/>
    <w:rsid w:val="000457E2"/>
    <w:rsid w:val="00045B72"/>
    <w:rsid w:val="00045D4E"/>
    <w:rsid w:val="000464E9"/>
    <w:rsid w:val="00052ABD"/>
    <w:rsid w:val="00052AC2"/>
    <w:rsid w:val="00054C13"/>
    <w:rsid w:val="00055246"/>
    <w:rsid w:val="000556D2"/>
    <w:rsid w:val="000557EF"/>
    <w:rsid w:val="00055B82"/>
    <w:rsid w:val="00056183"/>
    <w:rsid w:val="00056F6A"/>
    <w:rsid w:val="0005734D"/>
    <w:rsid w:val="0005753C"/>
    <w:rsid w:val="00057CD4"/>
    <w:rsid w:val="0006091C"/>
    <w:rsid w:val="000624E0"/>
    <w:rsid w:val="0006310E"/>
    <w:rsid w:val="00063339"/>
    <w:rsid w:val="00063642"/>
    <w:rsid w:val="00064434"/>
    <w:rsid w:val="00064FDC"/>
    <w:rsid w:val="00065079"/>
    <w:rsid w:val="000651DC"/>
    <w:rsid w:val="00065760"/>
    <w:rsid w:val="00065B59"/>
    <w:rsid w:val="00065C02"/>
    <w:rsid w:val="00066241"/>
    <w:rsid w:val="000664B0"/>
    <w:rsid w:val="000664BE"/>
    <w:rsid w:val="00066966"/>
    <w:rsid w:val="00067282"/>
    <w:rsid w:val="00067612"/>
    <w:rsid w:val="00071540"/>
    <w:rsid w:val="00072427"/>
    <w:rsid w:val="00074539"/>
    <w:rsid w:val="00074AEB"/>
    <w:rsid w:val="000762E7"/>
    <w:rsid w:val="00077C72"/>
    <w:rsid w:val="00077EDA"/>
    <w:rsid w:val="0008023C"/>
    <w:rsid w:val="00080355"/>
    <w:rsid w:val="000807C7"/>
    <w:rsid w:val="00080C01"/>
    <w:rsid w:val="00080F6B"/>
    <w:rsid w:val="00082B76"/>
    <w:rsid w:val="00082F94"/>
    <w:rsid w:val="00085130"/>
    <w:rsid w:val="000864CD"/>
    <w:rsid w:val="0008656B"/>
    <w:rsid w:val="00086642"/>
    <w:rsid w:val="000866D5"/>
    <w:rsid w:val="00086A75"/>
    <w:rsid w:val="00086D53"/>
    <w:rsid w:val="000871D4"/>
    <w:rsid w:val="00087578"/>
    <w:rsid w:val="00090008"/>
    <w:rsid w:val="0009037C"/>
    <w:rsid w:val="00091193"/>
    <w:rsid w:val="0009150D"/>
    <w:rsid w:val="00091A67"/>
    <w:rsid w:val="00091C78"/>
    <w:rsid w:val="00092BD4"/>
    <w:rsid w:val="0009782A"/>
    <w:rsid w:val="000A08AA"/>
    <w:rsid w:val="000A098A"/>
    <w:rsid w:val="000A14AD"/>
    <w:rsid w:val="000A1F7E"/>
    <w:rsid w:val="000A2879"/>
    <w:rsid w:val="000A29DA"/>
    <w:rsid w:val="000A2F5A"/>
    <w:rsid w:val="000A4320"/>
    <w:rsid w:val="000A43B3"/>
    <w:rsid w:val="000A4B21"/>
    <w:rsid w:val="000A544B"/>
    <w:rsid w:val="000A5F8C"/>
    <w:rsid w:val="000A6755"/>
    <w:rsid w:val="000A6F8D"/>
    <w:rsid w:val="000A7257"/>
    <w:rsid w:val="000A74EF"/>
    <w:rsid w:val="000B0DAB"/>
    <w:rsid w:val="000B109F"/>
    <w:rsid w:val="000B1BA4"/>
    <w:rsid w:val="000B4078"/>
    <w:rsid w:val="000B4E42"/>
    <w:rsid w:val="000B522B"/>
    <w:rsid w:val="000B5D34"/>
    <w:rsid w:val="000B7852"/>
    <w:rsid w:val="000C02F0"/>
    <w:rsid w:val="000C0544"/>
    <w:rsid w:val="000C08BE"/>
    <w:rsid w:val="000C13B7"/>
    <w:rsid w:val="000C1F76"/>
    <w:rsid w:val="000C26F0"/>
    <w:rsid w:val="000C2A24"/>
    <w:rsid w:val="000C36DA"/>
    <w:rsid w:val="000C4E40"/>
    <w:rsid w:val="000C547B"/>
    <w:rsid w:val="000C6B7D"/>
    <w:rsid w:val="000D0364"/>
    <w:rsid w:val="000D037A"/>
    <w:rsid w:val="000D0A48"/>
    <w:rsid w:val="000D0C22"/>
    <w:rsid w:val="000D0F46"/>
    <w:rsid w:val="000D2431"/>
    <w:rsid w:val="000D2F4F"/>
    <w:rsid w:val="000D4247"/>
    <w:rsid w:val="000D511A"/>
    <w:rsid w:val="000D5234"/>
    <w:rsid w:val="000D59B1"/>
    <w:rsid w:val="000D623A"/>
    <w:rsid w:val="000E0FBE"/>
    <w:rsid w:val="000E1E1E"/>
    <w:rsid w:val="000E2BA5"/>
    <w:rsid w:val="000E4A29"/>
    <w:rsid w:val="000E4D90"/>
    <w:rsid w:val="000E5D1F"/>
    <w:rsid w:val="000E60D0"/>
    <w:rsid w:val="000E788E"/>
    <w:rsid w:val="000F1B32"/>
    <w:rsid w:val="000F3178"/>
    <w:rsid w:val="000F3243"/>
    <w:rsid w:val="000F5218"/>
    <w:rsid w:val="000F5AC8"/>
    <w:rsid w:val="000F63B7"/>
    <w:rsid w:val="000F688A"/>
    <w:rsid w:val="000F7053"/>
    <w:rsid w:val="00100196"/>
    <w:rsid w:val="001002E7"/>
    <w:rsid w:val="001005F1"/>
    <w:rsid w:val="001006C0"/>
    <w:rsid w:val="00100A85"/>
    <w:rsid w:val="00100D71"/>
    <w:rsid w:val="0010179A"/>
    <w:rsid w:val="001018D3"/>
    <w:rsid w:val="00102BDD"/>
    <w:rsid w:val="001048DA"/>
    <w:rsid w:val="00106235"/>
    <w:rsid w:val="0010677A"/>
    <w:rsid w:val="00106DC4"/>
    <w:rsid w:val="00107145"/>
    <w:rsid w:val="0010790C"/>
    <w:rsid w:val="0011437D"/>
    <w:rsid w:val="0011453F"/>
    <w:rsid w:val="00114951"/>
    <w:rsid w:val="00114CEB"/>
    <w:rsid w:val="00116757"/>
    <w:rsid w:val="00116A20"/>
    <w:rsid w:val="00116B33"/>
    <w:rsid w:val="001176DF"/>
    <w:rsid w:val="00117908"/>
    <w:rsid w:val="00120728"/>
    <w:rsid w:val="0012160B"/>
    <w:rsid w:val="001223BD"/>
    <w:rsid w:val="0012259A"/>
    <w:rsid w:val="00123518"/>
    <w:rsid w:val="00123DE4"/>
    <w:rsid w:val="00124CF6"/>
    <w:rsid w:val="00125D1D"/>
    <w:rsid w:val="00125EA9"/>
    <w:rsid w:val="00127317"/>
    <w:rsid w:val="00127BCB"/>
    <w:rsid w:val="0013010E"/>
    <w:rsid w:val="00130C54"/>
    <w:rsid w:val="00130F89"/>
    <w:rsid w:val="0013217B"/>
    <w:rsid w:val="00132594"/>
    <w:rsid w:val="00132F0D"/>
    <w:rsid w:val="001349E4"/>
    <w:rsid w:val="00135560"/>
    <w:rsid w:val="00136B6B"/>
    <w:rsid w:val="00137542"/>
    <w:rsid w:val="00140588"/>
    <w:rsid w:val="00140628"/>
    <w:rsid w:val="0014078B"/>
    <w:rsid w:val="00140BD6"/>
    <w:rsid w:val="00141435"/>
    <w:rsid w:val="00143A90"/>
    <w:rsid w:val="00144E36"/>
    <w:rsid w:val="00147231"/>
    <w:rsid w:val="00147471"/>
    <w:rsid w:val="00147DF5"/>
    <w:rsid w:val="00150AE5"/>
    <w:rsid w:val="00150EF1"/>
    <w:rsid w:val="001513DE"/>
    <w:rsid w:val="00151F06"/>
    <w:rsid w:val="0015273A"/>
    <w:rsid w:val="00153A28"/>
    <w:rsid w:val="00153A39"/>
    <w:rsid w:val="00154DEA"/>
    <w:rsid w:val="001554BC"/>
    <w:rsid w:val="0015592F"/>
    <w:rsid w:val="00155F8A"/>
    <w:rsid w:val="0015673A"/>
    <w:rsid w:val="00156AD7"/>
    <w:rsid w:val="00156CB7"/>
    <w:rsid w:val="00156DC8"/>
    <w:rsid w:val="0015795A"/>
    <w:rsid w:val="00157D64"/>
    <w:rsid w:val="00160E90"/>
    <w:rsid w:val="001620E3"/>
    <w:rsid w:val="00162115"/>
    <w:rsid w:val="00162187"/>
    <w:rsid w:val="00163106"/>
    <w:rsid w:val="0016451F"/>
    <w:rsid w:val="001654B1"/>
    <w:rsid w:val="00165579"/>
    <w:rsid w:val="0016682E"/>
    <w:rsid w:val="0016687F"/>
    <w:rsid w:val="00167588"/>
    <w:rsid w:val="0016796F"/>
    <w:rsid w:val="00170EF0"/>
    <w:rsid w:val="00171229"/>
    <w:rsid w:val="001714FE"/>
    <w:rsid w:val="001716A1"/>
    <w:rsid w:val="00171E6F"/>
    <w:rsid w:val="0017264B"/>
    <w:rsid w:val="001727FA"/>
    <w:rsid w:val="00173B6F"/>
    <w:rsid w:val="00174DFA"/>
    <w:rsid w:val="00174FDC"/>
    <w:rsid w:val="001757F5"/>
    <w:rsid w:val="00175C67"/>
    <w:rsid w:val="00176419"/>
    <w:rsid w:val="00176794"/>
    <w:rsid w:val="00176A20"/>
    <w:rsid w:val="00177B5B"/>
    <w:rsid w:val="001801DE"/>
    <w:rsid w:val="00180342"/>
    <w:rsid w:val="001813A0"/>
    <w:rsid w:val="00181862"/>
    <w:rsid w:val="00182568"/>
    <w:rsid w:val="00182879"/>
    <w:rsid w:val="00182ADC"/>
    <w:rsid w:val="00182BBF"/>
    <w:rsid w:val="00183EB8"/>
    <w:rsid w:val="0018407C"/>
    <w:rsid w:val="00185F09"/>
    <w:rsid w:val="0018672D"/>
    <w:rsid w:val="00187334"/>
    <w:rsid w:val="00187562"/>
    <w:rsid w:val="00187F2F"/>
    <w:rsid w:val="00187F8E"/>
    <w:rsid w:val="0019004C"/>
    <w:rsid w:val="001900C9"/>
    <w:rsid w:val="0019130D"/>
    <w:rsid w:val="001928A0"/>
    <w:rsid w:val="001929BB"/>
    <w:rsid w:val="001950B6"/>
    <w:rsid w:val="001953DD"/>
    <w:rsid w:val="001958A7"/>
    <w:rsid w:val="00195EA9"/>
    <w:rsid w:val="00196B3D"/>
    <w:rsid w:val="00197640"/>
    <w:rsid w:val="001A009A"/>
    <w:rsid w:val="001A012D"/>
    <w:rsid w:val="001A14B0"/>
    <w:rsid w:val="001A32EC"/>
    <w:rsid w:val="001A339F"/>
    <w:rsid w:val="001A38E3"/>
    <w:rsid w:val="001A5E6B"/>
    <w:rsid w:val="001A70BC"/>
    <w:rsid w:val="001A71E0"/>
    <w:rsid w:val="001A76E5"/>
    <w:rsid w:val="001A76EC"/>
    <w:rsid w:val="001B024A"/>
    <w:rsid w:val="001B0C16"/>
    <w:rsid w:val="001B113A"/>
    <w:rsid w:val="001B134C"/>
    <w:rsid w:val="001B20BF"/>
    <w:rsid w:val="001B2571"/>
    <w:rsid w:val="001B28E8"/>
    <w:rsid w:val="001B3778"/>
    <w:rsid w:val="001B68DB"/>
    <w:rsid w:val="001B7637"/>
    <w:rsid w:val="001C0857"/>
    <w:rsid w:val="001C2B02"/>
    <w:rsid w:val="001C2F58"/>
    <w:rsid w:val="001C32EE"/>
    <w:rsid w:val="001C4A36"/>
    <w:rsid w:val="001C51A3"/>
    <w:rsid w:val="001C54D6"/>
    <w:rsid w:val="001C5938"/>
    <w:rsid w:val="001C5A13"/>
    <w:rsid w:val="001C5BDD"/>
    <w:rsid w:val="001C5C9C"/>
    <w:rsid w:val="001C6411"/>
    <w:rsid w:val="001C76AF"/>
    <w:rsid w:val="001D1678"/>
    <w:rsid w:val="001D206A"/>
    <w:rsid w:val="001D27CF"/>
    <w:rsid w:val="001D316C"/>
    <w:rsid w:val="001D3510"/>
    <w:rsid w:val="001D3F60"/>
    <w:rsid w:val="001D3F65"/>
    <w:rsid w:val="001D44D2"/>
    <w:rsid w:val="001D4A73"/>
    <w:rsid w:val="001E0AEF"/>
    <w:rsid w:val="001E0D43"/>
    <w:rsid w:val="001E125E"/>
    <w:rsid w:val="001E2C08"/>
    <w:rsid w:val="001E3330"/>
    <w:rsid w:val="001E4060"/>
    <w:rsid w:val="001E40F3"/>
    <w:rsid w:val="001E5200"/>
    <w:rsid w:val="001E5C19"/>
    <w:rsid w:val="001E6355"/>
    <w:rsid w:val="001E6730"/>
    <w:rsid w:val="001F0AA7"/>
    <w:rsid w:val="001F0EDA"/>
    <w:rsid w:val="001F1002"/>
    <w:rsid w:val="001F17AD"/>
    <w:rsid w:val="001F18B2"/>
    <w:rsid w:val="001F1D44"/>
    <w:rsid w:val="001F2135"/>
    <w:rsid w:val="001F258E"/>
    <w:rsid w:val="001F282A"/>
    <w:rsid w:val="001F287F"/>
    <w:rsid w:val="001F2BBB"/>
    <w:rsid w:val="001F4EA7"/>
    <w:rsid w:val="001F58A8"/>
    <w:rsid w:val="001F618C"/>
    <w:rsid w:val="001F6C9B"/>
    <w:rsid w:val="001F6EFB"/>
    <w:rsid w:val="001F6FB3"/>
    <w:rsid w:val="001F73EF"/>
    <w:rsid w:val="002002E6"/>
    <w:rsid w:val="0020034B"/>
    <w:rsid w:val="00200A87"/>
    <w:rsid w:val="002012E7"/>
    <w:rsid w:val="002027A6"/>
    <w:rsid w:val="00203D72"/>
    <w:rsid w:val="00203F87"/>
    <w:rsid w:val="0020437C"/>
    <w:rsid w:val="002045B6"/>
    <w:rsid w:val="0020672D"/>
    <w:rsid w:val="002067D9"/>
    <w:rsid w:val="002071C7"/>
    <w:rsid w:val="00207842"/>
    <w:rsid w:val="00210769"/>
    <w:rsid w:val="00211A98"/>
    <w:rsid w:val="00213B35"/>
    <w:rsid w:val="0021478C"/>
    <w:rsid w:val="00214E1C"/>
    <w:rsid w:val="00215589"/>
    <w:rsid w:val="00215EE7"/>
    <w:rsid w:val="002161D6"/>
    <w:rsid w:val="002163D4"/>
    <w:rsid w:val="0021700F"/>
    <w:rsid w:val="00217910"/>
    <w:rsid w:val="00217DB7"/>
    <w:rsid w:val="00220F54"/>
    <w:rsid w:val="00221698"/>
    <w:rsid w:val="00221C07"/>
    <w:rsid w:val="00221FDE"/>
    <w:rsid w:val="00222CC0"/>
    <w:rsid w:val="00224908"/>
    <w:rsid w:val="00224ACB"/>
    <w:rsid w:val="00224C87"/>
    <w:rsid w:val="002258CC"/>
    <w:rsid w:val="002260DA"/>
    <w:rsid w:val="002262D0"/>
    <w:rsid w:val="00226434"/>
    <w:rsid w:val="002266D0"/>
    <w:rsid w:val="00226AD6"/>
    <w:rsid w:val="00227769"/>
    <w:rsid w:val="00227A26"/>
    <w:rsid w:val="002304DF"/>
    <w:rsid w:val="00231350"/>
    <w:rsid w:val="00231909"/>
    <w:rsid w:val="0023233A"/>
    <w:rsid w:val="00235135"/>
    <w:rsid w:val="002364C5"/>
    <w:rsid w:val="00236A80"/>
    <w:rsid w:val="0023779E"/>
    <w:rsid w:val="00240BCD"/>
    <w:rsid w:val="00240C3B"/>
    <w:rsid w:val="0024119B"/>
    <w:rsid w:val="00242E23"/>
    <w:rsid w:val="00243444"/>
    <w:rsid w:val="002452A2"/>
    <w:rsid w:val="00245CA6"/>
    <w:rsid w:val="0024624B"/>
    <w:rsid w:val="00246358"/>
    <w:rsid w:val="00246748"/>
    <w:rsid w:val="00246A0A"/>
    <w:rsid w:val="00246D74"/>
    <w:rsid w:val="00247418"/>
    <w:rsid w:val="00247B37"/>
    <w:rsid w:val="00250C27"/>
    <w:rsid w:val="002516FA"/>
    <w:rsid w:val="00253445"/>
    <w:rsid w:val="002548ED"/>
    <w:rsid w:val="00255BCA"/>
    <w:rsid w:val="00255ECD"/>
    <w:rsid w:val="00256271"/>
    <w:rsid w:val="0025790E"/>
    <w:rsid w:val="002602DC"/>
    <w:rsid w:val="00260AC9"/>
    <w:rsid w:val="002612FF"/>
    <w:rsid w:val="002614C6"/>
    <w:rsid w:val="00262200"/>
    <w:rsid w:val="002622DC"/>
    <w:rsid w:val="002623EA"/>
    <w:rsid w:val="00262936"/>
    <w:rsid w:val="00263F94"/>
    <w:rsid w:val="00265134"/>
    <w:rsid w:val="0026566F"/>
    <w:rsid w:val="0026661B"/>
    <w:rsid w:val="002668AD"/>
    <w:rsid w:val="00266CE7"/>
    <w:rsid w:val="002710F4"/>
    <w:rsid w:val="00271B64"/>
    <w:rsid w:val="00272190"/>
    <w:rsid w:val="002737F5"/>
    <w:rsid w:val="002738B8"/>
    <w:rsid w:val="002738DB"/>
    <w:rsid w:val="00273E28"/>
    <w:rsid w:val="00274600"/>
    <w:rsid w:val="00275353"/>
    <w:rsid w:val="00275772"/>
    <w:rsid w:val="00275822"/>
    <w:rsid w:val="0027725B"/>
    <w:rsid w:val="00277B92"/>
    <w:rsid w:val="00280FA5"/>
    <w:rsid w:val="00281ABC"/>
    <w:rsid w:val="00281B7D"/>
    <w:rsid w:val="00281D45"/>
    <w:rsid w:val="00282410"/>
    <w:rsid w:val="0028252C"/>
    <w:rsid w:val="00282EC5"/>
    <w:rsid w:val="00283C0A"/>
    <w:rsid w:val="00284ACE"/>
    <w:rsid w:val="00286679"/>
    <w:rsid w:val="0028685F"/>
    <w:rsid w:val="00286FF2"/>
    <w:rsid w:val="00287682"/>
    <w:rsid w:val="0029134C"/>
    <w:rsid w:val="00292AAE"/>
    <w:rsid w:val="0029412A"/>
    <w:rsid w:val="00295D6B"/>
    <w:rsid w:val="002965E0"/>
    <w:rsid w:val="002968DC"/>
    <w:rsid w:val="00296D4F"/>
    <w:rsid w:val="00296DBD"/>
    <w:rsid w:val="00297266"/>
    <w:rsid w:val="00297448"/>
    <w:rsid w:val="002A0131"/>
    <w:rsid w:val="002A0963"/>
    <w:rsid w:val="002A17FC"/>
    <w:rsid w:val="002A1E62"/>
    <w:rsid w:val="002A2131"/>
    <w:rsid w:val="002A2259"/>
    <w:rsid w:val="002A2504"/>
    <w:rsid w:val="002A2991"/>
    <w:rsid w:val="002A3F49"/>
    <w:rsid w:val="002A58F7"/>
    <w:rsid w:val="002A5BC5"/>
    <w:rsid w:val="002A5C56"/>
    <w:rsid w:val="002A5D3F"/>
    <w:rsid w:val="002A615B"/>
    <w:rsid w:val="002A6904"/>
    <w:rsid w:val="002A69A8"/>
    <w:rsid w:val="002A69B2"/>
    <w:rsid w:val="002A79EB"/>
    <w:rsid w:val="002B228A"/>
    <w:rsid w:val="002B364B"/>
    <w:rsid w:val="002B50EA"/>
    <w:rsid w:val="002C008D"/>
    <w:rsid w:val="002C017B"/>
    <w:rsid w:val="002C03B5"/>
    <w:rsid w:val="002C0F56"/>
    <w:rsid w:val="002C1202"/>
    <w:rsid w:val="002C1889"/>
    <w:rsid w:val="002C208C"/>
    <w:rsid w:val="002C21B8"/>
    <w:rsid w:val="002C224F"/>
    <w:rsid w:val="002C2CF8"/>
    <w:rsid w:val="002C3763"/>
    <w:rsid w:val="002C3B51"/>
    <w:rsid w:val="002C4946"/>
    <w:rsid w:val="002C4979"/>
    <w:rsid w:val="002C579A"/>
    <w:rsid w:val="002C65CC"/>
    <w:rsid w:val="002D122E"/>
    <w:rsid w:val="002D1BFE"/>
    <w:rsid w:val="002D3A89"/>
    <w:rsid w:val="002D598B"/>
    <w:rsid w:val="002D5D22"/>
    <w:rsid w:val="002D670E"/>
    <w:rsid w:val="002D6B56"/>
    <w:rsid w:val="002D6EDA"/>
    <w:rsid w:val="002D7D9C"/>
    <w:rsid w:val="002D7E34"/>
    <w:rsid w:val="002E0E81"/>
    <w:rsid w:val="002E162F"/>
    <w:rsid w:val="002E1850"/>
    <w:rsid w:val="002E1DC0"/>
    <w:rsid w:val="002E26C8"/>
    <w:rsid w:val="002E29E8"/>
    <w:rsid w:val="002E3B11"/>
    <w:rsid w:val="002E4D16"/>
    <w:rsid w:val="002E4FF9"/>
    <w:rsid w:val="002E5CFC"/>
    <w:rsid w:val="002E5D86"/>
    <w:rsid w:val="002E5E1F"/>
    <w:rsid w:val="002E5F5C"/>
    <w:rsid w:val="002E660A"/>
    <w:rsid w:val="002E6C04"/>
    <w:rsid w:val="002E7562"/>
    <w:rsid w:val="002F075F"/>
    <w:rsid w:val="002F1177"/>
    <w:rsid w:val="002F13E8"/>
    <w:rsid w:val="002F171A"/>
    <w:rsid w:val="002F25D6"/>
    <w:rsid w:val="002F2E79"/>
    <w:rsid w:val="002F2FE6"/>
    <w:rsid w:val="002F34B6"/>
    <w:rsid w:val="002F3CC3"/>
    <w:rsid w:val="002F4E79"/>
    <w:rsid w:val="002F5D50"/>
    <w:rsid w:val="002F5DEC"/>
    <w:rsid w:val="002F5E5E"/>
    <w:rsid w:val="002F6212"/>
    <w:rsid w:val="002F7D47"/>
    <w:rsid w:val="00300382"/>
    <w:rsid w:val="00300D69"/>
    <w:rsid w:val="00302ECA"/>
    <w:rsid w:val="00302F23"/>
    <w:rsid w:val="00303036"/>
    <w:rsid w:val="0030394A"/>
    <w:rsid w:val="00303EBC"/>
    <w:rsid w:val="0030476E"/>
    <w:rsid w:val="0030561C"/>
    <w:rsid w:val="0030614F"/>
    <w:rsid w:val="00310166"/>
    <w:rsid w:val="00310884"/>
    <w:rsid w:val="0031212A"/>
    <w:rsid w:val="0031218A"/>
    <w:rsid w:val="00312A7F"/>
    <w:rsid w:val="00312EFF"/>
    <w:rsid w:val="00314999"/>
    <w:rsid w:val="00314A6E"/>
    <w:rsid w:val="00315F44"/>
    <w:rsid w:val="0031624E"/>
    <w:rsid w:val="0031705D"/>
    <w:rsid w:val="00317486"/>
    <w:rsid w:val="00317E65"/>
    <w:rsid w:val="0032070B"/>
    <w:rsid w:val="00320AAC"/>
    <w:rsid w:val="00320BAF"/>
    <w:rsid w:val="00321D85"/>
    <w:rsid w:val="00322F93"/>
    <w:rsid w:val="003231E0"/>
    <w:rsid w:val="00324273"/>
    <w:rsid w:val="00324A96"/>
    <w:rsid w:val="003250EF"/>
    <w:rsid w:val="003258DA"/>
    <w:rsid w:val="00326DEB"/>
    <w:rsid w:val="00327DCB"/>
    <w:rsid w:val="00327E1C"/>
    <w:rsid w:val="00327EAD"/>
    <w:rsid w:val="003308AB"/>
    <w:rsid w:val="00330995"/>
    <w:rsid w:val="0033112E"/>
    <w:rsid w:val="0033136C"/>
    <w:rsid w:val="00331E40"/>
    <w:rsid w:val="00333BF8"/>
    <w:rsid w:val="00333EEB"/>
    <w:rsid w:val="00334208"/>
    <w:rsid w:val="0033423A"/>
    <w:rsid w:val="00335D70"/>
    <w:rsid w:val="00337033"/>
    <w:rsid w:val="00337A9C"/>
    <w:rsid w:val="00337DB1"/>
    <w:rsid w:val="00342646"/>
    <w:rsid w:val="0034426C"/>
    <w:rsid w:val="00344E19"/>
    <w:rsid w:val="003456CF"/>
    <w:rsid w:val="00346147"/>
    <w:rsid w:val="003463A4"/>
    <w:rsid w:val="00346440"/>
    <w:rsid w:val="00346647"/>
    <w:rsid w:val="00347FD9"/>
    <w:rsid w:val="003507BD"/>
    <w:rsid w:val="0035085B"/>
    <w:rsid w:val="003516C0"/>
    <w:rsid w:val="00351A6E"/>
    <w:rsid w:val="00352B74"/>
    <w:rsid w:val="00353034"/>
    <w:rsid w:val="003545BC"/>
    <w:rsid w:val="00354709"/>
    <w:rsid w:val="00355848"/>
    <w:rsid w:val="00356089"/>
    <w:rsid w:val="00356C66"/>
    <w:rsid w:val="003572D7"/>
    <w:rsid w:val="00357FB1"/>
    <w:rsid w:val="003606BA"/>
    <w:rsid w:val="00360DB0"/>
    <w:rsid w:val="003615C1"/>
    <w:rsid w:val="00361A9D"/>
    <w:rsid w:val="003620F7"/>
    <w:rsid w:val="00362880"/>
    <w:rsid w:val="00362A6A"/>
    <w:rsid w:val="00365121"/>
    <w:rsid w:val="003657E6"/>
    <w:rsid w:val="00365ED6"/>
    <w:rsid w:val="00367814"/>
    <w:rsid w:val="00367E42"/>
    <w:rsid w:val="003716D6"/>
    <w:rsid w:val="00372355"/>
    <w:rsid w:val="00372D29"/>
    <w:rsid w:val="00373900"/>
    <w:rsid w:val="003752B5"/>
    <w:rsid w:val="003762A0"/>
    <w:rsid w:val="003779FE"/>
    <w:rsid w:val="00377ACE"/>
    <w:rsid w:val="00377E43"/>
    <w:rsid w:val="003806DD"/>
    <w:rsid w:val="0038137E"/>
    <w:rsid w:val="00383519"/>
    <w:rsid w:val="003854AD"/>
    <w:rsid w:val="003854E6"/>
    <w:rsid w:val="00386B5A"/>
    <w:rsid w:val="0039158F"/>
    <w:rsid w:val="00392830"/>
    <w:rsid w:val="00392D1C"/>
    <w:rsid w:val="003933CD"/>
    <w:rsid w:val="00393DDD"/>
    <w:rsid w:val="003952C6"/>
    <w:rsid w:val="00395BF4"/>
    <w:rsid w:val="0039682C"/>
    <w:rsid w:val="003A046B"/>
    <w:rsid w:val="003A1124"/>
    <w:rsid w:val="003A3090"/>
    <w:rsid w:val="003A32FC"/>
    <w:rsid w:val="003A375E"/>
    <w:rsid w:val="003A3D44"/>
    <w:rsid w:val="003A3E24"/>
    <w:rsid w:val="003A3FE6"/>
    <w:rsid w:val="003A4AE1"/>
    <w:rsid w:val="003A58E2"/>
    <w:rsid w:val="003A6853"/>
    <w:rsid w:val="003A7616"/>
    <w:rsid w:val="003B025F"/>
    <w:rsid w:val="003B0A0D"/>
    <w:rsid w:val="003B101F"/>
    <w:rsid w:val="003B1814"/>
    <w:rsid w:val="003B1843"/>
    <w:rsid w:val="003B3C56"/>
    <w:rsid w:val="003B4292"/>
    <w:rsid w:val="003B4F0F"/>
    <w:rsid w:val="003B52F6"/>
    <w:rsid w:val="003B5B82"/>
    <w:rsid w:val="003B654C"/>
    <w:rsid w:val="003B676F"/>
    <w:rsid w:val="003B6DCB"/>
    <w:rsid w:val="003B701B"/>
    <w:rsid w:val="003B75B9"/>
    <w:rsid w:val="003B7C32"/>
    <w:rsid w:val="003B7D5E"/>
    <w:rsid w:val="003C07FC"/>
    <w:rsid w:val="003C099B"/>
    <w:rsid w:val="003C3632"/>
    <w:rsid w:val="003C6558"/>
    <w:rsid w:val="003D111B"/>
    <w:rsid w:val="003D3759"/>
    <w:rsid w:val="003D4019"/>
    <w:rsid w:val="003D40D2"/>
    <w:rsid w:val="003D4645"/>
    <w:rsid w:val="003D49FF"/>
    <w:rsid w:val="003D4FDC"/>
    <w:rsid w:val="003D5DBA"/>
    <w:rsid w:val="003D6598"/>
    <w:rsid w:val="003D6CE0"/>
    <w:rsid w:val="003D6E6D"/>
    <w:rsid w:val="003D7F0F"/>
    <w:rsid w:val="003E131C"/>
    <w:rsid w:val="003E1FA3"/>
    <w:rsid w:val="003E26FF"/>
    <w:rsid w:val="003E2EC1"/>
    <w:rsid w:val="003E39D1"/>
    <w:rsid w:val="003E3F0C"/>
    <w:rsid w:val="003E420E"/>
    <w:rsid w:val="003E4394"/>
    <w:rsid w:val="003E67B5"/>
    <w:rsid w:val="003E72B3"/>
    <w:rsid w:val="003E7528"/>
    <w:rsid w:val="003E7D7C"/>
    <w:rsid w:val="003F0394"/>
    <w:rsid w:val="003F05AF"/>
    <w:rsid w:val="003F157C"/>
    <w:rsid w:val="003F179C"/>
    <w:rsid w:val="003F23C6"/>
    <w:rsid w:val="003F35E1"/>
    <w:rsid w:val="003F386D"/>
    <w:rsid w:val="003F3F43"/>
    <w:rsid w:val="003F4727"/>
    <w:rsid w:val="003F4C2A"/>
    <w:rsid w:val="003F4EC7"/>
    <w:rsid w:val="003F532C"/>
    <w:rsid w:val="003F64FE"/>
    <w:rsid w:val="003F65CA"/>
    <w:rsid w:val="004000C6"/>
    <w:rsid w:val="00400AF3"/>
    <w:rsid w:val="00400DF5"/>
    <w:rsid w:val="004010DD"/>
    <w:rsid w:val="00401C24"/>
    <w:rsid w:val="00402038"/>
    <w:rsid w:val="004029E8"/>
    <w:rsid w:val="00402B74"/>
    <w:rsid w:val="00403AE7"/>
    <w:rsid w:val="0040486C"/>
    <w:rsid w:val="00404DB1"/>
    <w:rsid w:val="00405C7F"/>
    <w:rsid w:val="004066A6"/>
    <w:rsid w:val="00406741"/>
    <w:rsid w:val="0040718D"/>
    <w:rsid w:val="0041045A"/>
    <w:rsid w:val="00410AFC"/>
    <w:rsid w:val="0041191C"/>
    <w:rsid w:val="00411C89"/>
    <w:rsid w:val="00412615"/>
    <w:rsid w:val="00412957"/>
    <w:rsid w:val="00413D18"/>
    <w:rsid w:val="00415BCC"/>
    <w:rsid w:val="0041612A"/>
    <w:rsid w:val="00416C5D"/>
    <w:rsid w:val="00420AE7"/>
    <w:rsid w:val="004242C4"/>
    <w:rsid w:val="0042465F"/>
    <w:rsid w:val="00425BA4"/>
    <w:rsid w:val="00425C9C"/>
    <w:rsid w:val="0042627B"/>
    <w:rsid w:val="004300A2"/>
    <w:rsid w:val="004302FF"/>
    <w:rsid w:val="004304D5"/>
    <w:rsid w:val="00430BA8"/>
    <w:rsid w:val="0043149C"/>
    <w:rsid w:val="0043205C"/>
    <w:rsid w:val="0043374E"/>
    <w:rsid w:val="0043405C"/>
    <w:rsid w:val="004340FD"/>
    <w:rsid w:val="004342C6"/>
    <w:rsid w:val="004345AC"/>
    <w:rsid w:val="00434F84"/>
    <w:rsid w:val="00435D3E"/>
    <w:rsid w:val="00436E8F"/>
    <w:rsid w:val="0043709A"/>
    <w:rsid w:val="00440A5E"/>
    <w:rsid w:val="004414AA"/>
    <w:rsid w:val="004428E2"/>
    <w:rsid w:val="0044424E"/>
    <w:rsid w:val="00444617"/>
    <w:rsid w:val="0044543B"/>
    <w:rsid w:val="004454CB"/>
    <w:rsid w:val="00445C8F"/>
    <w:rsid w:val="00445F30"/>
    <w:rsid w:val="00446798"/>
    <w:rsid w:val="00450335"/>
    <w:rsid w:val="0045063C"/>
    <w:rsid w:val="00450CEC"/>
    <w:rsid w:val="004513AB"/>
    <w:rsid w:val="00451AA0"/>
    <w:rsid w:val="00451C20"/>
    <w:rsid w:val="004553B2"/>
    <w:rsid w:val="0045779A"/>
    <w:rsid w:val="0046013B"/>
    <w:rsid w:val="004609E7"/>
    <w:rsid w:val="00460CA2"/>
    <w:rsid w:val="00460E20"/>
    <w:rsid w:val="00462C94"/>
    <w:rsid w:val="004638D9"/>
    <w:rsid w:val="00463D12"/>
    <w:rsid w:val="0046449E"/>
    <w:rsid w:val="004658E9"/>
    <w:rsid w:val="00466991"/>
    <w:rsid w:val="00466CEE"/>
    <w:rsid w:val="00466F53"/>
    <w:rsid w:val="004670B1"/>
    <w:rsid w:val="004717EA"/>
    <w:rsid w:val="00472076"/>
    <w:rsid w:val="00472F9F"/>
    <w:rsid w:val="004730B2"/>
    <w:rsid w:val="004734DA"/>
    <w:rsid w:val="004737E8"/>
    <w:rsid w:val="00473D4E"/>
    <w:rsid w:val="00474DDB"/>
    <w:rsid w:val="004754D7"/>
    <w:rsid w:val="00475513"/>
    <w:rsid w:val="0047571C"/>
    <w:rsid w:val="00475C3E"/>
    <w:rsid w:val="00476069"/>
    <w:rsid w:val="0048008A"/>
    <w:rsid w:val="004801AB"/>
    <w:rsid w:val="004804F2"/>
    <w:rsid w:val="00480835"/>
    <w:rsid w:val="00480B00"/>
    <w:rsid w:val="00480BD8"/>
    <w:rsid w:val="004810BF"/>
    <w:rsid w:val="00481262"/>
    <w:rsid w:val="00481ACA"/>
    <w:rsid w:val="00482918"/>
    <w:rsid w:val="004841F7"/>
    <w:rsid w:val="00484863"/>
    <w:rsid w:val="00484B2F"/>
    <w:rsid w:val="00484B69"/>
    <w:rsid w:val="00485232"/>
    <w:rsid w:val="00485378"/>
    <w:rsid w:val="00485E1C"/>
    <w:rsid w:val="004861A8"/>
    <w:rsid w:val="00486D53"/>
    <w:rsid w:val="004871C0"/>
    <w:rsid w:val="004872E7"/>
    <w:rsid w:val="004875AF"/>
    <w:rsid w:val="00490B31"/>
    <w:rsid w:val="004918AA"/>
    <w:rsid w:val="0049255B"/>
    <w:rsid w:val="00492672"/>
    <w:rsid w:val="0049285A"/>
    <w:rsid w:val="00493553"/>
    <w:rsid w:val="004939B2"/>
    <w:rsid w:val="004956A8"/>
    <w:rsid w:val="0049570F"/>
    <w:rsid w:val="00496685"/>
    <w:rsid w:val="00496B26"/>
    <w:rsid w:val="00497F0C"/>
    <w:rsid w:val="004A0102"/>
    <w:rsid w:val="004A060F"/>
    <w:rsid w:val="004A2B09"/>
    <w:rsid w:val="004A343D"/>
    <w:rsid w:val="004A3856"/>
    <w:rsid w:val="004A4451"/>
    <w:rsid w:val="004A46BD"/>
    <w:rsid w:val="004A486A"/>
    <w:rsid w:val="004A4A99"/>
    <w:rsid w:val="004A6E66"/>
    <w:rsid w:val="004A6F2F"/>
    <w:rsid w:val="004A7E73"/>
    <w:rsid w:val="004A7F6B"/>
    <w:rsid w:val="004B078A"/>
    <w:rsid w:val="004B13DF"/>
    <w:rsid w:val="004B25DD"/>
    <w:rsid w:val="004B372C"/>
    <w:rsid w:val="004B3F9A"/>
    <w:rsid w:val="004B5CE8"/>
    <w:rsid w:val="004B6875"/>
    <w:rsid w:val="004B782B"/>
    <w:rsid w:val="004C303A"/>
    <w:rsid w:val="004C30CD"/>
    <w:rsid w:val="004C4A86"/>
    <w:rsid w:val="004C5C3F"/>
    <w:rsid w:val="004C5DE3"/>
    <w:rsid w:val="004C5F6B"/>
    <w:rsid w:val="004C71EF"/>
    <w:rsid w:val="004C782F"/>
    <w:rsid w:val="004C7B89"/>
    <w:rsid w:val="004C7D38"/>
    <w:rsid w:val="004D01E1"/>
    <w:rsid w:val="004D0402"/>
    <w:rsid w:val="004D3A31"/>
    <w:rsid w:val="004D41E8"/>
    <w:rsid w:val="004D435D"/>
    <w:rsid w:val="004D44AE"/>
    <w:rsid w:val="004D4883"/>
    <w:rsid w:val="004D5650"/>
    <w:rsid w:val="004D568D"/>
    <w:rsid w:val="004D69D9"/>
    <w:rsid w:val="004D7556"/>
    <w:rsid w:val="004E12D0"/>
    <w:rsid w:val="004E23AA"/>
    <w:rsid w:val="004E31FF"/>
    <w:rsid w:val="004E33B6"/>
    <w:rsid w:val="004E3896"/>
    <w:rsid w:val="004E4105"/>
    <w:rsid w:val="004E4272"/>
    <w:rsid w:val="004E473D"/>
    <w:rsid w:val="004E4814"/>
    <w:rsid w:val="004F0044"/>
    <w:rsid w:val="004F012A"/>
    <w:rsid w:val="004F05DA"/>
    <w:rsid w:val="004F100E"/>
    <w:rsid w:val="004F10E6"/>
    <w:rsid w:val="004F20A9"/>
    <w:rsid w:val="004F2525"/>
    <w:rsid w:val="004F2F73"/>
    <w:rsid w:val="004F402A"/>
    <w:rsid w:val="004F597D"/>
    <w:rsid w:val="004F6096"/>
    <w:rsid w:val="004F6E98"/>
    <w:rsid w:val="0050026B"/>
    <w:rsid w:val="00501205"/>
    <w:rsid w:val="00501A98"/>
    <w:rsid w:val="0050247F"/>
    <w:rsid w:val="0050479A"/>
    <w:rsid w:val="00505136"/>
    <w:rsid w:val="00505205"/>
    <w:rsid w:val="00506692"/>
    <w:rsid w:val="005067A2"/>
    <w:rsid w:val="00507A63"/>
    <w:rsid w:val="0051140D"/>
    <w:rsid w:val="0051190D"/>
    <w:rsid w:val="00512284"/>
    <w:rsid w:val="0051232F"/>
    <w:rsid w:val="00512D5D"/>
    <w:rsid w:val="0051335E"/>
    <w:rsid w:val="005136AD"/>
    <w:rsid w:val="00513A90"/>
    <w:rsid w:val="0051422F"/>
    <w:rsid w:val="005147ED"/>
    <w:rsid w:val="005150C3"/>
    <w:rsid w:val="00515CA8"/>
    <w:rsid w:val="0051609A"/>
    <w:rsid w:val="005162E3"/>
    <w:rsid w:val="005204D8"/>
    <w:rsid w:val="005207C4"/>
    <w:rsid w:val="005208FB"/>
    <w:rsid w:val="00522588"/>
    <w:rsid w:val="005226A1"/>
    <w:rsid w:val="005231AD"/>
    <w:rsid w:val="0052384C"/>
    <w:rsid w:val="00525C54"/>
    <w:rsid w:val="00526024"/>
    <w:rsid w:val="005267E0"/>
    <w:rsid w:val="005304B9"/>
    <w:rsid w:val="005309D8"/>
    <w:rsid w:val="00531423"/>
    <w:rsid w:val="0053225E"/>
    <w:rsid w:val="00533015"/>
    <w:rsid w:val="0053410E"/>
    <w:rsid w:val="00535E7E"/>
    <w:rsid w:val="005376E0"/>
    <w:rsid w:val="00537877"/>
    <w:rsid w:val="0054010B"/>
    <w:rsid w:val="005418F2"/>
    <w:rsid w:val="00541F10"/>
    <w:rsid w:val="0054371A"/>
    <w:rsid w:val="00544594"/>
    <w:rsid w:val="00544852"/>
    <w:rsid w:val="00544B13"/>
    <w:rsid w:val="00545116"/>
    <w:rsid w:val="005452AC"/>
    <w:rsid w:val="005453DE"/>
    <w:rsid w:val="00545819"/>
    <w:rsid w:val="0054588A"/>
    <w:rsid w:val="00546DAD"/>
    <w:rsid w:val="00546ECE"/>
    <w:rsid w:val="0055268B"/>
    <w:rsid w:val="00552F02"/>
    <w:rsid w:val="00553D5E"/>
    <w:rsid w:val="005559AB"/>
    <w:rsid w:val="00555E82"/>
    <w:rsid w:val="0055699B"/>
    <w:rsid w:val="00561A4F"/>
    <w:rsid w:val="00561C90"/>
    <w:rsid w:val="00562217"/>
    <w:rsid w:val="0056253D"/>
    <w:rsid w:val="00563C43"/>
    <w:rsid w:val="005645BF"/>
    <w:rsid w:val="005645C8"/>
    <w:rsid w:val="005653E3"/>
    <w:rsid w:val="0056679D"/>
    <w:rsid w:val="00566B00"/>
    <w:rsid w:val="00566EA6"/>
    <w:rsid w:val="00567541"/>
    <w:rsid w:val="005704E1"/>
    <w:rsid w:val="00570701"/>
    <w:rsid w:val="005710FF"/>
    <w:rsid w:val="00571109"/>
    <w:rsid w:val="00571900"/>
    <w:rsid w:val="00572ABB"/>
    <w:rsid w:val="00573217"/>
    <w:rsid w:val="00573BFD"/>
    <w:rsid w:val="0057428E"/>
    <w:rsid w:val="005748FF"/>
    <w:rsid w:val="00575ABF"/>
    <w:rsid w:val="005760A0"/>
    <w:rsid w:val="005762BE"/>
    <w:rsid w:val="00583157"/>
    <w:rsid w:val="00584359"/>
    <w:rsid w:val="00584628"/>
    <w:rsid w:val="00584F48"/>
    <w:rsid w:val="00585261"/>
    <w:rsid w:val="005854C0"/>
    <w:rsid w:val="005858F2"/>
    <w:rsid w:val="005862DE"/>
    <w:rsid w:val="00586326"/>
    <w:rsid w:val="00592AE2"/>
    <w:rsid w:val="00592FEC"/>
    <w:rsid w:val="005932BB"/>
    <w:rsid w:val="005956E7"/>
    <w:rsid w:val="00595B55"/>
    <w:rsid w:val="005965C4"/>
    <w:rsid w:val="005969EE"/>
    <w:rsid w:val="005A0DC1"/>
    <w:rsid w:val="005A1C1D"/>
    <w:rsid w:val="005A1DB9"/>
    <w:rsid w:val="005A2145"/>
    <w:rsid w:val="005A2238"/>
    <w:rsid w:val="005A229D"/>
    <w:rsid w:val="005A2B3A"/>
    <w:rsid w:val="005A3D7A"/>
    <w:rsid w:val="005A5472"/>
    <w:rsid w:val="005A639C"/>
    <w:rsid w:val="005A6410"/>
    <w:rsid w:val="005A708D"/>
    <w:rsid w:val="005A77D7"/>
    <w:rsid w:val="005A78B4"/>
    <w:rsid w:val="005A7AFD"/>
    <w:rsid w:val="005B03D3"/>
    <w:rsid w:val="005B139D"/>
    <w:rsid w:val="005B1510"/>
    <w:rsid w:val="005B2062"/>
    <w:rsid w:val="005B21B5"/>
    <w:rsid w:val="005B243B"/>
    <w:rsid w:val="005B2538"/>
    <w:rsid w:val="005B408C"/>
    <w:rsid w:val="005B4350"/>
    <w:rsid w:val="005B5B37"/>
    <w:rsid w:val="005B6A28"/>
    <w:rsid w:val="005C0037"/>
    <w:rsid w:val="005C0195"/>
    <w:rsid w:val="005C0D71"/>
    <w:rsid w:val="005C1ECA"/>
    <w:rsid w:val="005C3160"/>
    <w:rsid w:val="005C3C83"/>
    <w:rsid w:val="005C4421"/>
    <w:rsid w:val="005C4649"/>
    <w:rsid w:val="005C68DD"/>
    <w:rsid w:val="005C6F6D"/>
    <w:rsid w:val="005C7C9C"/>
    <w:rsid w:val="005D0BDD"/>
    <w:rsid w:val="005D17BF"/>
    <w:rsid w:val="005D2858"/>
    <w:rsid w:val="005D2F4A"/>
    <w:rsid w:val="005D3384"/>
    <w:rsid w:val="005D36C5"/>
    <w:rsid w:val="005D49D0"/>
    <w:rsid w:val="005D557C"/>
    <w:rsid w:val="005D616A"/>
    <w:rsid w:val="005D6A29"/>
    <w:rsid w:val="005D7341"/>
    <w:rsid w:val="005D7471"/>
    <w:rsid w:val="005D75C3"/>
    <w:rsid w:val="005D77E3"/>
    <w:rsid w:val="005E0232"/>
    <w:rsid w:val="005E08B3"/>
    <w:rsid w:val="005E0F45"/>
    <w:rsid w:val="005E43BD"/>
    <w:rsid w:val="005E5459"/>
    <w:rsid w:val="005E7ADC"/>
    <w:rsid w:val="005F0310"/>
    <w:rsid w:val="005F0327"/>
    <w:rsid w:val="005F15B2"/>
    <w:rsid w:val="005F2160"/>
    <w:rsid w:val="005F2388"/>
    <w:rsid w:val="005F2624"/>
    <w:rsid w:val="005F2DAA"/>
    <w:rsid w:val="005F34E9"/>
    <w:rsid w:val="005F612B"/>
    <w:rsid w:val="005F6BFC"/>
    <w:rsid w:val="005F6F06"/>
    <w:rsid w:val="005F6FB9"/>
    <w:rsid w:val="005F7972"/>
    <w:rsid w:val="005F7EA2"/>
    <w:rsid w:val="00602101"/>
    <w:rsid w:val="006027D2"/>
    <w:rsid w:val="0060412C"/>
    <w:rsid w:val="006047E8"/>
    <w:rsid w:val="00604B75"/>
    <w:rsid w:val="0060567D"/>
    <w:rsid w:val="00606493"/>
    <w:rsid w:val="006068C7"/>
    <w:rsid w:val="00606D6A"/>
    <w:rsid w:val="00607E63"/>
    <w:rsid w:val="00610F8B"/>
    <w:rsid w:val="00614824"/>
    <w:rsid w:val="00614C59"/>
    <w:rsid w:val="006150DD"/>
    <w:rsid w:val="0061514C"/>
    <w:rsid w:val="00615CA8"/>
    <w:rsid w:val="00615D7A"/>
    <w:rsid w:val="00615DBD"/>
    <w:rsid w:val="00615E10"/>
    <w:rsid w:val="00615F9C"/>
    <w:rsid w:val="00616EAD"/>
    <w:rsid w:val="00617D42"/>
    <w:rsid w:val="0062035B"/>
    <w:rsid w:val="00620401"/>
    <w:rsid w:val="00620884"/>
    <w:rsid w:val="006209B4"/>
    <w:rsid w:val="00621068"/>
    <w:rsid w:val="006211A1"/>
    <w:rsid w:val="00621C75"/>
    <w:rsid w:val="00623669"/>
    <w:rsid w:val="00624714"/>
    <w:rsid w:val="00625465"/>
    <w:rsid w:val="006257FB"/>
    <w:rsid w:val="00625D7D"/>
    <w:rsid w:val="00626DD4"/>
    <w:rsid w:val="006274EE"/>
    <w:rsid w:val="00627680"/>
    <w:rsid w:val="00630BD7"/>
    <w:rsid w:val="0063172A"/>
    <w:rsid w:val="00631AA6"/>
    <w:rsid w:val="00631C5B"/>
    <w:rsid w:val="00633487"/>
    <w:rsid w:val="006339B8"/>
    <w:rsid w:val="00634218"/>
    <w:rsid w:val="00634B11"/>
    <w:rsid w:val="00634BE4"/>
    <w:rsid w:val="006352B8"/>
    <w:rsid w:val="006356AD"/>
    <w:rsid w:val="00635FE2"/>
    <w:rsid w:val="00636F6D"/>
    <w:rsid w:val="00637C41"/>
    <w:rsid w:val="0064110A"/>
    <w:rsid w:val="006419C5"/>
    <w:rsid w:val="0064236A"/>
    <w:rsid w:val="00642A75"/>
    <w:rsid w:val="00643320"/>
    <w:rsid w:val="006448A7"/>
    <w:rsid w:val="0064592B"/>
    <w:rsid w:val="0064668C"/>
    <w:rsid w:val="00646DC4"/>
    <w:rsid w:val="006476B5"/>
    <w:rsid w:val="006478BC"/>
    <w:rsid w:val="00647CC5"/>
    <w:rsid w:val="006501FB"/>
    <w:rsid w:val="00651671"/>
    <w:rsid w:val="00652853"/>
    <w:rsid w:val="00652BB3"/>
    <w:rsid w:val="006530DA"/>
    <w:rsid w:val="00654028"/>
    <w:rsid w:val="00654390"/>
    <w:rsid w:val="00654BB4"/>
    <w:rsid w:val="00654DE3"/>
    <w:rsid w:val="00655C57"/>
    <w:rsid w:val="006561F1"/>
    <w:rsid w:val="00656671"/>
    <w:rsid w:val="00656FEE"/>
    <w:rsid w:val="006603DD"/>
    <w:rsid w:val="0066139B"/>
    <w:rsid w:val="00662BBE"/>
    <w:rsid w:val="0066320C"/>
    <w:rsid w:val="00663FA9"/>
    <w:rsid w:val="0066406B"/>
    <w:rsid w:val="00667E97"/>
    <w:rsid w:val="00667F2F"/>
    <w:rsid w:val="0067089B"/>
    <w:rsid w:val="00670D56"/>
    <w:rsid w:val="00670D8D"/>
    <w:rsid w:val="00671A78"/>
    <w:rsid w:val="00673883"/>
    <w:rsid w:val="006738CD"/>
    <w:rsid w:val="00675781"/>
    <w:rsid w:val="006759A5"/>
    <w:rsid w:val="00675ABB"/>
    <w:rsid w:val="00676A13"/>
    <w:rsid w:val="00676D97"/>
    <w:rsid w:val="0067758F"/>
    <w:rsid w:val="00677702"/>
    <w:rsid w:val="0068063C"/>
    <w:rsid w:val="00680C9F"/>
    <w:rsid w:val="00681798"/>
    <w:rsid w:val="00681BFA"/>
    <w:rsid w:val="0068448F"/>
    <w:rsid w:val="00684EEA"/>
    <w:rsid w:val="00685C0D"/>
    <w:rsid w:val="00685DD8"/>
    <w:rsid w:val="00685F7E"/>
    <w:rsid w:val="00686475"/>
    <w:rsid w:val="00686D5E"/>
    <w:rsid w:val="006900F6"/>
    <w:rsid w:val="00691959"/>
    <w:rsid w:val="00691E1B"/>
    <w:rsid w:val="00692FEE"/>
    <w:rsid w:val="006938D2"/>
    <w:rsid w:val="00696046"/>
    <w:rsid w:val="00696595"/>
    <w:rsid w:val="006974BF"/>
    <w:rsid w:val="00697593"/>
    <w:rsid w:val="006975CF"/>
    <w:rsid w:val="006A0302"/>
    <w:rsid w:val="006A1BEF"/>
    <w:rsid w:val="006A25B8"/>
    <w:rsid w:val="006A25F5"/>
    <w:rsid w:val="006A2E76"/>
    <w:rsid w:val="006A3C97"/>
    <w:rsid w:val="006A4D81"/>
    <w:rsid w:val="006A4E26"/>
    <w:rsid w:val="006A5340"/>
    <w:rsid w:val="006A5A13"/>
    <w:rsid w:val="006A5F01"/>
    <w:rsid w:val="006A6145"/>
    <w:rsid w:val="006A7253"/>
    <w:rsid w:val="006A73A6"/>
    <w:rsid w:val="006A752D"/>
    <w:rsid w:val="006A75A3"/>
    <w:rsid w:val="006B0916"/>
    <w:rsid w:val="006B0A56"/>
    <w:rsid w:val="006B1A0C"/>
    <w:rsid w:val="006B1BA0"/>
    <w:rsid w:val="006B2987"/>
    <w:rsid w:val="006B2BDF"/>
    <w:rsid w:val="006B2CE2"/>
    <w:rsid w:val="006B3EE3"/>
    <w:rsid w:val="006B478E"/>
    <w:rsid w:val="006B5140"/>
    <w:rsid w:val="006B5EF1"/>
    <w:rsid w:val="006B6C19"/>
    <w:rsid w:val="006C0368"/>
    <w:rsid w:val="006C152E"/>
    <w:rsid w:val="006C1A1A"/>
    <w:rsid w:val="006C1CE3"/>
    <w:rsid w:val="006C201F"/>
    <w:rsid w:val="006C27B3"/>
    <w:rsid w:val="006C2B38"/>
    <w:rsid w:val="006C2EA2"/>
    <w:rsid w:val="006C44E0"/>
    <w:rsid w:val="006C5149"/>
    <w:rsid w:val="006C5560"/>
    <w:rsid w:val="006C5F16"/>
    <w:rsid w:val="006C65E0"/>
    <w:rsid w:val="006C6DB6"/>
    <w:rsid w:val="006C7E35"/>
    <w:rsid w:val="006D056B"/>
    <w:rsid w:val="006D2FE6"/>
    <w:rsid w:val="006D4F14"/>
    <w:rsid w:val="006D6051"/>
    <w:rsid w:val="006E09B5"/>
    <w:rsid w:val="006E0AA1"/>
    <w:rsid w:val="006E1C2A"/>
    <w:rsid w:val="006E20BE"/>
    <w:rsid w:val="006E2C5D"/>
    <w:rsid w:val="006E2F21"/>
    <w:rsid w:val="006E3F96"/>
    <w:rsid w:val="006E44C2"/>
    <w:rsid w:val="006E4CD9"/>
    <w:rsid w:val="006E515D"/>
    <w:rsid w:val="006E5D5D"/>
    <w:rsid w:val="006E6553"/>
    <w:rsid w:val="006E68E7"/>
    <w:rsid w:val="006E6D36"/>
    <w:rsid w:val="006E7BFF"/>
    <w:rsid w:val="006F1334"/>
    <w:rsid w:val="006F1954"/>
    <w:rsid w:val="006F19C3"/>
    <w:rsid w:val="006F214A"/>
    <w:rsid w:val="006F21DB"/>
    <w:rsid w:val="006F3585"/>
    <w:rsid w:val="006F4013"/>
    <w:rsid w:val="006F4028"/>
    <w:rsid w:val="006F49F8"/>
    <w:rsid w:val="006F5631"/>
    <w:rsid w:val="006F57F5"/>
    <w:rsid w:val="006F5FDD"/>
    <w:rsid w:val="006F605B"/>
    <w:rsid w:val="006F640E"/>
    <w:rsid w:val="006F6612"/>
    <w:rsid w:val="006F67F5"/>
    <w:rsid w:val="006F7BDE"/>
    <w:rsid w:val="00700197"/>
    <w:rsid w:val="00700447"/>
    <w:rsid w:val="00700EC2"/>
    <w:rsid w:val="007015E8"/>
    <w:rsid w:val="007042A5"/>
    <w:rsid w:val="007043B0"/>
    <w:rsid w:val="00704B85"/>
    <w:rsid w:val="00705753"/>
    <w:rsid w:val="00705B56"/>
    <w:rsid w:val="00705BD7"/>
    <w:rsid w:val="00705F0A"/>
    <w:rsid w:val="0070749F"/>
    <w:rsid w:val="0070751C"/>
    <w:rsid w:val="007113E7"/>
    <w:rsid w:val="0071172D"/>
    <w:rsid w:val="00711865"/>
    <w:rsid w:val="00711A5A"/>
    <w:rsid w:val="00711DC6"/>
    <w:rsid w:val="0071291B"/>
    <w:rsid w:val="00714E49"/>
    <w:rsid w:val="00714FFF"/>
    <w:rsid w:val="0072007A"/>
    <w:rsid w:val="007201E4"/>
    <w:rsid w:val="00720C6A"/>
    <w:rsid w:val="007230A6"/>
    <w:rsid w:val="0072339B"/>
    <w:rsid w:val="00723E7B"/>
    <w:rsid w:val="00723EA4"/>
    <w:rsid w:val="007243D6"/>
    <w:rsid w:val="00724623"/>
    <w:rsid w:val="00725CDF"/>
    <w:rsid w:val="0072620F"/>
    <w:rsid w:val="00726CF7"/>
    <w:rsid w:val="007276B2"/>
    <w:rsid w:val="00727FCD"/>
    <w:rsid w:val="0073119A"/>
    <w:rsid w:val="007317D8"/>
    <w:rsid w:val="007318C8"/>
    <w:rsid w:val="00732AD2"/>
    <w:rsid w:val="00733C1F"/>
    <w:rsid w:val="00734BE9"/>
    <w:rsid w:val="007353C4"/>
    <w:rsid w:val="007355F2"/>
    <w:rsid w:val="00735D8E"/>
    <w:rsid w:val="00735DB7"/>
    <w:rsid w:val="00737500"/>
    <w:rsid w:val="00737B40"/>
    <w:rsid w:val="00737BF8"/>
    <w:rsid w:val="007406C5"/>
    <w:rsid w:val="00741EAA"/>
    <w:rsid w:val="00744731"/>
    <w:rsid w:val="007447D6"/>
    <w:rsid w:val="0074514D"/>
    <w:rsid w:val="00745706"/>
    <w:rsid w:val="00745E1F"/>
    <w:rsid w:val="00746705"/>
    <w:rsid w:val="007471C2"/>
    <w:rsid w:val="00747254"/>
    <w:rsid w:val="0074733D"/>
    <w:rsid w:val="00747FD1"/>
    <w:rsid w:val="00751432"/>
    <w:rsid w:val="00753C65"/>
    <w:rsid w:val="007555D1"/>
    <w:rsid w:val="007556C6"/>
    <w:rsid w:val="00755EA9"/>
    <w:rsid w:val="00755F34"/>
    <w:rsid w:val="007560FD"/>
    <w:rsid w:val="00756288"/>
    <w:rsid w:val="007563E0"/>
    <w:rsid w:val="00760142"/>
    <w:rsid w:val="00760DA0"/>
    <w:rsid w:val="00761067"/>
    <w:rsid w:val="00761EF6"/>
    <w:rsid w:val="00762EEE"/>
    <w:rsid w:val="00763186"/>
    <w:rsid w:val="00763566"/>
    <w:rsid w:val="007635F4"/>
    <w:rsid w:val="00763CAF"/>
    <w:rsid w:val="00763D26"/>
    <w:rsid w:val="007640A6"/>
    <w:rsid w:val="0076608A"/>
    <w:rsid w:val="007661CB"/>
    <w:rsid w:val="007667AF"/>
    <w:rsid w:val="00766803"/>
    <w:rsid w:val="007673C0"/>
    <w:rsid w:val="00771620"/>
    <w:rsid w:val="007720D3"/>
    <w:rsid w:val="00772539"/>
    <w:rsid w:val="0077257E"/>
    <w:rsid w:val="00773EE4"/>
    <w:rsid w:val="007743A4"/>
    <w:rsid w:val="007759AC"/>
    <w:rsid w:val="007777C3"/>
    <w:rsid w:val="00777A17"/>
    <w:rsid w:val="0078144E"/>
    <w:rsid w:val="0078152D"/>
    <w:rsid w:val="00782338"/>
    <w:rsid w:val="00782AC8"/>
    <w:rsid w:val="00785F05"/>
    <w:rsid w:val="00785F59"/>
    <w:rsid w:val="007864A3"/>
    <w:rsid w:val="007864D6"/>
    <w:rsid w:val="00787197"/>
    <w:rsid w:val="007871AC"/>
    <w:rsid w:val="007876E3"/>
    <w:rsid w:val="00790234"/>
    <w:rsid w:val="007909AD"/>
    <w:rsid w:val="007924A1"/>
    <w:rsid w:val="0079346F"/>
    <w:rsid w:val="007935DE"/>
    <w:rsid w:val="00793DD7"/>
    <w:rsid w:val="0079418C"/>
    <w:rsid w:val="00795437"/>
    <w:rsid w:val="00796955"/>
    <w:rsid w:val="007972FA"/>
    <w:rsid w:val="007A0529"/>
    <w:rsid w:val="007A1042"/>
    <w:rsid w:val="007A11CB"/>
    <w:rsid w:val="007A15CB"/>
    <w:rsid w:val="007A27A9"/>
    <w:rsid w:val="007A2FB8"/>
    <w:rsid w:val="007A2FEA"/>
    <w:rsid w:val="007A306D"/>
    <w:rsid w:val="007A3617"/>
    <w:rsid w:val="007A3819"/>
    <w:rsid w:val="007A4D60"/>
    <w:rsid w:val="007A677D"/>
    <w:rsid w:val="007A6F60"/>
    <w:rsid w:val="007A7307"/>
    <w:rsid w:val="007A73A8"/>
    <w:rsid w:val="007B056A"/>
    <w:rsid w:val="007B058A"/>
    <w:rsid w:val="007B2DAC"/>
    <w:rsid w:val="007B44A8"/>
    <w:rsid w:val="007B5950"/>
    <w:rsid w:val="007B6ED8"/>
    <w:rsid w:val="007C28AF"/>
    <w:rsid w:val="007C34D7"/>
    <w:rsid w:val="007C5ADD"/>
    <w:rsid w:val="007C6625"/>
    <w:rsid w:val="007C6F1E"/>
    <w:rsid w:val="007C7E89"/>
    <w:rsid w:val="007C7EF2"/>
    <w:rsid w:val="007D086A"/>
    <w:rsid w:val="007D08B6"/>
    <w:rsid w:val="007D1569"/>
    <w:rsid w:val="007D17FB"/>
    <w:rsid w:val="007D232C"/>
    <w:rsid w:val="007D2CF9"/>
    <w:rsid w:val="007D2E14"/>
    <w:rsid w:val="007D33D7"/>
    <w:rsid w:val="007D3731"/>
    <w:rsid w:val="007D5AFD"/>
    <w:rsid w:val="007D728F"/>
    <w:rsid w:val="007E13FB"/>
    <w:rsid w:val="007E2036"/>
    <w:rsid w:val="007E275F"/>
    <w:rsid w:val="007E299D"/>
    <w:rsid w:val="007E3481"/>
    <w:rsid w:val="007E3C89"/>
    <w:rsid w:val="007E5402"/>
    <w:rsid w:val="007E606C"/>
    <w:rsid w:val="007E74D1"/>
    <w:rsid w:val="007E76E4"/>
    <w:rsid w:val="007F015A"/>
    <w:rsid w:val="007F09B8"/>
    <w:rsid w:val="007F0EC1"/>
    <w:rsid w:val="007F109F"/>
    <w:rsid w:val="007F1257"/>
    <w:rsid w:val="007F1F9E"/>
    <w:rsid w:val="007F2068"/>
    <w:rsid w:val="007F226A"/>
    <w:rsid w:val="007F26DC"/>
    <w:rsid w:val="007F28C8"/>
    <w:rsid w:val="007F2E1E"/>
    <w:rsid w:val="007F3647"/>
    <w:rsid w:val="007F707E"/>
    <w:rsid w:val="007F76C8"/>
    <w:rsid w:val="007F7E09"/>
    <w:rsid w:val="0080118D"/>
    <w:rsid w:val="00801DCC"/>
    <w:rsid w:val="00802004"/>
    <w:rsid w:val="0080208A"/>
    <w:rsid w:val="00802580"/>
    <w:rsid w:val="0080328F"/>
    <w:rsid w:val="00803547"/>
    <w:rsid w:val="00804C7B"/>
    <w:rsid w:val="00805768"/>
    <w:rsid w:val="0080636E"/>
    <w:rsid w:val="008064A7"/>
    <w:rsid w:val="0080711B"/>
    <w:rsid w:val="00812617"/>
    <w:rsid w:val="008130A5"/>
    <w:rsid w:val="00813A78"/>
    <w:rsid w:val="00814241"/>
    <w:rsid w:val="00814AC7"/>
    <w:rsid w:val="00814E6F"/>
    <w:rsid w:val="00815750"/>
    <w:rsid w:val="00815E9E"/>
    <w:rsid w:val="008162F3"/>
    <w:rsid w:val="00816969"/>
    <w:rsid w:val="0081698E"/>
    <w:rsid w:val="00816CD9"/>
    <w:rsid w:val="00817EF8"/>
    <w:rsid w:val="00820378"/>
    <w:rsid w:val="00820647"/>
    <w:rsid w:val="00821BFA"/>
    <w:rsid w:val="00821EAE"/>
    <w:rsid w:val="008227A2"/>
    <w:rsid w:val="0082295A"/>
    <w:rsid w:val="0082358A"/>
    <w:rsid w:val="00823719"/>
    <w:rsid w:val="008253E7"/>
    <w:rsid w:val="008254E3"/>
    <w:rsid w:val="00825869"/>
    <w:rsid w:val="008263FF"/>
    <w:rsid w:val="00826607"/>
    <w:rsid w:val="00826D92"/>
    <w:rsid w:val="00826E88"/>
    <w:rsid w:val="00827779"/>
    <w:rsid w:val="0082779A"/>
    <w:rsid w:val="00827CA8"/>
    <w:rsid w:val="00830DBD"/>
    <w:rsid w:val="00831412"/>
    <w:rsid w:val="00831CD5"/>
    <w:rsid w:val="00832121"/>
    <w:rsid w:val="0083215F"/>
    <w:rsid w:val="008329D1"/>
    <w:rsid w:val="0083335F"/>
    <w:rsid w:val="0083384F"/>
    <w:rsid w:val="00834BFD"/>
    <w:rsid w:val="00835041"/>
    <w:rsid w:val="00835B6C"/>
    <w:rsid w:val="00835F5A"/>
    <w:rsid w:val="00837BAE"/>
    <w:rsid w:val="00840DE8"/>
    <w:rsid w:val="0084132E"/>
    <w:rsid w:val="008414EC"/>
    <w:rsid w:val="008417AD"/>
    <w:rsid w:val="0084250E"/>
    <w:rsid w:val="00842F0A"/>
    <w:rsid w:val="008441BD"/>
    <w:rsid w:val="008441F8"/>
    <w:rsid w:val="008460E6"/>
    <w:rsid w:val="00846A44"/>
    <w:rsid w:val="00846AB4"/>
    <w:rsid w:val="00846FC8"/>
    <w:rsid w:val="0084714A"/>
    <w:rsid w:val="00847D86"/>
    <w:rsid w:val="00850877"/>
    <w:rsid w:val="00851DCE"/>
    <w:rsid w:val="008525F7"/>
    <w:rsid w:val="00852E94"/>
    <w:rsid w:val="0085391F"/>
    <w:rsid w:val="008543EF"/>
    <w:rsid w:val="00854B5B"/>
    <w:rsid w:val="00857788"/>
    <w:rsid w:val="00860390"/>
    <w:rsid w:val="00862231"/>
    <w:rsid w:val="008640AA"/>
    <w:rsid w:val="0086468D"/>
    <w:rsid w:val="00865B36"/>
    <w:rsid w:val="0086675E"/>
    <w:rsid w:val="00870E47"/>
    <w:rsid w:val="00871CBA"/>
    <w:rsid w:val="0087333B"/>
    <w:rsid w:val="008733E6"/>
    <w:rsid w:val="00873BE8"/>
    <w:rsid w:val="008740B5"/>
    <w:rsid w:val="008741A3"/>
    <w:rsid w:val="008741EF"/>
    <w:rsid w:val="0087456D"/>
    <w:rsid w:val="00874B05"/>
    <w:rsid w:val="00875BFB"/>
    <w:rsid w:val="00876B0A"/>
    <w:rsid w:val="00876E2B"/>
    <w:rsid w:val="0087749B"/>
    <w:rsid w:val="008805C0"/>
    <w:rsid w:val="00880B93"/>
    <w:rsid w:val="00880F5A"/>
    <w:rsid w:val="0088143A"/>
    <w:rsid w:val="00882BF4"/>
    <w:rsid w:val="008832A8"/>
    <w:rsid w:val="0088520E"/>
    <w:rsid w:val="008862F4"/>
    <w:rsid w:val="008877A0"/>
    <w:rsid w:val="00887C57"/>
    <w:rsid w:val="008902B2"/>
    <w:rsid w:val="00890598"/>
    <w:rsid w:val="00890C3E"/>
    <w:rsid w:val="008918B4"/>
    <w:rsid w:val="00891AC0"/>
    <w:rsid w:val="00891E3A"/>
    <w:rsid w:val="00892336"/>
    <w:rsid w:val="0089294C"/>
    <w:rsid w:val="0089321B"/>
    <w:rsid w:val="00893723"/>
    <w:rsid w:val="00893D0D"/>
    <w:rsid w:val="0089586C"/>
    <w:rsid w:val="00895E95"/>
    <w:rsid w:val="008965B7"/>
    <w:rsid w:val="00896C0E"/>
    <w:rsid w:val="00896C33"/>
    <w:rsid w:val="00896FC1"/>
    <w:rsid w:val="008970BB"/>
    <w:rsid w:val="00897C95"/>
    <w:rsid w:val="008A0822"/>
    <w:rsid w:val="008A08BB"/>
    <w:rsid w:val="008A1CF0"/>
    <w:rsid w:val="008A4224"/>
    <w:rsid w:val="008A466E"/>
    <w:rsid w:val="008A4CC5"/>
    <w:rsid w:val="008A64A3"/>
    <w:rsid w:val="008A7090"/>
    <w:rsid w:val="008A7497"/>
    <w:rsid w:val="008A7A47"/>
    <w:rsid w:val="008A7E7E"/>
    <w:rsid w:val="008B0168"/>
    <w:rsid w:val="008B03FC"/>
    <w:rsid w:val="008B04F9"/>
    <w:rsid w:val="008B0CF2"/>
    <w:rsid w:val="008B0DB7"/>
    <w:rsid w:val="008B1579"/>
    <w:rsid w:val="008B2504"/>
    <w:rsid w:val="008B3B68"/>
    <w:rsid w:val="008B3C73"/>
    <w:rsid w:val="008B3E98"/>
    <w:rsid w:val="008B4398"/>
    <w:rsid w:val="008B50E9"/>
    <w:rsid w:val="008B5119"/>
    <w:rsid w:val="008B74C9"/>
    <w:rsid w:val="008B76B5"/>
    <w:rsid w:val="008B7FFE"/>
    <w:rsid w:val="008C047B"/>
    <w:rsid w:val="008C2035"/>
    <w:rsid w:val="008C2459"/>
    <w:rsid w:val="008C2E73"/>
    <w:rsid w:val="008C45C3"/>
    <w:rsid w:val="008C5EDB"/>
    <w:rsid w:val="008C6195"/>
    <w:rsid w:val="008C61FC"/>
    <w:rsid w:val="008C6F35"/>
    <w:rsid w:val="008C79AB"/>
    <w:rsid w:val="008D0DA4"/>
    <w:rsid w:val="008D152D"/>
    <w:rsid w:val="008D24DC"/>
    <w:rsid w:val="008D3AF9"/>
    <w:rsid w:val="008D4635"/>
    <w:rsid w:val="008D535D"/>
    <w:rsid w:val="008D55DE"/>
    <w:rsid w:val="008D586B"/>
    <w:rsid w:val="008D6654"/>
    <w:rsid w:val="008D7379"/>
    <w:rsid w:val="008D7AD5"/>
    <w:rsid w:val="008D7F8F"/>
    <w:rsid w:val="008E3137"/>
    <w:rsid w:val="008E3E51"/>
    <w:rsid w:val="008E3F25"/>
    <w:rsid w:val="008E4B6B"/>
    <w:rsid w:val="008E51D0"/>
    <w:rsid w:val="008E54F7"/>
    <w:rsid w:val="008E59C2"/>
    <w:rsid w:val="008E67BE"/>
    <w:rsid w:val="008E72DD"/>
    <w:rsid w:val="008F1283"/>
    <w:rsid w:val="008F2676"/>
    <w:rsid w:val="008F3AB1"/>
    <w:rsid w:val="008F4DA8"/>
    <w:rsid w:val="008F7C8C"/>
    <w:rsid w:val="009017B7"/>
    <w:rsid w:val="00901DA8"/>
    <w:rsid w:val="0090254A"/>
    <w:rsid w:val="0090319D"/>
    <w:rsid w:val="00904F38"/>
    <w:rsid w:val="009063F3"/>
    <w:rsid w:val="00907B5D"/>
    <w:rsid w:val="009103BA"/>
    <w:rsid w:val="009103E7"/>
    <w:rsid w:val="009111BA"/>
    <w:rsid w:val="009133E9"/>
    <w:rsid w:val="009133FB"/>
    <w:rsid w:val="009136CB"/>
    <w:rsid w:val="00913EDA"/>
    <w:rsid w:val="00914AC3"/>
    <w:rsid w:val="00915D42"/>
    <w:rsid w:val="00916A4A"/>
    <w:rsid w:val="009179E5"/>
    <w:rsid w:val="00917F7A"/>
    <w:rsid w:val="0092059A"/>
    <w:rsid w:val="009207A7"/>
    <w:rsid w:val="00920F71"/>
    <w:rsid w:val="0092187C"/>
    <w:rsid w:val="0092239B"/>
    <w:rsid w:val="00923505"/>
    <w:rsid w:val="00923C3A"/>
    <w:rsid w:val="00924C18"/>
    <w:rsid w:val="00925C7B"/>
    <w:rsid w:val="009263F1"/>
    <w:rsid w:val="009307EC"/>
    <w:rsid w:val="00930C91"/>
    <w:rsid w:val="00931F60"/>
    <w:rsid w:val="0093233C"/>
    <w:rsid w:val="00933373"/>
    <w:rsid w:val="0093605E"/>
    <w:rsid w:val="00937D54"/>
    <w:rsid w:val="00937FB3"/>
    <w:rsid w:val="00941A70"/>
    <w:rsid w:val="00942101"/>
    <w:rsid w:val="009423C4"/>
    <w:rsid w:val="009428A3"/>
    <w:rsid w:val="00943188"/>
    <w:rsid w:val="00945391"/>
    <w:rsid w:val="00946C15"/>
    <w:rsid w:val="00950881"/>
    <w:rsid w:val="00951560"/>
    <w:rsid w:val="009522C7"/>
    <w:rsid w:val="009537C0"/>
    <w:rsid w:val="00954A8E"/>
    <w:rsid w:val="00954CC1"/>
    <w:rsid w:val="00955E23"/>
    <w:rsid w:val="009560FD"/>
    <w:rsid w:val="00957058"/>
    <w:rsid w:val="00957292"/>
    <w:rsid w:val="00957556"/>
    <w:rsid w:val="0096061D"/>
    <w:rsid w:val="00961224"/>
    <w:rsid w:val="009616BB"/>
    <w:rsid w:val="009619FD"/>
    <w:rsid w:val="009620AD"/>
    <w:rsid w:val="00963039"/>
    <w:rsid w:val="009633B8"/>
    <w:rsid w:val="00966EE7"/>
    <w:rsid w:val="00966F05"/>
    <w:rsid w:val="009677E5"/>
    <w:rsid w:val="00967CF9"/>
    <w:rsid w:val="00971021"/>
    <w:rsid w:val="00971F5F"/>
    <w:rsid w:val="00972349"/>
    <w:rsid w:val="009728BD"/>
    <w:rsid w:val="00972FA7"/>
    <w:rsid w:val="0097414E"/>
    <w:rsid w:val="009741A3"/>
    <w:rsid w:val="009741FD"/>
    <w:rsid w:val="00974741"/>
    <w:rsid w:val="00974857"/>
    <w:rsid w:val="00974CD6"/>
    <w:rsid w:val="00975522"/>
    <w:rsid w:val="009755B4"/>
    <w:rsid w:val="0097591D"/>
    <w:rsid w:val="0097610C"/>
    <w:rsid w:val="0097664F"/>
    <w:rsid w:val="009814D6"/>
    <w:rsid w:val="009819CC"/>
    <w:rsid w:val="00981F66"/>
    <w:rsid w:val="0098235E"/>
    <w:rsid w:val="00982917"/>
    <w:rsid w:val="009837FC"/>
    <w:rsid w:val="00983B69"/>
    <w:rsid w:val="009858ED"/>
    <w:rsid w:val="00985DD6"/>
    <w:rsid w:val="00986867"/>
    <w:rsid w:val="009903B0"/>
    <w:rsid w:val="009921CE"/>
    <w:rsid w:val="00992E8F"/>
    <w:rsid w:val="009940C6"/>
    <w:rsid w:val="0099464C"/>
    <w:rsid w:val="00995FF0"/>
    <w:rsid w:val="00996264"/>
    <w:rsid w:val="00996F10"/>
    <w:rsid w:val="009A02E8"/>
    <w:rsid w:val="009A10F5"/>
    <w:rsid w:val="009A2A20"/>
    <w:rsid w:val="009A3E5C"/>
    <w:rsid w:val="009A4EF4"/>
    <w:rsid w:val="009A57B0"/>
    <w:rsid w:val="009A5FF8"/>
    <w:rsid w:val="009A659A"/>
    <w:rsid w:val="009A7363"/>
    <w:rsid w:val="009A7E6E"/>
    <w:rsid w:val="009B352E"/>
    <w:rsid w:val="009B35FA"/>
    <w:rsid w:val="009B3CBD"/>
    <w:rsid w:val="009B4297"/>
    <w:rsid w:val="009B471B"/>
    <w:rsid w:val="009B5526"/>
    <w:rsid w:val="009B569A"/>
    <w:rsid w:val="009B56A3"/>
    <w:rsid w:val="009C0D21"/>
    <w:rsid w:val="009C105F"/>
    <w:rsid w:val="009C2218"/>
    <w:rsid w:val="009C27F7"/>
    <w:rsid w:val="009C36B6"/>
    <w:rsid w:val="009C377E"/>
    <w:rsid w:val="009C5236"/>
    <w:rsid w:val="009C53CC"/>
    <w:rsid w:val="009C7B56"/>
    <w:rsid w:val="009D07AF"/>
    <w:rsid w:val="009D0DA8"/>
    <w:rsid w:val="009D1BF7"/>
    <w:rsid w:val="009D2C87"/>
    <w:rsid w:val="009D2D1C"/>
    <w:rsid w:val="009D3491"/>
    <w:rsid w:val="009D3B20"/>
    <w:rsid w:val="009D484B"/>
    <w:rsid w:val="009D496A"/>
    <w:rsid w:val="009D4D1F"/>
    <w:rsid w:val="009E0C6B"/>
    <w:rsid w:val="009E0DCA"/>
    <w:rsid w:val="009E35A2"/>
    <w:rsid w:val="009E38CB"/>
    <w:rsid w:val="009E3EC1"/>
    <w:rsid w:val="009E4937"/>
    <w:rsid w:val="009E4DF4"/>
    <w:rsid w:val="009E57F0"/>
    <w:rsid w:val="009E5FC4"/>
    <w:rsid w:val="009E7D09"/>
    <w:rsid w:val="009F1002"/>
    <w:rsid w:val="009F17B8"/>
    <w:rsid w:val="009F20C5"/>
    <w:rsid w:val="009F3506"/>
    <w:rsid w:val="009F36C7"/>
    <w:rsid w:val="009F3C29"/>
    <w:rsid w:val="009F4B1C"/>
    <w:rsid w:val="009F51D6"/>
    <w:rsid w:val="009F5A2C"/>
    <w:rsid w:val="009F71AA"/>
    <w:rsid w:val="009F751B"/>
    <w:rsid w:val="009F7DDE"/>
    <w:rsid w:val="00A00346"/>
    <w:rsid w:val="00A00B91"/>
    <w:rsid w:val="00A0159C"/>
    <w:rsid w:val="00A019D2"/>
    <w:rsid w:val="00A02DD3"/>
    <w:rsid w:val="00A04A94"/>
    <w:rsid w:val="00A05E72"/>
    <w:rsid w:val="00A067F5"/>
    <w:rsid w:val="00A0741E"/>
    <w:rsid w:val="00A07ACF"/>
    <w:rsid w:val="00A07D1D"/>
    <w:rsid w:val="00A1116B"/>
    <w:rsid w:val="00A114D2"/>
    <w:rsid w:val="00A1196B"/>
    <w:rsid w:val="00A13DF4"/>
    <w:rsid w:val="00A14775"/>
    <w:rsid w:val="00A15C9D"/>
    <w:rsid w:val="00A16077"/>
    <w:rsid w:val="00A17CF1"/>
    <w:rsid w:val="00A22332"/>
    <w:rsid w:val="00A227B1"/>
    <w:rsid w:val="00A22B6A"/>
    <w:rsid w:val="00A237CD"/>
    <w:rsid w:val="00A23E79"/>
    <w:rsid w:val="00A24140"/>
    <w:rsid w:val="00A24319"/>
    <w:rsid w:val="00A250CD"/>
    <w:rsid w:val="00A2583E"/>
    <w:rsid w:val="00A25EE9"/>
    <w:rsid w:val="00A26B76"/>
    <w:rsid w:val="00A27D9D"/>
    <w:rsid w:val="00A27DF4"/>
    <w:rsid w:val="00A31351"/>
    <w:rsid w:val="00A31C73"/>
    <w:rsid w:val="00A32060"/>
    <w:rsid w:val="00A325C0"/>
    <w:rsid w:val="00A3283F"/>
    <w:rsid w:val="00A336A6"/>
    <w:rsid w:val="00A34C3E"/>
    <w:rsid w:val="00A3519C"/>
    <w:rsid w:val="00A353B2"/>
    <w:rsid w:val="00A35A94"/>
    <w:rsid w:val="00A35AE7"/>
    <w:rsid w:val="00A35D44"/>
    <w:rsid w:val="00A40B49"/>
    <w:rsid w:val="00A40B8F"/>
    <w:rsid w:val="00A414F4"/>
    <w:rsid w:val="00A41571"/>
    <w:rsid w:val="00A419D5"/>
    <w:rsid w:val="00A41A31"/>
    <w:rsid w:val="00A42A01"/>
    <w:rsid w:val="00A42E16"/>
    <w:rsid w:val="00A42FB2"/>
    <w:rsid w:val="00A4339F"/>
    <w:rsid w:val="00A439D8"/>
    <w:rsid w:val="00A44B2D"/>
    <w:rsid w:val="00A46FEE"/>
    <w:rsid w:val="00A52610"/>
    <w:rsid w:val="00A53083"/>
    <w:rsid w:val="00A54994"/>
    <w:rsid w:val="00A5516F"/>
    <w:rsid w:val="00A55F0F"/>
    <w:rsid w:val="00A562E9"/>
    <w:rsid w:val="00A568A2"/>
    <w:rsid w:val="00A57AED"/>
    <w:rsid w:val="00A57E6D"/>
    <w:rsid w:val="00A608D9"/>
    <w:rsid w:val="00A6159A"/>
    <w:rsid w:val="00A63FE7"/>
    <w:rsid w:val="00A641DA"/>
    <w:rsid w:val="00A642EF"/>
    <w:rsid w:val="00A658A4"/>
    <w:rsid w:val="00A65B10"/>
    <w:rsid w:val="00A664B6"/>
    <w:rsid w:val="00A66E28"/>
    <w:rsid w:val="00A67A52"/>
    <w:rsid w:val="00A707D9"/>
    <w:rsid w:val="00A70DFA"/>
    <w:rsid w:val="00A713CE"/>
    <w:rsid w:val="00A718F1"/>
    <w:rsid w:val="00A71A97"/>
    <w:rsid w:val="00A71B8A"/>
    <w:rsid w:val="00A73A7D"/>
    <w:rsid w:val="00A74413"/>
    <w:rsid w:val="00A74D3B"/>
    <w:rsid w:val="00A75551"/>
    <w:rsid w:val="00A758D1"/>
    <w:rsid w:val="00A77552"/>
    <w:rsid w:val="00A77ABF"/>
    <w:rsid w:val="00A77AEF"/>
    <w:rsid w:val="00A8073E"/>
    <w:rsid w:val="00A82BD7"/>
    <w:rsid w:val="00A83479"/>
    <w:rsid w:val="00A83ED0"/>
    <w:rsid w:val="00A859D9"/>
    <w:rsid w:val="00A87ADF"/>
    <w:rsid w:val="00A87B7D"/>
    <w:rsid w:val="00A90B57"/>
    <w:rsid w:val="00A90DC2"/>
    <w:rsid w:val="00A92326"/>
    <w:rsid w:val="00A937B8"/>
    <w:rsid w:val="00A93F7E"/>
    <w:rsid w:val="00A941A2"/>
    <w:rsid w:val="00A97B42"/>
    <w:rsid w:val="00A97FE1"/>
    <w:rsid w:val="00AA0056"/>
    <w:rsid w:val="00AA03FC"/>
    <w:rsid w:val="00AA0606"/>
    <w:rsid w:val="00AA14E5"/>
    <w:rsid w:val="00AA188F"/>
    <w:rsid w:val="00AA1B84"/>
    <w:rsid w:val="00AA23B6"/>
    <w:rsid w:val="00AA2B22"/>
    <w:rsid w:val="00AA2F4D"/>
    <w:rsid w:val="00AA4A2B"/>
    <w:rsid w:val="00AA6180"/>
    <w:rsid w:val="00AA732E"/>
    <w:rsid w:val="00AB37D9"/>
    <w:rsid w:val="00AB4526"/>
    <w:rsid w:val="00AB4563"/>
    <w:rsid w:val="00AB4583"/>
    <w:rsid w:val="00AB4A2C"/>
    <w:rsid w:val="00AB4BA4"/>
    <w:rsid w:val="00AB51DF"/>
    <w:rsid w:val="00AB584C"/>
    <w:rsid w:val="00AB597A"/>
    <w:rsid w:val="00AB5EDE"/>
    <w:rsid w:val="00AC07D7"/>
    <w:rsid w:val="00AC0D9A"/>
    <w:rsid w:val="00AC0E07"/>
    <w:rsid w:val="00AC122C"/>
    <w:rsid w:val="00AC2B4C"/>
    <w:rsid w:val="00AC2E1C"/>
    <w:rsid w:val="00AC3184"/>
    <w:rsid w:val="00AC3B4A"/>
    <w:rsid w:val="00AC4FA2"/>
    <w:rsid w:val="00AC51D8"/>
    <w:rsid w:val="00AC5AD6"/>
    <w:rsid w:val="00AC5B37"/>
    <w:rsid w:val="00AC5D3B"/>
    <w:rsid w:val="00AC5EF1"/>
    <w:rsid w:val="00AC67EB"/>
    <w:rsid w:val="00AC78C1"/>
    <w:rsid w:val="00AC7FDD"/>
    <w:rsid w:val="00AD21F0"/>
    <w:rsid w:val="00AD30F0"/>
    <w:rsid w:val="00AD39C2"/>
    <w:rsid w:val="00AD3BC1"/>
    <w:rsid w:val="00AD4087"/>
    <w:rsid w:val="00AD50A3"/>
    <w:rsid w:val="00AD65FC"/>
    <w:rsid w:val="00AD6896"/>
    <w:rsid w:val="00AD68B4"/>
    <w:rsid w:val="00AD6B63"/>
    <w:rsid w:val="00AD73E3"/>
    <w:rsid w:val="00AE0D97"/>
    <w:rsid w:val="00AE11DC"/>
    <w:rsid w:val="00AE22CA"/>
    <w:rsid w:val="00AE2872"/>
    <w:rsid w:val="00AE2BB9"/>
    <w:rsid w:val="00AE3757"/>
    <w:rsid w:val="00AE3847"/>
    <w:rsid w:val="00AE39BB"/>
    <w:rsid w:val="00AE3C79"/>
    <w:rsid w:val="00AE4DD4"/>
    <w:rsid w:val="00AE5A1B"/>
    <w:rsid w:val="00AE61F9"/>
    <w:rsid w:val="00AE719F"/>
    <w:rsid w:val="00AF0D6F"/>
    <w:rsid w:val="00AF104A"/>
    <w:rsid w:val="00AF1072"/>
    <w:rsid w:val="00AF1906"/>
    <w:rsid w:val="00AF1933"/>
    <w:rsid w:val="00AF19B8"/>
    <w:rsid w:val="00AF3563"/>
    <w:rsid w:val="00AF35AF"/>
    <w:rsid w:val="00AF498F"/>
    <w:rsid w:val="00AF4AB6"/>
    <w:rsid w:val="00AF519B"/>
    <w:rsid w:val="00AF61C2"/>
    <w:rsid w:val="00AF7675"/>
    <w:rsid w:val="00B018A2"/>
    <w:rsid w:val="00B02B3A"/>
    <w:rsid w:val="00B03D3F"/>
    <w:rsid w:val="00B057A0"/>
    <w:rsid w:val="00B05D98"/>
    <w:rsid w:val="00B06D9B"/>
    <w:rsid w:val="00B07148"/>
    <w:rsid w:val="00B07583"/>
    <w:rsid w:val="00B07610"/>
    <w:rsid w:val="00B10B99"/>
    <w:rsid w:val="00B10EC2"/>
    <w:rsid w:val="00B11B4F"/>
    <w:rsid w:val="00B12E61"/>
    <w:rsid w:val="00B13108"/>
    <w:rsid w:val="00B13642"/>
    <w:rsid w:val="00B13A6A"/>
    <w:rsid w:val="00B141B9"/>
    <w:rsid w:val="00B15390"/>
    <w:rsid w:val="00B16364"/>
    <w:rsid w:val="00B16C48"/>
    <w:rsid w:val="00B16D36"/>
    <w:rsid w:val="00B176A9"/>
    <w:rsid w:val="00B176F1"/>
    <w:rsid w:val="00B17B51"/>
    <w:rsid w:val="00B207CB"/>
    <w:rsid w:val="00B21470"/>
    <w:rsid w:val="00B21512"/>
    <w:rsid w:val="00B22659"/>
    <w:rsid w:val="00B22869"/>
    <w:rsid w:val="00B22D2E"/>
    <w:rsid w:val="00B2380F"/>
    <w:rsid w:val="00B23844"/>
    <w:rsid w:val="00B23D0D"/>
    <w:rsid w:val="00B250A6"/>
    <w:rsid w:val="00B25327"/>
    <w:rsid w:val="00B25900"/>
    <w:rsid w:val="00B260D6"/>
    <w:rsid w:val="00B27180"/>
    <w:rsid w:val="00B272A2"/>
    <w:rsid w:val="00B30111"/>
    <w:rsid w:val="00B30211"/>
    <w:rsid w:val="00B3035F"/>
    <w:rsid w:val="00B30947"/>
    <w:rsid w:val="00B32D67"/>
    <w:rsid w:val="00B352F0"/>
    <w:rsid w:val="00B35955"/>
    <w:rsid w:val="00B35EDF"/>
    <w:rsid w:val="00B3612A"/>
    <w:rsid w:val="00B3648E"/>
    <w:rsid w:val="00B37049"/>
    <w:rsid w:val="00B3731E"/>
    <w:rsid w:val="00B40DB4"/>
    <w:rsid w:val="00B41EC8"/>
    <w:rsid w:val="00B420DD"/>
    <w:rsid w:val="00B4217C"/>
    <w:rsid w:val="00B42509"/>
    <w:rsid w:val="00B43CEB"/>
    <w:rsid w:val="00B440AD"/>
    <w:rsid w:val="00B44FBF"/>
    <w:rsid w:val="00B46132"/>
    <w:rsid w:val="00B47B5A"/>
    <w:rsid w:val="00B507F9"/>
    <w:rsid w:val="00B51358"/>
    <w:rsid w:val="00B516A8"/>
    <w:rsid w:val="00B5173A"/>
    <w:rsid w:val="00B51E50"/>
    <w:rsid w:val="00B52E99"/>
    <w:rsid w:val="00B541B1"/>
    <w:rsid w:val="00B55E83"/>
    <w:rsid w:val="00B57CB7"/>
    <w:rsid w:val="00B6116D"/>
    <w:rsid w:val="00B61E08"/>
    <w:rsid w:val="00B6212E"/>
    <w:rsid w:val="00B6270D"/>
    <w:rsid w:val="00B63173"/>
    <w:rsid w:val="00B63A8B"/>
    <w:rsid w:val="00B6458B"/>
    <w:rsid w:val="00B660F0"/>
    <w:rsid w:val="00B66518"/>
    <w:rsid w:val="00B66DD3"/>
    <w:rsid w:val="00B66F2D"/>
    <w:rsid w:val="00B679E0"/>
    <w:rsid w:val="00B70409"/>
    <w:rsid w:val="00B7070A"/>
    <w:rsid w:val="00B709F1"/>
    <w:rsid w:val="00B70A56"/>
    <w:rsid w:val="00B70C05"/>
    <w:rsid w:val="00B73587"/>
    <w:rsid w:val="00B738DF"/>
    <w:rsid w:val="00B73D21"/>
    <w:rsid w:val="00B73E0C"/>
    <w:rsid w:val="00B74633"/>
    <w:rsid w:val="00B752B2"/>
    <w:rsid w:val="00B75713"/>
    <w:rsid w:val="00B75C73"/>
    <w:rsid w:val="00B80AA9"/>
    <w:rsid w:val="00B81FF4"/>
    <w:rsid w:val="00B82B0E"/>
    <w:rsid w:val="00B83EDC"/>
    <w:rsid w:val="00B8527E"/>
    <w:rsid w:val="00B856D0"/>
    <w:rsid w:val="00B86788"/>
    <w:rsid w:val="00B9086E"/>
    <w:rsid w:val="00B917D5"/>
    <w:rsid w:val="00B91F6C"/>
    <w:rsid w:val="00B925AF"/>
    <w:rsid w:val="00B92B1C"/>
    <w:rsid w:val="00B930BA"/>
    <w:rsid w:val="00B9333D"/>
    <w:rsid w:val="00B9395A"/>
    <w:rsid w:val="00B9403E"/>
    <w:rsid w:val="00B940EF"/>
    <w:rsid w:val="00B94D71"/>
    <w:rsid w:val="00B94DB1"/>
    <w:rsid w:val="00B95247"/>
    <w:rsid w:val="00B95841"/>
    <w:rsid w:val="00B95C08"/>
    <w:rsid w:val="00B9636E"/>
    <w:rsid w:val="00BA04F3"/>
    <w:rsid w:val="00BA0D07"/>
    <w:rsid w:val="00BA10DE"/>
    <w:rsid w:val="00BA1CF0"/>
    <w:rsid w:val="00BA1D84"/>
    <w:rsid w:val="00BA27B1"/>
    <w:rsid w:val="00BA40F0"/>
    <w:rsid w:val="00BA4461"/>
    <w:rsid w:val="00BA510D"/>
    <w:rsid w:val="00BA51E2"/>
    <w:rsid w:val="00BA5478"/>
    <w:rsid w:val="00BA57D1"/>
    <w:rsid w:val="00BA663E"/>
    <w:rsid w:val="00BA6AF2"/>
    <w:rsid w:val="00BB19FB"/>
    <w:rsid w:val="00BB1F15"/>
    <w:rsid w:val="00BB2865"/>
    <w:rsid w:val="00BB328D"/>
    <w:rsid w:val="00BB439C"/>
    <w:rsid w:val="00BB4792"/>
    <w:rsid w:val="00BB55DE"/>
    <w:rsid w:val="00BB6CFA"/>
    <w:rsid w:val="00BB7B34"/>
    <w:rsid w:val="00BB7C0F"/>
    <w:rsid w:val="00BC04B9"/>
    <w:rsid w:val="00BC08FD"/>
    <w:rsid w:val="00BC0DC7"/>
    <w:rsid w:val="00BC23A8"/>
    <w:rsid w:val="00BC35E6"/>
    <w:rsid w:val="00BC4FB5"/>
    <w:rsid w:val="00BC5C6E"/>
    <w:rsid w:val="00BC6054"/>
    <w:rsid w:val="00BC7052"/>
    <w:rsid w:val="00BD00DD"/>
    <w:rsid w:val="00BD0A93"/>
    <w:rsid w:val="00BD1355"/>
    <w:rsid w:val="00BD163C"/>
    <w:rsid w:val="00BD1994"/>
    <w:rsid w:val="00BD19EE"/>
    <w:rsid w:val="00BD1A8B"/>
    <w:rsid w:val="00BD3421"/>
    <w:rsid w:val="00BD3A3E"/>
    <w:rsid w:val="00BD3C6B"/>
    <w:rsid w:val="00BD5513"/>
    <w:rsid w:val="00BD55DF"/>
    <w:rsid w:val="00BD58F0"/>
    <w:rsid w:val="00BD66E5"/>
    <w:rsid w:val="00BD6B4E"/>
    <w:rsid w:val="00BD6C5B"/>
    <w:rsid w:val="00BD6F63"/>
    <w:rsid w:val="00BE200E"/>
    <w:rsid w:val="00BE26FD"/>
    <w:rsid w:val="00BE34D0"/>
    <w:rsid w:val="00BE3784"/>
    <w:rsid w:val="00BE658A"/>
    <w:rsid w:val="00BE68FB"/>
    <w:rsid w:val="00BE7B5D"/>
    <w:rsid w:val="00BF0156"/>
    <w:rsid w:val="00BF053E"/>
    <w:rsid w:val="00BF0E05"/>
    <w:rsid w:val="00BF1DC5"/>
    <w:rsid w:val="00BF2566"/>
    <w:rsid w:val="00BF2843"/>
    <w:rsid w:val="00BF29CC"/>
    <w:rsid w:val="00BF3369"/>
    <w:rsid w:val="00BF3394"/>
    <w:rsid w:val="00BF34F2"/>
    <w:rsid w:val="00BF3FE0"/>
    <w:rsid w:val="00BF5360"/>
    <w:rsid w:val="00BF6F98"/>
    <w:rsid w:val="00BF7AA9"/>
    <w:rsid w:val="00BF7B79"/>
    <w:rsid w:val="00BF7BB6"/>
    <w:rsid w:val="00C011A0"/>
    <w:rsid w:val="00C01C70"/>
    <w:rsid w:val="00C0295F"/>
    <w:rsid w:val="00C03468"/>
    <w:rsid w:val="00C05286"/>
    <w:rsid w:val="00C07322"/>
    <w:rsid w:val="00C07EAB"/>
    <w:rsid w:val="00C107B9"/>
    <w:rsid w:val="00C10ECB"/>
    <w:rsid w:val="00C12A0A"/>
    <w:rsid w:val="00C12E20"/>
    <w:rsid w:val="00C13640"/>
    <w:rsid w:val="00C141F8"/>
    <w:rsid w:val="00C149AB"/>
    <w:rsid w:val="00C15303"/>
    <w:rsid w:val="00C157D8"/>
    <w:rsid w:val="00C15A9D"/>
    <w:rsid w:val="00C15C64"/>
    <w:rsid w:val="00C21546"/>
    <w:rsid w:val="00C21687"/>
    <w:rsid w:val="00C22022"/>
    <w:rsid w:val="00C22AF7"/>
    <w:rsid w:val="00C24539"/>
    <w:rsid w:val="00C25B78"/>
    <w:rsid w:val="00C25D30"/>
    <w:rsid w:val="00C27014"/>
    <w:rsid w:val="00C31A62"/>
    <w:rsid w:val="00C321CC"/>
    <w:rsid w:val="00C32570"/>
    <w:rsid w:val="00C33AA0"/>
    <w:rsid w:val="00C34525"/>
    <w:rsid w:val="00C34557"/>
    <w:rsid w:val="00C34945"/>
    <w:rsid w:val="00C351B8"/>
    <w:rsid w:val="00C372A6"/>
    <w:rsid w:val="00C41B9C"/>
    <w:rsid w:val="00C41E44"/>
    <w:rsid w:val="00C4358A"/>
    <w:rsid w:val="00C44DB1"/>
    <w:rsid w:val="00C45AEE"/>
    <w:rsid w:val="00C46FD7"/>
    <w:rsid w:val="00C47BC9"/>
    <w:rsid w:val="00C50237"/>
    <w:rsid w:val="00C50348"/>
    <w:rsid w:val="00C515B7"/>
    <w:rsid w:val="00C51D82"/>
    <w:rsid w:val="00C52BA2"/>
    <w:rsid w:val="00C5387E"/>
    <w:rsid w:val="00C54611"/>
    <w:rsid w:val="00C55FB8"/>
    <w:rsid w:val="00C5694E"/>
    <w:rsid w:val="00C57AF5"/>
    <w:rsid w:val="00C60320"/>
    <w:rsid w:val="00C60430"/>
    <w:rsid w:val="00C608A8"/>
    <w:rsid w:val="00C60A8F"/>
    <w:rsid w:val="00C612AA"/>
    <w:rsid w:val="00C615A0"/>
    <w:rsid w:val="00C61C1F"/>
    <w:rsid w:val="00C6507F"/>
    <w:rsid w:val="00C664E7"/>
    <w:rsid w:val="00C665EF"/>
    <w:rsid w:val="00C6678D"/>
    <w:rsid w:val="00C67A12"/>
    <w:rsid w:val="00C7001B"/>
    <w:rsid w:val="00C70E7E"/>
    <w:rsid w:val="00C7217A"/>
    <w:rsid w:val="00C72AC0"/>
    <w:rsid w:val="00C73B98"/>
    <w:rsid w:val="00C770CA"/>
    <w:rsid w:val="00C779A4"/>
    <w:rsid w:val="00C80820"/>
    <w:rsid w:val="00C814A7"/>
    <w:rsid w:val="00C81AAB"/>
    <w:rsid w:val="00C824E1"/>
    <w:rsid w:val="00C82A44"/>
    <w:rsid w:val="00C82CAA"/>
    <w:rsid w:val="00C82E1F"/>
    <w:rsid w:val="00C832CB"/>
    <w:rsid w:val="00C83695"/>
    <w:rsid w:val="00C83A72"/>
    <w:rsid w:val="00C84226"/>
    <w:rsid w:val="00C84FE2"/>
    <w:rsid w:val="00C8641F"/>
    <w:rsid w:val="00C86622"/>
    <w:rsid w:val="00C86937"/>
    <w:rsid w:val="00C870B6"/>
    <w:rsid w:val="00C87190"/>
    <w:rsid w:val="00C878CB"/>
    <w:rsid w:val="00C87BE3"/>
    <w:rsid w:val="00C87C59"/>
    <w:rsid w:val="00C90265"/>
    <w:rsid w:val="00C9231F"/>
    <w:rsid w:val="00C92877"/>
    <w:rsid w:val="00C92CF5"/>
    <w:rsid w:val="00C94473"/>
    <w:rsid w:val="00C94BEA"/>
    <w:rsid w:val="00C94D26"/>
    <w:rsid w:val="00C94EFB"/>
    <w:rsid w:val="00C96815"/>
    <w:rsid w:val="00C972F9"/>
    <w:rsid w:val="00C97D3E"/>
    <w:rsid w:val="00CA3E73"/>
    <w:rsid w:val="00CA3F5C"/>
    <w:rsid w:val="00CA4FD9"/>
    <w:rsid w:val="00CA51A4"/>
    <w:rsid w:val="00CA56E8"/>
    <w:rsid w:val="00CA61FF"/>
    <w:rsid w:val="00CA6481"/>
    <w:rsid w:val="00CA6B50"/>
    <w:rsid w:val="00CB0FCF"/>
    <w:rsid w:val="00CB145C"/>
    <w:rsid w:val="00CB1D0F"/>
    <w:rsid w:val="00CB5361"/>
    <w:rsid w:val="00CB54D5"/>
    <w:rsid w:val="00CB5F9F"/>
    <w:rsid w:val="00CB5FF0"/>
    <w:rsid w:val="00CB7D8F"/>
    <w:rsid w:val="00CC12AF"/>
    <w:rsid w:val="00CC1735"/>
    <w:rsid w:val="00CC1DAB"/>
    <w:rsid w:val="00CC3818"/>
    <w:rsid w:val="00CC4D65"/>
    <w:rsid w:val="00CC6946"/>
    <w:rsid w:val="00CC7D3B"/>
    <w:rsid w:val="00CD05F4"/>
    <w:rsid w:val="00CD19DA"/>
    <w:rsid w:val="00CD21BF"/>
    <w:rsid w:val="00CD3763"/>
    <w:rsid w:val="00CD3B00"/>
    <w:rsid w:val="00CD437C"/>
    <w:rsid w:val="00CD555F"/>
    <w:rsid w:val="00CD579C"/>
    <w:rsid w:val="00CD596F"/>
    <w:rsid w:val="00CD5B75"/>
    <w:rsid w:val="00CD6D70"/>
    <w:rsid w:val="00CD726F"/>
    <w:rsid w:val="00CD72E2"/>
    <w:rsid w:val="00CD7723"/>
    <w:rsid w:val="00CE14AF"/>
    <w:rsid w:val="00CE1D52"/>
    <w:rsid w:val="00CE3451"/>
    <w:rsid w:val="00CE3CC7"/>
    <w:rsid w:val="00CE4058"/>
    <w:rsid w:val="00CE455C"/>
    <w:rsid w:val="00CE4AAD"/>
    <w:rsid w:val="00CE5B98"/>
    <w:rsid w:val="00CE62A6"/>
    <w:rsid w:val="00CE6D63"/>
    <w:rsid w:val="00CE6EE2"/>
    <w:rsid w:val="00CE712C"/>
    <w:rsid w:val="00CE7370"/>
    <w:rsid w:val="00CE7839"/>
    <w:rsid w:val="00CF0069"/>
    <w:rsid w:val="00CF04BD"/>
    <w:rsid w:val="00CF17BD"/>
    <w:rsid w:val="00CF2A77"/>
    <w:rsid w:val="00CF2DE8"/>
    <w:rsid w:val="00CF2F26"/>
    <w:rsid w:val="00CF3241"/>
    <w:rsid w:val="00CF42AF"/>
    <w:rsid w:val="00CF5409"/>
    <w:rsid w:val="00CF69E8"/>
    <w:rsid w:val="00CF7FF3"/>
    <w:rsid w:val="00D00325"/>
    <w:rsid w:val="00D01830"/>
    <w:rsid w:val="00D01C08"/>
    <w:rsid w:val="00D02476"/>
    <w:rsid w:val="00D02847"/>
    <w:rsid w:val="00D02CE5"/>
    <w:rsid w:val="00D0365A"/>
    <w:rsid w:val="00D03DAE"/>
    <w:rsid w:val="00D05974"/>
    <w:rsid w:val="00D05990"/>
    <w:rsid w:val="00D05A9D"/>
    <w:rsid w:val="00D06922"/>
    <w:rsid w:val="00D06C57"/>
    <w:rsid w:val="00D07487"/>
    <w:rsid w:val="00D0778E"/>
    <w:rsid w:val="00D10A7C"/>
    <w:rsid w:val="00D10E8C"/>
    <w:rsid w:val="00D11A09"/>
    <w:rsid w:val="00D14DC8"/>
    <w:rsid w:val="00D15264"/>
    <w:rsid w:val="00D16AD9"/>
    <w:rsid w:val="00D20313"/>
    <w:rsid w:val="00D213C3"/>
    <w:rsid w:val="00D22EB3"/>
    <w:rsid w:val="00D23D0A"/>
    <w:rsid w:val="00D243C0"/>
    <w:rsid w:val="00D251A1"/>
    <w:rsid w:val="00D26F75"/>
    <w:rsid w:val="00D26FA3"/>
    <w:rsid w:val="00D2708F"/>
    <w:rsid w:val="00D3119B"/>
    <w:rsid w:val="00D313E6"/>
    <w:rsid w:val="00D31F23"/>
    <w:rsid w:val="00D3205D"/>
    <w:rsid w:val="00D321C2"/>
    <w:rsid w:val="00D33307"/>
    <w:rsid w:val="00D33E3D"/>
    <w:rsid w:val="00D33FBA"/>
    <w:rsid w:val="00D34624"/>
    <w:rsid w:val="00D34A6C"/>
    <w:rsid w:val="00D35605"/>
    <w:rsid w:val="00D35E89"/>
    <w:rsid w:val="00D36421"/>
    <w:rsid w:val="00D364F4"/>
    <w:rsid w:val="00D37102"/>
    <w:rsid w:val="00D37CBE"/>
    <w:rsid w:val="00D40253"/>
    <w:rsid w:val="00D40606"/>
    <w:rsid w:val="00D40DA0"/>
    <w:rsid w:val="00D41A2D"/>
    <w:rsid w:val="00D44C4E"/>
    <w:rsid w:val="00D4504B"/>
    <w:rsid w:val="00D4519D"/>
    <w:rsid w:val="00D46346"/>
    <w:rsid w:val="00D46627"/>
    <w:rsid w:val="00D46955"/>
    <w:rsid w:val="00D47152"/>
    <w:rsid w:val="00D4722D"/>
    <w:rsid w:val="00D47329"/>
    <w:rsid w:val="00D47AD1"/>
    <w:rsid w:val="00D53E96"/>
    <w:rsid w:val="00D54E33"/>
    <w:rsid w:val="00D55449"/>
    <w:rsid w:val="00D55EC3"/>
    <w:rsid w:val="00D565C3"/>
    <w:rsid w:val="00D573CB"/>
    <w:rsid w:val="00D602E5"/>
    <w:rsid w:val="00D607F2"/>
    <w:rsid w:val="00D60E2E"/>
    <w:rsid w:val="00D6198D"/>
    <w:rsid w:val="00D62768"/>
    <w:rsid w:val="00D63278"/>
    <w:rsid w:val="00D63437"/>
    <w:rsid w:val="00D6371C"/>
    <w:rsid w:val="00D637C6"/>
    <w:rsid w:val="00D639BF"/>
    <w:rsid w:val="00D63BBE"/>
    <w:rsid w:val="00D63CE9"/>
    <w:rsid w:val="00D6475B"/>
    <w:rsid w:val="00D64F79"/>
    <w:rsid w:val="00D66063"/>
    <w:rsid w:val="00D6609C"/>
    <w:rsid w:val="00D6737E"/>
    <w:rsid w:val="00D67E32"/>
    <w:rsid w:val="00D70D0B"/>
    <w:rsid w:val="00D72135"/>
    <w:rsid w:val="00D73806"/>
    <w:rsid w:val="00D73DCE"/>
    <w:rsid w:val="00D752E8"/>
    <w:rsid w:val="00D75375"/>
    <w:rsid w:val="00D75600"/>
    <w:rsid w:val="00D76062"/>
    <w:rsid w:val="00D760CF"/>
    <w:rsid w:val="00D76170"/>
    <w:rsid w:val="00D77206"/>
    <w:rsid w:val="00D7721A"/>
    <w:rsid w:val="00D77415"/>
    <w:rsid w:val="00D77862"/>
    <w:rsid w:val="00D77D74"/>
    <w:rsid w:val="00D81733"/>
    <w:rsid w:val="00D81B7F"/>
    <w:rsid w:val="00D826D9"/>
    <w:rsid w:val="00D836E5"/>
    <w:rsid w:val="00D904C3"/>
    <w:rsid w:val="00D90C65"/>
    <w:rsid w:val="00D91784"/>
    <w:rsid w:val="00D917DC"/>
    <w:rsid w:val="00D91A80"/>
    <w:rsid w:val="00D9234D"/>
    <w:rsid w:val="00D92573"/>
    <w:rsid w:val="00D9287C"/>
    <w:rsid w:val="00D93594"/>
    <w:rsid w:val="00D9424C"/>
    <w:rsid w:val="00D9512E"/>
    <w:rsid w:val="00D954F3"/>
    <w:rsid w:val="00D955AE"/>
    <w:rsid w:val="00D95962"/>
    <w:rsid w:val="00D96654"/>
    <w:rsid w:val="00D972F3"/>
    <w:rsid w:val="00D97342"/>
    <w:rsid w:val="00D97EFA"/>
    <w:rsid w:val="00DA1208"/>
    <w:rsid w:val="00DA1750"/>
    <w:rsid w:val="00DA1832"/>
    <w:rsid w:val="00DA19E9"/>
    <w:rsid w:val="00DA1DD2"/>
    <w:rsid w:val="00DA3CEC"/>
    <w:rsid w:val="00DA5CB9"/>
    <w:rsid w:val="00DA643B"/>
    <w:rsid w:val="00DA685A"/>
    <w:rsid w:val="00DA773A"/>
    <w:rsid w:val="00DA78EB"/>
    <w:rsid w:val="00DB176B"/>
    <w:rsid w:val="00DB33D6"/>
    <w:rsid w:val="00DB3EF3"/>
    <w:rsid w:val="00DB739B"/>
    <w:rsid w:val="00DB75D1"/>
    <w:rsid w:val="00DC03A4"/>
    <w:rsid w:val="00DC1E5F"/>
    <w:rsid w:val="00DC2875"/>
    <w:rsid w:val="00DC2E86"/>
    <w:rsid w:val="00DC40A8"/>
    <w:rsid w:val="00DC54F5"/>
    <w:rsid w:val="00DC570B"/>
    <w:rsid w:val="00DC5840"/>
    <w:rsid w:val="00DC585F"/>
    <w:rsid w:val="00DC614B"/>
    <w:rsid w:val="00DC6F08"/>
    <w:rsid w:val="00DC70DF"/>
    <w:rsid w:val="00DC710D"/>
    <w:rsid w:val="00DC73DF"/>
    <w:rsid w:val="00DC7C02"/>
    <w:rsid w:val="00DC7C30"/>
    <w:rsid w:val="00DD0056"/>
    <w:rsid w:val="00DD01A8"/>
    <w:rsid w:val="00DD06D1"/>
    <w:rsid w:val="00DD0701"/>
    <w:rsid w:val="00DD19EC"/>
    <w:rsid w:val="00DD2820"/>
    <w:rsid w:val="00DD31AA"/>
    <w:rsid w:val="00DD370F"/>
    <w:rsid w:val="00DD5D70"/>
    <w:rsid w:val="00DD62D3"/>
    <w:rsid w:val="00DD6309"/>
    <w:rsid w:val="00DD6F43"/>
    <w:rsid w:val="00DD7306"/>
    <w:rsid w:val="00DE00CE"/>
    <w:rsid w:val="00DE3764"/>
    <w:rsid w:val="00DE6251"/>
    <w:rsid w:val="00DE6F53"/>
    <w:rsid w:val="00DE7586"/>
    <w:rsid w:val="00DF0A08"/>
    <w:rsid w:val="00DF1B40"/>
    <w:rsid w:val="00DF32A8"/>
    <w:rsid w:val="00DF3914"/>
    <w:rsid w:val="00DF610C"/>
    <w:rsid w:val="00DF7D7B"/>
    <w:rsid w:val="00E000A5"/>
    <w:rsid w:val="00E00501"/>
    <w:rsid w:val="00E02DA7"/>
    <w:rsid w:val="00E02FD9"/>
    <w:rsid w:val="00E03ACC"/>
    <w:rsid w:val="00E050C9"/>
    <w:rsid w:val="00E0547C"/>
    <w:rsid w:val="00E0559F"/>
    <w:rsid w:val="00E05E6E"/>
    <w:rsid w:val="00E0718E"/>
    <w:rsid w:val="00E103A1"/>
    <w:rsid w:val="00E10DE7"/>
    <w:rsid w:val="00E130AB"/>
    <w:rsid w:val="00E132A5"/>
    <w:rsid w:val="00E1487D"/>
    <w:rsid w:val="00E149FD"/>
    <w:rsid w:val="00E14B46"/>
    <w:rsid w:val="00E14BB9"/>
    <w:rsid w:val="00E15802"/>
    <w:rsid w:val="00E15E82"/>
    <w:rsid w:val="00E179C3"/>
    <w:rsid w:val="00E17F60"/>
    <w:rsid w:val="00E20680"/>
    <w:rsid w:val="00E21322"/>
    <w:rsid w:val="00E21628"/>
    <w:rsid w:val="00E21B77"/>
    <w:rsid w:val="00E21C27"/>
    <w:rsid w:val="00E23996"/>
    <w:rsid w:val="00E25A40"/>
    <w:rsid w:val="00E260B8"/>
    <w:rsid w:val="00E26168"/>
    <w:rsid w:val="00E26491"/>
    <w:rsid w:val="00E269FD"/>
    <w:rsid w:val="00E26A97"/>
    <w:rsid w:val="00E270F0"/>
    <w:rsid w:val="00E315A3"/>
    <w:rsid w:val="00E31BC9"/>
    <w:rsid w:val="00E326B9"/>
    <w:rsid w:val="00E3326C"/>
    <w:rsid w:val="00E33BDF"/>
    <w:rsid w:val="00E33D47"/>
    <w:rsid w:val="00E33D85"/>
    <w:rsid w:val="00E35023"/>
    <w:rsid w:val="00E353C0"/>
    <w:rsid w:val="00E35903"/>
    <w:rsid w:val="00E3695D"/>
    <w:rsid w:val="00E36C79"/>
    <w:rsid w:val="00E36D56"/>
    <w:rsid w:val="00E36F4B"/>
    <w:rsid w:val="00E37C81"/>
    <w:rsid w:val="00E40166"/>
    <w:rsid w:val="00E411E6"/>
    <w:rsid w:val="00E4397A"/>
    <w:rsid w:val="00E43A61"/>
    <w:rsid w:val="00E43EFA"/>
    <w:rsid w:val="00E4432F"/>
    <w:rsid w:val="00E45742"/>
    <w:rsid w:val="00E45D47"/>
    <w:rsid w:val="00E476DD"/>
    <w:rsid w:val="00E479C0"/>
    <w:rsid w:val="00E479DF"/>
    <w:rsid w:val="00E502EB"/>
    <w:rsid w:val="00E50646"/>
    <w:rsid w:val="00E5079D"/>
    <w:rsid w:val="00E507BD"/>
    <w:rsid w:val="00E51FC3"/>
    <w:rsid w:val="00E52419"/>
    <w:rsid w:val="00E52666"/>
    <w:rsid w:val="00E52F1A"/>
    <w:rsid w:val="00E5312A"/>
    <w:rsid w:val="00E548CF"/>
    <w:rsid w:val="00E56233"/>
    <w:rsid w:val="00E562EA"/>
    <w:rsid w:val="00E56600"/>
    <w:rsid w:val="00E6272A"/>
    <w:rsid w:val="00E62C51"/>
    <w:rsid w:val="00E63606"/>
    <w:rsid w:val="00E63AF2"/>
    <w:rsid w:val="00E644DA"/>
    <w:rsid w:val="00E649BC"/>
    <w:rsid w:val="00E6558D"/>
    <w:rsid w:val="00E6642F"/>
    <w:rsid w:val="00E66C51"/>
    <w:rsid w:val="00E703F2"/>
    <w:rsid w:val="00E705E0"/>
    <w:rsid w:val="00E70D2F"/>
    <w:rsid w:val="00E70D30"/>
    <w:rsid w:val="00E714CB"/>
    <w:rsid w:val="00E71700"/>
    <w:rsid w:val="00E726E3"/>
    <w:rsid w:val="00E7343B"/>
    <w:rsid w:val="00E7354A"/>
    <w:rsid w:val="00E73F37"/>
    <w:rsid w:val="00E740BF"/>
    <w:rsid w:val="00E74CAA"/>
    <w:rsid w:val="00E74DA0"/>
    <w:rsid w:val="00E764D1"/>
    <w:rsid w:val="00E764DC"/>
    <w:rsid w:val="00E76745"/>
    <w:rsid w:val="00E76F54"/>
    <w:rsid w:val="00E77643"/>
    <w:rsid w:val="00E77682"/>
    <w:rsid w:val="00E7791F"/>
    <w:rsid w:val="00E77BC6"/>
    <w:rsid w:val="00E810D7"/>
    <w:rsid w:val="00E8119A"/>
    <w:rsid w:val="00E81342"/>
    <w:rsid w:val="00E818EE"/>
    <w:rsid w:val="00E8335D"/>
    <w:rsid w:val="00E83ADB"/>
    <w:rsid w:val="00E8466E"/>
    <w:rsid w:val="00E8629B"/>
    <w:rsid w:val="00E8745C"/>
    <w:rsid w:val="00E909DB"/>
    <w:rsid w:val="00E90C62"/>
    <w:rsid w:val="00E90F5F"/>
    <w:rsid w:val="00E9262A"/>
    <w:rsid w:val="00E9332E"/>
    <w:rsid w:val="00E938C9"/>
    <w:rsid w:val="00E942C8"/>
    <w:rsid w:val="00E944D2"/>
    <w:rsid w:val="00E95FBB"/>
    <w:rsid w:val="00E972F6"/>
    <w:rsid w:val="00EA0007"/>
    <w:rsid w:val="00EA00F4"/>
    <w:rsid w:val="00EA0483"/>
    <w:rsid w:val="00EA04AD"/>
    <w:rsid w:val="00EA0B7D"/>
    <w:rsid w:val="00EA13FB"/>
    <w:rsid w:val="00EA3D15"/>
    <w:rsid w:val="00EA45FF"/>
    <w:rsid w:val="00EA477C"/>
    <w:rsid w:val="00EA5FCF"/>
    <w:rsid w:val="00EA6338"/>
    <w:rsid w:val="00EA660E"/>
    <w:rsid w:val="00EA699F"/>
    <w:rsid w:val="00EB1036"/>
    <w:rsid w:val="00EB20FC"/>
    <w:rsid w:val="00EB39C3"/>
    <w:rsid w:val="00EB3F7D"/>
    <w:rsid w:val="00EB4BD3"/>
    <w:rsid w:val="00EB53A3"/>
    <w:rsid w:val="00EB5A97"/>
    <w:rsid w:val="00EB5CCB"/>
    <w:rsid w:val="00EB6363"/>
    <w:rsid w:val="00EB72C1"/>
    <w:rsid w:val="00EC1329"/>
    <w:rsid w:val="00EC1630"/>
    <w:rsid w:val="00EC1648"/>
    <w:rsid w:val="00EC2C15"/>
    <w:rsid w:val="00EC31F1"/>
    <w:rsid w:val="00EC4298"/>
    <w:rsid w:val="00EC51C0"/>
    <w:rsid w:val="00EC6057"/>
    <w:rsid w:val="00EC6F66"/>
    <w:rsid w:val="00EC780C"/>
    <w:rsid w:val="00EC78A1"/>
    <w:rsid w:val="00ED0FEC"/>
    <w:rsid w:val="00ED13F8"/>
    <w:rsid w:val="00ED13FD"/>
    <w:rsid w:val="00ED1540"/>
    <w:rsid w:val="00ED1C10"/>
    <w:rsid w:val="00ED2C09"/>
    <w:rsid w:val="00ED4799"/>
    <w:rsid w:val="00ED56FE"/>
    <w:rsid w:val="00ED628C"/>
    <w:rsid w:val="00ED6A03"/>
    <w:rsid w:val="00EE0CF2"/>
    <w:rsid w:val="00EE2325"/>
    <w:rsid w:val="00EE3398"/>
    <w:rsid w:val="00EE44B3"/>
    <w:rsid w:val="00EE4B6F"/>
    <w:rsid w:val="00EE7744"/>
    <w:rsid w:val="00EF0231"/>
    <w:rsid w:val="00EF13B0"/>
    <w:rsid w:val="00EF1C6B"/>
    <w:rsid w:val="00EF3954"/>
    <w:rsid w:val="00EF3D08"/>
    <w:rsid w:val="00EF3FEF"/>
    <w:rsid w:val="00EF4610"/>
    <w:rsid w:val="00EF4D24"/>
    <w:rsid w:val="00EF5278"/>
    <w:rsid w:val="00EF69FB"/>
    <w:rsid w:val="00EF6C91"/>
    <w:rsid w:val="00EF704A"/>
    <w:rsid w:val="00EF7653"/>
    <w:rsid w:val="00F00529"/>
    <w:rsid w:val="00F00EB2"/>
    <w:rsid w:val="00F00F52"/>
    <w:rsid w:val="00F0154B"/>
    <w:rsid w:val="00F01F5E"/>
    <w:rsid w:val="00F022E7"/>
    <w:rsid w:val="00F02A52"/>
    <w:rsid w:val="00F048FA"/>
    <w:rsid w:val="00F062D5"/>
    <w:rsid w:val="00F06EBB"/>
    <w:rsid w:val="00F0735D"/>
    <w:rsid w:val="00F1044C"/>
    <w:rsid w:val="00F105A9"/>
    <w:rsid w:val="00F10D1C"/>
    <w:rsid w:val="00F11305"/>
    <w:rsid w:val="00F11313"/>
    <w:rsid w:val="00F114B2"/>
    <w:rsid w:val="00F11993"/>
    <w:rsid w:val="00F11C18"/>
    <w:rsid w:val="00F120CA"/>
    <w:rsid w:val="00F12382"/>
    <w:rsid w:val="00F12BB0"/>
    <w:rsid w:val="00F132FE"/>
    <w:rsid w:val="00F1407C"/>
    <w:rsid w:val="00F1421C"/>
    <w:rsid w:val="00F14322"/>
    <w:rsid w:val="00F15F55"/>
    <w:rsid w:val="00F1695F"/>
    <w:rsid w:val="00F201F8"/>
    <w:rsid w:val="00F20A89"/>
    <w:rsid w:val="00F20DDB"/>
    <w:rsid w:val="00F21456"/>
    <w:rsid w:val="00F2188D"/>
    <w:rsid w:val="00F21D23"/>
    <w:rsid w:val="00F2305D"/>
    <w:rsid w:val="00F231E2"/>
    <w:rsid w:val="00F24416"/>
    <w:rsid w:val="00F24B6A"/>
    <w:rsid w:val="00F25AE7"/>
    <w:rsid w:val="00F25CF2"/>
    <w:rsid w:val="00F27323"/>
    <w:rsid w:val="00F277AF"/>
    <w:rsid w:val="00F27A5D"/>
    <w:rsid w:val="00F27BC0"/>
    <w:rsid w:val="00F3170D"/>
    <w:rsid w:val="00F31736"/>
    <w:rsid w:val="00F31E8E"/>
    <w:rsid w:val="00F31F4B"/>
    <w:rsid w:val="00F32AA3"/>
    <w:rsid w:val="00F32AB6"/>
    <w:rsid w:val="00F338E1"/>
    <w:rsid w:val="00F34070"/>
    <w:rsid w:val="00F357BE"/>
    <w:rsid w:val="00F3611A"/>
    <w:rsid w:val="00F36FFF"/>
    <w:rsid w:val="00F40DB3"/>
    <w:rsid w:val="00F40DD3"/>
    <w:rsid w:val="00F41A6F"/>
    <w:rsid w:val="00F41DAB"/>
    <w:rsid w:val="00F42735"/>
    <w:rsid w:val="00F43371"/>
    <w:rsid w:val="00F43B2A"/>
    <w:rsid w:val="00F44DA3"/>
    <w:rsid w:val="00F44E38"/>
    <w:rsid w:val="00F45117"/>
    <w:rsid w:val="00F46780"/>
    <w:rsid w:val="00F50DED"/>
    <w:rsid w:val="00F5128F"/>
    <w:rsid w:val="00F52816"/>
    <w:rsid w:val="00F52B0C"/>
    <w:rsid w:val="00F53A7F"/>
    <w:rsid w:val="00F53E81"/>
    <w:rsid w:val="00F5409A"/>
    <w:rsid w:val="00F541DF"/>
    <w:rsid w:val="00F54658"/>
    <w:rsid w:val="00F54E02"/>
    <w:rsid w:val="00F55393"/>
    <w:rsid w:val="00F55AE9"/>
    <w:rsid w:val="00F60220"/>
    <w:rsid w:val="00F6046A"/>
    <w:rsid w:val="00F608B7"/>
    <w:rsid w:val="00F61948"/>
    <w:rsid w:val="00F61B31"/>
    <w:rsid w:val="00F61F10"/>
    <w:rsid w:val="00F63243"/>
    <w:rsid w:val="00F63356"/>
    <w:rsid w:val="00F6336C"/>
    <w:rsid w:val="00F6449C"/>
    <w:rsid w:val="00F64631"/>
    <w:rsid w:val="00F64CA9"/>
    <w:rsid w:val="00F67A8C"/>
    <w:rsid w:val="00F67AA6"/>
    <w:rsid w:val="00F70829"/>
    <w:rsid w:val="00F708B1"/>
    <w:rsid w:val="00F708B4"/>
    <w:rsid w:val="00F70BDD"/>
    <w:rsid w:val="00F70F77"/>
    <w:rsid w:val="00F71F28"/>
    <w:rsid w:val="00F7346D"/>
    <w:rsid w:val="00F7375D"/>
    <w:rsid w:val="00F74261"/>
    <w:rsid w:val="00F75B52"/>
    <w:rsid w:val="00F76216"/>
    <w:rsid w:val="00F779ED"/>
    <w:rsid w:val="00F77CB5"/>
    <w:rsid w:val="00F814CF"/>
    <w:rsid w:val="00F82182"/>
    <w:rsid w:val="00F831D6"/>
    <w:rsid w:val="00F85F6F"/>
    <w:rsid w:val="00F86F52"/>
    <w:rsid w:val="00F87FDF"/>
    <w:rsid w:val="00F90111"/>
    <w:rsid w:val="00F90198"/>
    <w:rsid w:val="00F90429"/>
    <w:rsid w:val="00F90EAA"/>
    <w:rsid w:val="00F91A41"/>
    <w:rsid w:val="00F921B2"/>
    <w:rsid w:val="00F92EB9"/>
    <w:rsid w:val="00F92F0A"/>
    <w:rsid w:val="00F93085"/>
    <w:rsid w:val="00F93C24"/>
    <w:rsid w:val="00F945F0"/>
    <w:rsid w:val="00F95245"/>
    <w:rsid w:val="00F954CD"/>
    <w:rsid w:val="00F95DDF"/>
    <w:rsid w:val="00F96A49"/>
    <w:rsid w:val="00F96C4B"/>
    <w:rsid w:val="00F97050"/>
    <w:rsid w:val="00F97B33"/>
    <w:rsid w:val="00FA02A9"/>
    <w:rsid w:val="00FA0B62"/>
    <w:rsid w:val="00FA3730"/>
    <w:rsid w:val="00FA3C2C"/>
    <w:rsid w:val="00FA4003"/>
    <w:rsid w:val="00FA433A"/>
    <w:rsid w:val="00FA494E"/>
    <w:rsid w:val="00FA4AE6"/>
    <w:rsid w:val="00FA5394"/>
    <w:rsid w:val="00FA64AD"/>
    <w:rsid w:val="00FA662E"/>
    <w:rsid w:val="00FA7189"/>
    <w:rsid w:val="00FA734A"/>
    <w:rsid w:val="00FA77B9"/>
    <w:rsid w:val="00FA7A89"/>
    <w:rsid w:val="00FB007F"/>
    <w:rsid w:val="00FB0DAB"/>
    <w:rsid w:val="00FB3169"/>
    <w:rsid w:val="00FB4324"/>
    <w:rsid w:val="00FB5178"/>
    <w:rsid w:val="00FB5FB0"/>
    <w:rsid w:val="00FB664C"/>
    <w:rsid w:val="00FB733F"/>
    <w:rsid w:val="00FC28CC"/>
    <w:rsid w:val="00FC2A3C"/>
    <w:rsid w:val="00FC2D28"/>
    <w:rsid w:val="00FC2F28"/>
    <w:rsid w:val="00FC3035"/>
    <w:rsid w:val="00FC514D"/>
    <w:rsid w:val="00FC55C3"/>
    <w:rsid w:val="00FD1649"/>
    <w:rsid w:val="00FD16A8"/>
    <w:rsid w:val="00FD2BE9"/>
    <w:rsid w:val="00FD31F7"/>
    <w:rsid w:val="00FD487C"/>
    <w:rsid w:val="00FD64A0"/>
    <w:rsid w:val="00FD7B87"/>
    <w:rsid w:val="00FE0EAF"/>
    <w:rsid w:val="00FE1618"/>
    <w:rsid w:val="00FE23EC"/>
    <w:rsid w:val="00FE3227"/>
    <w:rsid w:val="00FE32CC"/>
    <w:rsid w:val="00FE404C"/>
    <w:rsid w:val="00FE53D7"/>
    <w:rsid w:val="00FE53FB"/>
    <w:rsid w:val="00FE6225"/>
    <w:rsid w:val="00FE67E5"/>
    <w:rsid w:val="00FE68CE"/>
    <w:rsid w:val="00FE6932"/>
    <w:rsid w:val="00FF03D5"/>
    <w:rsid w:val="00FF057E"/>
    <w:rsid w:val="00FF1FE6"/>
    <w:rsid w:val="00FF2A45"/>
    <w:rsid w:val="00FF34B6"/>
    <w:rsid w:val="00FF38D9"/>
    <w:rsid w:val="00FF41A4"/>
    <w:rsid w:val="00FF55E0"/>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B8D23E2"/>
  <w15:docId w15:val="{848F24C6-950D-488E-970A-122BD9FD5C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iPriority="0" w:unhideWhenUsed="1"/>
    <w:lsdException w:name="caption" w:uiPriority="0"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05D98"/>
    <w:pPr>
      <w:spacing w:after="160" w:line="259" w:lineRule="auto"/>
    </w:pPr>
    <w:rPr>
      <w:rFonts w:asciiTheme="minorHAnsi" w:eastAsiaTheme="minorHAnsi" w:hAnsiTheme="minorHAnsi" w:cstheme="minorBidi"/>
      <w:sz w:val="22"/>
      <w:szCs w:val="22"/>
    </w:rPr>
  </w:style>
  <w:style w:type="paragraph" w:styleId="Heading1">
    <w:name w:val="heading 1"/>
    <w:basedOn w:val="HeadingBase"/>
    <w:next w:val="Heading2"/>
    <w:autoRedefine/>
    <w:qFormat/>
    <w:rsid w:val="00943188"/>
    <w:pPr>
      <w:framePr w:wrap="notBeside" w:vAnchor="text" w:hAnchor="text" w:y="1" w:anchorLock="1"/>
      <w:spacing w:before="480" w:after="480"/>
      <w:outlineLvl w:val="0"/>
    </w:pPr>
    <w:rPr>
      <w:sz w:val="56"/>
    </w:rPr>
  </w:style>
  <w:style w:type="paragraph" w:styleId="Heading2">
    <w:name w:val="heading 2"/>
    <w:basedOn w:val="HeadingBase"/>
    <w:next w:val="BodyText"/>
    <w:autoRedefine/>
    <w:qFormat/>
    <w:rsid w:val="00943188"/>
    <w:pPr>
      <w:keepLines/>
      <w:pBdr>
        <w:top w:val="single" w:sz="18" w:space="1" w:color="auto"/>
      </w:pBdr>
      <w:spacing w:before="360" w:after="240"/>
      <w:ind w:right="2835"/>
      <w:outlineLvl w:val="1"/>
    </w:pPr>
    <w:rPr>
      <w:sz w:val="44"/>
    </w:rPr>
  </w:style>
  <w:style w:type="paragraph" w:styleId="Heading3">
    <w:name w:val="heading 3"/>
    <w:basedOn w:val="HeadingBase"/>
    <w:next w:val="BodyText"/>
    <w:link w:val="Heading3Char"/>
    <w:autoRedefine/>
    <w:qFormat/>
    <w:rsid w:val="00943188"/>
    <w:pPr>
      <w:spacing w:before="240" w:after="120"/>
      <w:outlineLvl w:val="2"/>
    </w:pPr>
    <w:rPr>
      <w:spacing w:val="-10"/>
      <w:kern w:val="32"/>
      <w:sz w:val="36"/>
    </w:rPr>
  </w:style>
  <w:style w:type="paragraph" w:styleId="Heading4">
    <w:name w:val="heading 4"/>
    <w:basedOn w:val="HeadingBase"/>
    <w:next w:val="BodyText"/>
    <w:link w:val="Heading4Char"/>
    <w:qFormat/>
    <w:rsid w:val="00943188"/>
    <w:pPr>
      <w:spacing w:before="240" w:after="120"/>
      <w:outlineLvl w:val="3"/>
    </w:pPr>
    <w:rPr>
      <w:sz w:val="28"/>
    </w:rPr>
  </w:style>
  <w:style w:type="paragraph" w:styleId="Heading5">
    <w:name w:val="heading 5"/>
    <w:basedOn w:val="HeadingBase"/>
    <w:next w:val="Normal"/>
    <w:link w:val="Heading5Char"/>
    <w:qFormat/>
    <w:rsid w:val="00943188"/>
    <w:pPr>
      <w:spacing w:before="80"/>
      <w:outlineLvl w:val="4"/>
    </w:pPr>
    <w:rPr>
      <w:sz w:val="22"/>
    </w:rPr>
  </w:style>
  <w:style w:type="paragraph" w:styleId="Heading6">
    <w:name w:val="heading 6"/>
    <w:basedOn w:val="HeadingBase"/>
    <w:next w:val="Normal"/>
    <w:qFormat/>
    <w:rsid w:val="00943188"/>
    <w:pPr>
      <w:ind w:left="1814"/>
      <w:outlineLvl w:val="5"/>
    </w:pPr>
    <w:rPr>
      <w:rFonts w:ascii="Times New Roman" w:hAnsi="Times New Roman"/>
      <w:sz w:val="22"/>
    </w:rPr>
  </w:style>
  <w:style w:type="paragraph" w:styleId="Heading7">
    <w:name w:val="heading 7"/>
    <w:basedOn w:val="Normal"/>
    <w:next w:val="Normal"/>
    <w:qFormat/>
    <w:rsid w:val="00943188"/>
    <w:pPr>
      <w:ind w:left="720"/>
      <w:outlineLvl w:val="6"/>
    </w:pPr>
    <w:rPr>
      <w:i/>
    </w:rPr>
  </w:style>
  <w:style w:type="paragraph" w:styleId="Heading8">
    <w:name w:val="heading 8"/>
    <w:basedOn w:val="Normal"/>
    <w:next w:val="Normal"/>
    <w:qFormat/>
    <w:rsid w:val="00943188"/>
    <w:pPr>
      <w:ind w:left="720"/>
      <w:outlineLvl w:val="7"/>
    </w:pPr>
    <w:rPr>
      <w:i/>
    </w:rPr>
  </w:style>
  <w:style w:type="paragraph" w:styleId="Heading9">
    <w:name w:val="heading 9"/>
    <w:basedOn w:val="Normal"/>
    <w:next w:val="Normal"/>
    <w:qFormat/>
    <w:rsid w:val="00943188"/>
    <w:pPr>
      <w:ind w:left="720"/>
      <w:outlineLvl w:val="8"/>
    </w:pPr>
    <w:rPr>
      <w:i/>
    </w:rPr>
  </w:style>
  <w:style w:type="character" w:default="1" w:styleId="DefaultParagraphFont">
    <w:name w:val="Default Paragraph Font"/>
    <w:uiPriority w:val="1"/>
    <w:semiHidden/>
    <w:unhideWhenUsed/>
    <w:rsid w:val="00B05D98"/>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B05D98"/>
  </w:style>
  <w:style w:type="paragraph" w:customStyle="1" w:styleId="HeadingBase">
    <w:name w:val="Heading Base"/>
    <w:rsid w:val="00943188"/>
    <w:pPr>
      <w:keepNext/>
    </w:pPr>
    <w:rPr>
      <w:rFonts w:ascii="Arial Narrow" w:hAnsi="Arial Narrow"/>
      <w:b/>
      <w:sz w:val="24"/>
    </w:rPr>
  </w:style>
  <w:style w:type="paragraph" w:styleId="BodyText">
    <w:name w:val="Body Text"/>
    <w:basedOn w:val="Normal"/>
    <w:link w:val="BodyTextChar"/>
    <w:autoRedefine/>
    <w:semiHidden/>
    <w:rsid w:val="003C3632"/>
    <w:pPr>
      <w:widowControl w:val="0"/>
      <w:tabs>
        <w:tab w:val="left" w:pos="4410"/>
      </w:tabs>
      <w:spacing w:after="0" w:line="240" w:lineRule="auto"/>
      <w:ind w:left="360"/>
    </w:pPr>
    <w:rPr>
      <w:bCs/>
      <w:color w:val="000000" w:themeColor="text1"/>
    </w:rPr>
  </w:style>
  <w:style w:type="character" w:customStyle="1" w:styleId="berschrift1Zchn">
    <w:name w:val="Überschrift 1 Zchn"/>
    <w:basedOn w:val="DefaultParagraphFont"/>
    <w:rsid w:val="00943188"/>
    <w:rPr>
      <w:rFonts w:ascii="Arial Narrow" w:hAnsi="Arial Narrow"/>
      <w:b/>
      <w:sz w:val="56"/>
    </w:rPr>
  </w:style>
  <w:style w:type="character" w:customStyle="1" w:styleId="berschrift2Zchn">
    <w:name w:val="Überschrift 2 Zchn"/>
    <w:basedOn w:val="DefaultParagraphFont"/>
    <w:rsid w:val="00943188"/>
    <w:rPr>
      <w:rFonts w:ascii="Arial Narrow" w:hAnsi="Arial Narrow"/>
      <w:b/>
      <w:sz w:val="44"/>
    </w:rPr>
  </w:style>
  <w:style w:type="character" w:customStyle="1" w:styleId="berschrift3Zchn">
    <w:name w:val="Überschrift 3 Zchn"/>
    <w:basedOn w:val="DefaultParagraphFont"/>
    <w:rsid w:val="00943188"/>
    <w:rPr>
      <w:rFonts w:ascii="Arial Narrow" w:hAnsi="Arial Narrow"/>
      <w:b/>
      <w:spacing w:val="-10"/>
      <w:kern w:val="32"/>
      <w:sz w:val="36"/>
    </w:rPr>
  </w:style>
  <w:style w:type="character" w:customStyle="1" w:styleId="TextkrperZchn">
    <w:name w:val="Textkörper Zchn"/>
    <w:basedOn w:val="DefaultParagraphFont"/>
    <w:rsid w:val="00943188"/>
    <w:rPr>
      <w:rFonts w:ascii="Times New Roman" w:hAnsi="Times New Roman"/>
      <w:sz w:val="22"/>
    </w:rPr>
  </w:style>
  <w:style w:type="paragraph" w:styleId="Title">
    <w:name w:val="Title"/>
    <w:basedOn w:val="HeadingBase"/>
    <w:qFormat/>
    <w:rsid w:val="00943188"/>
    <w:pPr>
      <w:spacing w:before="240"/>
      <w:jc w:val="right"/>
    </w:pPr>
    <w:rPr>
      <w:sz w:val="96"/>
    </w:rPr>
  </w:style>
  <w:style w:type="character" w:customStyle="1" w:styleId="TitelZchn">
    <w:name w:val="Titel Zchn"/>
    <w:basedOn w:val="DefaultParagraphFont"/>
    <w:rsid w:val="00943188"/>
    <w:rPr>
      <w:rFonts w:ascii="Arial Narrow" w:hAnsi="Arial Narrow"/>
      <w:b/>
      <w:sz w:val="96"/>
    </w:rPr>
  </w:style>
  <w:style w:type="paragraph" w:styleId="ListBullet">
    <w:name w:val="List Bullet"/>
    <w:basedOn w:val="List"/>
    <w:semiHidden/>
    <w:rsid w:val="00943188"/>
    <w:pPr>
      <w:keepNext/>
      <w:numPr>
        <w:ilvl w:val="5"/>
        <w:numId w:val="12"/>
      </w:numPr>
      <w:tabs>
        <w:tab w:val="clear" w:pos="340"/>
      </w:tabs>
      <w:spacing w:before="40" w:after="40"/>
    </w:pPr>
  </w:style>
  <w:style w:type="paragraph" w:styleId="List">
    <w:name w:val="List"/>
    <w:basedOn w:val="BodyText"/>
    <w:next w:val="BodyText"/>
    <w:semiHidden/>
    <w:rsid w:val="00943188"/>
    <w:pPr>
      <w:tabs>
        <w:tab w:val="left" w:pos="340"/>
      </w:tabs>
      <w:spacing w:before="60" w:after="60"/>
      <w:ind w:left="340" w:hanging="340"/>
    </w:pPr>
  </w:style>
  <w:style w:type="paragraph" w:customStyle="1" w:styleId="Note">
    <w:name w:val="Note"/>
    <w:basedOn w:val="BodyText"/>
    <w:rsid w:val="00943188"/>
    <w:pPr>
      <w:pBdr>
        <w:top w:val="single" w:sz="6" w:space="2" w:color="auto"/>
        <w:bottom w:val="single" w:sz="6" w:space="2" w:color="auto"/>
      </w:pBdr>
      <w:tabs>
        <w:tab w:val="left" w:pos="680"/>
      </w:tabs>
    </w:pPr>
  </w:style>
  <w:style w:type="character" w:customStyle="1" w:styleId="SpecialBold">
    <w:name w:val="Special Bold"/>
    <w:basedOn w:val="DefaultParagraphFont"/>
    <w:rsid w:val="00943188"/>
    <w:rPr>
      <w:b/>
      <w:noProof w:val="0"/>
      <w:spacing w:val="0"/>
      <w:lang w:val="en-US"/>
    </w:rPr>
  </w:style>
  <w:style w:type="paragraph" w:customStyle="1" w:styleId="SuperTitle">
    <w:name w:val="SuperTitle"/>
    <w:basedOn w:val="Title"/>
    <w:rsid w:val="00943188"/>
    <w:pPr>
      <w:pBdr>
        <w:top w:val="single" w:sz="48" w:space="1" w:color="auto"/>
      </w:pBdr>
      <w:spacing w:before="2400"/>
    </w:pPr>
    <w:rPr>
      <w:sz w:val="28"/>
    </w:rPr>
  </w:style>
  <w:style w:type="paragraph" w:customStyle="1" w:styleId="TOCTitle">
    <w:name w:val="TOCTitle"/>
    <w:basedOn w:val="HeadingBase"/>
    <w:rsid w:val="00943188"/>
    <w:pPr>
      <w:spacing w:before="240" w:after="480"/>
    </w:pPr>
    <w:rPr>
      <w:sz w:val="48"/>
    </w:rPr>
  </w:style>
  <w:style w:type="paragraph" w:customStyle="1" w:styleId="Version">
    <w:name w:val="Version"/>
    <w:basedOn w:val="Title"/>
    <w:rsid w:val="00943188"/>
    <w:pPr>
      <w:spacing w:before="480" w:after="240"/>
    </w:pPr>
    <w:rPr>
      <w:sz w:val="24"/>
    </w:rPr>
  </w:style>
  <w:style w:type="paragraph" w:customStyle="1" w:styleId="Byline">
    <w:name w:val="Byline"/>
    <w:basedOn w:val="Title"/>
    <w:rsid w:val="00943188"/>
    <w:pPr>
      <w:spacing w:after="240"/>
    </w:pPr>
    <w:rPr>
      <w:sz w:val="28"/>
    </w:rPr>
  </w:style>
  <w:style w:type="paragraph" w:customStyle="1" w:styleId="Drawings">
    <w:name w:val="Drawings"/>
    <w:basedOn w:val="Figures"/>
    <w:rsid w:val="00943188"/>
    <w:pPr>
      <w:tabs>
        <w:tab w:val="clear" w:pos="3600"/>
        <w:tab w:val="clear" w:pos="3958"/>
        <w:tab w:val="left" w:pos="5812"/>
      </w:tabs>
      <w:jc w:val="right"/>
    </w:pPr>
  </w:style>
  <w:style w:type="paragraph" w:customStyle="1" w:styleId="Figures">
    <w:name w:val="Figures"/>
    <w:basedOn w:val="BodyText"/>
    <w:next w:val="Normal"/>
    <w:rsid w:val="00943188"/>
    <w:pPr>
      <w:tabs>
        <w:tab w:val="left" w:pos="3600"/>
        <w:tab w:val="left" w:pos="3958"/>
      </w:tabs>
    </w:pPr>
  </w:style>
  <w:style w:type="character" w:styleId="Emphasis">
    <w:name w:val="Emphasis"/>
    <w:basedOn w:val="DefaultParagraphFont"/>
    <w:qFormat/>
    <w:rsid w:val="00943188"/>
    <w:rPr>
      <w:i/>
    </w:rPr>
  </w:style>
  <w:style w:type="paragraph" w:customStyle="1" w:styleId="SuperHeading">
    <w:name w:val="SuperHeading"/>
    <w:basedOn w:val="Normal"/>
    <w:rsid w:val="00943188"/>
    <w:pPr>
      <w:framePr w:w="9072" w:hSpace="181" w:vSpace="181" w:wrap="notBeside" w:vAnchor="text" w:hAnchor="page" w:x="1419" w:y="1" w:anchorLock="1"/>
      <w:spacing w:before="240"/>
    </w:pPr>
    <w:rPr>
      <w:smallCaps/>
      <w:spacing w:val="80"/>
      <w:sz w:val="28"/>
    </w:rPr>
  </w:style>
  <w:style w:type="paragraph" w:styleId="ListNumber">
    <w:name w:val="List Number"/>
    <w:basedOn w:val="List"/>
    <w:semiHidden/>
    <w:rsid w:val="00943188"/>
    <w:pPr>
      <w:numPr>
        <w:numId w:val="12"/>
      </w:numPr>
      <w:tabs>
        <w:tab w:val="clear" w:pos="340"/>
      </w:tabs>
    </w:pPr>
  </w:style>
  <w:style w:type="paragraph" w:customStyle="1" w:styleId="TableHeading">
    <w:name w:val="Table Heading"/>
    <w:basedOn w:val="HeadingBase"/>
    <w:rsid w:val="00943188"/>
    <w:pPr>
      <w:keepLines/>
      <w:spacing w:before="240"/>
    </w:pPr>
    <w:rPr>
      <w:sz w:val="20"/>
    </w:rPr>
  </w:style>
  <w:style w:type="character" w:customStyle="1" w:styleId="HotSpot">
    <w:name w:val="HotSpot"/>
    <w:rsid w:val="00943188"/>
    <w:rPr>
      <w:b/>
      <w:i/>
      <w:noProof w:val="0"/>
      <w:color w:val="auto"/>
      <w:u w:val="none"/>
      <w:lang w:val="en-US"/>
    </w:rPr>
  </w:style>
  <w:style w:type="paragraph" w:customStyle="1" w:styleId="BodyTextRight">
    <w:name w:val="Body Text Right"/>
    <w:basedOn w:val="BodyText"/>
    <w:rsid w:val="00943188"/>
    <w:pPr>
      <w:jc w:val="right"/>
    </w:pPr>
  </w:style>
  <w:style w:type="paragraph" w:customStyle="1" w:styleId="AllowPageBreak">
    <w:name w:val="AllowPageBreak"/>
    <w:rsid w:val="00943188"/>
    <w:pPr>
      <w:widowControl w:val="0"/>
    </w:pPr>
    <w:rPr>
      <w:sz w:val="2"/>
    </w:rPr>
  </w:style>
  <w:style w:type="paragraph" w:customStyle="1" w:styleId="TableBodyText">
    <w:name w:val="Table Body Text"/>
    <w:basedOn w:val="BodyText"/>
    <w:rsid w:val="00943188"/>
    <w:pPr>
      <w:keepLines/>
      <w:spacing w:before="60" w:after="60"/>
    </w:pPr>
    <w:rPr>
      <w:sz w:val="20"/>
    </w:rPr>
  </w:style>
  <w:style w:type="paragraph" w:styleId="ListContinue">
    <w:name w:val="List Continue"/>
    <w:basedOn w:val="List"/>
    <w:semiHidden/>
    <w:rsid w:val="00943188"/>
    <w:pPr>
      <w:numPr>
        <w:ilvl w:val="3"/>
        <w:numId w:val="12"/>
      </w:numPr>
    </w:pPr>
  </w:style>
  <w:style w:type="paragraph" w:customStyle="1" w:styleId="ListNote">
    <w:name w:val="List Note"/>
    <w:basedOn w:val="List"/>
    <w:rsid w:val="00943188"/>
    <w:pPr>
      <w:pBdr>
        <w:top w:val="single" w:sz="6" w:space="2" w:color="auto"/>
        <w:bottom w:val="single" w:sz="6" w:space="2" w:color="auto"/>
      </w:pBdr>
      <w:tabs>
        <w:tab w:val="left" w:pos="1021"/>
      </w:tabs>
      <w:ind w:firstLine="0"/>
    </w:pPr>
  </w:style>
  <w:style w:type="character" w:customStyle="1" w:styleId="Monospace">
    <w:name w:val="Monospace"/>
    <w:basedOn w:val="DefaultParagraphFont"/>
    <w:rsid w:val="00943188"/>
    <w:rPr>
      <w:rFonts w:ascii="Courier New" w:hAnsi="Courier New"/>
      <w:noProof w:val="0"/>
      <w:sz w:val="18"/>
      <w:lang w:val="en-US"/>
    </w:rPr>
  </w:style>
  <w:style w:type="paragraph" w:customStyle="1" w:styleId="SubHeading1">
    <w:name w:val="SubHeading1"/>
    <w:basedOn w:val="HeadingBase"/>
    <w:rsid w:val="00943188"/>
    <w:pPr>
      <w:spacing w:before="240" w:after="60"/>
    </w:pPr>
  </w:style>
  <w:style w:type="paragraph" w:customStyle="1" w:styleId="TableListBullet">
    <w:name w:val="Table List Bullet"/>
    <w:basedOn w:val="ListBullet"/>
    <w:rsid w:val="00943188"/>
    <w:pPr>
      <w:numPr>
        <w:ilvl w:val="0"/>
        <w:numId w:val="8"/>
      </w:numPr>
    </w:pPr>
    <w:rPr>
      <w:sz w:val="20"/>
    </w:rPr>
  </w:style>
  <w:style w:type="paragraph" w:styleId="PlainText">
    <w:name w:val="Plain Text"/>
    <w:basedOn w:val="Normal"/>
    <w:semiHidden/>
    <w:rsid w:val="00943188"/>
    <w:rPr>
      <w:sz w:val="20"/>
    </w:rPr>
  </w:style>
  <w:style w:type="character" w:customStyle="1" w:styleId="NurTextZchn">
    <w:name w:val="Nur Text Zchn"/>
    <w:basedOn w:val="DefaultParagraphFont"/>
    <w:rsid w:val="00943188"/>
    <w:rPr>
      <w:rFonts w:ascii="Courier New" w:hAnsi="Courier New"/>
    </w:rPr>
  </w:style>
  <w:style w:type="paragraph" w:customStyle="1" w:styleId="ListAlpha2">
    <w:name w:val="List Alpha 2"/>
    <w:basedOn w:val="List2"/>
    <w:rsid w:val="00943188"/>
    <w:pPr>
      <w:numPr>
        <w:ilvl w:val="1"/>
        <w:numId w:val="12"/>
      </w:numPr>
    </w:pPr>
  </w:style>
  <w:style w:type="paragraph" w:styleId="List2">
    <w:name w:val="List 2"/>
    <w:basedOn w:val="BodyText"/>
    <w:semiHidden/>
    <w:rsid w:val="00943188"/>
    <w:pPr>
      <w:tabs>
        <w:tab w:val="left" w:pos="680"/>
      </w:tabs>
      <w:spacing w:before="60" w:after="60"/>
      <w:ind w:left="680" w:hanging="340"/>
    </w:pPr>
  </w:style>
  <w:style w:type="paragraph" w:styleId="ListContinue2">
    <w:name w:val="List Continue 2"/>
    <w:basedOn w:val="List2"/>
    <w:autoRedefine/>
    <w:semiHidden/>
    <w:rsid w:val="00943188"/>
    <w:pPr>
      <w:numPr>
        <w:ilvl w:val="4"/>
        <w:numId w:val="12"/>
      </w:numPr>
    </w:pPr>
  </w:style>
  <w:style w:type="character" w:customStyle="1" w:styleId="MenuOptions">
    <w:name w:val="Menu Options"/>
    <w:basedOn w:val="DefaultParagraphFont"/>
    <w:rsid w:val="00943188"/>
    <w:rPr>
      <w:rFonts w:ascii="Arial Narrow" w:hAnsi="Arial Narrow"/>
      <w:smallCaps/>
      <w:noProof w:val="0"/>
      <w:lang w:val="en-US"/>
    </w:rPr>
  </w:style>
  <w:style w:type="character" w:customStyle="1" w:styleId="Buttons">
    <w:name w:val="Buttons"/>
    <w:basedOn w:val="DefaultParagraphFont"/>
    <w:rsid w:val="00943188"/>
    <w:rPr>
      <w:b/>
      <w:noProof w:val="0"/>
      <w:lang w:val="en-US"/>
    </w:rPr>
  </w:style>
  <w:style w:type="paragraph" w:customStyle="1" w:styleId="TableSpace">
    <w:name w:val="Table Space"/>
    <w:rsid w:val="00943188"/>
    <w:pPr>
      <w:widowControl w:val="0"/>
      <w:autoSpaceDE w:val="0"/>
      <w:autoSpaceDN w:val="0"/>
      <w:adjustRightInd w:val="0"/>
      <w:spacing w:before="20" w:after="20"/>
      <w:ind w:left="360"/>
    </w:pPr>
    <w:rPr>
      <w:rFonts w:ascii="Tahoma" w:hAnsi="Tahoma" w:cs="Tahoma"/>
      <w:color w:val="000000"/>
      <w:sz w:val="4"/>
      <w:szCs w:val="4"/>
      <w:vertAlign w:val="subscript"/>
    </w:rPr>
  </w:style>
  <w:style w:type="paragraph" w:customStyle="1" w:styleId="Picture">
    <w:name w:val="Picture"/>
    <w:rsid w:val="00943188"/>
    <w:pPr>
      <w:widowControl w:val="0"/>
      <w:autoSpaceDE w:val="0"/>
      <w:autoSpaceDN w:val="0"/>
      <w:adjustRightInd w:val="0"/>
      <w:spacing w:before="180" w:after="180"/>
      <w:ind w:left="90" w:right="90"/>
      <w:jc w:val="center"/>
    </w:pPr>
    <w:rPr>
      <w:rFonts w:ascii="Arial" w:hAnsi="Arial" w:cs="Arial"/>
      <w:color w:val="000000"/>
      <w:vertAlign w:val="subscript"/>
    </w:rPr>
  </w:style>
  <w:style w:type="character" w:customStyle="1" w:styleId="MonoBold">
    <w:name w:val="MonoBold"/>
    <w:rsid w:val="00943188"/>
    <w:rPr>
      <w:rFonts w:ascii="Courier New" w:hAnsi="Courier New" w:cs="Courier New"/>
      <w:b/>
      <w:bCs/>
      <w:color w:val="000000"/>
      <w:sz w:val="20"/>
      <w:szCs w:val="18"/>
      <w:vertAlign w:val="baseline"/>
    </w:rPr>
  </w:style>
  <w:style w:type="paragraph" w:customStyle="1" w:styleId="Heading50">
    <w:name w:val="Heading5"/>
    <w:rsid w:val="00943188"/>
    <w:pPr>
      <w:widowControl w:val="0"/>
      <w:autoSpaceDE w:val="0"/>
      <w:autoSpaceDN w:val="0"/>
      <w:adjustRightInd w:val="0"/>
      <w:spacing w:before="240" w:after="240"/>
      <w:ind w:left="270" w:hanging="270"/>
    </w:pPr>
    <w:rPr>
      <w:rFonts w:ascii="Tahoma" w:hAnsi="Tahoma" w:cs="Tahoma"/>
      <w:b/>
      <w:bCs/>
      <w:i/>
      <w:iCs/>
      <w:color w:val="000000"/>
      <w:vertAlign w:val="subscript"/>
    </w:rPr>
  </w:style>
  <w:style w:type="character" w:customStyle="1" w:styleId="berschrift4Zchn">
    <w:name w:val="Überschrift 4 Zchn"/>
    <w:basedOn w:val="DefaultParagraphFont"/>
    <w:rsid w:val="00943188"/>
    <w:rPr>
      <w:rFonts w:ascii="Arial Narrow" w:hAnsi="Arial Narrow"/>
      <w:b/>
      <w:sz w:val="28"/>
    </w:rPr>
  </w:style>
  <w:style w:type="character" w:customStyle="1" w:styleId="berschrift5Zchn">
    <w:name w:val="Überschrift 5 Zchn"/>
    <w:basedOn w:val="DefaultParagraphFont"/>
    <w:rsid w:val="00943188"/>
    <w:rPr>
      <w:rFonts w:ascii="Arial Narrow" w:hAnsi="Arial Narrow"/>
      <w:b/>
      <w:sz w:val="22"/>
    </w:rPr>
  </w:style>
  <w:style w:type="character" w:customStyle="1" w:styleId="berschrift6Zchn">
    <w:name w:val="Überschrift 6 Zchn"/>
    <w:basedOn w:val="DefaultParagraphFont"/>
    <w:rsid w:val="00943188"/>
    <w:rPr>
      <w:rFonts w:ascii="Times New Roman" w:hAnsi="Times New Roman"/>
      <w:b/>
      <w:sz w:val="22"/>
    </w:rPr>
  </w:style>
  <w:style w:type="character" w:customStyle="1" w:styleId="berschrift7Zchn">
    <w:name w:val="Überschrift 7 Zchn"/>
    <w:basedOn w:val="DefaultParagraphFont"/>
    <w:rsid w:val="00943188"/>
    <w:rPr>
      <w:rFonts w:ascii="Courier New" w:hAnsi="Courier New"/>
      <w:i/>
      <w:sz w:val="22"/>
    </w:rPr>
  </w:style>
  <w:style w:type="character" w:customStyle="1" w:styleId="berschrift8Zchn">
    <w:name w:val="Überschrift 8 Zchn"/>
    <w:basedOn w:val="DefaultParagraphFont"/>
    <w:rsid w:val="00943188"/>
    <w:rPr>
      <w:rFonts w:ascii="Courier New" w:hAnsi="Courier New"/>
      <w:i/>
      <w:sz w:val="22"/>
    </w:rPr>
  </w:style>
  <w:style w:type="character" w:customStyle="1" w:styleId="berschrift9Zchn">
    <w:name w:val="Überschrift 9 Zchn"/>
    <w:basedOn w:val="DefaultParagraphFont"/>
    <w:rsid w:val="00943188"/>
    <w:rPr>
      <w:rFonts w:ascii="Courier New" w:hAnsi="Courier New"/>
      <w:i/>
      <w:sz w:val="22"/>
    </w:rPr>
  </w:style>
  <w:style w:type="paragraph" w:styleId="TOC3">
    <w:name w:val="toc 3"/>
    <w:basedOn w:val="TOCBase"/>
    <w:next w:val="Normal"/>
    <w:uiPriority w:val="39"/>
    <w:rsid w:val="00943188"/>
    <w:pPr>
      <w:tabs>
        <w:tab w:val="right" w:leader="dot" w:pos="9072"/>
      </w:tabs>
      <w:ind w:left="1134"/>
    </w:pPr>
  </w:style>
  <w:style w:type="paragraph" w:customStyle="1" w:styleId="TOCBase">
    <w:name w:val="TOC Base"/>
    <w:rsid w:val="00943188"/>
  </w:style>
  <w:style w:type="paragraph" w:styleId="TOC2">
    <w:name w:val="toc 2"/>
    <w:basedOn w:val="TOCBase"/>
    <w:next w:val="Normal"/>
    <w:uiPriority w:val="39"/>
    <w:rsid w:val="00943188"/>
    <w:pPr>
      <w:keepNext/>
      <w:tabs>
        <w:tab w:val="right" w:leader="dot" w:pos="9072"/>
      </w:tabs>
      <w:ind w:left="567"/>
    </w:pPr>
  </w:style>
  <w:style w:type="paragraph" w:styleId="TOC1">
    <w:name w:val="toc 1"/>
    <w:basedOn w:val="TOCBase"/>
    <w:next w:val="Normal"/>
    <w:uiPriority w:val="39"/>
    <w:rsid w:val="00943188"/>
    <w:pPr>
      <w:keepNext/>
      <w:pBdr>
        <w:bottom w:val="single" w:sz="6" w:space="1" w:color="auto"/>
        <w:between w:val="single" w:sz="6" w:space="1" w:color="auto"/>
      </w:pBdr>
      <w:tabs>
        <w:tab w:val="right" w:pos="9072"/>
      </w:tabs>
      <w:spacing w:before="360" w:after="120"/>
    </w:pPr>
    <w:rPr>
      <w:rFonts w:ascii="Arial Narrow" w:hAnsi="Arial Narrow"/>
      <w:b/>
      <w:sz w:val="24"/>
    </w:rPr>
  </w:style>
  <w:style w:type="paragraph" w:styleId="Footer">
    <w:name w:val="footer"/>
    <w:basedOn w:val="Normal"/>
    <w:semiHidden/>
    <w:rsid w:val="00943188"/>
    <w:pPr>
      <w:tabs>
        <w:tab w:val="right" w:pos="9072"/>
      </w:tabs>
      <w:spacing w:before="240"/>
    </w:pPr>
    <w:rPr>
      <w:i/>
    </w:rPr>
  </w:style>
  <w:style w:type="character" w:customStyle="1" w:styleId="FuzeileZchn">
    <w:name w:val="Fußzeile Zchn"/>
    <w:basedOn w:val="DefaultParagraphFont"/>
    <w:rsid w:val="00943188"/>
    <w:rPr>
      <w:rFonts w:ascii="Times New Roman" w:hAnsi="Times New Roman"/>
      <w:i/>
      <w:sz w:val="22"/>
    </w:rPr>
  </w:style>
  <w:style w:type="paragraph" w:styleId="ListBullet2">
    <w:name w:val="List Bullet 2"/>
    <w:basedOn w:val="List2"/>
    <w:autoRedefine/>
    <w:semiHidden/>
    <w:rsid w:val="00943188"/>
    <w:pPr>
      <w:numPr>
        <w:ilvl w:val="6"/>
        <w:numId w:val="12"/>
      </w:numPr>
    </w:pPr>
  </w:style>
  <w:style w:type="paragraph" w:styleId="Index1">
    <w:name w:val="index 1"/>
    <w:basedOn w:val="Normal"/>
    <w:next w:val="Normal"/>
    <w:semiHidden/>
    <w:rsid w:val="00943188"/>
    <w:pPr>
      <w:tabs>
        <w:tab w:val="right" w:pos="4176"/>
      </w:tabs>
      <w:ind w:left="198" w:hanging="198"/>
    </w:pPr>
  </w:style>
  <w:style w:type="paragraph" w:styleId="IndexHeading">
    <w:name w:val="index heading"/>
    <w:basedOn w:val="Normal"/>
    <w:next w:val="Index1"/>
    <w:semiHidden/>
    <w:rsid w:val="00943188"/>
    <w:pPr>
      <w:spacing w:before="120" w:after="120"/>
    </w:pPr>
    <w:rPr>
      <w:rFonts w:ascii="Arial" w:hAnsi="Arial"/>
      <w:b/>
    </w:rPr>
  </w:style>
  <w:style w:type="paragraph" w:styleId="Header">
    <w:name w:val="header"/>
    <w:basedOn w:val="Normal"/>
    <w:link w:val="HeaderChar"/>
    <w:uiPriority w:val="99"/>
    <w:rsid w:val="00943188"/>
    <w:pPr>
      <w:framePr w:w="9072" w:hSpace="181" w:vSpace="181" w:wrap="around" w:vAnchor="text" w:hAnchor="page" w:x="1419" w:y="1"/>
    </w:pPr>
    <w:rPr>
      <w:rFonts w:ascii="Arial Narrow" w:hAnsi="Arial Narrow"/>
      <w:b/>
      <w:sz w:val="20"/>
    </w:rPr>
  </w:style>
  <w:style w:type="character" w:customStyle="1" w:styleId="KopfzeileZchn">
    <w:name w:val="Kopfzeile Zchn"/>
    <w:basedOn w:val="DefaultParagraphFont"/>
    <w:rsid w:val="00943188"/>
    <w:rPr>
      <w:rFonts w:ascii="Arial Narrow" w:hAnsi="Arial Narrow"/>
      <w:b/>
      <w:lang w:val="en-GB"/>
    </w:rPr>
  </w:style>
  <w:style w:type="paragraph" w:customStyle="1" w:styleId="Chapter">
    <w:name w:val="Chapter"/>
    <w:basedOn w:val="Normal"/>
    <w:autoRedefine/>
    <w:rsid w:val="00943188"/>
    <w:pPr>
      <w:spacing w:before="240"/>
    </w:pPr>
    <w:rPr>
      <w:b/>
      <w:smallCaps/>
      <w:color w:val="0000FF"/>
      <w:spacing w:val="80"/>
      <w:sz w:val="28"/>
    </w:rPr>
  </w:style>
  <w:style w:type="paragraph" w:customStyle="1" w:styleId="InChapter">
    <w:name w:val="InChapter"/>
    <w:basedOn w:val="Heading3"/>
    <w:rsid w:val="00943188"/>
    <w:pPr>
      <w:spacing w:after="240"/>
      <w:outlineLvl w:val="9"/>
    </w:pPr>
  </w:style>
  <w:style w:type="paragraph" w:styleId="Index2">
    <w:name w:val="index 2"/>
    <w:basedOn w:val="Normal"/>
    <w:next w:val="Normal"/>
    <w:semiHidden/>
    <w:rsid w:val="00943188"/>
    <w:pPr>
      <w:tabs>
        <w:tab w:val="right" w:pos="4176"/>
      </w:tabs>
      <w:ind w:left="568" w:hanging="284"/>
    </w:pPr>
  </w:style>
  <w:style w:type="paragraph" w:styleId="Caption">
    <w:name w:val="caption"/>
    <w:basedOn w:val="BodyText"/>
    <w:next w:val="Normal"/>
    <w:qFormat/>
    <w:rsid w:val="00943188"/>
    <w:pPr>
      <w:framePr w:w="2268" w:hSpace="181" w:vSpace="181" w:wrap="around" w:vAnchor="text" w:hAnchor="page" w:x="1135" w:y="285" w:anchorLock="1"/>
    </w:pPr>
    <w:rPr>
      <w:i/>
    </w:rPr>
  </w:style>
  <w:style w:type="paragraph" w:customStyle="1" w:styleId="MiniTOCTitle">
    <w:name w:val="MiniTOCTitle"/>
    <w:basedOn w:val="Heading4"/>
    <w:rsid w:val="00943188"/>
    <w:pPr>
      <w:spacing w:after="240"/>
      <w:outlineLvl w:val="9"/>
    </w:pPr>
    <w:rPr>
      <w:sz w:val="32"/>
    </w:rPr>
  </w:style>
  <w:style w:type="paragraph" w:customStyle="1" w:styleId="MiniTOCItem">
    <w:name w:val="MiniTOCItem"/>
    <w:basedOn w:val="ListBullet"/>
    <w:rsid w:val="00943188"/>
    <w:pPr>
      <w:numPr>
        <w:ilvl w:val="0"/>
        <w:numId w:val="0"/>
      </w:numPr>
      <w:tabs>
        <w:tab w:val="left" w:leader="dot" w:pos="5103"/>
      </w:tabs>
      <w:spacing w:before="0" w:after="0"/>
    </w:pPr>
  </w:style>
  <w:style w:type="paragraph" w:customStyle="1" w:styleId="TOFTitle">
    <w:name w:val="TOFTitle"/>
    <w:basedOn w:val="TOCTitle"/>
    <w:rsid w:val="00943188"/>
  </w:style>
  <w:style w:type="paragraph" w:styleId="TableofFigures">
    <w:name w:val="table of figures"/>
    <w:basedOn w:val="Normal"/>
    <w:next w:val="Normal"/>
    <w:semiHidden/>
    <w:rsid w:val="00943188"/>
    <w:pPr>
      <w:tabs>
        <w:tab w:val="right" w:leader="dot" w:pos="9072"/>
      </w:tabs>
      <w:ind w:left="970" w:hanging="403"/>
    </w:pPr>
    <w:rPr>
      <w:b/>
    </w:rPr>
  </w:style>
  <w:style w:type="character" w:customStyle="1" w:styleId="WingdingSymbols">
    <w:name w:val="Wingding Symbols"/>
    <w:rsid w:val="00943188"/>
    <w:rPr>
      <w:rFonts w:ascii="Wingdings" w:hAnsi="Wingdings"/>
      <w:noProof w:val="0"/>
      <w:lang w:val="en-US"/>
    </w:rPr>
  </w:style>
  <w:style w:type="paragraph" w:styleId="Index3">
    <w:name w:val="index 3"/>
    <w:basedOn w:val="ListNumber2"/>
    <w:next w:val="Normal"/>
    <w:semiHidden/>
    <w:rsid w:val="00943188"/>
    <w:pPr>
      <w:numPr>
        <w:numId w:val="0"/>
      </w:numPr>
      <w:tabs>
        <w:tab w:val="right" w:leader="dot" w:pos="4176"/>
      </w:tabs>
    </w:pPr>
  </w:style>
  <w:style w:type="paragraph" w:styleId="ListNumber2">
    <w:name w:val="List Number 2"/>
    <w:basedOn w:val="List2"/>
    <w:semiHidden/>
    <w:rsid w:val="00943188"/>
    <w:pPr>
      <w:numPr>
        <w:numId w:val="3"/>
      </w:numPr>
    </w:pPr>
  </w:style>
  <w:style w:type="paragraph" w:customStyle="1" w:styleId="MarginNote">
    <w:name w:val="Margin Note"/>
    <w:basedOn w:val="BodyText"/>
    <w:rsid w:val="00943188"/>
    <w:pPr>
      <w:framePr w:w="1985" w:hSpace="181" w:vSpace="181" w:wrap="around" w:vAnchor="text" w:hAnchor="page" w:x="1419" w:y="1"/>
      <w:tabs>
        <w:tab w:val="left" w:pos="567"/>
      </w:tabs>
    </w:pPr>
    <w:rPr>
      <w:rFonts w:ascii="Arial Narrow" w:hAnsi="Arial Narrow"/>
      <w:sz w:val="20"/>
    </w:rPr>
  </w:style>
  <w:style w:type="paragraph" w:styleId="Subtitle">
    <w:name w:val="Subtitle"/>
    <w:basedOn w:val="Normal"/>
    <w:qFormat/>
    <w:rsid w:val="00943188"/>
    <w:pPr>
      <w:tabs>
        <w:tab w:val="left" w:pos="7230"/>
      </w:tabs>
      <w:spacing w:before="60" w:after="60"/>
      <w:jc w:val="right"/>
    </w:pPr>
    <w:rPr>
      <w:rFonts w:ascii="Arial Narrow" w:hAnsi="Arial Narrow"/>
      <w:b/>
    </w:rPr>
  </w:style>
  <w:style w:type="character" w:customStyle="1" w:styleId="UntertitelZchn">
    <w:name w:val="Untertitel Zchn"/>
    <w:basedOn w:val="DefaultParagraphFont"/>
    <w:rsid w:val="00943188"/>
    <w:rPr>
      <w:rFonts w:ascii="Arial Narrow" w:hAnsi="Arial Narrow"/>
      <w:b/>
      <w:sz w:val="24"/>
    </w:rPr>
  </w:style>
  <w:style w:type="paragraph" w:customStyle="1" w:styleId="GlossaryHeading">
    <w:name w:val="Glossary Heading"/>
    <w:basedOn w:val="HeadingBase"/>
    <w:rsid w:val="00943188"/>
    <w:rPr>
      <w:sz w:val="32"/>
    </w:rPr>
  </w:style>
  <w:style w:type="paragraph" w:customStyle="1" w:styleId="HeadingProcedure">
    <w:name w:val="Heading Procedure"/>
    <w:basedOn w:val="HeadingBase"/>
    <w:next w:val="Normal"/>
    <w:rsid w:val="00943188"/>
    <w:pPr>
      <w:numPr>
        <w:numId w:val="7"/>
      </w:numPr>
      <w:tabs>
        <w:tab w:val="left" w:pos="0"/>
      </w:tabs>
      <w:spacing w:before="120" w:after="60"/>
    </w:pPr>
    <w:rPr>
      <w:i/>
    </w:rPr>
  </w:style>
  <w:style w:type="paragraph" w:customStyle="1" w:styleId="Warning">
    <w:name w:val="Warning"/>
    <w:basedOn w:val="BodyText"/>
    <w:rsid w:val="00943188"/>
    <w:pPr>
      <w:pBdr>
        <w:top w:val="single" w:sz="6" w:space="6" w:color="FFFFFF"/>
        <w:left w:val="single" w:sz="6" w:space="6" w:color="FFFFFF"/>
        <w:bottom w:val="single" w:sz="6" w:space="6" w:color="FFFFFF"/>
        <w:right w:val="single" w:sz="6" w:space="6" w:color="FFFFFF"/>
      </w:pBdr>
      <w:shd w:val="pct10" w:color="auto" w:fill="auto"/>
      <w:tabs>
        <w:tab w:val="left" w:pos="992"/>
      </w:tabs>
      <w:ind w:left="119" w:right="119"/>
    </w:pPr>
  </w:style>
  <w:style w:type="paragraph" w:customStyle="1" w:styleId="MarginIcons">
    <w:name w:val="Margin Icons"/>
    <w:basedOn w:val="BodyText"/>
    <w:rsid w:val="00943188"/>
    <w:pPr>
      <w:framePr w:w="1985" w:hSpace="181" w:vSpace="181" w:wrap="around" w:vAnchor="text" w:hAnchor="page" w:x="1419" w:y="1" w:anchorLock="1"/>
      <w:jc w:val="right"/>
    </w:pPr>
    <w:rPr>
      <w:i/>
    </w:rPr>
  </w:style>
  <w:style w:type="paragraph" w:customStyle="1" w:styleId="NoteBullet">
    <w:name w:val="Note Bullet"/>
    <w:basedOn w:val="Note"/>
    <w:rsid w:val="00943188"/>
    <w:pPr>
      <w:tabs>
        <w:tab w:val="clear" w:pos="680"/>
      </w:tabs>
      <w:spacing w:before="60" w:after="60"/>
      <w:ind w:left="340" w:hanging="340"/>
    </w:pPr>
  </w:style>
  <w:style w:type="paragraph" w:customStyle="1" w:styleId="SubHeading20">
    <w:name w:val="SubHeading2"/>
    <w:basedOn w:val="HeadingBase"/>
    <w:rsid w:val="00943188"/>
    <w:pPr>
      <w:spacing w:before="240" w:after="60"/>
    </w:pPr>
    <w:rPr>
      <w:sz w:val="20"/>
    </w:rPr>
  </w:style>
  <w:style w:type="paragraph" w:customStyle="1" w:styleId="SideHeading">
    <w:name w:val="Side Heading"/>
    <w:basedOn w:val="HeadingBase"/>
    <w:rsid w:val="00943188"/>
    <w:pPr>
      <w:framePr w:w="2268" w:h="567" w:hSpace="181" w:vSpace="181" w:wrap="around" w:vAnchor="text" w:hAnchor="page" w:x="1419" w:y="370" w:anchorLock="1"/>
    </w:pPr>
    <w:rPr>
      <w:sz w:val="22"/>
    </w:rPr>
  </w:style>
  <w:style w:type="character" w:customStyle="1" w:styleId="MenuOption">
    <w:name w:val="Menu Option"/>
    <w:basedOn w:val="DefaultParagraphFont"/>
    <w:rsid w:val="00943188"/>
    <w:rPr>
      <w:b/>
      <w:smallCaps/>
      <w:noProof w:val="0"/>
      <w:lang w:val="en-US"/>
    </w:rPr>
  </w:style>
  <w:style w:type="paragraph" w:customStyle="1" w:styleId="TableListNumber">
    <w:name w:val="Table List Number"/>
    <w:basedOn w:val="ListNumber"/>
    <w:rsid w:val="00943188"/>
    <w:pPr>
      <w:numPr>
        <w:numId w:val="0"/>
      </w:numPr>
    </w:pPr>
    <w:rPr>
      <w:sz w:val="20"/>
    </w:rPr>
  </w:style>
  <w:style w:type="paragraph" w:styleId="TOC4">
    <w:name w:val="toc 4"/>
    <w:basedOn w:val="TOCBase"/>
    <w:next w:val="Normal"/>
    <w:uiPriority w:val="39"/>
    <w:rsid w:val="00943188"/>
    <w:pPr>
      <w:tabs>
        <w:tab w:val="right" w:leader="dot" w:pos="9071"/>
      </w:tabs>
      <w:ind w:left="1701"/>
    </w:pPr>
  </w:style>
  <w:style w:type="paragraph" w:customStyle="1" w:styleId="ListAlpha">
    <w:name w:val="List Alpha"/>
    <w:basedOn w:val="List"/>
    <w:autoRedefine/>
    <w:rsid w:val="00943188"/>
    <w:pPr>
      <w:numPr>
        <w:numId w:val="11"/>
      </w:numPr>
    </w:pPr>
  </w:style>
  <w:style w:type="paragraph" w:styleId="List3">
    <w:name w:val="List 3"/>
    <w:basedOn w:val="BodyText"/>
    <w:semiHidden/>
    <w:rsid w:val="00943188"/>
    <w:pPr>
      <w:tabs>
        <w:tab w:val="left" w:pos="1021"/>
      </w:tabs>
      <w:spacing w:before="60" w:after="60"/>
      <w:ind w:left="1020" w:hanging="340"/>
    </w:pPr>
  </w:style>
  <w:style w:type="paragraph" w:styleId="List4">
    <w:name w:val="List 4"/>
    <w:basedOn w:val="BodyText"/>
    <w:semiHidden/>
    <w:rsid w:val="00943188"/>
    <w:pPr>
      <w:tabs>
        <w:tab w:val="left" w:pos="1361"/>
      </w:tabs>
      <w:spacing w:before="60" w:after="60"/>
      <w:ind w:left="1361" w:hanging="340"/>
    </w:pPr>
  </w:style>
  <w:style w:type="paragraph" w:styleId="List5">
    <w:name w:val="List 5"/>
    <w:basedOn w:val="BodyText"/>
    <w:semiHidden/>
    <w:rsid w:val="00943188"/>
    <w:pPr>
      <w:tabs>
        <w:tab w:val="left" w:pos="1701"/>
      </w:tabs>
      <w:spacing w:before="60" w:after="60"/>
      <w:ind w:left="1701" w:hanging="340"/>
    </w:pPr>
  </w:style>
  <w:style w:type="paragraph" w:styleId="ListBullet3">
    <w:name w:val="List Bullet 3"/>
    <w:basedOn w:val="List3"/>
    <w:semiHidden/>
    <w:rsid w:val="00943188"/>
    <w:pPr>
      <w:numPr>
        <w:ilvl w:val="7"/>
        <w:numId w:val="12"/>
      </w:numPr>
    </w:pPr>
  </w:style>
  <w:style w:type="paragraph" w:styleId="ListBullet4">
    <w:name w:val="List Bullet 4"/>
    <w:basedOn w:val="List4"/>
    <w:semiHidden/>
    <w:rsid w:val="00943188"/>
    <w:pPr>
      <w:numPr>
        <w:numId w:val="1"/>
      </w:numPr>
    </w:pPr>
  </w:style>
  <w:style w:type="paragraph" w:styleId="ListBullet5">
    <w:name w:val="List Bullet 5"/>
    <w:basedOn w:val="List5"/>
    <w:semiHidden/>
    <w:rsid w:val="00943188"/>
    <w:pPr>
      <w:numPr>
        <w:numId w:val="2"/>
      </w:numPr>
    </w:pPr>
  </w:style>
  <w:style w:type="paragraph" w:styleId="ListContinue3">
    <w:name w:val="List Continue 3"/>
    <w:basedOn w:val="List3"/>
    <w:semiHidden/>
    <w:rsid w:val="00943188"/>
    <w:pPr>
      <w:ind w:left="1021" w:firstLine="0"/>
    </w:pPr>
  </w:style>
  <w:style w:type="paragraph" w:styleId="ListContinue4">
    <w:name w:val="List Continue 4"/>
    <w:basedOn w:val="List4"/>
    <w:semiHidden/>
    <w:rsid w:val="00943188"/>
    <w:pPr>
      <w:ind w:firstLine="0"/>
    </w:pPr>
  </w:style>
  <w:style w:type="paragraph" w:styleId="ListContinue5">
    <w:name w:val="List Continue 5"/>
    <w:basedOn w:val="List5"/>
    <w:semiHidden/>
    <w:rsid w:val="00943188"/>
    <w:pPr>
      <w:ind w:firstLine="0"/>
    </w:pPr>
  </w:style>
  <w:style w:type="paragraph" w:styleId="ListNumber3">
    <w:name w:val="List Number 3"/>
    <w:basedOn w:val="List3"/>
    <w:semiHidden/>
    <w:rsid w:val="00943188"/>
    <w:pPr>
      <w:numPr>
        <w:numId w:val="4"/>
      </w:numPr>
    </w:pPr>
  </w:style>
  <w:style w:type="paragraph" w:styleId="ListNumber4">
    <w:name w:val="List Number 4"/>
    <w:basedOn w:val="List4"/>
    <w:semiHidden/>
    <w:rsid w:val="00943188"/>
    <w:pPr>
      <w:numPr>
        <w:numId w:val="5"/>
      </w:numPr>
    </w:pPr>
  </w:style>
  <w:style w:type="paragraph" w:styleId="ListNumber5">
    <w:name w:val="List Number 5"/>
    <w:basedOn w:val="List5"/>
    <w:semiHidden/>
    <w:rsid w:val="00943188"/>
    <w:pPr>
      <w:numPr>
        <w:numId w:val="6"/>
      </w:numPr>
    </w:pPr>
  </w:style>
  <w:style w:type="paragraph" w:styleId="BlockText">
    <w:name w:val="Block Text"/>
    <w:basedOn w:val="Normal"/>
    <w:semiHidden/>
    <w:rsid w:val="00943188"/>
    <w:pPr>
      <w:spacing w:after="120"/>
      <w:ind w:left="1440" w:right="1440"/>
    </w:pPr>
  </w:style>
  <w:style w:type="character" w:customStyle="1" w:styleId="Subscript">
    <w:name w:val="Subscript"/>
    <w:basedOn w:val="DefaultParagraphFont"/>
    <w:rsid w:val="00943188"/>
    <w:rPr>
      <w:noProof w:val="0"/>
      <w:sz w:val="16"/>
      <w:vertAlign w:val="subscript"/>
      <w:lang w:val="en-US"/>
    </w:rPr>
  </w:style>
  <w:style w:type="character" w:customStyle="1" w:styleId="Superscript">
    <w:name w:val="Superscript"/>
    <w:basedOn w:val="DefaultParagraphFont"/>
    <w:rsid w:val="00943188"/>
    <w:rPr>
      <w:noProof w:val="0"/>
      <w:sz w:val="16"/>
      <w:vertAlign w:val="superscript"/>
      <w:lang w:val="en-US"/>
    </w:rPr>
  </w:style>
  <w:style w:type="character" w:customStyle="1" w:styleId="Symbols">
    <w:name w:val="Symbols"/>
    <w:basedOn w:val="DefaultParagraphFont"/>
    <w:rsid w:val="00943188"/>
    <w:rPr>
      <w:rFonts w:ascii="Symbol" w:hAnsi="Symbol"/>
      <w:noProof w:val="0"/>
      <w:lang w:val="en-US"/>
    </w:rPr>
  </w:style>
  <w:style w:type="character" w:customStyle="1" w:styleId="Underlined">
    <w:name w:val="Underlined"/>
    <w:basedOn w:val="DefaultParagraphFont"/>
    <w:rsid w:val="00943188"/>
    <w:rPr>
      <w:noProof w:val="0"/>
      <w:u w:val="single"/>
      <w:lang w:val="en-US"/>
    </w:rPr>
  </w:style>
  <w:style w:type="character" w:styleId="PageNumber">
    <w:name w:val="page number"/>
    <w:basedOn w:val="DefaultParagraphFont"/>
    <w:semiHidden/>
    <w:rsid w:val="00943188"/>
  </w:style>
  <w:style w:type="character" w:customStyle="1" w:styleId="Invisible">
    <w:name w:val="Invisible"/>
    <w:basedOn w:val="DefaultParagraphFont"/>
    <w:rsid w:val="00943188"/>
    <w:rPr>
      <w:rFonts w:ascii="Arial" w:hAnsi="Arial"/>
      <w:b/>
      <w:color w:val="FF0000"/>
      <w:sz w:val="20"/>
    </w:rPr>
  </w:style>
  <w:style w:type="paragraph" w:customStyle="1" w:styleId="WideCourier">
    <w:name w:val="WideCourier"/>
    <w:basedOn w:val="PlainText"/>
    <w:rsid w:val="00943188"/>
    <w:pPr>
      <w:ind w:left="-3190"/>
    </w:pPr>
  </w:style>
  <w:style w:type="paragraph" w:customStyle="1" w:styleId="Impact">
    <w:name w:val="Impact"/>
    <w:basedOn w:val="ListBullet"/>
    <w:next w:val="BodyText"/>
    <w:autoRedefine/>
    <w:rsid w:val="00943188"/>
    <w:pPr>
      <w:keepNext w:val="0"/>
      <w:keepLines/>
      <w:widowControl/>
      <w:numPr>
        <w:ilvl w:val="0"/>
        <w:numId w:val="9"/>
      </w:numPr>
      <w:spacing w:before="120" w:after="120"/>
    </w:pPr>
    <w:rPr>
      <w:color w:val="0000FF"/>
    </w:rPr>
  </w:style>
  <w:style w:type="paragraph" w:customStyle="1" w:styleId="Subheading2">
    <w:name w:val="Subheading2"/>
    <w:basedOn w:val="BodyText"/>
    <w:rsid w:val="00943188"/>
    <w:pPr>
      <w:numPr>
        <w:numId w:val="10"/>
      </w:numPr>
    </w:pPr>
  </w:style>
  <w:style w:type="paragraph" w:customStyle="1" w:styleId="TableBodyTextCentered">
    <w:name w:val="Table Body Text Centered"/>
    <w:autoRedefine/>
    <w:rsid w:val="00943188"/>
    <w:pPr>
      <w:widowControl w:val="0"/>
      <w:autoSpaceDE w:val="0"/>
      <w:autoSpaceDN w:val="0"/>
      <w:adjustRightInd w:val="0"/>
      <w:spacing w:before="60" w:after="60"/>
      <w:jc w:val="center"/>
    </w:pPr>
    <w:rPr>
      <w:rFonts w:ascii="Times New Roman" w:hAnsi="Times New Roman" w:cs="Tahoma"/>
      <w:color w:val="000000"/>
      <w:szCs w:val="18"/>
    </w:rPr>
  </w:style>
  <w:style w:type="paragraph" w:customStyle="1" w:styleId="TableHeadingCentered">
    <w:name w:val="Table Heading Centered"/>
    <w:autoRedefine/>
    <w:rsid w:val="00943188"/>
    <w:pPr>
      <w:widowControl w:val="0"/>
      <w:autoSpaceDE w:val="0"/>
      <w:autoSpaceDN w:val="0"/>
      <w:adjustRightInd w:val="0"/>
      <w:jc w:val="center"/>
    </w:pPr>
    <w:rPr>
      <w:rFonts w:ascii="Arial Narrow" w:hAnsi="Arial Narrow" w:cs="Tahoma"/>
      <w:b/>
      <w:bCs/>
      <w:color w:val="000000"/>
    </w:rPr>
  </w:style>
  <w:style w:type="paragraph" w:customStyle="1" w:styleId="ForcePageBreak">
    <w:name w:val="ForcePageBreak"/>
    <w:next w:val="Normal"/>
    <w:autoRedefine/>
    <w:rsid w:val="00943188"/>
    <w:pPr>
      <w:pageBreakBefore/>
      <w:widowControl w:val="0"/>
      <w:autoSpaceDE w:val="0"/>
      <w:autoSpaceDN w:val="0"/>
      <w:adjustRightInd w:val="0"/>
      <w:jc w:val="center"/>
    </w:pPr>
    <w:rPr>
      <w:rFonts w:ascii="Arial" w:hAnsi="Arial" w:cs="Arial"/>
      <w:color w:val="000000"/>
      <w:sz w:val="2"/>
      <w:szCs w:val="2"/>
      <w:vertAlign w:val="subscript"/>
    </w:rPr>
  </w:style>
  <w:style w:type="paragraph" w:styleId="HTMLPreformatted">
    <w:name w:val="HTML Preformatted"/>
    <w:basedOn w:val="Normal"/>
    <w:link w:val="HTMLPreformattedChar"/>
    <w:uiPriority w:val="99"/>
    <w:semiHidden/>
    <w:rsid w:val="009431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customStyle="1" w:styleId="ListAlpha3">
    <w:name w:val="List Alpha 3"/>
    <w:basedOn w:val="Normal"/>
    <w:rsid w:val="00943188"/>
    <w:pPr>
      <w:numPr>
        <w:ilvl w:val="2"/>
        <w:numId w:val="12"/>
      </w:numPr>
    </w:pPr>
  </w:style>
  <w:style w:type="paragraph" w:customStyle="1" w:styleId="Sprechblasentext">
    <w:name w:val="Sprechblasentext"/>
    <w:basedOn w:val="Normal"/>
    <w:semiHidden/>
    <w:unhideWhenUsed/>
    <w:rsid w:val="00943188"/>
    <w:rPr>
      <w:rFonts w:ascii="Tahoma" w:hAnsi="Tahoma" w:cs="Tahoma"/>
      <w:sz w:val="16"/>
      <w:szCs w:val="16"/>
    </w:rPr>
  </w:style>
  <w:style w:type="character" w:customStyle="1" w:styleId="SprechblasentextZchn">
    <w:name w:val="Sprechblasentext Zchn"/>
    <w:basedOn w:val="DefaultParagraphFont"/>
    <w:semiHidden/>
    <w:rsid w:val="00943188"/>
    <w:rPr>
      <w:rFonts w:ascii="Tahoma" w:hAnsi="Tahoma" w:cs="Tahoma"/>
      <w:sz w:val="16"/>
      <w:szCs w:val="16"/>
    </w:rPr>
  </w:style>
  <w:style w:type="character" w:styleId="Hyperlink">
    <w:name w:val="Hyperlink"/>
    <w:basedOn w:val="DefaultParagraphFont"/>
    <w:uiPriority w:val="99"/>
    <w:unhideWhenUsed/>
    <w:rsid w:val="00943188"/>
    <w:rPr>
      <w:color w:val="0000FF"/>
      <w:u w:val="single"/>
    </w:rPr>
  </w:style>
  <w:style w:type="paragraph" w:styleId="NormalWeb">
    <w:name w:val="Normal (Web)"/>
    <w:basedOn w:val="Normal"/>
    <w:uiPriority w:val="99"/>
    <w:unhideWhenUsed/>
    <w:rsid w:val="00943188"/>
    <w:pPr>
      <w:spacing w:before="100" w:beforeAutospacing="1" w:after="100" w:afterAutospacing="1"/>
    </w:pPr>
  </w:style>
  <w:style w:type="character" w:styleId="FollowedHyperlink">
    <w:name w:val="FollowedHyperlink"/>
    <w:basedOn w:val="DefaultParagraphFont"/>
    <w:semiHidden/>
    <w:unhideWhenUsed/>
    <w:rsid w:val="00943188"/>
    <w:rPr>
      <w:color w:val="800080"/>
      <w:u w:val="single"/>
    </w:rPr>
  </w:style>
  <w:style w:type="paragraph" w:customStyle="1" w:styleId="Listenabsatz">
    <w:name w:val="Listenabsatz"/>
    <w:basedOn w:val="Normal"/>
    <w:qFormat/>
    <w:rsid w:val="00943188"/>
    <w:pPr>
      <w:ind w:left="720"/>
      <w:contextualSpacing/>
    </w:pPr>
  </w:style>
  <w:style w:type="paragraph" w:customStyle="1" w:styleId="pbobodytext">
    <w:name w:val="pbo_body_text"/>
    <w:basedOn w:val="Normal"/>
    <w:rsid w:val="00943188"/>
    <w:pPr>
      <w:spacing w:before="180" w:after="180"/>
    </w:pPr>
    <w:rPr>
      <w:rFonts w:ascii="Arial" w:hAnsi="Arial" w:cs="Arial"/>
      <w:color w:val="000000"/>
      <w:sz w:val="20"/>
      <w:szCs w:val="20"/>
    </w:rPr>
  </w:style>
  <w:style w:type="paragraph" w:customStyle="1" w:styleId="pfifigure">
    <w:name w:val="pfi_figure"/>
    <w:basedOn w:val="Normal"/>
    <w:rsid w:val="00943188"/>
    <w:pPr>
      <w:spacing w:line="200" w:lineRule="atLeast"/>
    </w:pPr>
    <w:rPr>
      <w:rFonts w:ascii="Arial" w:hAnsi="Arial" w:cs="Arial"/>
      <w:color w:val="000000"/>
      <w:sz w:val="16"/>
      <w:szCs w:val="16"/>
    </w:rPr>
  </w:style>
  <w:style w:type="paragraph" w:customStyle="1" w:styleId="ps1steps1">
    <w:name w:val="ps1_steps1"/>
    <w:basedOn w:val="Normal"/>
    <w:rsid w:val="00943188"/>
    <w:pPr>
      <w:spacing w:before="60"/>
      <w:ind w:left="400" w:hanging="300"/>
    </w:pPr>
    <w:rPr>
      <w:rFonts w:ascii="Arial" w:hAnsi="Arial" w:cs="Arial"/>
      <w:color w:val="000000"/>
      <w:sz w:val="20"/>
      <w:szCs w:val="20"/>
    </w:rPr>
  </w:style>
  <w:style w:type="paragraph" w:customStyle="1" w:styleId="ps2steps11">
    <w:name w:val="ps2_steps1_1"/>
    <w:basedOn w:val="Normal"/>
    <w:rsid w:val="00943188"/>
    <w:pPr>
      <w:spacing w:before="60"/>
      <w:ind w:left="400" w:hanging="300"/>
    </w:pPr>
    <w:rPr>
      <w:rFonts w:ascii="Arial" w:hAnsi="Arial" w:cs="Arial"/>
      <w:color w:val="000000"/>
      <w:sz w:val="20"/>
      <w:szCs w:val="20"/>
    </w:rPr>
  </w:style>
  <w:style w:type="paragraph" w:styleId="DocumentMap">
    <w:name w:val="Document Map"/>
    <w:basedOn w:val="Normal"/>
    <w:semiHidden/>
    <w:unhideWhenUsed/>
    <w:rsid w:val="00943188"/>
    <w:rPr>
      <w:rFonts w:ascii="Tahoma" w:hAnsi="Tahoma" w:cs="Tahoma"/>
      <w:sz w:val="16"/>
      <w:szCs w:val="16"/>
    </w:rPr>
  </w:style>
  <w:style w:type="character" w:customStyle="1" w:styleId="DokumentstrukturZchn">
    <w:name w:val="Dokumentstruktur Zchn"/>
    <w:basedOn w:val="DefaultParagraphFont"/>
    <w:semiHidden/>
    <w:rsid w:val="00943188"/>
    <w:rPr>
      <w:rFonts w:ascii="Tahoma" w:eastAsia="Calibri" w:hAnsi="Tahoma" w:cs="Tahoma"/>
      <w:sz w:val="16"/>
      <w:szCs w:val="16"/>
    </w:rPr>
  </w:style>
  <w:style w:type="paragraph" w:styleId="BalloonText">
    <w:name w:val="Balloon Text"/>
    <w:basedOn w:val="Normal"/>
    <w:link w:val="BalloonTextChar"/>
    <w:uiPriority w:val="99"/>
    <w:semiHidden/>
    <w:unhideWhenUsed/>
    <w:rsid w:val="003D49FF"/>
    <w:rPr>
      <w:rFonts w:ascii="Tahoma" w:hAnsi="Tahoma" w:cs="Tahoma"/>
      <w:sz w:val="16"/>
      <w:szCs w:val="16"/>
    </w:rPr>
  </w:style>
  <w:style w:type="character" w:customStyle="1" w:styleId="BalloonTextChar">
    <w:name w:val="Balloon Text Char"/>
    <w:basedOn w:val="DefaultParagraphFont"/>
    <w:link w:val="BalloonText"/>
    <w:uiPriority w:val="99"/>
    <w:semiHidden/>
    <w:rsid w:val="003D49FF"/>
    <w:rPr>
      <w:rFonts w:ascii="Tahoma" w:eastAsiaTheme="minorHAnsi" w:hAnsi="Tahoma" w:cs="Tahoma"/>
      <w:sz w:val="16"/>
      <w:szCs w:val="16"/>
    </w:rPr>
  </w:style>
  <w:style w:type="paragraph" w:styleId="ListParagraph">
    <w:name w:val="List Paragraph"/>
    <w:basedOn w:val="Normal"/>
    <w:uiPriority w:val="34"/>
    <w:qFormat/>
    <w:rsid w:val="00272190"/>
    <w:pPr>
      <w:ind w:left="720"/>
      <w:contextualSpacing/>
    </w:pPr>
  </w:style>
  <w:style w:type="paragraph" w:customStyle="1" w:styleId="Body">
    <w:name w:val="Body"/>
    <w:basedOn w:val="Normal"/>
    <w:link w:val="BodyChar"/>
    <w:qFormat/>
    <w:rsid w:val="00E35023"/>
    <w:pPr>
      <w:spacing w:line="260" w:lineRule="exact"/>
    </w:pPr>
    <w:rPr>
      <w:rFonts w:ascii="Arial" w:hAnsi="Arial" w:cs="Arial"/>
      <w:sz w:val="18"/>
      <w:szCs w:val="18"/>
    </w:rPr>
  </w:style>
  <w:style w:type="character" w:customStyle="1" w:styleId="BodyChar">
    <w:name w:val="Body Char"/>
    <w:basedOn w:val="DefaultParagraphFont"/>
    <w:link w:val="Body"/>
    <w:rsid w:val="00E35023"/>
    <w:rPr>
      <w:rFonts w:ascii="Arial" w:eastAsiaTheme="minorHAnsi" w:hAnsi="Arial" w:cs="Arial"/>
      <w:sz w:val="18"/>
      <w:szCs w:val="18"/>
    </w:rPr>
  </w:style>
  <w:style w:type="paragraph" w:styleId="Revision">
    <w:name w:val="Revision"/>
    <w:hidden/>
    <w:uiPriority w:val="99"/>
    <w:semiHidden/>
    <w:rsid w:val="006E3F96"/>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3952C6"/>
    <w:rPr>
      <w:rFonts w:ascii="Arial Narrow" w:eastAsiaTheme="minorHAnsi" w:hAnsi="Arial Narrow" w:cstheme="minorBidi"/>
      <w:b/>
      <w:szCs w:val="22"/>
    </w:rPr>
  </w:style>
  <w:style w:type="paragraph" w:customStyle="1" w:styleId="Default">
    <w:name w:val="Default"/>
    <w:rsid w:val="007759AC"/>
    <w:pPr>
      <w:autoSpaceDE w:val="0"/>
      <w:autoSpaceDN w:val="0"/>
      <w:adjustRightInd w:val="0"/>
    </w:pPr>
    <w:rPr>
      <w:rFonts w:ascii="Arial" w:eastAsiaTheme="minorHAnsi" w:hAnsi="Arial" w:cs="Arial"/>
      <w:color w:val="000000"/>
      <w:sz w:val="24"/>
      <w:szCs w:val="24"/>
    </w:rPr>
  </w:style>
  <w:style w:type="table" w:styleId="TableGrid">
    <w:name w:val="Table Grid"/>
    <w:basedOn w:val="TableNormal"/>
    <w:uiPriority w:val="59"/>
    <w:rsid w:val="00B917D5"/>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4029E8"/>
    <w:pPr>
      <w:keepLines/>
      <w:framePr w:wrap="auto" w:vAnchor="margin" w:yAlign="inline" w:anchorLock="0"/>
      <w:spacing w:after="0" w:line="276" w:lineRule="auto"/>
      <w:outlineLvl w:val="9"/>
    </w:pPr>
    <w:rPr>
      <w:rFonts w:asciiTheme="majorHAnsi" w:eastAsiaTheme="majorEastAsia" w:hAnsiTheme="majorHAnsi" w:cstheme="majorBidi"/>
      <w:bCs/>
      <w:color w:val="365F91" w:themeColor="accent1" w:themeShade="BF"/>
      <w:sz w:val="28"/>
      <w:szCs w:val="28"/>
      <w:lang w:eastAsia="ja-JP"/>
    </w:rPr>
  </w:style>
  <w:style w:type="character" w:customStyle="1" w:styleId="BodyTextChar">
    <w:name w:val="Body Text Char"/>
    <w:basedOn w:val="DefaultParagraphFont"/>
    <w:link w:val="BodyText"/>
    <w:semiHidden/>
    <w:rsid w:val="003C3632"/>
    <w:rPr>
      <w:rFonts w:asciiTheme="minorHAnsi" w:eastAsiaTheme="minorHAnsi" w:hAnsiTheme="minorHAnsi" w:cstheme="minorBidi"/>
      <w:bCs/>
      <w:color w:val="000000" w:themeColor="text1"/>
      <w:sz w:val="22"/>
      <w:szCs w:val="22"/>
    </w:rPr>
  </w:style>
  <w:style w:type="character" w:customStyle="1" w:styleId="HTMLPreformattedChar">
    <w:name w:val="HTML Preformatted Char"/>
    <w:basedOn w:val="DefaultParagraphFont"/>
    <w:link w:val="HTMLPreformatted"/>
    <w:uiPriority w:val="99"/>
    <w:semiHidden/>
    <w:rsid w:val="00E818EE"/>
    <w:rPr>
      <w:rFonts w:ascii="Courier New" w:eastAsia="Courier New" w:hAnsi="Courier New" w:cs="Courier New"/>
    </w:rPr>
  </w:style>
  <w:style w:type="paragraph" w:styleId="TOC5">
    <w:name w:val="toc 5"/>
    <w:basedOn w:val="Normal"/>
    <w:next w:val="Normal"/>
    <w:autoRedefine/>
    <w:uiPriority w:val="39"/>
    <w:unhideWhenUsed/>
    <w:rsid w:val="005A708D"/>
    <w:pPr>
      <w:spacing w:after="100"/>
      <w:ind w:left="880"/>
    </w:pPr>
    <w:rPr>
      <w:rFonts w:eastAsiaTheme="minorEastAsia"/>
    </w:rPr>
  </w:style>
  <w:style w:type="paragraph" w:styleId="TOC6">
    <w:name w:val="toc 6"/>
    <w:basedOn w:val="Normal"/>
    <w:next w:val="Normal"/>
    <w:autoRedefine/>
    <w:uiPriority w:val="39"/>
    <w:unhideWhenUsed/>
    <w:rsid w:val="005A708D"/>
    <w:pPr>
      <w:spacing w:after="100"/>
      <w:ind w:left="1100"/>
    </w:pPr>
    <w:rPr>
      <w:rFonts w:eastAsiaTheme="minorEastAsia"/>
    </w:rPr>
  </w:style>
  <w:style w:type="paragraph" w:styleId="TOC7">
    <w:name w:val="toc 7"/>
    <w:basedOn w:val="Normal"/>
    <w:next w:val="Normal"/>
    <w:autoRedefine/>
    <w:uiPriority w:val="39"/>
    <w:unhideWhenUsed/>
    <w:rsid w:val="005A708D"/>
    <w:pPr>
      <w:spacing w:after="100"/>
      <w:ind w:left="1320"/>
    </w:pPr>
    <w:rPr>
      <w:rFonts w:eastAsiaTheme="minorEastAsia"/>
    </w:rPr>
  </w:style>
  <w:style w:type="paragraph" w:styleId="TOC8">
    <w:name w:val="toc 8"/>
    <w:basedOn w:val="Normal"/>
    <w:next w:val="Normal"/>
    <w:autoRedefine/>
    <w:uiPriority w:val="39"/>
    <w:unhideWhenUsed/>
    <w:rsid w:val="005A708D"/>
    <w:pPr>
      <w:spacing w:after="100"/>
      <w:ind w:left="1540"/>
    </w:pPr>
    <w:rPr>
      <w:rFonts w:eastAsiaTheme="minorEastAsia"/>
    </w:rPr>
  </w:style>
  <w:style w:type="paragraph" w:styleId="TOC9">
    <w:name w:val="toc 9"/>
    <w:basedOn w:val="Normal"/>
    <w:next w:val="Normal"/>
    <w:autoRedefine/>
    <w:uiPriority w:val="39"/>
    <w:unhideWhenUsed/>
    <w:rsid w:val="005A708D"/>
    <w:pPr>
      <w:spacing w:after="100"/>
      <w:ind w:left="1760"/>
    </w:pPr>
    <w:rPr>
      <w:rFonts w:eastAsiaTheme="minorEastAsia"/>
    </w:rPr>
  </w:style>
  <w:style w:type="character" w:styleId="CommentReference">
    <w:name w:val="annotation reference"/>
    <w:basedOn w:val="DefaultParagraphFont"/>
    <w:uiPriority w:val="99"/>
    <w:semiHidden/>
    <w:unhideWhenUsed/>
    <w:rsid w:val="0081698E"/>
    <w:rPr>
      <w:sz w:val="16"/>
      <w:szCs w:val="16"/>
    </w:rPr>
  </w:style>
  <w:style w:type="paragraph" w:styleId="CommentText">
    <w:name w:val="annotation text"/>
    <w:basedOn w:val="Normal"/>
    <w:link w:val="CommentTextChar"/>
    <w:uiPriority w:val="99"/>
    <w:unhideWhenUsed/>
    <w:rsid w:val="0081698E"/>
    <w:pPr>
      <w:spacing w:line="240" w:lineRule="auto"/>
    </w:pPr>
    <w:rPr>
      <w:sz w:val="20"/>
      <w:szCs w:val="20"/>
    </w:rPr>
  </w:style>
  <w:style w:type="character" w:customStyle="1" w:styleId="CommentTextChar">
    <w:name w:val="Comment Text Char"/>
    <w:basedOn w:val="DefaultParagraphFont"/>
    <w:link w:val="CommentText"/>
    <w:uiPriority w:val="99"/>
    <w:rsid w:val="0081698E"/>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81698E"/>
    <w:rPr>
      <w:b/>
      <w:bCs/>
    </w:rPr>
  </w:style>
  <w:style w:type="character" w:customStyle="1" w:styleId="CommentSubjectChar">
    <w:name w:val="Comment Subject Char"/>
    <w:basedOn w:val="CommentTextChar"/>
    <w:link w:val="CommentSubject"/>
    <w:uiPriority w:val="99"/>
    <w:semiHidden/>
    <w:rsid w:val="0081698E"/>
    <w:rPr>
      <w:rFonts w:asciiTheme="minorHAnsi" w:eastAsiaTheme="minorHAnsi" w:hAnsiTheme="minorHAnsi" w:cstheme="minorBidi"/>
      <w:b/>
      <w:bCs/>
    </w:rPr>
  </w:style>
  <w:style w:type="character" w:customStyle="1" w:styleId="apple-converted-space">
    <w:name w:val="apple-converted-space"/>
    <w:basedOn w:val="DefaultParagraphFont"/>
    <w:rsid w:val="00D75375"/>
  </w:style>
  <w:style w:type="character" w:customStyle="1" w:styleId="Heading4Char">
    <w:name w:val="Heading 4 Char"/>
    <w:basedOn w:val="DefaultParagraphFont"/>
    <w:link w:val="Heading4"/>
    <w:rsid w:val="009814D6"/>
    <w:rPr>
      <w:rFonts w:ascii="Arial Narrow" w:hAnsi="Arial Narrow"/>
      <w:b/>
      <w:sz w:val="28"/>
    </w:rPr>
  </w:style>
  <w:style w:type="character" w:customStyle="1" w:styleId="tooltipfieldname">
    <w:name w:val="tooltipfieldname"/>
    <w:basedOn w:val="DefaultParagraphFont"/>
    <w:rsid w:val="00063642"/>
  </w:style>
  <w:style w:type="character" w:customStyle="1" w:styleId="Heading3Char">
    <w:name w:val="Heading 3 Char"/>
    <w:basedOn w:val="DefaultParagraphFont"/>
    <w:link w:val="Heading3"/>
    <w:rsid w:val="00B47B5A"/>
    <w:rPr>
      <w:rFonts w:ascii="Arial Narrow" w:hAnsi="Arial Narrow"/>
      <w:b/>
      <w:spacing w:val="-10"/>
      <w:kern w:val="32"/>
      <w:sz w:val="36"/>
    </w:rPr>
  </w:style>
  <w:style w:type="table" w:customStyle="1" w:styleId="LightGrid-Accent51">
    <w:name w:val="Light Grid - Accent 51"/>
    <w:basedOn w:val="TableNormal"/>
    <w:next w:val="LightGrid-Accent5"/>
    <w:uiPriority w:val="62"/>
    <w:rsid w:val="0076608A"/>
    <w:rPr>
      <w:rFonts w:asciiTheme="minorHAnsi" w:eastAsiaTheme="minorHAnsi" w:hAnsiTheme="minorHAnsi" w:cstheme="minorBidi"/>
      <w:sz w:val="22"/>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5">
    <w:name w:val="Light Grid Accent 5"/>
    <w:basedOn w:val="TableNormal"/>
    <w:uiPriority w:val="62"/>
    <w:rsid w:val="0076608A"/>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styleId="HTMLCode">
    <w:name w:val="HTML Code"/>
    <w:basedOn w:val="DefaultParagraphFont"/>
    <w:uiPriority w:val="99"/>
    <w:semiHidden/>
    <w:unhideWhenUsed/>
    <w:rsid w:val="005C3C83"/>
    <w:rPr>
      <w:rFonts w:ascii="Courier New" w:eastAsia="Times New Roman" w:hAnsi="Courier New" w:cs="Courier New"/>
      <w:sz w:val="20"/>
      <w:szCs w:val="20"/>
    </w:rPr>
  </w:style>
  <w:style w:type="character" w:customStyle="1" w:styleId="Heading5Char">
    <w:name w:val="Heading 5 Char"/>
    <w:basedOn w:val="DefaultParagraphFont"/>
    <w:link w:val="Heading5"/>
    <w:rsid w:val="00BB328D"/>
    <w:rPr>
      <w:rFonts w:ascii="Arial Narrow" w:hAnsi="Arial Narrow"/>
      <w:b/>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016528">
      <w:bodyDiv w:val="1"/>
      <w:marLeft w:val="0"/>
      <w:marRight w:val="0"/>
      <w:marTop w:val="0"/>
      <w:marBottom w:val="0"/>
      <w:divBdr>
        <w:top w:val="none" w:sz="0" w:space="0" w:color="auto"/>
        <w:left w:val="none" w:sz="0" w:space="0" w:color="auto"/>
        <w:bottom w:val="none" w:sz="0" w:space="0" w:color="auto"/>
        <w:right w:val="none" w:sz="0" w:space="0" w:color="auto"/>
      </w:divBdr>
    </w:div>
    <w:div w:id="234440992">
      <w:bodyDiv w:val="1"/>
      <w:marLeft w:val="0"/>
      <w:marRight w:val="0"/>
      <w:marTop w:val="0"/>
      <w:marBottom w:val="0"/>
      <w:divBdr>
        <w:top w:val="none" w:sz="0" w:space="0" w:color="auto"/>
        <w:left w:val="none" w:sz="0" w:space="0" w:color="auto"/>
        <w:bottom w:val="none" w:sz="0" w:space="0" w:color="auto"/>
        <w:right w:val="none" w:sz="0" w:space="0" w:color="auto"/>
      </w:divBdr>
    </w:div>
    <w:div w:id="244847650">
      <w:bodyDiv w:val="1"/>
      <w:marLeft w:val="0"/>
      <w:marRight w:val="0"/>
      <w:marTop w:val="0"/>
      <w:marBottom w:val="0"/>
      <w:divBdr>
        <w:top w:val="none" w:sz="0" w:space="0" w:color="auto"/>
        <w:left w:val="none" w:sz="0" w:space="0" w:color="auto"/>
        <w:bottom w:val="none" w:sz="0" w:space="0" w:color="auto"/>
        <w:right w:val="none" w:sz="0" w:space="0" w:color="auto"/>
      </w:divBdr>
    </w:div>
    <w:div w:id="322241818">
      <w:bodyDiv w:val="1"/>
      <w:marLeft w:val="0"/>
      <w:marRight w:val="0"/>
      <w:marTop w:val="0"/>
      <w:marBottom w:val="0"/>
      <w:divBdr>
        <w:top w:val="none" w:sz="0" w:space="0" w:color="auto"/>
        <w:left w:val="none" w:sz="0" w:space="0" w:color="auto"/>
        <w:bottom w:val="none" w:sz="0" w:space="0" w:color="auto"/>
        <w:right w:val="none" w:sz="0" w:space="0" w:color="auto"/>
      </w:divBdr>
    </w:div>
    <w:div w:id="425227874">
      <w:bodyDiv w:val="1"/>
      <w:marLeft w:val="0"/>
      <w:marRight w:val="0"/>
      <w:marTop w:val="0"/>
      <w:marBottom w:val="0"/>
      <w:divBdr>
        <w:top w:val="none" w:sz="0" w:space="0" w:color="auto"/>
        <w:left w:val="none" w:sz="0" w:space="0" w:color="auto"/>
        <w:bottom w:val="none" w:sz="0" w:space="0" w:color="auto"/>
        <w:right w:val="none" w:sz="0" w:space="0" w:color="auto"/>
      </w:divBdr>
    </w:div>
    <w:div w:id="454636990">
      <w:bodyDiv w:val="1"/>
      <w:marLeft w:val="0"/>
      <w:marRight w:val="0"/>
      <w:marTop w:val="0"/>
      <w:marBottom w:val="0"/>
      <w:divBdr>
        <w:top w:val="none" w:sz="0" w:space="0" w:color="auto"/>
        <w:left w:val="none" w:sz="0" w:space="0" w:color="auto"/>
        <w:bottom w:val="none" w:sz="0" w:space="0" w:color="auto"/>
        <w:right w:val="none" w:sz="0" w:space="0" w:color="auto"/>
      </w:divBdr>
    </w:div>
    <w:div w:id="474642648">
      <w:bodyDiv w:val="1"/>
      <w:marLeft w:val="0"/>
      <w:marRight w:val="0"/>
      <w:marTop w:val="0"/>
      <w:marBottom w:val="0"/>
      <w:divBdr>
        <w:top w:val="none" w:sz="0" w:space="0" w:color="auto"/>
        <w:left w:val="none" w:sz="0" w:space="0" w:color="auto"/>
        <w:bottom w:val="none" w:sz="0" w:space="0" w:color="auto"/>
        <w:right w:val="none" w:sz="0" w:space="0" w:color="auto"/>
      </w:divBdr>
    </w:div>
    <w:div w:id="551314070">
      <w:bodyDiv w:val="1"/>
      <w:marLeft w:val="0"/>
      <w:marRight w:val="0"/>
      <w:marTop w:val="0"/>
      <w:marBottom w:val="0"/>
      <w:divBdr>
        <w:top w:val="none" w:sz="0" w:space="0" w:color="auto"/>
        <w:left w:val="none" w:sz="0" w:space="0" w:color="auto"/>
        <w:bottom w:val="none" w:sz="0" w:space="0" w:color="auto"/>
        <w:right w:val="none" w:sz="0" w:space="0" w:color="auto"/>
      </w:divBdr>
    </w:div>
    <w:div w:id="587541755">
      <w:bodyDiv w:val="1"/>
      <w:marLeft w:val="0"/>
      <w:marRight w:val="0"/>
      <w:marTop w:val="0"/>
      <w:marBottom w:val="0"/>
      <w:divBdr>
        <w:top w:val="none" w:sz="0" w:space="0" w:color="auto"/>
        <w:left w:val="none" w:sz="0" w:space="0" w:color="auto"/>
        <w:bottom w:val="none" w:sz="0" w:space="0" w:color="auto"/>
        <w:right w:val="none" w:sz="0" w:space="0" w:color="auto"/>
      </w:divBdr>
    </w:div>
    <w:div w:id="596792720">
      <w:bodyDiv w:val="1"/>
      <w:marLeft w:val="0"/>
      <w:marRight w:val="0"/>
      <w:marTop w:val="0"/>
      <w:marBottom w:val="0"/>
      <w:divBdr>
        <w:top w:val="none" w:sz="0" w:space="0" w:color="auto"/>
        <w:left w:val="none" w:sz="0" w:space="0" w:color="auto"/>
        <w:bottom w:val="none" w:sz="0" w:space="0" w:color="auto"/>
        <w:right w:val="none" w:sz="0" w:space="0" w:color="auto"/>
      </w:divBdr>
    </w:div>
    <w:div w:id="637608557">
      <w:bodyDiv w:val="1"/>
      <w:marLeft w:val="0"/>
      <w:marRight w:val="0"/>
      <w:marTop w:val="0"/>
      <w:marBottom w:val="0"/>
      <w:divBdr>
        <w:top w:val="none" w:sz="0" w:space="0" w:color="auto"/>
        <w:left w:val="none" w:sz="0" w:space="0" w:color="auto"/>
        <w:bottom w:val="none" w:sz="0" w:space="0" w:color="auto"/>
        <w:right w:val="none" w:sz="0" w:space="0" w:color="auto"/>
      </w:divBdr>
    </w:div>
    <w:div w:id="683749088">
      <w:bodyDiv w:val="1"/>
      <w:marLeft w:val="0"/>
      <w:marRight w:val="0"/>
      <w:marTop w:val="0"/>
      <w:marBottom w:val="0"/>
      <w:divBdr>
        <w:top w:val="none" w:sz="0" w:space="0" w:color="auto"/>
        <w:left w:val="none" w:sz="0" w:space="0" w:color="auto"/>
        <w:bottom w:val="none" w:sz="0" w:space="0" w:color="auto"/>
        <w:right w:val="none" w:sz="0" w:space="0" w:color="auto"/>
      </w:divBdr>
    </w:div>
    <w:div w:id="692346585">
      <w:bodyDiv w:val="1"/>
      <w:marLeft w:val="0"/>
      <w:marRight w:val="0"/>
      <w:marTop w:val="0"/>
      <w:marBottom w:val="0"/>
      <w:divBdr>
        <w:top w:val="none" w:sz="0" w:space="0" w:color="auto"/>
        <w:left w:val="none" w:sz="0" w:space="0" w:color="auto"/>
        <w:bottom w:val="none" w:sz="0" w:space="0" w:color="auto"/>
        <w:right w:val="none" w:sz="0" w:space="0" w:color="auto"/>
      </w:divBdr>
    </w:div>
    <w:div w:id="694234262">
      <w:bodyDiv w:val="1"/>
      <w:marLeft w:val="0"/>
      <w:marRight w:val="0"/>
      <w:marTop w:val="0"/>
      <w:marBottom w:val="0"/>
      <w:divBdr>
        <w:top w:val="none" w:sz="0" w:space="0" w:color="auto"/>
        <w:left w:val="none" w:sz="0" w:space="0" w:color="auto"/>
        <w:bottom w:val="none" w:sz="0" w:space="0" w:color="auto"/>
        <w:right w:val="none" w:sz="0" w:space="0" w:color="auto"/>
      </w:divBdr>
    </w:div>
    <w:div w:id="751508075">
      <w:bodyDiv w:val="1"/>
      <w:marLeft w:val="0"/>
      <w:marRight w:val="0"/>
      <w:marTop w:val="0"/>
      <w:marBottom w:val="0"/>
      <w:divBdr>
        <w:top w:val="none" w:sz="0" w:space="0" w:color="auto"/>
        <w:left w:val="none" w:sz="0" w:space="0" w:color="auto"/>
        <w:bottom w:val="none" w:sz="0" w:space="0" w:color="auto"/>
        <w:right w:val="none" w:sz="0" w:space="0" w:color="auto"/>
      </w:divBdr>
    </w:div>
    <w:div w:id="768545374">
      <w:bodyDiv w:val="1"/>
      <w:marLeft w:val="0"/>
      <w:marRight w:val="0"/>
      <w:marTop w:val="0"/>
      <w:marBottom w:val="0"/>
      <w:divBdr>
        <w:top w:val="none" w:sz="0" w:space="0" w:color="auto"/>
        <w:left w:val="none" w:sz="0" w:space="0" w:color="auto"/>
        <w:bottom w:val="none" w:sz="0" w:space="0" w:color="auto"/>
        <w:right w:val="none" w:sz="0" w:space="0" w:color="auto"/>
      </w:divBdr>
    </w:div>
    <w:div w:id="783502663">
      <w:bodyDiv w:val="1"/>
      <w:marLeft w:val="0"/>
      <w:marRight w:val="0"/>
      <w:marTop w:val="0"/>
      <w:marBottom w:val="0"/>
      <w:divBdr>
        <w:top w:val="none" w:sz="0" w:space="0" w:color="auto"/>
        <w:left w:val="none" w:sz="0" w:space="0" w:color="auto"/>
        <w:bottom w:val="none" w:sz="0" w:space="0" w:color="auto"/>
        <w:right w:val="none" w:sz="0" w:space="0" w:color="auto"/>
      </w:divBdr>
    </w:div>
    <w:div w:id="818420838">
      <w:bodyDiv w:val="1"/>
      <w:marLeft w:val="0"/>
      <w:marRight w:val="0"/>
      <w:marTop w:val="0"/>
      <w:marBottom w:val="0"/>
      <w:divBdr>
        <w:top w:val="none" w:sz="0" w:space="0" w:color="auto"/>
        <w:left w:val="none" w:sz="0" w:space="0" w:color="auto"/>
        <w:bottom w:val="none" w:sz="0" w:space="0" w:color="auto"/>
        <w:right w:val="none" w:sz="0" w:space="0" w:color="auto"/>
      </w:divBdr>
    </w:div>
    <w:div w:id="821124442">
      <w:bodyDiv w:val="1"/>
      <w:marLeft w:val="0"/>
      <w:marRight w:val="0"/>
      <w:marTop w:val="0"/>
      <w:marBottom w:val="0"/>
      <w:divBdr>
        <w:top w:val="none" w:sz="0" w:space="0" w:color="auto"/>
        <w:left w:val="none" w:sz="0" w:space="0" w:color="auto"/>
        <w:bottom w:val="none" w:sz="0" w:space="0" w:color="auto"/>
        <w:right w:val="none" w:sz="0" w:space="0" w:color="auto"/>
      </w:divBdr>
    </w:div>
    <w:div w:id="988242152">
      <w:bodyDiv w:val="1"/>
      <w:marLeft w:val="0"/>
      <w:marRight w:val="0"/>
      <w:marTop w:val="0"/>
      <w:marBottom w:val="0"/>
      <w:divBdr>
        <w:top w:val="none" w:sz="0" w:space="0" w:color="auto"/>
        <w:left w:val="none" w:sz="0" w:space="0" w:color="auto"/>
        <w:bottom w:val="none" w:sz="0" w:space="0" w:color="auto"/>
        <w:right w:val="none" w:sz="0" w:space="0" w:color="auto"/>
      </w:divBdr>
    </w:div>
    <w:div w:id="993991239">
      <w:bodyDiv w:val="1"/>
      <w:marLeft w:val="0"/>
      <w:marRight w:val="0"/>
      <w:marTop w:val="0"/>
      <w:marBottom w:val="0"/>
      <w:divBdr>
        <w:top w:val="none" w:sz="0" w:space="0" w:color="auto"/>
        <w:left w:val="none" w:sz="0" w:space="0" w:color="auto"/>
        <w:bottom w:val="none" w:sz="0" w:space="0" w:color="auto"/>
        <w:right w:val="none" w:sz="0" w:space="0" w:color="auto"/>
      </w:divBdr>
    </w:div>
    <w:div w:id="1086194780">
      <w:bodyDiv w:val="1"/>
      <w:marLeft w:val="0"/>
      <w:marRight w:val="0"/>
      <w:marTop w:val="0"/>
      <w:marBottom w:val="0"/>
      <w:divBdr>
        <w:top w:val="none" w:sz="0" w:space="0" w:color="auto"/>
        <w:left w:val="none" w:sz="0" w:space="0" w:color="auto"/>
        <w:bottom w:val="none" w:sz="0" w:space="0" w:color="auto"/>
        <w:right w:val="none" w:sz="0" w:space="0" w:color="auto"/>
      </w:divBdr>
    </w:div>
    <w:div w:id="1094286149">
      <w:bodyDiv w:val="1"/>
      <w:marLeft w:val="0"/>
      <w:marRight w:val="0"/>
      <w:marTop w:val="0"/>
      <w:marBottom w:val="0"/>
      <w:divBdr>
        <w:top w:val="none" w:sz="0" w:space="0" w:color="auto"/>
        <w:left w:val="none" w:sz="0" w:space="0" w:color="auto"/>
        <w:bottom w:val="none" w:sz="0" w:space="0" w:color="auto"/>
        <w:right w:val="none" w:sz="0" w:space="0" w:color="auto"/>
      </w:divBdr>
      <w:divsChild>
        <w:div w:id="2083598708">
          <w:marLeft w:val="0"/>
          <w:marRight w:val="0"/>
          <w:marTop w:val="0"/>
          <w:marBottom w:val="0"/>
          <w:divBdr>
            <w:top w:val="none" w:sz="0" w:space="0" w:color="auto"/>
            <w:left w:val="none" w:sz="0" w:space="0" w:color="auto"/>
            <w:bottom w:val="none" w:sz="0" w:space="0" w:color="auto"/>
            <w:right w:val="none" w:sz="0" w:space="0" w:color="auto"/>
          </w:divBdr>
        </w:div>
      </w:divsChild>
    </w:div>
    <w:div w:id="1155220640">
      <w:bodyDiv w:val="1"/>
      <w:marLeft w:val="0"/>
      <w:marRight w:val="0"/>
      <w:marTop w:val="0"/>
      <w:marBottom w:val="0"/>
      <w:divBdr>
        <w:top w:val="none" w:sz="0" w:space="0" w:color="auto"/>
        <w:left w:val="none" w:sz="0" w:space="0" w:color="auto"/>
        <w:bottom w:val="none" w:sz="0" w:space="0" w:color="auto"/>
        <w:right w:val="none" w:sz="0" w:space="0" w:color="auto"/>
      </w:divBdr>
    </w:div>
    <w:div w:id="1265378777">
      <w:bodyDiv w:val="1"/>
      <w:marLeft w:val="0"/>
      <w:marRight w:val="0"/>
      <w:marTop w:val="0"/>
      <w:marBottom w:val="0"/>
      <w:divBdr>
        <w:top w:val="none" w:sz="0" w:space="0" w:color="auto"/>
        <w:left w:val="none" w:sz="0" w:space="0" w:color="auto"/>
        <w:bottom w:val="none" w:sz="0" w:space="0" w:color="auto"/>
        <w:right w:val="none" w:sz="0" w:space="0" w:color="auto"/>
      </w:divBdr>
    </w:div>
    <w:div w:id="1319111206">
      <w:bodyDiv w:val="1"/>
      <w:marLeft w:val="0"/>
      <w:marRight w:val="0"/>
      <w:marTop w:val="0"/>
      <w:marBottom w:val="0"/>
      <w:divBdr>
        <w:top w:val="none" w:sz="0" w:space="0" w:color="auto"/>
        <w:left w:val="none" w:sz="0" w:space="0" w:color="auto"/>
        <w:bottom w:val="none" w:sz="0" w:space="0" w:color="auto"/>
        <w:right w:val="none" w:sz="0" w:space="0" w:color="auto"/>
      </w:divBdr>
    </w:div>
    <w:div w:id="1344283372">
      <w:bodyDiv w:val="1"/>
      <w:marLeft w:val="0"/>
      <w:marRight w:val="0"/>
      <w:marTop w:val="0"/>
      <w:marBottom w:val="0"/>
      <w:divBdr>
        <w:top w:val="none" w:sz="0" w:space="0" w:color="auto"/>
        <w:left w:val="none" w:sz="0" w:space="0" w:color="auto"/>
        <w:bottom w:val="none" w:sz="0" w:space="0" w:color="auto"/>
        <w:right w:val="none" w:sz="0" w:space="0" w:color="auto"/>
      </w:divBdr>
    </w:div>
    <w:div w:id="1402290071">
      <w:bodyDiv w:val="1"/>
      <w:marLeft w:val="0"/>
      <w:marRight w:val="0"/>
      <w:marTop w:val="0"/>
      <w:marBottom w:val="0"/>
      <w:divBdr>
        <w:top w:val="none" w:sz="0" w:space="0" w:color="auto"/>
        <w:left w:val="none" w:sz="0" w:space="0" w:color="auto"/>
        <w:bottom w:val="none" w:sz="0" w:space="0" w:color="auto"/>
        <w:right w:val="none" w:sz="0" w:space="0" w:color="auto"/>
      </w:divBdr>
      <w:divsChild>
        <w:div w:id="1158230759">
          <w:marLeft w:val="0"/>
          <w:marRight w:val="0"/>
          <w:marTop w:val="0"/>
          <w:marBottom w:val="0"/>
          <w:divBdr>
            <w:top w:val="none" w:sz="0" w:space="0" w:color="auto"/>
            <w:left w:val="none" w:sz="0" w:space="0" w:color="auto"/>
            <w:bottom w:val="none" w:sz="0" w:space="0" w:color="auto"/>
            <w:right w:val="none" w:sz="0" w:space="0" w:color="auto"/>
          </w:divBdr>
        </w:div>
        <w:div w:id="1535851083">
          <w:marLeft w:val="0"/>
          <w:marRight w:val="0"/>
          <w:marTop w:val="0"/>
          <w:marBottom w:val="0"/>
          <w:divBdr>
            <w:top w:val="none" w:sz="0" w:space="0" w:color="auto"/>
            <w:left w:val="none" w:sz="0" w:space="0" w:color="auto"/>
            <w:bottom w:val="none" w:sz="0" w:space="0" w:color="auto"/>
            <w:right w:val="none" w:sz="0" w:space="0" w:color="auto"/>
          </w:divBdr>
        </w:div>
        <w:div w:id="1729843573">
          <w:marLeft w:val="0"/>
          <w:marRight w:val="0"/>
          <w:marTop w:val="0"/>
          <w:marBottom w:val="0"/>
          <w:divBdr>
            <w:top w:val="none" w:sz="0" w:space="0" w:color="auto"/>
            <w:left w:val="none" w:sz="0" w:space="0" w:color="auto"/>
            <w:bottom w:val="none" w:sz="0" w:space="0" w:color="auto"/>
            <w:right w:val="none" w:sz="0" w:space="0" w:color="auto"/>
          </w:divBdr>
        </w:div>
        <w:div w:id="608970640">
          <w:marLeft w:val="0"/>
          <w:marRight w:val="0"/>
          <w:marTop w:val="0"/>
          <w:marBottom w:val="0"/>
          <w:divBdr>
            <w:top w:val="none" w:sz="0" w:space="0" w:color="auto"/>
            <w:left w:val="none" w:sz="0" w:space="0" w:color="auto"/>
            <w:bottom w:val="none" w:sz="0" w:space="0" w:color="auto"/>
            <w:right w:val="none" w:sz="0" w:space="0" w:color="auto"/>
          </w:divBdr>
        </w:div>
        <w:div w:id="1430471044">
          <w:marLeft w:val="0"/>
          <w:marRight w:val="0"/>
          <w:marTop w:val="0"/>
          <w:marBottom w:val="0"/>
          <w:divBdr>
            <w:top w:val="none" w:sz="0" w:space="0" w:color="auto"/>
            <w:left w:val="none" w:sz="0" w:space="0" w:color="auto"/>
            <w:bottom w:val="none" w:sz="0" w:space="0" w:color="auto"/>
            <w:right w:val="none" w:sz="0" w:space="0" w:color="auto"/>
          </w:divBdr>
        </w:div>
        <w:div w:id="146558521">
          <w:marLeft w:val="0"/>
          <w:marRight w:val="0"/>
          <w:marTop w:val="0"/>
          <w:marBottom w:val="0"/>
          <w:divBdr>
            <w:top w:val="none" w:sz="0" w:space="0" w:color="auto"/>
            <w:left w:val="none" w:sz="0" w:space="0" w:color="auto"/>
            <w:bottom w:val="none" w:sz="0" w:space="0" w:color="auto"/>
            <w:right w:val="none" w:sz="0" w:space="0" w:color="auto"/>
          </w:divBdr>
        </w:div>
        <w:div w:id="250087402">
          <w:marLeft w:val="0"/>
          <w:marRight w:val="0"/>
          <w:marTop w:val="0"/>
          <w:marBottom w:val="0"/>
          <w:divBdr>
            <w:top w:val="none" w:sz="0" w:space="0" w:color="auto"/>
            <w:left w:val="none" w:sz="0" w:space="0" w:color="auto"/>
            <w:bottom w:val="none" w:sz="0" w:space="0" w:color="auto"/>
            <w:right w:val="none" w:sz="0" w:space="0" w:color="auto"/>
          </w:divBdr>
        </w:div>
        <w:div w:id="648823876">
          <w:marLeft w:val="0"/>
          <w:marRight w:val="0"/>
          <w:marTop w:val="0"/>
          <w:marBottom w:val="0"/>
          <w:divBdr>
            <w:top w:val="none" w:sz="0" w:space="0" w:color="auto"/>
            <w:left w:val="none" w:sz="0" w:space="0" w:color="auto"/>
            <w:bottom w:val="none" w:sz="0" w:space="0" w:color="auto"/>
            <w:right w:val="none" w:sz="0" w:space="0" w:color="auto"/>
          </w:divBdr>
        </w:div>
        <w:div w:id="1889485501">
          <w:marLeft w:val="0"/>
          <w:marRight w:val="0"/>
          <w:marTop w:val="0"/>
          <w:marBottom w:val="0"/>
          <w:divBdr>
            <w:top w:val="none" w:sz="0" w:space="0" w:color="auto"/>
            <w:left w:val="none" w:sz="0" w:space="0" w:color="auto"/>
            <w:bottom w:val="none" w:sz="0" w:space="0" w:color="auto"/>
            <w:right w:val="none" w:sz="0" w:space="0" w:color="auto"/>
          </w:divBdr>
        </w:div>
        <w:div w:id="1500122406">
          <w:marLeft w:val="0"/>
          <w:marRight w:val="0"/>
          <w:marTop w:val="0"/>
          <w:marBottom w:val="0"/>
          <w:divBdr>
            <w:top w:val="none" w:sz="0" w:space="0" w:color="auto"/>
            <w:left w:val="none" w:sz="0" w:space="0" w:color="auto"/>
            <w:bottom w:val="none" w:sz="0" w:space="0" w:color="auto"/>
            <w:right w:val="none" w:sz="0" w:space="0" w:color="auto"/>
          </w:divBdr>
        </w:div>
        <w:div w:id="14422865">
          <w:marLeft w:val="0"/>
          <w:marRight w:val="0"/>
          <w:marTop w:val="0"/>
          <w:marBottom w:val="0"/>
          <w:divBdr>
            <w:top w:val="none" w:sz="0" w:space="0" w:color="auto"/>
            <w:left w:val="none" w:sz="0" w:space="0" w:color="auto"/>
            <w:bottom w:val="none" w:sz="0" w:space="0" w:color="auto"/>
            <w:right w:val="none" w:sz="0" w:space="0" w:color="auto"/>
          </w:divBdr>
        </w:div>
        <w:div w:id="400562472">
          <w:marLeft w:val="0"/>
          <w:marRight w:val="0"/>
          <w:marTop w:val="0"/>
          <w:marBottom w:val="0"/>
          <w:divBdr>
            <w:top w:val="none" w:sz="0" w:space="0" w:color="auto"/>
            <w:left w:val="none" w:sz="0" w:space="0" w:color="auto"/>
            <w:bottom w:val="none" w:sz="0" w:space="0" w:color="auto"/>
            <w:right w:val="none" w:sz="0" w:space="0" w:color="auto"/>
          </w:divBdr>
        </w:div>
        <w:div w:id="798105819">
          <w:marLeft w:val="0"/>
          <w:marRight w:val="0"/>
          <w:marTop w:val="0"/>
          <w:marBottom w:val="0"/>
          <w:divBdr>
            <w:top w:val="none" w:sz="0" w:space="0" w:color="auto"/>
            <w:left w:val="none" w:sz="0" w:space="0" w:color="auto"/>
            <w:bottom w:val="none" w:sz="0" w:space="0" w:color="auto"/>
            <w:right w:val="none" w:sz="0" w:space="0" w:color="auto"/>
          </w:divBdr>
        </w:div>
        <w:div w:id="339744782">
          <w:marLeft w:val="0"/>
          <w:marRight w:val="0"/>
          <w:marTop w:val="0"/>
          <w:marBottom w:val="0"/>
          <w:divBdr>
            <w:top w:val="none" w:sz="0" w:space="0" w:color="auto"/>
            <w:left w:val="none" w:sz="0" w:space="0" w:color="auto"/>
            <w:bottom w:val="none" w:sz="0" w:space="0" w:color="auto"/>
            <w:right w:val="none" w:sz="0" w:space="0" w:color="auto"/>
          </w:divBdr>
        </w:div>
      </w:divsChild>
    </w:div>
    <w:div w:id="1660965790">
      <w:bodyDiv w:val="1"/>
      <w:marLeft w:val="0"/>
      <w:marRight w:val="0"/>
      <w:marTop w:val="0"/>
      <w:marBottom w:val="0"/>
      <w:divBdr>
        <w:top w:val="none" w:sz="0" w:space="0" w:color="auto"/>
        <w:left w:val="none" w:sz="0" w:space="0" w:color="auto"/>
        <w:bottom w:val="none" w:sz="0" w:space="0" w:color="auto"/>
        <w:right w:val="none" w:sz="0" w:space="0" w:color="auto"/>
      </w:divBdr>
    </w:div>
    <w:div w:id="1716807483">
      <w:bodyDiv w:val="1"/>
      <w:marLeft w:val="0"/>
      <w:marRight w:val="0"/>
      <w:marTop w:val="0"/>
      <w:marBottom w:val="0"/>
      <w:divBdr>
        <w:top w:val="none" w:sz="0" w:space="0" w:color="auto"/>
        <w:left w:val="none" w:sz="0" w:space="0" w:color="auto"/>
        <w:bottom w:val="none" w:sz="0" w:space="0" w:color="auto"/>
        <w:right w:val="none" w:sz="0" w:space="0" w:color="auto"/>
      </w:divBdr>
    </w:div>
    <w:div w:id="1776363871">
      <w:bodyDiv w:val="1"/>
      <w:marLeft w:val="0"/>
      <w:marRight w:val="0"/>
      <w:marTop w:val="0"/>
      <w:marBottom w:val="0"/>
      <w:divBdr>
        <w:top w:val="none" w:sz="0" w:space="0" w:color="auto"/>
        <w:left w:val="none" w:sz="0" w:space="0" w:color="auto"/>
        <w:bottom w:val="none" w:sz="0" w:space="0" w:color="auto"/>
        <w:right w:val="none" w:sz="0" w:space="0" w:color="auto"/>
      </w:divBdr>
    </w:div>
    <w:div w:id="1807509361">
      <w:bodyDiv w:val="1"/>
      <w:marLeft w:val="0"/>
      <w:marRight w:val="0"/>
      <w:marTop w:val="0"/>
      <w:marBottom w:val="0"/>
      <w:divBdr>
        <w:top w:val="none" w:sz="0" w:space="0" w:color="auto"/>
        <w:left w:val="none" w:sz="0" w:space="0" w:color="auto"/>
        <w:bottom w:val="none" w:sz="0" w:space="0" w:color="auto"/>
        <w:right w:val="none" w:sz="0" w:space="0" w:color="auto"/>
      </w:divBdr>
    </w:div>
    <w:div w:id="1829662337">
      <w:bodyDiv w:val="1"/>
      <w:marLeft w:val="0"/>
      <w:marRight w:val="0"/>
      <w:marTop w:val="0"/>
      <w:marBottom w:val="0"/>
      <w:divBdr>
        <w:top w:val="none" w:sz="0" w:space="0" w:color="auto"/>
        <w:left w:val="none" w:sz="0" w:space="0" w:color="auto"/>
        <w:bottom w:val="none" w:sz="0" w:space="0" w:color="auto"/>
        <w:right w:val="none" w:sz="0" w:space="0" w:color="auto"/>
      </w:divBdr>
    </w:div>
    <w:div w:id="2086417627">
      <w:bodyDiv w:val="1"/>
      <w:marLeft w:val="0"/>
      <w:marRight w:val="0"/>
      <w:marTop w:val="0"/>
      <w:marBottom w:val="0"/>
      <w:divBdr>
        <w:top w:val="none" w:sz="0" w:space="0" w:color="auto"/>
        <w:left w:val="none" w:sz="0" w:space="0" w:color="auto"/>
        <w:bottom w:val="none" w:sz="0" w:space="0" w:color="auto"/>
        <w:right w:val="none" w:sz="0" w:space="0" w:color="auto"/>
      </w:divBdr>
    </w:div>
    <w:div w:id="2086759658">
      <w:bodyDiv w:val="1"/>
      <w:marLeft w:val="0"/>
      <w:marRight w:val="0"/>
      <w:marTop w:val="0"/>
      <w:marBottom w:val="0"/>
      <w:divBdr>
        <w:top w:val="none" w:sz="0" w:space="0" w:color="auto"/>
        <w:left w:val="none" w:sz="0" w:space="0" w:color="auto"/>
        <w:bottom w:val="none" w:sz="0" w:space="0" w:color="auto"/>
        <w:right w:val="none" w:sz="0" w:space="0" w:color="auto"/>
      </w:divBdr>
    </w:div>
    <w:div w:id="2116705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image" Target="media/image84.png"/><Relationship Id="rId21" Type="http://schemas.openxmlformats.org/officeDocument/2006/relationships/image" Target="media/image6.jpe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hyperlink" Target="https://cybersource09-tech-prtnr-na07-dw.demandware.net/on/demandware.store/Sites-Site/default/ViewPaymentMethod_52-Show?PaymentMethodUUID=0ff468a00d9ec8cb0ef3c556d1&amp;ChannelID=025c7f6c4d15d5fe01087cb012&amp;csrf_token=H-tq6OnczJIMz54a9MpnrhCH1u04ZZgTOMCPUYUAEBmKlllNFEApfroCnA4Db0WCMl5_VYzj1N-bh_dgbWhMIZs0w-T9UT9My_uPMD_YW319mlQXHEYSwbcYPjCdrwaEebyU2gFE6CF2-pk-xKgN6clcWC9OBA8tohZ6Xm0gEYGmpp_MguI" TargetMode="External"/><Relationship Id="rId133" Type="http://schemas.openxmlformats.org/officeDocument/2006/relationships/hyperlink" Target="https://assets.secure.checkout.visa.com/checkout-widget/resources/js/integration/v1/sdk.js" TargetMode="External"/><Relationship Id="rId138" Type="http://schemas.openxmlformats.org/officeDocument/2006/relationships/image" Target="media/image100.jpeg"/><Relationship Id="rId154" Type="http://schemas.openxmlformats.org/officeDocument/2006/relationships/image" Target="media/image116.png"/><Relationship Id="rId159" Type="http://schemas.openxmlformats.org/officeDocument/2006/relationships/image" Target="media/image121.png"/><Relationship Id="rId175" Type="http://schemas.openxmlformats.org/officeDocument/2006/relationships/hyperlink" Target="http://apps.cybersource.com/library/documentation/dev_guides/Payer_Authentication_IG/html/" TargetMode="External"/><Relationship Id="rId170" Type="http://schemas.openxmlformats.org/officeDocument/2006/relationships/hyperlink" Target="http://www.cybersource.com/support_center/support_documentation/quick_references/view.php?page_id=422" TargetMode="External"/><Relationship Id="rId16" Type="http://schemas.openxmlformats.org/officeDocument/2006/relationships/hyperlink" Target="http://www.cybersource.com/support_center/support_documentation/services_documentation/payment.php" TargetMode="External"/><Relationship Id="rId107" Type="http://schemas.openxmlformats.org/officeDocument/2006/relationships/hyperlink" Target="https://cybersource02.tech-prtnr-na02.dw.demandware.net/on/demandware.store/Sites-Site/default/ViewPaymentMethod_52-Show?PaymentMethodUUID=2e465f83282638559e5b5d8909&amp;ChannelID=0529909f885a5606e75e831d7c" TargetMode="External"/><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hyperlink" Target="https://cybersource04.tech-prtnr-na02.dw.demandware.net/on/demandware.store/Sites-Site/default/SiteNavigationBar-ShowMenuitemOverview?CurrentMenuItemId=site-prefs" TargetMode="External"/><Relationship Id="rId58" Type="http://schemas.openxmlformats.org/officeDocument/2006/relationships/hyperlink" Target="https://cybersource04.tech-prtnr-na02.dw.demandware.net/on/demandware.store/Sites-Site/default/CustomPreferences-View?PreferenceType=SITE" TargetMode="External"/><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8.png"/><Relationship Id="rId123" Type="http://schemas.openxmlformats.org/officeDocument/2006/relationships/image" Target="cid:image001.png@01D22FB4.0F307B60" TargetMode="External"/><Relationship Id="rId128" Type="http://schemas.openxmlformats.org/officeDocument/2006/relationships/image" Target="media/image94.png"/><Relationship Id="rId144" Type="http://schemas.openxmlformats.org/officeDocument/2006/relationships/image" Target="media/image106.png"/><Relationship Id="rId149" Type="http://schemas.openxmlformats.org/officeDocument/2006/relationships/image" Target="media/image111.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1.png"/><Relationship Id="rId160" Type="http://schemas.openxmlformats.org/officeDocument/2006/relationships/image" Target="media/image122.png"/><Relationship Id="rId165" Type="http://schemas.openxmlformats.org/officeDocument/2006/relationships/image" Target="media/image127.png"/><Relationship Id="rId181" Type="http://schemas.openxmlformats.org/officeDocument/2006/relationships/hyperlink" Target="http://apps.cybersource.com/library/documentation/dev_guides/AliPayInt/AliPay_Int_SO_API.pdf" TargetMode="External"/><Relationship Id="rId186" Type="http://schemas.openxmlformats.org/officeDocument/2006/relationships/hyperlink" Target="https://developer.paypal.com/demo/checkout/" TargetMode="External"/><Relationship Id="rId22" Type="http://schemas.openxmlformats.org/officeDocument/2006/relationships/image" Target="media/image7.jpeg"/><Relationship Id="rId27" Type="http://schemas.openxmlformats.org/officeDocument/2006/relationships/comments" Target="comments.xml"/><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1.png"/><Relationship Id="rId69" Type="http://schemas.openxmlformats.org/officeDocument/2006/relationships/image" Target="media/image46.jpeg"/><Relationship Id="rId113" Type="http://schemas.openxmlformats.org/officeDocument/2006/relationships/hyperlink" Target="https://cybersource09-tech-prtnr-na07-dw.demandware.net/on/demandware.store/Sites-Site/default/ViewPaymentMethod_52-Show?PaymentMethodUUID=bf6cf49635cb4ac5efefd6e4da&amp;ChannelID=025c7f6c4d15d5fe01087cb012&amp;csrf_token=H-tq6OnczJIMz54a9MpnrhCH1u04ZZgTOMCPUYUAEBmKlllNFEApfroCnA4Db0WCMl5_VYzj1N-bh_dgbWhMIZs0w-T9UT9My_uPMD_YW319mlQXHEYSwbcYPjCdrwaEebyU2gFE6CF2-pk-xKgN6clcWC9OBA8tohZ6Xm0gEYGmpp_MguI" TargetMode="External"/><Relationship Id="rId118" Type="http://schemas.openxmlformats.org/officeDocument/2006/relationships/image" Target="media/image85.png"/><Relationship Id="rId134" Type="http://schemas.openxmlformats.org/officeDocument/2006/relationships/hyperlink" Target="https://sandbox.secure.checkout.visa.com/wallet-services-web/xo/button.png" TargetMode="External"/><Relationship Id="rId139" Type="http://schemas.openxmlformats.org/officeDocument/2006/relationships/image" Target="media/image101.png"/><Relationship Id="rId80" Type="http://schemas.openxmlformats.org/officeDocument/2006/relationships/image" Target="media/image57.png"/><Relationship Id="rId85" Type="http://schemas.openxmlformats.org/officeDocument/2006/relationships/image" Target="media/image62.png"/><Relationship Id="rId150" Type="http://schemas.openxmlformats.org/officeDocument/2006/relationships/image" Target="media/image112.png"/><Relationship Id="rId155" Type="http://schemas.openxmlformats.org/officeDocument/2006/relationships/image" Target="media/image117.png"/><Relationship Id="rId171" Type="http://schemas.openxmlformats.org/officeDocument/2006/relationships/hyperlink" Target="http://apps.cybersource.com/library/documentation/dev_guides/CC_Svcs_SO_API/Credit_Cards_SO_API.pdf" TargetMode="External"/><Relationship Id="rId176" Type="http://schemas.openxmlformats.org/officeDocument/2006/relationships/hyperlink" Target="http://apps.cybersource.com/library/documentation/dev_guides/Verification_Svcs_IG/20091012_Verification_IG.pdf" TargetMode="External"/><Relationship Id="rId12" Type="http://schemas.openxmlformats.org/officeDocument/2006/relationships/footer" Target="footer2.xml"/><Relationship Id="rId17" Type="http://schemas.openxmlformats.org/officeDocument/2006/relationships/hyperlink" Target="http://www.cybersource.com/products_and_services/payment_security/hosted_payment_acceptance/"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36.jpeg"/><Relationship Id="rId103" Type="http://schemas.openxmlformats.org/officeDocument/2006/relationships/image" Target="media/image79.png"/><Relationship Id="rId108" Type="http://schemas.openxmlformats.org/officeDocument/2006/relationships/hyperlink" Target="https://cybersource02.tech-prtnr-na02.dw.demandware.net/on/demandware.store/Sites-Site/default/ViewPaymentMethod_52-Show?PaymentMethodUUID=d957151d6c54ebbe0d99533b91&amp;ChannelID=0529909f885a5606e75e831d7c" TargetMode="External"/><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hyperlink" Target="https://cybersource04.tech-prtnr-na02.dw.demandware.net/on/demandware.store/Sites-Site/default/CustomPreferences-View?PreferenceType=SITE" TargetMode="External"/><Relationship Id="rId70" Type="http://schemas.openxmlformats.org/officeDocument/2006/relationships/image" Target="media/image47.jpe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2.png"/><Relationship Id="rId140" Type="http://schemas.openxmlformats.org/officeDocument/2006/relationships/image" Target="media/image102.png"/><Relationship Id="rId145" Type="http://schemas.openxmlformats.org/officeDocument/2006/relationships/image" Target="media/image107.png"/><Relationship Id="rId161" Type="http://schemas.openxmlformats.org/officeDocument/2006/relationships/image" Target="media/image123.png"/><Relationship Id="rId166" Type="http://schemas.openxmlformats.org/officeDocument/2006/relationships/image" Target="media/image128.png"/><Relationship Id="rId182" Type="http://schemas.openxmlformats.org/officeDocument/2006/relationships/hyperlink" Target="http://apps.cybersource.com/library/documentation/dev_guides/VCO_SO_API/Visa_Checkout_SO_API.pdf" TargetMode="External"/><Relationship Id="rId187"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jpeg"/><Relationship Id="rId28" Type="http://schemas.microsoft.com/office/2011/relationships/commentsExtended" Target="commentsExtended.xml"/><Relationship Id="rId49" Type="http://schemas.openxmlformats.org/officeDocument/2006/relationships/image" Target="media/image32.png"/><Relationship Id="rId114" Type="http://schemas.openxmlformats.org/officeDocument/2006/relationships/image" Target="media/image81.png"/><Relationship Id="rId119" Type="http://schemas.openxmlformats.org/officeDocument/2006/relationships/image" Target="media/image86.png"/><Relationship Id="rId44" Type="http://schemas.openxmlformats.org/officeDocument/2006/relationships/image" Target="media/image27.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image" Target="media/image96.png"/><Relationship Id="rId135" Type="http://schemas.openxmlformats.org/officeDocument/2006/relationships/hyperlink" Target="https://secure.checkout.visa.com/wallet-services-web/xo/button.png" TargetMode="External"/><Relationship Id="rId151" Type="http://schemas.openxmlformats.org/officeDocument/2006/relationships/image" Target="media/image113.png"/><Relationship Id="rId156" Type="http://schemas.openxmlformats.org/officeDocument/2006/relationships/image" Target="media/image118.png"/><Relationship Id="rId177" Type="http://schemas.openxmlformats.org/officeDocument/2006/relationships/hyperlink" Target="http://www.cybersource.com/support_center/support_documentation/services_documentation/tax.php" TargetMode="External"/><Relationship Id="rId172" Type="http://schemas.openxmlformats.org/officeDocument/2006/relationships/hyperlink" Target="http://apps.cybersource.com/library/documentation/dev_guides/Getting_Started/Getting_Started_Advanced.pdf" TargetMode="External"/><Relationship Id="rId13" Type="http://schemas.openxmlformats.org/officeDocument/2006/relationships/header" Target="header3.xml"/><Relationship Id="rId18" Type="http://schemas.openxmlformats.org/officeDocument/2006/relationships/image" Target="media/image4.emf"/><Relationship Id="rId39" Type="http://schemas.openxmlformats.org/officeDocument/2006/relationships/image" Target="media/image22.png"/><Relationship Id="rId109" Type="http://schemas.openxmlformats.org/officeDocument/2006/relationships/hyperlink" Target="https://cybersource09-tech-prtnr-na07-dw.demandware.net/on/demandware.store/Sites-Site/default/ViewPaymentMethod_52-Show?PaymentMethodUUID=80926ad5f3ab229d4be2bbf3a7&amp;ChannelID=025c7f6c4d15d5fe01087cb012&amp;csrf_token=H-tq6OnczJIMz54a9MpnrhCH1u04ZZgTOMCPUYUAEBmKlllNFEApfroCnA4Db0WCMl5_VYzj1N-bh_dgbWhMIZs0w-T9UT9My_uPMD_YW319mlQXHEYSwbcYPjCdrwaEebyU2gFE6CF2-pk-xKgN6clcWC9OBA8tohZ6Xm0gEYGmpp_MguI" TargetMode="External"/><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5.jpeg"/><Relationship Id="rId76" Type="http://schemas.openxmlformats.org/officeDocument/2006/relationships/image" Target="media/image53.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87.png"/><Relationship Id="rId125" Type="http://schemas.openxmlformats.org/officeDocument/2006/relationships/image" Target="media/image91.png"/><Relationship Id="rId141" Type="http://schemas.openxmlformats.org/officeDocument/2006/relationships/image" Target="media/image103.png"/><Relationship Id="rId146" Type="http://schemas.openxmlformats.org/officeDocument/2006/relationships/image" Target="media/image108.png"/><Relationship Id="rId167" Type="http://schemas.openxmlformats.org/officeDocument/2006/relationships/image" Target="media/image129.png"/><Relationship Id="rId188"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162" Type="http://schemas.openxmlformats.org/officeDocument/2006/relationships/image" Target="media/image124.png"/><Relationship Id="rId183" Type="http://schemas.openxmlformats.org/officeDocument/2006/relationships/hyperlink" Target="http://apps.cybersource.com/library/documentation/dev_guides/apple_payments/getting_started/Getting_Started.pdf"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jpe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hyperlink" Target="https://cybersource09-tech-prtnr-na07-dw.demandware.net/on/demandware.store/Sites-Site/default/ViewPaymentMethod_52-Show?PaymentMethodUUID=89c5706ffe12b4701a20fcd25d&amp;ChannelID=025c7f6c4d15d5fe01087cb012&amp;csrf_token=H-tq6OnczJIMz54a9MpnrhCH1u04ZZgTOMCPUYUAEBmKlllNFEApfroCnA4Db0WCMl5_VYzj1N-bh_dgbWhMIZs0w-T9UT9My_uPMD_YW319mlQXHEYSwbcYPjCdrwaEebyU2gFE6CF2-pk-xKgN6clcWC9OBA8tohZ6Xm0gEYGmpp_MguI" TargetMode="External"/><Relationship Id="rId115" Type="http://schemas.openxmlformats.org/officeDocument/2006/relationships/image" Target="media/image82.png"/><Relationship Id="rId131" Type="http://schemas.openxmlformats.org/officeDocument/2006/relationships/image" Target="media/image97.png"/><Relationship Id="rId136" Type="http://schemas.openxmlformats.org/officeDocument/2006/relationships/image" Target="media/image98.png"/><Relationship Id="rId157" Type="http://schemas.openxmlformats.org/officeDocument/2006/relationships/image" Target="media/image119.png"/><Relationship Id="rId178" Type="http://schemas.openxmlformats.org/officeDocument/2006/relationships/hyperlink" Target="http://apps.cybersource.com/library/documentation/dev_guides/Tax_IG/Tax_Guide.pdf" TargetMode="External"/><Relationship Id="rId61" Type="http://schemas.openxmlformats.org/officeDocument/2006/relationships/image" Target="media/image38.png"/><Relationship Id="rId82" Type="http://schemas.openxmlformats.org/officeDocument/2006/relationships/image" Target="media/image59.png"/><Relationship Id="rId152" Type="http://schemas.openxmlformats.org/officeDocument/2006/relationships/image" Target="media/image114.png"/><Relationship Id="rId173" Type="http://schemas.openxmlformats.org/officeDocument/2006/relationships/hyperlink" Target="http://www.cybersource.com/support_center/support_documentation/quick_references/" TargetMode="External"/><Relationship Id="rId19" Type="http://schemas.openxmlformats.org/officeDocument/2006/relationships/image" Target="media/image5.jpeg"/><Relationship Id="rId14" Type="http://schemas.openxmlformats.org/officeDocument/2006/relationships/footer" Target="foot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hyperlink" Target="https://cybersource04.tech-prtnr-na02.dw.demandware.net/on/demandware.store/Sites-Site/default/ViewApplication-SelectSite?MenuGroupID=ChannelMenu&amp;ChannelID=bcbcIiaagtq3oaaac631602PJ3&amp;SelectedSiteID=bcbcIiaagtq3oaaac631602PJ3" TargetMode="External"/><Relationship Id="rId77" Type="http://schemas.openxmlformats.org/officeDocument/2006/relationships/image" Target="media/image54.png"/><Relationship Id="rId100" Type="http://schemas.openxmlformats.org/officeDocument/2006/relationships/image" Target="media/image76.png"/><Relationship Id="rId105" Type="http://schemas.openxmlformats.org/officeDocument/2006/relationships/hyperlink" Target="https://cybersource09.tech-prtnr-na07.dw.demandware.net/on/demandware.store/Sites-Site/default/ViewPaymentMethod_52-Show?PaymentMethodUUID=de6053816beb9b83e884a18af1&amp;ChannelID=2bf86b419a8495def13f40220f&amp;csrf_token=pQQLTV_vVrt2lZ_ytq3Uuj_YwznYq29INxIYLdUz0icUkHAtqWiU9623EEJ_w4E_gnnMQGKd8yP0nZM3zB_3TdOk-C9piQjnnIQclYKcW1W9RTijhf_wVybhkcvDaAH28t1RUpH_TZlWW1h0lc3ELowHPCKBRxnL3T_NgOVWZ2oHCkLIrP8" TargetMode="External"/><Relationship Id="rId126" Type="http://schemas.openxmlformats.org/officeDocument/2006/relationships/image" Target="media/image92.png"/><Relationship Id="rId147" Type="http://schemas.openxmlformats.org/officeDocument/2006/relationships/image" Target="media/image109.png"/><Relationship Id="rId168" Type="http://schemas.openxmlformats.org/officeDocument/2006/relationships/image" Target="media/image130.JPG"/><Relationship Id="rId8" Type="http://schemas.openxmlformats.org/officeDocument/2006/relationships/image" Target="media/image2.png"/><Relationship Id="rId51" Type="http://schemas.openxmlformats.org/officeDocument/2006/relationships/image" Target="media/image34.png"/><Relationship Id="rId72" Type="http://schemas.openxmlformats.org/officeDocument/2006/relationships/image" Target="media/image49.png"/><Relationship Id="rId93" Type="http://schemas.openxmlformats.org/officeDocument/2006/relationships/hyperlink" Target="http://apps.cybersource.com/library/documentation/sbc/quickref/currencies.pdf" TargetMode="External"/><Relationship Id="rId98" Type="http://schemas.openxmlformats.org/officeDocument/2006/relationships/image" Target="media/image74.png"/><Relationship Id="rId121" Type="http://schemas.openxmlformats.org/officeDocument/2006/relationships/image" Target="media/image88.png"/><Relationship Id="rId142" Type="http://schemas.openxmlformats.org/officeDocument/2006/relationships/image" Target="media/image104.png"/><Relationship Id="rId163" Type="http://schemas.openxmlformats.org/officeDocument/2006/relationships/image" Target="media/image125.png"/><Relationship Id="rId184" Type="http://schemas.openxmlformats.org/officeDocument/2006/relationships/hyperlink" Target="http://apps.cybersource.com/library/documentation/dev_guides/OnlineBankTransfers_SO_API/OnlineBankTransfers_SO_API.pdf" TargetMode="External"/><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image" Target="media/image29.png"/><Relationship Id="rId67" Type="http://schemas.openxmlformats.org/officeDocument/2006/relationships/image" Target="media/image44.png"/><Relationship Id="rId116" Type="http://schemas.openxmlformats.org/officeDocument/2006/relationships/image" Target="media/image83.png"/><Relationship Id="rId137" Type="http://schemas.openxmlformats.org/officeDocument/2006/relationships/image" Target="media/image99.jpeg"/><Relationship Id="rId158" Type="http://schemas.openxmlformats.org/officeDocument/2006/relationships/image" Target="media/image120.png"/><Relationship Id="rId20" Type="http://schemas.openxmlformats.org/officeDocument/2006/relationships/image" Target="cid:image003.jpg@01D22FA7.D802ED00" TargetMode="External"/><Relationship Id="rId41" Type="http://schemas.openxmlformats.org/officeDocument/2006/relationships/image" Target="media/image24.png"/><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hyperlink" Target="https://cybersource09-tech-prtnr-na07-dw.demandware.net/on/demandware.store/Sites-Site/default/ViewPaymentMethod_52-Show?PaymentMethodUUID=1fb5a790ae3b6e6dd9417313a3&amp;ChannelID=025c7f6c4d15d5fe01087cb012&amp;csrf_token=H-tq6OnczJIMz54a9MpnrhCH1u04ZZgTOMCPUYUAEBmKlllNFEApfroCnA4Db0WCMl5_VYzj1N-bh_dgbWhMIZs0w-T9UT9My_uPMD_YW319mlQXHEYSwbcYPjCdrwaEebyU2gFE6CF2-pk-xKgN6clcWC9OBA8tohZ6Xm0gEYGmpp_MguI" TargetMode="External"/><Relationship Id="rId132" Type="http://schemas.openxmlformats.org/officeDocument/2006/relationships/hyperlink" Target="https://sandbox-assets.secure.checkout.visa.com/checkout-widget/resources/js/integration/v1/sdk.js" TargetMode="External"/><Relationship Id="rId153" Type="http://schemas.openxmlformats.org/officeDocument/2006/relationships/image" Target="media/image115.png"/><Relationship Id="rId174" Type="http://schemas.openxmlformats.org/officeDocument/2006/relationships/hyperlink" Target="http://apps.cybersource.com/library/documentation/dev_guides/Payer_Authentication_IG/20090928_Payauth_IG.pdf" TargetMode="External"/><Relationship Id="rId179" Type="http://schemas.openxmlformats.org/officeDocument/2006/relationships/hyperlink" Target="http://apps.cybersource.com/library/documentation/dev_guides/Retail_SO_API/Retail_SO_API.pdf" TargetMode="External"/><Relationship Id="rId190" Type="http://schemas.openxmlformats.org/officeDocument/2006/relationships/theme" Target="theme/theme1.xml"/><Relationship Id="rId15" Type="http://schemas.openxmlformats.org/officeDocument/2006/relationships/image" Target="media/image3.jpeg"/><Relationship Id="rId36" Type="http://schemas.openxmlformats.org/officeDocument/2006/relationships/image" Target="media/image19.png"/><Relationship Id="rId57" Type="http://schemas.openxmlformats.org/officeDocument/2006/relationships/hyperlink" Target="https://cybersource04.tech-prtnr-na02.dw.demandware.net/on/demandware.store/Sites-Site/default/SiteNavigationBar-ShowMenuitemOverview?CurrentMenuItemId=site-prefs" TargetMode="External"/><Relationship Id="rId106" Type="http://schemas.openxmlformats.org/officeDocument/2006/relationships/hyperlink" Target="https://cybersource02.tech-prtnr-na02.dw.demandware.net/on/demandware.store/Sites-Site/default/ViewPaymentMethod_52-Show?PaymentMethodUUID=2e465f83282638559e5b5d8909&amp;ChannelID=0529909f885a5606e75e831d7c" TargetMode="External"/><Relationship Id="rId127" Type="http://schemas.openxmlformats.org/officeDocument/2006/relationships/image" Target="media/image93.png"/><Relationship Id="rId10" Type="http://schemas.openxmlformats.org/officeDocument/2006/relationships/header" Target="header2.xml"/><Relationship Id="rId31" Type="http://schemas.openxmlformats.org/officeDocument/2006/relationships/image" Target="media/image14.png"/><Relationship Id="rId52" Type="http://schemas.openxmlformats.org/officeDocument/2006/relationships/hyperlink" Target="https://cybersource04.tech-prtnr-na02.dw.demandware.net/on/demandware.store/Sites-Site/default/ViewApplication-SelectSite?MenuGroupID=ChannelMenu&amp;ChannelID=bcbcIiaagtq3oaaac631602PJ3&amp;SelectedSiteID=bcbcIiaagtq3oaaac631602PJ3" TargetMode="External"/><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89.png"/><Relationship Id="rId143" Type="http://schemas.openxmlformats.org/officeDocument/2006/relationships/image" Target="media/image105.png"/><Relationship Id="rId148" Type="http://schemas.openxmlformats.org/officeDocument/2006/relationships/image" Target="media/image110.png"/><Relationship Id="rId164" Type="http://schemas.openxmlformats.org/officeDocument/2006/relationships/image" Target="media/image126.png"/><Relationship Id="rId169" Type="http://schemas.openxmlformats.org/officeDocument/2006/relationships/hyperlink" Target="http://www.cybersource.com/support_center/implementation/testing_info/simple_order_api/General_testing_info/soapi_general_test.html" TargetMode="External"/><Relationship Id="rId185" Type="http://schemas.openxmlformats.org/officeDocument/2006/relationships/hyperlink" Target="http://www.cybersource.com/support_center/support_documentation"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apps.cybersource.com/library/documentation/dev_guides/AliPayDom/AliPay_Dom_SO_API.pdf"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72DD4B-67DA-40DF-8E2F-314E4104C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1168</TotalTime>
  <Pages>196</Pages>
  <Words>27340</Words>
  <Characters>205058</Characters>
  <Application>Microsoft Office Word</Application>
  <DocSecurity>0</DocSecurity>
  <Lines>6213</Lines>
  <Paragraphs>4303</Paragraphs>
  <ScaleCrop>false</ScaleCrop>
  <HeadingPairs>
    <vt:vector size="2" baseType="variant">
      <vt:variant>
        <vt:lpstr>Title</vt:lpstr>
      </vt:variant>
      <vt:variant>
        <vt:i4>1</vt:i4>
      </vt:variant>
    </vt:vector>
  </HeadingPairs>
  <TitlesOfParts>
    <vt:vector size="1" baseType="lpstr">
      <vt:lpstr>Component Documentation Template</vt:lpstr>
    </vt:vector>
  </TitlesOfParts>
  <Company>AuthorIT Software Corporation Ltd.</Company>
  <LinksUpToDate>false</LinksUpToDate>
  <CharactersWithSpaces>228095</CharactersWithSpaces>
  <SharedDoc>false</SharedDoc>
  <HLinks>
    <vt:vector size="78" baseType="variant">
      <vt:variant>
        <vt:i4>852067</vt:i4>
      </vt:variant>
      <vt:variant>
        <vt:i4>195</vt:i4>
      </vt:variant>
      <vt:variant>
        <vt:i4>0</vt:i4>
      </vt:variant>
      <vt:variant>
        <vt:i4>5</vt:i4>
      </vt:variant>
      <vt:variant>
        <vt:lpwstr>http://apps.cybersource.com/library/documentation/dev_guides/Tax_IG/Tax_Guide.pdf</vt:lpwstr>
      </vt:variant>
      <vt:variant>
        <vt:lpwstr/>
      </vt:variant>
      <vt:variant>
        <vt:i4>720956</vt:i4>
      </vt:variant>
      <vt:variant>
        <vt:i4>192</vt:i4>
      </vt:variant>
      <vt:variant>
        <vt:i4>0</vt:i4>
      </vt:variant>
      <vt:variant>
        <vt:i4>5</vt:i4>
      </vt:variant>
      <vt:variant>
        <vt:lpwstr>http://www.cybersource.com/support_center/support_documentation/services_documentation/tax.php</vt:lpwstr>
      </vt:variant>
      <vt:variant>
        <vt:lpwstr/>
      </vt:variant>
      <vt:variant>
        <vt:i4>1769595</vt:i4>
      </vt:variant>
      <vt:variant>
        <vt:i4>189</vt:i4>
      </vt:variant>
      <vt:variant>
        <vt:i4>0</vt:i4>
      </vt:variant>
      <vt:variant>
        <vt:i4>5</vt:i4>
      </vt:variant>
      <vt:variant>
        <vt:lpwstr>http://apps.cybersource.com/library/documentation/dev_guides/Verification_Svcs_IG/20091012_Verification_IG.pdf</vt:lpwstr>
      </vt:variant>
      <vt:variant>
        <vt:lpwstr/>
      </vt:variant>
      <vt:variant>
        <vt:i4>4456499</vt:i4>
      </vt:variant>
      <vt:variant>
        <vt:i4>186</vt:i4>
      </vt:variant>
      <vt:variant>
        <vt:i4>0</vt:i4>
      </vt:variant>
      <vt:variant>
        <vt:i4>5</vt:i4>
      </vt:variant>
      <vt:variant>
        <vt:lpwstr>http://apps.cybersource.com/library/documentation/dev_guides/CC_Svcs_IG_BML_Supplement/html/</vt:lpwstr>
      </vt:variant>
      <vt:variant>
        <vt:lpwstr/>
      </vt:variant>
      <vt:variant>
        <vt:i4>3604564</vt:i4>
      </vt:variant>
      <vt:variant>
        <vt:i4>183</vt:i4>
      </vt:variant>
      <vt:variant>
        <vt:i4>0</vt:i4>
      </vt:variant>
      <vt:variant>
        <vt:i4>5</vt:i4>
      </vt:variant>
      <vt:variant>
        <vt:lpwstr>http://apps.cybersource.com/library/documentation/dev_guides/Payer_Authentication_IG/html/</vt:lpwstr>
      </vt:variant>
      <vt:variant>
        <vt:lpwstr/>
      </vt:variant>
      <vt:variant>
        <vt:i4>1572979</vt:i4>
      </vt:variant>
      <vt:variant>
        <vt:i4>180</vt:i4>
      </vt:variant>
      <vt:variant>
        <vt:i4>0</vt:i4>
      </vt:variant>
      <vt:variant>
        <vt:i4>5</vt:i4>
      </vt:variant>
      <vt:variant>
        <vt:lpwstr>http://apps.cybersource.com/library/documentation/dev_guides/Payer_Authentication_IG/20090928_Payauth_IG.pdf</vt:lpwstr>
      </vt:variant>
      <vt:variant>
        <vt:lpwstr/>
      </vt:variant>
      <vt:variant>
        <vt:i4>5898344</vt:i4>
      </vt:variant>
      <vt:variant>
        <vt:i4>177</vt:i4>
      </vt:variant>
      <vt:variant>
        <vt:i4>0</vt:i4>
      </vt:variant>
      <vt:variant>
        <vt:i4>5</vt:i4>
      </vt:variant>
      <vt:variant>
        <vt:lpwstr>http://www.cybersource.com/support_center/support_documentation/quick_references/</vt:lpwstr>
      </vt:variant>
      <vt:variant>
        <vt:lpwstr/>
      </vt:variant>
      <vt:variant>
        <vt:i4>7602223</vt:i4>
      </vt:variant>
      <vt:variant>
        <vt:i4>174</vt:i4>
      </vt:variant>
      <vt:variant>
        <vt:i4>0</vt:i4>
      </vt:variant>
      <vt:variant>
        <vt:i4>5</vt:i4>
      </vt:variant>
      <vt:variant>
        <vt:lpwstr>http://apps.cybersource.com/library/documentation/dev_guides/Getting_Started/Getting_Started_Advanced.pdf</vt:lpwstr>
      </vt:variant>
      <vt:variant>
        <vt:lpwstr/>
      </vt:variant>
      <vt:variant>
        <vt:i4>8257563</vt:i4>
      </vt:variant>
      <vt:variant>
        <vt:i4>171</vt:i4>
      </vt:variant>
      <vt:variant>
        <vt:i4>0</vt:i4>
      </vt:variant>
      <vt:variant>
        <vt:i4>5</vt:i4>
      </vt:variant>
      <vt:variant>
        <vt:lpwstr>http://apps.cybersource.com/library/documentation/dev_guides/CC_Svcs_SO_API/Credit_Cards_SO_API.pdf</vt:lpwstr>
      </vt:variant>
      <vt:variant>
        <vt:lpwstr/>
      </vt:variant>
      <vt:variant>
        <vt:i4>5374017</vt:i4>
      </vt:variant>
      <vt:variant>
        <vt:i4>168</vt:i4>
      </vt:variant>
      <vt:variant>
        <vt:i4>0</vt:i4>
      </vt:variant>
      <vt:variant>
        <vt:i4>5</vt:i4>
      </vt:variant>
      <vt:variant>
        <vt:lpwstr>http://www.cybersource.com/support_center/support_documentation/quick_references/view.php?page_id=422</vt:lpwstr>
      </vt:variant>
      <vt:variant>
        <vt:lpwstr/>
      </vt:variant>
      <vt:variant>
        <vt:i4>6619232</vt:i4>
      </vt:variant>
      <vt:variant>
        <vt:i4>165</vt:i4>
      </vt:variant>
      <vt:variant>
        <vt:i4>0</vt:i4>
      </vt:variant>
      <vt:variant>
        <vt:i4>5</vt:i4>
      </vt:variant>
      <vt:variant>
        <vt:lpwstr>http://www.cybersource.com/support_center/implementation/testing_info/simple_order_api/General_testing_info/soapi_general_test.html</vt:lpwstr>
      </vt:variant>
      <vt:variant>
        <vt:lpwstr/>
      </vt:variant>
      <vt:variant>
        <vt:i4>6029405</vt:i4>
      </vt:variant>
      <vt:variant>
        <vt:i4>162</vt:i4>
      </vt:variant>
      <vt:variant>
        <vt:i4>0</vt:i4>
      </vt:variant>
      <vt:variant>
        <vt:i4>5</vt:i4>
      </vt:variant>
      <vt:variant>
        <vt:lpwstr>https://ics2ws.ic3.com/commerce/1.x/transactionProcessor</vt:lpwstr>
      </vt:variant>
      <vt:variant>
        <vt:lpwstr/>
      </vt:variant>
      <vt:variant>
        <vt:i4>2031679</vt:i4>
      </vt:variant>
      <vt:variant>
        <vt:i4>156</vt:i4>
      </vt:variant>
      <vt:variant>
        <vt:i4>0</vt:i4>
      </vt:variant>
      <vt:variant>
        <vt:i4>5</vt:i4>
      </vt:variant>
      <vt:variant>
        <vt:lpwstr>http://www.cybersource.com/support_center/support_documentation/services_documentation/payment.php</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Component Documentation Template</dc:title>
  <dc:creator>akalve</dc:creator>
  <cp:lastModifiedBy>Pawan Chugh</cp:lastModifiedBy>
  <cp:revision>241</cp:revision>
  <dcterms:created xsi:type="dcterms:W3CDTF">2017-08-23T08:32:00Z</dcterms:created>
  <dcterms:modified xsi:type="dcterms:W3CDTF">2017-09-01T10:54:00Z</dcterms:modified>
</cp:coreProperties>
</file>