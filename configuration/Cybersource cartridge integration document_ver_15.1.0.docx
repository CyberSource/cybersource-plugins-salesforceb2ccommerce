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49FF" w:rsidRDefault="003D49FF" w:rsidP="00D47329">
      <w:pPr>
        <w:pStyle w:val="SuperTitle"/>
        <w:jc w:val="left"/>
      </w:pPr>
    </w:p>
    <w:p w:rsidR="003D49FF" w:rsidRDefault="003D49FF" w:rsidP="00B3035F">
      <w:pPr>
        <w:pStyle w:val="Title"/>
        <w:jc w:val="center"/>
      </w:pPr>
      <w:proofErr w:type="spellStart"/>
      <w:r>
        <w:t>CyberSourceCartridge</w:t>
      </w:r>
      <w:proofErr w:type="spellEnd"/>
    </w:p>
    <w:p w:rsidR="003D49FF" w:rsidRDefault="0009037C" w:rsidP="00B3035F">
      <w:pPr>
        <w:pStyle w:val="Version"/>
        <w:jc w:val="center"/>
      </w:pPr>
      <w:r>
        <w:t xml:space="preserve">Version </w:t>
      </w:r>
      <w:r w:rsidR="001801DE">
        <w:t>15.1.0</w:t>
      </w:r>
    </w:p>
    <w:p w:rsidR="003D49FF" w:rsidRDefault="003D49FF" w:rsidP="00B3035F">
      <w:pPr>
        <w:pStyle w:val="Version"/>
        <w:keepNext w:val="0"/>
        <w:jc w:val="center"/>
      </w:pPr>
      <w:r>
        <w:rPr>
          <w:b w:val="0"/>
          <w:noProof/>
        </w:rPr>
        <w:drawing>
          <wp:inline distT="0" distB="0" distL="0" distR="0" wp14:anchorId="416BBF80" wp14:editId="5D9E5A54">
            <wp:extent cx="5810250" cy="114300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810250" cy="1143000"/>
                    </a:xfrm>
                    <a:prstGeom prst="rect">
                      <a:avLst/>
                    </a:prstGeom>
                    <a:noFill/>
                    <a:ln w="9525">
                      <a:noFill/>
                      <a:miter lim="800000"/>
                      <a:headEnd/>
                      <a:tailEnd/>
                    </a:ln>
                  </pic:spPr>
                </pic:pic>
              </a:graphicData>
            </a:graphic>
          </wp:inline>
        </w:drawing>
      </w:r>
    </w:p>
    <w:p w:rsidR="00B74633" w:rsidRDefault="00B74633" w:rsidP="00B3035F">
      <w:pPr>
        <w:pStyle w:val="Version"/>
        <w:keepNext w:val="0"/>
        <w:jc w:val="center"/>
        <w:rPr>
          <w:sz w:val="56"/>
          <w:szCs w:val="56"/>
        </w:rPr>
      </w:pPr>
    </w:p>
    <w:p w:rsidR="003D49FF" w:rsidRPr="00045B72" w:rsidRDefault="004872E7" w:rsidP="00045B72">
      <w:pPr>
        <w:pStyle w:val="Version"/>
        <w:keepNext w:val="0"/>
        <w:jc w:val="center"/>
        <w:rPr>
          <w:sz w:val="56"/>
          <w:szCs w:val="56"/>
        </w:rPr>
        <w:sectPr w:rsidR="003D49FF" w:rsidRPr="00045B72">
          <w:type w:val="oddPage"/>
          <w:pgSz w:w="12240" w:h="15840"/>
          <w:pgMar w:top="1080" w:right="1080" w:bottom="1440" w:left="1080" w:header="980" w:footer="980" w:gutter="0"/>
          <w:cols w:space="720"/>
          <w:noEndnote/>
          <w:docGrid w:linePitch="299"/>
        </w:sectPr>
      </w:pPr>
      <w:r>
        <w:rPr>
          <w:sz w:val="56"/>
          <w:szCs w:val="56"/>
        </w:rPr>
        <w:t>0</w:t>
      </w:r>
      <w:r w:rsidR="00EB6363">
        <w:rPr>
          <w:sz w:val="56"/>
          <w:szCs w:val="56"/>
        </w:rPr>
        <w:t>4</w:t>
      </w:r>
      <w:r w:rsidR="001F287F" w:rsidRPr="00B74633">
        <w:rPr>
          <w:sz w:val="56"/>
          <w:szCs w:val="56"/>
        </w:rPr>
        <w:t>/</w:t>
      </w:r>
      <w:r w:rsidR="00771620">
        <w:rPr>
          <w:sz w:val="56"/>
          <w:szCs w:val="56"/>
        </w:rPr>
        <w:t>21</w:t>
      </w:r>
      <w:r w:rsidR="001F287F" w:rsidRPr="00B74633">
        <w:rPr>
          <w:sz w:val="56"/>
          <w:szCs w:val="56"/>
        </w:rPr>
        <w:t>/201</w:t>
      </w:r>
      <w:bookmarkStart w:id="0" w:name="O_109"/>
      <w:bookmarkEnd w:id="0"/>
      <w:r w:rsidR="002D7E34">
        <w:rPr>
          <w:sz w:val="56"/>
          <w:szCs w:val="56"/>
        </w:rPr>
        <w:t>5</w:t>
      </w:r>
    </w:p>
    <w:p w:rsidR="003D49FF" w:rsidRDefault="003D49FF" w:rsidP="003D49FF"/>
    <w:sdt>
      <w:sdtPr>
        <w:rPr>
          <w:rFonts w:asciiTheme="minorHAnsi" w:eastAsiaTheme="minorHAnsi" w:hAnsiTheme="minorHAnsi" w:cstheme="minorBidi"/>
          <w:b w:val="0"/>
          <w:bCs w:val="0"/>
          <w:color w:val="auto"/>
          <w:sz w:val="22"/>
          <w:szCs w:val="22"/>
          <w:lang w:eastAsia="en-US"/>
        </w:rPr>
        <w:id w:val="-1658682210"/>
        <w:docPartObj>
          <w:docPartGallery w:val="Table of Contents"/>
          <w:docPartUnique/>
        </w:docPartObj>
      </w:sdtPr>
      <w:sdtEndPr>
        <w:rPr>
          <w:noProof/>
        </w:rPr>
      </w:sdtEndPr>
      <w:sdtContent>
        <w:p w:rsidR="004029E8" w:rsidRDefault="004029E8">
          <w:pPr>
            <w:pStyle w:val="TOCHeading"/>
          </w:pPr>
          <w:r>
            <w:t>Contents</w:t>
          </w:r>
        </w:p>
        <w:p w:rsidR="000B4078" w:rsidRDefault="00633487">
          <w:pPr>
            <w:pStyle w:val="TOC1"/>
            <w:rPr>
              <w:rFonts w:asciiTheme="minorHAnsi" w:eastAsiaTheme="minorEastAsia" w:hAnsiTheme="minorHAnsi" w:cstheme="minorBidi"/>
              <w:b w:val="0"/>
              <w:noProof/>
              <w:sz w:val="22"/>
              <w:szCs w:val="22"/>
            </w:rPr>
          </w:pPr>
          <w:r>
            <w:fldChar w:fldCharType="begin"/>
          </w:r>
          <w:r w:rsidR="004029E8">
            <w:instrText xml:space="preserve"> TOC \o "1-3" \h \z \u </w:instrText>
          </w:r>
          <w:r>
            <w:fldChar w:fldCharType="separate"/>
          </w:r>
          <w:hyperlink w:anchor="_Toc416902346" w:history="1">
            <w:r w:rsidR="000B4078" w:rsidRPr="003502F2">
              <w:rPr>
                <w:rStyle w:val="Hyperlink"/>
                <w:noProof/>
              </w:rPr>
              <w:t>Summary</w:t>
            </w:r>
            <w:r w:rsidR="000B4078">
              <w:rPr>
                <w:noProof/>
                <w:webHidden/>
              </w:rPr>
              <w:tab/>
            </w:r>
            <w:r w:rsidR="000B4078">
              <w:rPr>
                <w:noProof/>
                <w:webHidden/>
              </w:rPr>
              <w:fldChar w:fldCharType="begin"/>
            </w:r>
            <w:r w:rsidR="000B4078">
              <w:rPr>
                <w:noProof/>
                <w:webHidden/>
              </w:rPr>
              <w:instrText xml:space="preserve"> PAGEREF _Toc416902346 \h </w:instrText>
            </w:r>
            <w:r w:rsidR="000B4078">
              <w:rPr>
                <w:noProof/>
                <w:webHidden/>
              </w:rPr>
            </w:r>
            <w:r w:rsidR="000B4078">
              <w:rPr>
                <w:noProof/>
                <w:webHidden/>
              </w:rPr>
              <w:fldChar w:fldCharType="separate"/>
            </w:r>
            <w:r w:rsidR="000B4078">
              <w:rPr>
                <w:noProof/>
                <w:webHidden/>
              </w:rPr>
              <w:t>5</w:t>
            </w:r>
            <w:r w:rsidR="000B4078">
              <w:rPr>
                <w:noProof/>
                <w:webHidden/>
              </w:rPr>
              <w:fldChar w:fldCharType="end"/>
            </w:r>
          </w:hyperlink>
        </w:p>
        <w:p w:rsidR="000B4078" w:rsidRDefault="00771620">
          <w:pPr>
            <w:pStyle w:val="TOC1"/>
            <w:rPr>
              <w:rFonts w:asciiTheme="minorHAnsi" w:eastAsiaTheme="minorEastAsia" w:hAnsiTheme="minorHAnsi" w:cstheme="minorBidi"/>
              <w:b w:val="0"/>
              <w:noProof/>
              <w:sz w:val="22"/>
              <w:szCs w:val="22"/>
            </w:rPr>
          </w:pPr>
          <w:hyperlink w:anchor="_Toc416902347" w:history="1">
            <w:r w:rsidR="000B4078" w:rsidRPr="003502F2">
              <w:rPr>
                <w:rStyle w:val="Hyperlink"/>
                <w:noProof/>
              </w:rPr>
              <w:t>Component Overview</w:t>
            </w:r>
            <w:r w:rsidR="000B4078">
              <w:rPr>
                <w:noProof/>
                <w:webHidden/>
              </w:rPr>
              <w:tab/>
            </w:r>
            <w:r w:rsidR="000B4078">
              <w:rPr>
                <w:noProof/>
                <w:webHidden/>
              </w:rPr>
              <w:fldChar w:fldCharType="begin"/>
            </w:r>
            <w:r w:rsidR="000B4078">
              <w:rPr>
                <w:noProof/>
                <w:webHidden/>
              </w:rPr>
              <w:instrText xml:space="preserve"> PAGEREF _Toc416902347 \h </w:instrText>
            </w:r>
            <w:r w:rsidR="000B4078">
              <w:rPr>
                <w:noProof/>
                <w:webHidden/>
              </w:rPr>
            </w:r>
            <w:r w:rsidR="000B4078">
              <w:rPr>
                <w:noProof/>
                <w:webHidden/>
              </w:rPr>
              <w:fldChar w:fldCharType="separate"/>
            </w:r>
            <w:r w:rsidR="000B4078">
              <w:rPr>
                <w:noProof/>
                <w:webHidden/>
              </w:rPr>
              <w:t>8</w:t>
            </w:r>
            <w:r w:rsidR="000B4078">
              <w:rPr>
                <w:noProof/>
                <w:webHidden/>
              </w:rPr>
              <w:fldChar w:fldCharType="end"/>
            </w:r>
          </w:hyperlink>
        </w:p>
        <w:p w:rsidR="000B4078" w:rsidRDefault="00771620">
          <w:pPr>
            <w:pStyle w:val="TOC2"/>
            <w:rPr>
              <w:rFonts w:asciiTheme="minorHAnsi" w:eastAsiaTheme="minorEastAsia" w:hAnsiTheme="minorHAnsi" w:cstheme="minorBidi"/>
              <w:noProof/>
              <w:sz w:val="22"/>
              <w:szCs w:val="22"/>
            </w:rPr>
          </w:pPr>
          <w:hyperlink w:anchor="_Toc416902348" w:history="1">
            <w:r w:rsidR="000B4078" w:rsidRPr="003502F2">
              <w:rPr>
                <w:rStyle w:val="Hyperlink"/>
                <w:noProof/>
              </w:rPr>
              <w:t>Functional Overview</w:t>
            </w:r>
            <w:r w:rsidR="000B4078">
              <w:rPr>
                <w:noProof/>
                <w:webHidden/>
              </w:rPr>
              <w:tab/>
            </w:r>
            <w:r w:rsidR="000B4078">
              <w:rPr>
                <w:noProof/>
                <w:webHidden/>
              </w:rPr>
              <w:fldChar w:fldCharType="begin"/>
            </w:r>
            <w:r w:rsidR="000B4078">
              <w:rPr>
                <w:noProof/>
                <w:webHidden/>
              </w:rPr>
              <w:instrText xml:space="preserve"> PAGEREF _Toc416902348 \h </w:instrText>
            </w:r>
            <w:r w:rsidR="000B4078">
              <w:rPr>
                <w:noProof/>
                <w:webHidden/>
              </w:rPr>
            </w:r>
            <w:r w:rsidR="000B4078">
              <w:rPr>
                <w:noProof/>
                <w:webHidden/>
              </w:rPr>
              <w:fldChar w:fldCharType="separate"/>
            </w:r>
            <w:r w:rsidR="000B4078">
              <w:rPr>
                <w:noProof/>
                <w:webHidden/>
              </w:rPr>
              <w:t>8</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49" w:history="1">
            <w:r w:rsidR="000B4078" w:rsidRPr="003502F2">
              <w:rPr>
                <w:rStyle w:val="Hyperlink"/>
                <w:noProof/>
              </w:rPr>
              <w:t>Credit Card Authorization Service</w:t>
            </w:r>
            <w:r w:rsidR="000B4078">
              <w:rPr>
                <w:noProof/>
                <w:webHidden/>
              </w:rPr>
              <w:tab/>
            </w:r>
            <w:r w:rsidR="000B4078">
              <w:rPr>
                <w:noProof/>
                <w:webHidden/>
              </w:rPr>
              <w:fldChar w:fldCharType="begin"/>
            </w:r>
            <w:r w:rsidR="000B4078">
              <w:rPr>
                <w:noProof/>
                <w:webHidden/>
              </w:rPr>
              <w:instrText xml:space="preserve"> PAGEREF _Toc416902349 \h </w:instrText>
            </w:r>
            <w:r w:rsidR="000B4078">
              <w:rPr>
                <w:noProof/>
                <w:webHidden/>
              </w:rPr>
            </w:r>
            <w:r w:rsidR="000B4078">
              <w:rPr>
                <w:noProof/>
                <w:webHidden/>
              </w:rPr>
              <w:fldChar w:fldCharType="separate"/>
            </w:r>
            <w:r w:rsidR="000B4078">
              <w:rPr>
                <w:noProof/>
                <w:webHidden/>
              </w:rPr>
              <w:t>8</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50" w:history="1">
            <w:r w:rsidR="000B4078" w:rsidRPr="003502F2">
              <w:rPr>
                <w:rStyle w:val="Hyperlink"/>
                <w:noProof/>
              </w:rPr>
              <w:t>Taxes</w:t>
            </w:r>
            <w:r w:rsidR="000B4078">
              <w:rPr>
                <w:noProof/>
                <w:webHidden/>
              </w:rPr>
              <w:tab/>
            </w:r>
            <w:r w:rsidR="000B4078">
              <w:rPr>
                <w:noProof/>
                <w:webHidden/>
              </w:rPr>
              <w:fldChar w:fldCharType="begin"/>
            </w:r>
            <w:r w:rsidR="000B4078">
              <w:rPr>
                <w:noProof/>
                <w:webHidden/>
              </w:rPr>
              <w:instrText xml:space="preserve"> PAGEREF _Toc416902350 \h </w:instrText>
            </w:r>
            <w:r w:rsidR="000B4078">
              <w:rPr>
                <w:noProof/>
                <w:webHidden/>
              </w:rPr>
            </w:r>
            <w:r w:rsidR="000B4078">
              <w:rPr>
                <w:noProof/>
                <w:webHidden/>
              </w:rPr>
              <w:fldChar w:fldCharType="separate"/>
            </w:r>
            <w:r w:rsidR="000B4078">
              <w:rPr>
                <w:noProof/>
                <w:webHidden/>
              </w:rPr>
              <w:t>9</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51" w:history="1">
            <w:r w:rsidR="000B4078" w:rsidRPr="003502F2">
              <w:rPr>
                <w:rStyle w:val="Hyperlink"/>
                <w:noProof/>
              </w:rPr>
              <w:t>Address Verification Service (AVS)</w:t>
            </w:r>
            <w:r w:rsidR="000B4078">
              <w:rPr>
                <w:noProof/>
                <w:webHidden/>
              </w:rPr>
              <w:tab/>
            </w:r>
            <w:r w:rsidR="000B4078">
              <w:rPr>
                <w:noProof/>
                <w:webHidden/>
              </w:rPr>
              <w:fldChar w:fldCharType="begin"/>
            </w:r>
            <w:r w:rsidR="000B4078">
              <w:rPr>
                <w:noProof/>
                <w:webHidden/>
              </w:rPr>
              <w:instrText xml:space="preserve"> PAGEREF _Toc416902351 \h </w:instrText>
            </w:r>
            <w:r w:rsidR="000B4078">
              <w:rPr>
                <w:noProof/>
                <w:webHidden/>
              </w:rPr>
            </w:r>
            <w:r w:rsidR="000B4078">
              <w:rPr>
                <w:noProof/>
                <w:webHidden/>
              </w:rPr>
              <w:fldChar w:fldCharType="separate"/>
            </w:r>
            <w:r w:rsidR="000B4078">
              <w:rPr>
                <w:noProof/>
                <w:webHidden/>
              </w:rPr>
              <w:t>10</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52" w:history="1">
            <w:r w:rsidR="000B4078" w:rsidRPr="003502F2">
              <w:rPr>
                <w:rStyle w:val="Hyperlink"/>
                <w:noProof/>
              </w:rPr>
              <w:t>Delivery Address Verification Service (DAV)</w:t>
            </w:r>
            <w:r w:rsidR="000B4078">
              <w:rPr>
                <w:noProof/>
                <w:webHidden/>
              </w:rPr>
              <w:tab/>
            </w:r>
            <w:r w:rsidR="000B4078">
              <w:rPr>
                <w:noProof/>
                <w:webHidden/>
              </w:rPr>
              <w:fldChar w:fldCharType="begin"/>
            </w:r>
            <w:r w:rsidR="000B4078">
              <w:rPr>
                <w:noProof/>
                <w:webHidden/>
              </w:rPr>
              <w:instrText xml:space="preserve"> PAGEREF _Toc416902352 \h </w:instrText>
            </w:r>
            <w:r w:rsidR="000B4078">
              <w:rPr>
                <w:noProof/>
                <w:webHidden/>
              </w:rPr>
            </w:r>
            <w:r w:rsidR="000B4078">
              <w:rPr>
                <w:noProof/>
                <w:webHidden/>
              </w:rPr>
              <w:fldChar w:fldCharType="separate"/>
            </w:r>
            <w:r w:rsidR="000B4078">
              <w:rPr>
                <w:noProof/>
                <w:webHidden/>
              </w:rPr>
              <w:t>10</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53" w:history="1">
            <w:r w:rsidR="000B4078" w:rsidRPr="003502F2">
              <w:rPr>
                <w:rStyle w:val="Hyperlink"/>
                <w:noProof/>
              </w:rPr>
              <w:t>Bill Me Later (BML)</w:t>
            </w:r>
            <w:r w:rsidR="000B4078">
              <w:rPr>
                <w:noProof/>
                <w:webHidden/>
              </w:rPr>
              <w:tab/>
            </w:r>
            <w:r w:rsidR="000B4078">
              <w:rPr>
                <w:noProof/>
                <w:webHidden/>
              </w:rPr>
              <w:fldChar w:fldCharType="begin"/>
            </w:r>
            <w:r w:rsidR="000B4078">
              <w:rPr>
                <w:noProof/>
                <w:webHidden/>
              </w:rPr>
              <w:instrText xml:space="preserve"> PAGEREF _Toc416902353 \h </w:instrText>
            </w:r>
            <w:r w:rsidR="000B4078">
              <w:rPr>
                <w:noProof/>
                <w:webHidden/>
              </w:rPr>
            </w:r>
            <w:r w:rsidR="000B4078">
              <w:rPr>
                <w:noProof/>
                <w:webHidden/>
              </w:rPr>
              <w:fldChar w:fldCharType="separate"/>
            </w:r>
            <w:r w:rsidR="000B4078">
              <w:rPr>
                <w:noProof/>
                <w:webHidden/>
              </w:rPr>
              <w:t>10</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54" w:history="1">
            <w:r w:rsidR="000B4078" w:rsidRPr="003502F2">
              <w:rPr>
                <w:rStyle w:val="Hyperlink"/>
                <w:noProof/>
              </w:rPr>
              <w:t>Decision Manager</w:t>
            </w:r>
            <w:r w:rsidR="000B4078">
              <w:rPr>
                <w:noProof/>
                <w:webHidden/>
              </w:rPr>
              <w:tab/>
            </w:r>
            <w:r w:rsidR="000B4078">
              <w:rPr>
                <w:noProof/>
                <w:webHidden/>
              </w:rPr>
              <w:fldChar w:fldCharType="begin"/>
            </w:r>
            <w:r w:rsidR="000B4078">
              <w:rPr>
                <w:noProof/>
                <w:webHidden/>
              </w:rPr>
              <w:instrText xml:space="preserve"> PAGEREF _Toc416902354 \h </w:instrText>
            </w:r>
            <w:r w:rsidR="000B4078">
              <w:rPr>
                <w:noProof/>
                <w:webHidden/>
              </w:rPr>
            </w:r>
            <w:r w:rsidR="000B4078">
              <w:rPr>
                <w:noProof/>
                <w:webHidden/>
              </w:rPr>
              <w:fldChar w:fldCharType="separate"/>
            </w:r>
            <w:r w:rsidR="000B4078">
              <w:rPr>
                <w:noProof/>
                <w:webHidden/>
              </w:rPr>
              <w:t>11</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55" w:history="1">
            <w:r w:rsidR="000B4078" w:rsidRPr="003502F2">
              <w:rPr>
                <w:rStyle w:val="Hyperlink"/>
                <w:noProof/>
              </w:rPr>
              <w:t>Payment Tokenization</w:t>
            </w:r>
            <w:r w:rsidR="000B4078">
              <w:rPr>
                <w:noProof/>
                <w:webHidden/>
              </w:rPr>
              <w:tab/>
            </w:r>
            <w:r w:rsidR="000B4078">
              <w:rPr>
                <w:noProof/>
                <w:webHidden/>
              </w:rPr>
              <w:fldChar w:fldCharType="begin"/>
            </w:r>
            <w:r w:rsidR="000B4078">
              <w:rPr>
                <w:noProof/>
                <w:webHidden/>
              </w:rPr>
              <w:instrText xml:space="preserve"> PAGEREF _Toc416902355 \h </w:instrText>
            </w:r>
            <w:r w:rsidR="000B4078">
              <w:rPr>
                <w:noProof/>
                <w:webHidden/>
              </w:rPr>
            </w:r>
            <w:r w:rsidR="000B4078">
              <w:rPr>
                <w:noProof/>
                <w:webHidden/>
              </w:rPr>
              <w:fldChar w:fldCharType="separate"/>
            </w:r>
            <w:r w:rsidR="000B4078">
              <w:rPr>
                <w:noProof/>
                <w:webHidden/>
              </w:rPr>
              <w:t>13</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56" w:history="1">
            <w:r w:rsidR="000B4078" w:rsidRPr="003502F2">
              <w:rPr>
                <w:rStyle w:val="Hyperlink"/>
                <w:noProof/>
              </w:rPr>
              <w:t>Payer Authentication</w:t>
            </w:r>
            <w:r w:rsidR="000B4078">
              <w:rPr>
                <w:noProof/>
                <w:webHidden/>
              </w:rPr>
              <w:tab/>
            </w:r>
            <w:r w:rsidR="000B4078">
              <w:rPr>
                <w:noProof/>
                <w:webHidden/>
              </w:rPr>
              <w:fldChar w:fldCharType="begin"/>
            </w:r>
            <w:r w:rsidR="000B4078">
              <w:rPr>
                <w:noProof/>
                <w:webHidden/>
              </w:rPr>
              <w:instrText xml:space="preserve"> PAGEREF _Toc416902356 \h </w:instrText>
            </w:r>
            <w:r w:rsidR="000B4078">
              <w:rPr>
                <w:noProof/>
                <w:webHidden/>
              </w:rPr>
            </w:r>
            <w:r w:rsidR="000B4078">
              <w:rPr>
                <w:noProof/>
                <w:webHidden/>
              </w:rPr>
              <w:fldChar w:fldCharType="separate"/>
            </w:r>
            <w:r w:rsidR="000B4078">
              <w:rPr>
                <w:noProof/>
                <w:webHidden/>
              </w:rPr>
              <w:t>13</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57" w:history="1">
            <w:r w:rsidR="000B4078" w:rsidRPr="003502F2">
              <w:rPr>
                <w:rStyle w:val="Hyperlink"/>
                <w:noProof/>
              </w:rPr>
              <w:t>Full Authorization Reversal</w:t>
            </w:r>
            <w:r w:rsidR="000B4078">
              <w:rPr>
                <w:noProof/>
                <w:webHidden/>
              </w:rPr>
              <w:tab/>
            </w:r>
            <w:r w:rsidR="000B4078">
              <w:rPr>
                <w:noProof/>
                <w:webHidden/>
              </w:rPr>
              <w:fldChar w:fldCharType="begin"/>
            </w:r>
            <w:r w:rsidR="000B4078">
              <w:rPr>
                <w:noProof/>
                <w:webHidden/>
              </w:rPr>
              <w:instrText xml:space="preserve"> PAGEREF _Toc416902357 \h </w:instrText>
            </w:r>
            <w:r w:rsidR="000B4078">
              <w:rPr>
                <w:noProof/>
                <w:webHidden/>
              </w:rPr>
            </w:r>
            <w:r w:rsidR="000B4078">
              <w:rPr>
                <w:noProof/>
                <w:webHidden/>
              </w:rPr>
              <w:fldChar w:fldCharType="separate"/>
            </w:r>
            <w:r w:rsidR="000B4078">
              <w:rPr>
                <w:noProof/>
                <w:webHidden/>
              </w:rPr>
              <w:t>14</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58" w:history="1">
            <w:r w:rsidR="000B4078" w:rsidRPr="003502F2">
              <w:rPr>
                <w:rStyle w:val="Hyperlink"/>
                <w:noProof/>
              </w:rPr>
              <w:t>Retail Point-of-Sale (POS)</w:t>
            </w:r>
            <w:r w:rsidR="000B4078">
              <w:rPr>
                <w:noProof/>
                <w:webHidden/>
              </w:rPr>
              <w:tab/>
            </w:r>
            <w:r w:rsidR="000B4078">
              <w:rPr>
                <w:noProof/>
                <w:webHidden/>
              </w:rPr>
              <w:fldChar w:fldCharType="begin"/>
            </w:r>
            <w:r w:rsidR="000B4078">
              <w:rPr>
                <w:noProof/>
                <w:webHidden/>
              </w:rPr>
              <w:instrText xml:space="preserve"> PAGEREF _Toc416902358 \h </w:instrText>
            </w:r>
            <w:r w:rsidR="000B4078">
              <w:rPr>
                <w:noProof/>
                <w:webHidden/>
              </w:rPr>
            </w:r>
            <w:r w:rsidR="000B4078">
              <w:rPr>
                <w:noProof/>
                <w:webHidden/>
              </w:rPr>
              <w:fldChar w:fldCharType="separate"/>
            </w:r>
            <w:r w:rsidR="000B4078">
              <w:rPr>
                <w:noProof/>
                <w:webHidden/>
              </w:rPr>
              <w:t>14</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59" w:history="1">
            <w:r w:rsidR="000B4078" w:rsidRPr="003502F2">
              <w:rPr>
                <w:rStyle w:val="Hyperlink"/>
                <w:noProof/>
              </w:rPr>
              <w:t>Alipay Authorization</w:t>
            </w:r>
            <w:r w:rsidR="000B4078">
              <w:rPr>
                <w:noProof/>
                <w:webHidden/>
              </w:rPr>
              <w:tab/>
            </w:r>
            <w:r w:rsidR="000B4078">
              <w:rPr>
                <w:noProof/>
                <w:webHidden/>
              </w:rPr>
              <w:fldChar w:fldCharType="begin"/>
            </w:r>
            <w:r w:rsidR="000B4078">
              <w:rPr>
                <w:noProof/>
                <w:webHidden/>
              </w:rPr>
              <w:instrText xml:space="preserve"> PAGEREF _Toc416902359 \h </w:instrText>
            </w:r>
            <w:r w:rsidR="000B4078">
              <w:rPr>
                <w:noProof/>
                <w:webHidden/>
              </w:rPr>
            </w:r>
            <w:r w:rsidR="000B4078">
              <w:rPr>
                <w:noProof/>
                <w:webHidden/>
              </w:rPr>
              <w:fldChar w:fldCharType="separate"/>
            </w:r>
            <w:r w:rsidR="000B4078">
              <w:rPr>
                <w:noProof/>
                <w:webHidden/>
              </w:rPr>
              <w:t>15</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60" w:history="1">
            <w:r w:rsidR="000B4078" w:rsidRPr="003502F2">
              <w:rPr>
                <w:rStyle w:val="Hyperlink"/>
                <w:noProof/>
              </w:rPr>
              <w:t>Alipay Batch Job</w:t>
            </w:r>
            <w:r w:rsidR="000B4078">
              <w:rPr>
                <w:noProof/>
                <w:webHidden/>
              </w:rPr>
              <w:tab/>
            </w:r>
            <w:r w:rsidR="000B4078">
              <w:rPr>
                <w:noProof/>
                <w:webHidden/>
              </w:rPr>
              <w:fldChar w:fldCharType="begin"/>
            </w:r>
            <w:r w:rsidR="000B4078">
              <w:rPr>
                <w:noProof/>
                <w:webHidden/>
              </w:rPr>
              <w:instrText xml:space="preserve"> PAGEREF _Toc416902360 \h </w:instrText>
            </w:r>
            <w:r w:rsidR="000B4078">
              <w:rPr>
                <w:noProof/>
                <w:webHidden/>
              </w:rPr>
            </w:r>
            <w:r w:rsidR="000B4078">
              <w:rPr>
                <w:noProof/>
                <w:webHidden/>
              </w:rPr>
              <w:fldChar w:fldCharType="separate"/>
            </w:r>
            <w:r w:rsidR="000B4078">
              <w:rPr>
                <w:noProof/>
                <w:webHidden/>
              </w:rPr>
              <w:t>16</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61" w:history="1">
            <w:r w:rsidR="000B4078" w:rsidRPr="003502F2">
              <w:rPr>
                <w:rStyle w:val="Hyperlink"/>
                <w:noProof/>
              </w:rPr>
              <w:t>PayPal Express Authorization [From Cart Page and Mini Cart]</w:t>
            </w:r>
            <w:r w:rsidR="000B4078">
              <w:rPr>
                <w:noProof/>
                <w:webHidden/>
              </w:rPr>
              <w:tab/>
            </w:r>
            <w:r w:rsidR="000B4078">
              <w:rPr>
                <w:noProof/>
                <w:webHidden/>
              </w:rPr>
              <w:fldChar w:fldCharType="begin"/>
            </w:r>
            <w:r w:rsidR="000B4078">
              <w:rPr>
                <w:noProof/>
                <w:webHidden/>
              </w:rPr>
              <w:instrText xml:space="preserve"> PAGEREF _Toc416902361 \h </w:instrText>
            </w:r>
            <w:r w:rsidR="000B4078">
              <w:rPr>
                <w:noProof/>
                <w:webHidden/>
              </w:rPr>
            </w:r>
            <w:r w:rsidR="000B4078">
              <w:rPr>
                <w:noProof/>
                <w:webHidden/>
              </w:rPr>
              <w:fldChar w:fldCharType="separate"/>
            </w:r>
            <w:r w:rsidR="000B4078">
              <w:rPr>
                <w:noProof/>
                <w:webHidden/>
              </w:rPr>
              <w:t>16</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62" w:history="1">
            <w:r w:rsidR="000B4078" w:rsidRPr="003502F2">
              <w:rPr>
                <w:rStyle w:val="Hyperlink"/>
                <w:noProof/>
              </w:rPr>
              <w:t>PayPal Authorization [From Billing Page]</w:t>
            </w:r>
            <w:r w:rsidR="000B4078">
              <w:rPr>
                <w:noProof/>
                <w:webHidden/>
              </w:rPr>
              <w:tab/>
            </w:r>
            <w:r w:rsidR="000B4078">
              <w:rPr>
                <w:noProof/>
                <w:webHidden/>
              </w:rPr>
              <w:fldChar w:fldCharType="begin"/>
            </w:r>
            <w:r w:rsidR="000B4078">
              <w:rPr>
                <w:noProof/>
                <w:webHidden/>
              </w:rPr>
              <w:instrText xml:space="preserve"> PAGEREF _Toc416902362 \h </w:instrText>
            </w:r>
            <w:r w:rsidR="000B4078">
              <w:rPr>
                <w:noProof/>
                <w:webHidden/>
              </w:rPr>
            </w:r>
            <w:r w:rsidR="000B4078">
              <w:rPr>
                <w:noProof/>
                <w:webHidden/>
              </w:rPr>
              <w:fldChar w:fldCharType="separate"/>
            </w:r>
            <w:r w:rsidR="000B4078">
              <w:rPr>
                <w:noProof/>
                <w:webHidden/>
              </w:rPr>
              <w:t>17</w:t>
            </w:r>
            <w:r w:rsidR="000B4078">
              <w:rPr>
                <w:noProof/>
                <w:webHidden/>
              </w:rPr>
              <w:fldChar w:fldCharType="end"/>
            </w:r>
          </w:hyperlink>
        </w:p>
        <w:p w:rsidR="000B4078" w:rsidRDefault="00771620">
          <w:pPr>
            <w:pStyle w:val="TOC2"/>
            <w:rPr>
              <w:rFonts w:asciiTheme="minorHAnsi" w:eastAsiaTheme="minorEastAsia" w:hAnsiTheme="minorHAnsi" w:cstheme="minorBidi"/>
              <w:noProof/>
              <w:sz w:val="22"/>
              <w:szCs w:val="22"/>
            </w:rPr>
          </w:pPr>
          <w:hyperlink w:anchor="_Toc416902363" w:history="1">
            <w:r w:rsidR="000B4078" w:rsidRPr="003502F2">
              <w:rPr>
                <w:rStyle w:val="Hyperlink"/>
                <w:noProof/>
              </w:rPr>
              <w:t>Use Cases Scenarios</w:t>
            </w:r>
            <w:r w:rsidR="000B4078">
              <w:rPr>
                <w:noProof/>
                <w:webHidden/>
              </w:rPr>
              <w:tab/>
            </w:r>
            <w:r w:rsidR="000B4078">
              <w:rPr>
                <w:noProof/>
                <w:webHidden/>
              </w:rPr>
              <w:fldChar w:fldCharType="begin"/>
            </w:r>
            <w:r w:rsidR="000B4078">
              <w:rPr>
                <w:noProof/>
                <w:webHidden/>
              </w:rPr>
              <w:instrText xml:space="preserve"> PAGEREF _Toc416902363 \h </w:instrText>
            </w:r>
            <w:r w:rsidR="000B4078">
              <w:rPr>
                <w:noProof/>
                <w:webHidden/>
              </w:rPr>
            </w:r>
            <w:r w:rsidR="000B4078">
              <w:rPr>
                <w:noProof/>
                <w:webHidden/>
              </w:rPr>
              <w:fldChar w:fldCharType="separate"/>
            </w:r>
            <w:r w:rsidR="000B4078">
              <w:rPr>
                <w:noProof/>
                <w:webHidden/>
              </w:rPr>
              <w:t>18</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64" w:history="1">
            <w:r w:rsidR="000B4078" w:rsidRPr="003502F2">
              <w:rPr>
                <w:rStyle w:val="Hyperlink"/>
                <w:noProof/>
              </w:rPr>
              <w:t>Credit Card Authorization</w:t>
            </w:r>
            <w:r w:rsidR="000B4078">
              <w:rPr>
                <w:noProof/>
                <w:webHidden/>
              </w:rPr>
              <w:tab/>
            </w:r>
            <w:r w:rsidR="000B4078">
              <w:rPr>
                <w:noProof/>
                <w:webHidden/>
              </w:rPr>
              <w:fldChar w:fldCharType="begin"/>
            </w:r>
            <w:r w:rsidR="000B4078">
              <w:rPr>
                <w:noProof/>
                <w:webHidden/>
              </w:rPr>
              <w:instrText xml:space="preserve"> PAGEREF _Toc416902364 \h </w:instrText>
            </w:r>
            <w:r w:rsidR="000B4078">
              <w:rPr>
                <w:noProof/>
                <w:webHidden/>
              </w:rPr>
            </w:r>
            <w:r w:rsidR="000B4078">
              <w:rPr>
                <w:noProof/>
                <w:webHidden/>
              </w:rPr>
              <w:fldChar w:fldCharType="separate"/>
            </w:r>
            <w:r w:rsidR="000B4078">
              <w:rPr>
                <w:noProof/>
                <w:webHidden/>
              </w:rPr>
              <w:t>18</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65" w:history="1">
            <w:r w:rsidR="000B4078" w:rsidRPr="003502F2">
              <w:rPr>
                <w:rStyle w:val="Hyperlink"/>
                <w:noProof/>
              </w:rPr>
              <w:t>Taxes</w:t>
            </w:r>
            <w:r w:rsidR="000B4078">
              <w:rPr>
                <w:noProof/>
                <w:webHidden/>
              </w:rPr>
              <w:tab/>
            </w:r>
            <w:r w:rsidR="000B4078">
              <w:rPr>
                <w:noProof/>
                <w:webHidden/>
              </w:rPr>
              <w:fldChar w:fldCharType="begin"/>
            </w:r>
            <w:r w:rsidR="000B4078">
              <w:rPr>
                <w:noProof/>
                <w:webHidden/>
              </w:rPr>
              <w:instrText xml:space="preserve"> PAGEREF _Toc416902365 \h </w:instrText>
            </w:r>
            <w:r w:rsidR="000B4078">
              <w:rPr>
                <w:noProof/>
                <w:webHidden/>
              </w:rPr>
            </w:r>
            <w:r w:rsidR="000B4078">
              <w:rPr>
                <w:noProof/>
                <w:webHidden/>
              </w:rPr>
              <w:fldChar w:fldCharType="separate"/>
            </w:r>
            <w:r w:rsidR="000B4078">
              <w:rPr>
                <w:noProof/>
                <w:webHidden/>
              </w:rPr>
              <w:t>21</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66" w:history="1">
            <w:r w:rsidR="000B4078" w:rsidRPr="003502F2">
              <w:rPr>
                <w:rStyle w:val="Hyperlink"/>
                <w:noProof/>
              </w:rPr>
              <w:t>Address Validation Service (AVS)</w:t>
            </w:r>
            <w:r w:rsidR="000B4078">
              <w:rPr>
                <w:noProof/>
                <w:webHidden/>
              </w:rPr>
              <w:tab/>
            </w:r>
            <w:r w:rsidR="000B4078">
              <w:rPr>
                <w:noProof/>
                <w:webHidden/>
              </w:rPr>
              <w:fldChar w:fldCharType="begin"/>
            </w:r>
            <w:r w:rsidR="000B4078">
              <w:rPr>
                <w:noProof/>
                <w:webHidden/>
              </w:rPr>
              <w:instrText xml:space="preserve"> PAGEREF _Toc416902366 \h </w:instrText>
            </w:r>
            <w:r w:rsidR="000B4078">
              <w:rPr>
                <w:noProof/>
                <w:webHidden/>
              </w:rPr>
            </w:r>
            <w:r w:rsidR="000B4078">
              <w:rPr>
                <w:noProof/>
                <w:webHidden/>
              </w:rPr>
              <w:fldChar w:fldCharType="separate"/>
            </w:r>
            <w:r w:rsidR="000B4078">
              <w:rPr>
                <w:noProof/>
                <w:webHidden/>
              </w:rPr>
              <w:t>21</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67" w:history="1">
            <w:r w:rsidR="000B4078" w:rsidRPr="003502F2">
              <w:rPr>
                <w:rStyle w:val="Hyperlink"/>
                <w:noProof/>
              </w:rPr>
              <w:t>Delivery Address Verification Service (DAV)</w:t>
            </w:r>
            <w:r w:rsidR="000B4078">
              <w:rPr>
                <w:noProof/>
                <w:webHidden/>
              </w:rPr>
              <w:tab/>
            </w:r>
            <w:r w:rsidR="000B4078">
              <w:rPr>
                <w:noProof/>
                <w:webHidden/>
              </w:rPr>
              <w:fldChar w:fldCharType="begin"/>
            </w:r>
            <w:r w:rsidR="000B4078">
              <w:rPr>
                <w:noProof/>
                <w:webHidden/>
              </w:rPr>
              <w:instrText xml:space="preserve"> PAGEREF _Toc416902367 \h </w:instrText>
            </w:r>
            <w:r w:rsidR="000B4078">
              <w:rPr>
                <w:noProof/>
                <w:webHidden/>
              </w:rPr>
            </w:r>
            <w:r w:rsidR="000B4078">
              <w:rPr>
                <w:noProof/>
                <w:webHidden/>
              </w:rPr>
              <w:fldChar w:fldCharType="separate"/>
            </w:r>
            <w:r w:rsidR="000B4078">
              <w:rPr>
                <w:noProof/>
                <w:webHidden/>
              </w:rPr>
              <w:t>22</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68" w:history="1">
            <w:r w:rsidR="000B4078" w:rsidRPr="003502F2">
              <w:rPr>
                <w:rStyle w:val="Hyperlink"/>
                <w:noProof/>
              </w:rPr>
              <w:t>BML</w:t>
            </w:r>
            <w:r w:rsidR="000B4078">
              <w:rPr>
                <w:noProof/>
                <w:webHidden/>
              </w:rPr>
              <w:tab/>
            </w:r>
            <w:r w:rsidR="000B4078">
              <w:rPr>
                <w:noProof/>
                <w:webHidden/>
              </w:rPr>
              <w:fldChar w:fldCharType="begin"/>
            </w:r>
            <w:r w:rsidR="000B4078">
              <w:rPr>
                <w:noProof/>
                <w:webHidden/>
              </w:rPr>
              <w:instrText xml:space="preserve"> PAGEREF _Toc416902368 \h </w:instrText>
            </w:r>
            <w:r w:rsidR="000B4078">
              <w:rPr>
                <w:noProof/>
                <w:webHidden/>
              </w:rPr>
            </w:r>
            <w:r w:rsidR="000B4078">
              <w:rPr>
                <w:noProof/>
                <w:webHidden/>
              </w:rPr>
              <w:fldChar w:fldCharType="separate"/>
            </w:r>
            <w:r w:rsidR="000B4078">
              <w:rPr>
                <w:noProof/>
                <w:webHidden/>
              </w:rPr>
              <w:t>22</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69" w:history="1">
            <w:r w:rsidR="000B4078" w:rsidRPr="003502F2">
              <w:rPr>
                <w:rStyle w:val="Hyperlink"/>
                <w:noProof/>
              </w:rPr>
              <w:t>Decision Manager</w:t>
            </w:r>
            <w:r w:rsidR="000B4078">
              <w:rPr>
                <w:noProof/>
                <w:webHidden/>
              </w:rPr>
              <w:tab/>
            </w:r>
            <w:r w:rsidR="000B4078">
              <w:rPr>
                <w:noProof/>
                <w:webHidden/>
              </w:rPr>
              <w:fldChar w:fldCharType="begin"/>
            </w:r>
            <w:r w:rsidR="000B4078">
              <w:rPr>
                <w:noProof/>
                <w:webHidden/>
              </w:rPr>
              <w:instrText xml:space="preserve"> PAGEREF _Toc416902369 \h </w:instrText>
            </w:r>
            <w:r w:rsidR="000B4078">
              <w:rPr>
                <w:noProof/>
                <w:webHidden/>
              </w:rPr>
            </w:r>
            <w:r w:rsidR="000B4078">
              <w:rPr>
                <w:noProof/>
                <w:webHidden/>
              </w:rPr>
              <w:fldChar w:fldCharType="separate"/>
            </w:r>
            <w:r w:rsidR="000B4078">
              <w:rPr>
                <w:noProof/>
                <w:webHidden/>
              </w:rPr>
              <w:t>23</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70" w:history="1">
            <w:r w:rsidR="000B4078" w:rsidRPr="003502F2">
              <w:rPr>
                <w:rStyle w:val="Hyperlink"/>
                <w:noProof/>
              </w:rPr>
              <w:t>Payment Tokenization</w:t>
            </w:r>
            <w:r w:rsidR="000B4078">
              <w:rPr>
                <w:noProof/>
                <w:webHidden/>
              </w:rPr>
              <w:tab/>
            </w:r>
            <w:r w:rsidR="000B4078">
              <w:rPr>
                <w:noProof/>
                <w:webHidden/>
              </w:rPr>
              <w:fldChar w:fldCharType="begin"/>
            </w:r>
            <w:r w:rsidR="000B4078">
              <w:rPr>
                <w:noProof/>
                <w:webHidden/>
              </w:rPr>
              <w:instrText xml:space="preserve"> PAGEREF _Toc416902370 \h </w:instrText>
            </w:r>
            <w:r w:rsidR="000B4078">
              <w:rPr>
                <w:noProof/>
                <w:webHidden/>
              </w:rPr>
            </w:r>
            <w:r w:rsidR="000B4078">
              <w:rPr>
                <w:noProof/>
                <w:webHidden/>
              </w:rPr>
              <w:fldChar w:fldCharType="separate"/>
            </w:r>
            <w:r w:rsidR="000B4078">
              <w:rPr>
                <w:noProof/>
                <w:webHidden/>
              </w:rPr>
              <w:t>23</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71" w:history="1">
            <w:r w:rsidR="000B4078" w:rsidRPr="003502F2">
              <w:rPr>
                <w:rStyle w:val="Hyperlink"/>
                <w:noProof/>
              </w:rPr>
              <w:t>Payer Authorization</w:t>
            </w:r>
            <w:r w:rsidR="000B4078">
              <w:rPr>
                <w:noProof/>
                <w:webHidden/>
              </w:rPr>
              <w:tab/>
            </w:r>
            <w:r w:rsidR="000B4078">
              <w:rPr>
                <w:noProof/>
                <w:webHidden/>
              </w:rPr>
              <w:fldChar w:fldCharType="begin"/>
            </w:r>
            <w:r w:rsidR="000B4078">
              <w:rPr>
                <w:noProof/>
                <w:webHidden/>
              </w:rPr>
              <w:instrText xml:space="preserve"> PAGEREF _Toc416902371 \h </w:instrText>
            </w:r>
            <w:r w:rsidR="000B4078">
              <w:rPr>
                <w:noProof/>
                <w:webHidden/>
              </w:rPr>
            </w:r>
            <w:r w:rsidR="000B4078">
              <w:rPr>
                <w:noProof/>
                <w:webHidden/>
              </w:rPr>
              <w:fldChar w:fldCharType="separate"/>
            </w:r>
            <w:r w:rsidR="000B4078">
              <w:rPr>
                <w:noProof/>
                <w:webHidden/>
              </w:rPr>
              <w:t>24</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72" w:history="1">
            <w:r w:rsidR="000B4078" w:rsidRPr="003502F2">
              <w:rPr>
                <w:rStyle w:val="Hyperlink"/>
                <w:noProof/>
              </w:rPr>
              <w:t>Retail Point-of-Sale (POS)</w:t>
            </w:r>
            <w:r w:rsidR="000B4078">
              <w:rPr>
                <w:noProof/>
                <w:webHidden/>
              </w:rPr>
              <w:tab/>
            </w:r>
            <w:r w:rsidR="000B4078">
              <w:rPr>
                <w:noProof/>
                <w:webHidden/>
              </w:rPr>
              <w:fldChar w:fldCharType="begin"/>
            </w:r>
            <w:r w:rsidR="000B4078">
              <w:rPr>
                <w:noProof/>
                <w:webHidden/>
              </w:rPr>
              <w:instrText xml:space="preserve"> PAGEREF _Toc416902372 \h </w:instrText>
            </w:r>
            <w:r w:rsidR="000B4078">
              <w:rPr>
                <w:noProof/>
                <w:webHidden/>
              </w:rPr>
            </w:r>
            <w:r w:rsidR="000B4078">
              <w:rPr>
                <w:noProof/>
                <w:webHidden/>
              </w:rPr>
              <w:fldChar w:fldCharType="separate"/>
            </w:r>
            <w:r w:rsidR="000B4078">
              <w:rPr>
                <w:noProof/>
                <w:webHidden/>
              </w:rPr>
              <w:t>24</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73" w:history="1">
            <w:r w:rsidR="000B4078" w:rsidRPr="003502F2">
              <w:rPr>
                <w:rStyle w:val="Hyperlink"/>
                <w:noProof/>
              </w:rPr>
              <w:t>Alipay Authorization</w:t>
            </w:r>
            <w:r w:rsidR="000B4078">
              <w:rPr>
                <w:noProof/>
                <w:webHidden/>
              </w:rPr>
              <w:tab/>
            </w:r>
            <w:r w:rsidR="000B4078">
              <w:rPr>
                <w:noProof/>
                <w:webHidden/>
              </w:rPr>
              <w:fldChar w:fldCharType="begin"/>
            </w:r>
            <w:r w:rsidR="000B4078">
              <w:rPr>
                <w:noProof/>
                <w:webHidden/>
              </w:rPr>
              <w:instrText xml:space="preserve"> PAGEREF _Toc416902373 \h </w:instrText>
            </w:r>
            <w:r w:rsidR="000B4078">
              <w:rPr>
                <w:noProof/>
                <w:webHidden/>
              </w:rPr>
            </w:r>
            <w:r w:rsidR="000B4078">
              <w:rPr>
                <w:noProof/>
                <w:webHidden/>
              </w:rPr>
              <w:fldChar w:fldCharType="separate"/>
            </w:r>
            <w:r w:rsidR="000B4078">
              <w:rPr>
                <w:noProof/>
                <w:webHidden/>
              </w:rPr>
              <w:t>25</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74" w:history="1">
            <w:r w:rsidR="000B4078" w:rsidRPr="003502F2">
              <w:rPr>
                <w:rStyle w:val="Hyperlink"/>
                <w:noProof/>
              </w:rPr>
              <w:t>PayPal Express Checkout and Authorization</w:t>
            </w:r>
            <w:r w:rsidR="000B4078">
              <w:rPr>
                <w:noProof/>
                <w:webHidden/>
              </w:rPr>
              <w:tab/>
            </w:r>
            <w:r w:rsidR="000B4078">
              <w:rPr>
                <w:noProof/>
                <w:webHidden/>
              </w:rPr>
              <w:fldChar w:fldCharType="begin"/>
            </w:r>
            <w:r w:rsidR="000B4078">
              <w:rPr>
                <w:noProof/>
                <w:webHidden/>
              </w:rPr>
              <w:instrText xml:space="preserve"> PAGEREF _Toc416902374 \h </w:instrText>
            </w:r>
            <w:r w:rsidR="000B4078">
              <w:rPr>
                <w:noProof/>
                <w:webHidden/>
              </w:rPr>
            </w:r>
            <w:r w:rsidR="000B4078">
              <w:rPr>
                <w:noProof/>
                <w:webHidden/>
              </w:rPr>
              <w:fldChar w:fldCharType="separate"/>
            </w:r>
            <w:r w:rsidR="000B4078">
              <w:rPr>
                <w:noProof/>
                <w:webHidden/>
              </w:rPr>
              <w:t>26</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75" w:history="1">
            <w:r w:rsidR="000B4078" w:rsidRPr="003502F2">
              <w:rPr>
                <w:rStyle w:val="Hyperlink"/>
                <w:noProof/>
              </w:rPr>
              <w:t>Alipay PayPal Order Status Mapping with Demandware Order</w:t>
            </w:r>
            <w:r w:rsidR="000B4078">
              <w:rPr>
                <w:noProof/>
                <w:webHidden/>
              </w:rPr>
              <w:tab/>
            </w:r>
            <w:r w:rsidR="000B4078">
              <w:rPr>
                <w:noProof/>
                <w:webHidden/>
              </w:rPr>
              <w:fldChar w:fldCharType="begin"/>
            </w:r>
            <w:r w:rsidR="000B4078">
              <w:rPr>
                <w:noProof/>
                <w:webHidden/>
              </w:rPr>
              <w:instrText xml:space="preserve"> PAGEREF _Toc416902375 \h </w:instrText>
            </w:r>
            <w:r w:rsidR="000B4078">
              <w:rPr>
                <w:noProof/>
                <w:webHidden/>
              </w:rPr>
            </w:r>
            <w:r w:rsidR="000B4078">
              <w:rPr>
                <w:noProof/>
                <w:webHidden/>
              </w:rPr>
              <w:fldChar w:fldCharType="separate"/>
            </w:r>
            <w:r w:rsidR="000B4078">
              <w:rPr>
                <w:noProof/>
                <w:webHidden/>
              </w:rPr>
              <w:t>31</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76" w:history="1">
            <w:r w:rsidR="000B4078" w:rsidRPr="003502F2">
              <w:rPr>
                <w:rStyle w:val="Hyperlink"/>
                <w:noProof/>
              </w:rPr>
              <w:t>Demandware – Cybersource Service Response Field Mapping for Alipay and Paypal Services</w:t>
            </w:r>
            <w:r w:rsidR="000B4078">
              <w:rPr>
                <w:noProof/>
                <w:webHidden/>
              </w:rPr>
              <w:tab/>
            </w:r>
            <w:r w:rsidR="000B4078">
              <w:rPr>
                <w:noProof/>
                <w:webHidden/>
              </w:rPr>
              <w:fldChar w:fldCharType="begin"/>
            </w:r>
            <w:r w:rsidR="000B4078">
              <w:rPr>
                <w:noProof/>
                <w:webHidden/>
              </w:rPr>
              <w:instrText xml:space="preserve"> PAGEREF _Toc416902376 \h </w:instrText>
            </w:r>
            <w:r w:rsidR="000B4078">
              <w:rPr>
                <w:noProof/>
                <w:webHidden/>
              </w:rPr>
            </w:r>
            <w:r w:rsidR="000B4078">
              <w:rPr>
                <w:noProof/>
                <w:webHidden/>
              </w:rPr>
              <w:fldChar w:fldCharType="separate"/>
            </w:r>
            <w:r w:rsidR="000B4078">
              <w:rPr>
                <w:noProof/>
                <w:webHidden/>
              </w:rPr>
              <w:t>32</w:t>
            </w:r>
            <w:r w:rsidR="000B4078">
              <w:rPr>
                <w:noProof/>
                <w:webHidden/>
              </w:rPr>
              <w:fldChar w:fldCharType="end"/>
            </w:r>
          </w:hyperlink>
        </w:p>
        <w:p w:rsidR="000B4078" w:rsidRDefault="00771620">
          <w:pPr>
            <w:pStyle w:val="TOC2"/>
            <w:rPr>
              <w:rFonts w:asciiTheme="minorHAnsi" w:eastAsiaTheme="minorEastAsia" w:hAnsiTheme="minorHAnsi" w:cstheme="minorBidi"/>
              <w:noProof/>
              <w:sz w:val="22"/>
              <w:szCs w:val="22"/>
            </w:rPr>
          </w:pPr>
          <w:hyperlink w:anchor="_Toc416902377" w:history="1">
            <w:r w:rsidR="000B4078" w:rsidRPr="003502F2">
              <w:rPr>
                <w:rStyle w:val="Hyperlink"/>
                <w:noProof/>
              </w:rPr>
              <w:t>Limitations, Constraints</w:t>
            </w:r>
            <w:r w:rsidR="000B4078">
              <w:rPr>
                <w:noProof/>
                <w:webHidden/>
              </w:rPr>
              <w:tab/>
            </w:r>
            <w:r w:rsidR="000B4078">
              <w:rPr>
                <w:noProof/>
                <w:webHidden/>
              </w:rPr>
              <w:fldChar w:fldCharType="begin"/>
            </w:r>
            <w:r w:rsidR="000B4078">
              <w:rPr>
                <w:noProof/>
                <w:webHidden/>
              </w:rPr>
              <w:instrText xml:space="preserve"> PAGEREF _Toc416902377 \h </w:instrText>
            </w:r>
            <w:r w:rsidR="000B4078">
              <w:rPr>
                <w:noProof/>
                <w:webHidden/>
              </w:rPr>
            </w:r>
            <w:r w:rsidR="000B4078">
              <w:rPr>
                <w:noProof/>
                <w:webHidden/>
              </w:rPr>
              <w:fldChar w:fldCharType="separate"/>
            </w:r>
            <w:r w:rsidR="000B4078">
              <w:rPr>
                <w:noProof/>
                <w:webHidden/>
              </w:rPr>
              <w:t>36</w:t>
            </w:r>
            <w:r w:rsidR="000B4078">
              <w:rPr>
                <w:noProof/>
                <w:webHidden/>
              </w:rPr>
              <w:fldChar w:fldCharType="end"/>
            </w:r>
          </w:hyperlink>
        </w:p>
        <w:p w:rsidR="000B4078" w:rsidRDefault="00771620">
          <w:pPr>
            <w:pStyle w:val="TOC2"/>
            <w:rPr>
              <w:rFonts w:asciiTheme="minorHAnsi" w:eastAsiaTheme="minorEastAsia" w:hAnsiTheme="minorHAnsi" w:cstheme="minorBidi"/>
              <w:noProof/>
              <w:sz w:val="22"/>
              <w:szCs w:val="22"/>
            </w:rPr>
          </w:pPr>
          <w:hyperlink w:anchor="_Toc416902378" w:history="1">
            <w:r w:rsidR="000B4078" w:rsidRPr="003502F2">
              <w:rPr>
                <w:rStyle w:val="Hyperlink"/>
                <w:noProof/>
              </w:rPr>
              <w:t>Compatibility</w:t>
            </w:r>
            <w:r w:rsidR="000B4078">
              <w:rPr>
                <w:noProof/>
                <w:webHidden/>
              </w:rPr>
              <w:tab/>
            </w:r>
            <w:r w:rsidR="000B4078">
              <w:rPr>
                <w:noProof/>
                <w:webHidden/>
              </w:rPr>
              <w:fldChar w:fldCharType="begin"/>
            </w:r>
            <w:r w:rsidR="000B4078">
              <w:rPr>
                <w:noProof/>
                <w:webHidden/>
              </w:rPr>
              <w:instrText xml:space="preserve"> PAGEREF _Toc416902378 \h </w:instrText>
            </w:r>
            <w:r w:rsidR="000B4078">
              <w:rPr>
                <w:noProof/>
                <w:webHidden/>
              </w:rPr>
            </w:r>
            <w:r w:rsidR="000B4078">
              <w:rPr>
                <w:noProof/>
                <w:webHidden/>
              </w:rPr>
              <w:fldChar w:fldCharType="separate"/>
            </w:r>
            <w:r w:rsidR="000B4078">
              <w:rPr>
                <w:noProof/>
                <w:webHidden/>
              </w:rPr>
              <w:t>38</w:t>
            </w:r>
            <w:r w:rsidR="000B4078">
              <w:rPr>
                <w:noProof/>
                <w:webHidden/>
              </w:rPr>
              <w:fldChar w:fldCharType="end"/>
            </w:r>
          </w:hyperlink>
        </w:p>
        <w:p w:rsidR="000B4078" w:rsidRDefault="00771620">
          <w:pPr>
            <w:pStyle w:val="TOC1"/>
            <w:rPr>
              <w:rFonts w:asciiTheme="minorHAnsi" w:eastAsiaTheme="minorEastAsia" w:hAnsiTheme="minorHAnsi" w:cstheme="minorBidi"/>
              <w:b w:val="0"/>
              <w:noProof/>
              <w:sz w:val="22"/>
              <w:szCs w:val="22"/>
            </w:rPr>
          </w:pPr>
          <w:hyperlink w:anchor="_Toc416902379" w:history="1">
            <w:r w:rsidR="000B4078" w:rsidRPr="003502F2">
              <w:rPr>
                <w:rStyle w:val="Hyperlink"/>
                <w:noProof/>
              </w:rPr>
              <w:t>Implementation Guide</w:t>
            </w:r>
            <w:r w:rsidR="000B4078">
              <w:rPr>
                <w:noProof/>
                <w:webHidden/>
              </w:rPr>
              <w:tab/>
            </w:r>
            <w:r w:rsidR="000B4078">
              <w:rPr>
                <w:noProof/>
                <w:webHidden/>
              </w:rPr>
              <w:fldChar w:fldCharType="begin"/>
            </w:r>
            <w:r w:rsidR="000B4078">
              <w:rPr>
                <w:noProof/>
                <w:webHidden/>
              </w:rPr>
              <w:instrText xml:space="preserve"> PAGEREF _Toc416902379 \h </w:instrText>
            </w:r>
            <w:r w:rsidR="000B4078">
              <w:rPr>
                <w:noProof/>
                <w:webHidden/>
              </w:rPr>
            </w:r>
            <w:r w:rsidR="000B4078">
              <w:rPr>
                <w:noProof/>
                <w:webHidden/>
              </w:rPr>
              <w:fldChar w:fldCharType="separate"/>
            </w:r>
            <w:r w:rsidR="000B4078">
              <w:rPr>
                <w:noProof/>
                <w:webHidden/>
              </w:rPr>
              <w:t>38</w:t>
            </w:r>
            <w:r w:rsidR="000B4078">
              <w:rPr>
                <w:noProof/>
                <w:webHidden/>
              </w:rPr>
              <w:fldChar w:fldCharType="end"/>
            </w:r>
          </w:hyperlink>
        </w:p>
        <w:p w:rsidR="000B4078" w:rsidRDefault="00771620">
          <w:pPr>
            <w:pStyle w:val="TOC2"/>
            <w:tabs>
              <w:tab w:val="left" w:pos="1134"/>
            </w:tabs>
            <w:rPr>
              <w:rFonts w:asciiTheme="minorHAnsi" w:eastAsiaTheme="minorEastAsia" w:hAnsiTheme="minorHAnsi" w:cstheme="minorBidi"/>
              <w:noProof/>
              <w:sz w:val="22"/>
              <w:szCs w:val="22"/>
            </w:rPr>
          </w:pPr>
          <w:hyperlink w:anchor="_Toc416902380" w:history="1">
            <w:r w:rsidR="000B4078" w:rsidRPr="003502F2">
              <w:rPr>
                <w:rStyle w:val="Hyperlink"/>
                <w:rFonts w:ascii="Wingdings" w:hAnsi="Wingdings"/>
                <w:noProof/>
              </w:rPr>
              <w:t></w:t>
            </w:r>
            <w:r w:rsidR="000B4078">
              <w:rPr>
                <w:rFonts w:asciiTheme="minorHAnsi" w:eastAsiaTheme="minorEastAsia" w:hAnsiTheme="minorHAnsi" w:cstheme="minorBidi"/>
                <w:noProof/>
                <w:sz w:val="22"/>
                <w:szCs w:val="22"/>
              </w:rPr>
              <w:tab/>
            </w:r>
            <w:r w:rsidR="000B4078" w:rsidRPr="003502F2">
              <w:rPr>
                <w:rStyle w:val="Hyperlink"/>
                <w:noProof/>
              </w:rPr>
              <w:t>Before Integration</w:t>
            </w:r>
            <w:r w:rsidR="000B4078">
              <w:rPr>
                <w:noProof/>
                <w:webHidden/>
              </w:rPr>
              <w:tab/>
            </w:r>
            <w:r w:rsidR="000B4078">
              <w:rPr>
                <w:noProof/>
                <w:webHidden/>
              </w:rPr>
              <w:fldChar w:fldCharType="begin"/>
            </w:r>
            <w:r w:rsidR="000B4078">
              <w:rPr>
                <w:noProof/>
                <w:webHidden/>
              </w:rPr>
              <w:instrText xml:space="preserve"> PAGEREF _Toc416902380 \h </w:instrText>
            </w:r>
            <w:r w:rsidR="000B4078">
              <w:rPr>
                <w:noProof/>
                <w:webHidden/>
              </w:rPr>
            </w:r>
            <w:r w:rsidR="000B4078">
              <w:rPr>
                <w:noProof/>
                <w:webHidden/>
              </w:rPr>
              <w:fldChar w:fldCharType="separate"/>
            </w:r>
            <w:r w:rsidR="000B4078">
              <w:rPr>
                <w:noProof/>
                <w:webHidden/>
              </w:rPr>
              <w:t>38</w:t>
            </w:r>
            <w:r w:rsidR="000B4078">
              <w:rPr>
                <w:noProof/>
                <w:webHidden/>
              </w:rPr>
              <w:fldChar w:fldCharType="end"/>
            </w:r>
          </w:hyperlink>
        </w:p>
        <w:p w:rsidR="000B4078" w:rsidRDefault="00771620">
          <w:pPr>
            <w:pStyle w:val="TOC2"/>
            <w:rPr>
              <w:rFonts w:asciiTheme="minorHAnsi" w:eastAsiaTheme="minorEastAsia" w:hAnsiTheme="minorHAnsi" w:cstheme="minorBidi"/>
              <w:noProof/>
              <w:sz w:val="22"/>
              <w:szCs w:val="22"/>
            </w:rPr>
          </w:pPr>
          <w:hyperlink w:anchor="_Toc416902381" w:history="1">
            <w:r w:rsidR="000B4078" w:rsidRPr="003502F2">
              <w:rPr>
                <w:rStyle w:val="Hyperlink"/>
                <w:noProof/>
              </w:rPr>
              <w:t>Custom Code</w:t>
            </w:r>
            <w:r w:rsidR="000B4078">
              <w:rPr>
                <w:noProof/>
                <w:webHidden/>
              </w:rPr>
              <w:tab/>
            </w:r>
            <w:r w:rsidR="000B4078">
              <w:rPr>
                <w:noProof/>
                <w:webHidden/>
              </w:rPr>
              <w:fldChar w:fldCharType="begin"/>
            </w:r>
            <w:r w:rsidR="000B4078">
              <w:rPr>
                <w:noProof/>
                <w:webHidden/>
              </w:rPr>
              <w:instrText xml:space="preserve"> PAGEREF _Toc416902381 \h </w:instrText>
            </w:r>
            <w:r w:rsidR="000B4078">
              <w:rPr>
                <w:noProof/>
                <w:webHidden/>
              </w:rPr>
            </w:r>
            <w:r w:rsidR="000B4078">
              <w:rPr>
                <w:noProof/>
                <w:webHidden/>
              </w:rPr>
              <w:fldChar w:fldCharType="separate"/>
            </w:r>
            <w:r w:rsidR="000B4078">
              <w:rPr>
                <w:noProof/>
                <w:webHidden/>
              </w:rPr>
              <w:t>40</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82" w:history="1">
            <w:r w:rsidR="000B4078" w:rsidRPr="003502F2">
              <w:rPr>
                <w:rStyle w:val="Hyperlink"/>
                <w:noProof/>
              </w:rPr>
              <w:t>Credit Card Auth</w:t>
            </w:r>
            <w:r w:rsidR="000B4078">
              <w:rPr>
                <w:noProof/>
                <w:webHidden/>
              </w:rPr>
              <w:tab/>
            </w:r>
            <w:r w:rsidR="000B4078">
              <w:rPr>
                <w:noProof/>
                <w:webHidden/>
              </w:rPr>
              <w:fldChar w:fldCharType="begin"/>
            </w:r>
            <w:r w:rsidR="000B4078">
              <w:rPr>
                <w:noProof/>
                <w:webHidden/>
              </w:rPr>
              <w:instrText xml:space="preserve"> PAGEREF _Toc416902382 \h </w:instrText>
            </w:r>
            <w:r w:rsidR="000B4078">
              <w:rPr>
                <w:noProof/>
                <w:webHidden/>
              </w:rPr>
            </w:r>
            <w:r w:rsidR="000B4078">
              <w:rPr>
                <w:noProof/>
                <w:webHidden/>
              </w:rPr>
              <w:fldChar w:fldCharType="separate"/>
            </w:r>
            <w:r w:rsidR="000B4078">
              <w:rPr>
                <w:noProof/>
                <w:webHidden/>
              </w:rPr>
              <w:t>40</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83" w:history="1">
            <w:r w:rsidR="000B4078" w:rsidRPr="003502F2">
              <w:rPr>
                <w:rStyle w:val="Hyperlink"/>
                <w:noProof/>
              </w:rPr>
              <w:t>Bill Me Later</w:t>
            </w:r>
            <w:r w:rsidR="000B4078">
              <w:rPr>
                <w:noProof/>
                <w:webHidden/>
              </w:rPr>
              <w:tab/>
            </w:r>
            <w:r w:rsidR="000B4078">
              <w:rPr>
                <w:noProof/>
                <w:webHidden/>
              </w:rPr>
              <w:fldChar w:fldCharType="begin"/>
            </w:r>
            <w:r w:rsidR="000B4078">
              <w:rPr>
                <w:noProof/>
                <w:webHidden/>
              </w:rPr>
              <w:instrText xml:space="preserve"> PAGEREF _Toc416902383 \h </w:instrText>
            </w:r>
            <w:r w:rsidR="000B4078">
              <w:rPr>
                <w:noProof/>
                <w:webHidden/>
              </w:rPr>
            </w:r>
            <w:r w:rsidR="000B4078">
              <w:rPr>
                <w:noProof/>
                <w:webHidden/>
              </w:rPr>
              <w:fldChar w:fldCharType="separate"/>
            </w:r>
            <w:r w:rsidR="000B4078">
              <w:rPr>
                <w:noProof/>
                <w:webHidden/>
              </w:rPr>
              <w:t>46</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84" w:history="1">
            <w:r w:rsidR="000B4078" w:rsidRPr="003502F2">
              <w:rPr>
                <w:rStyle w:val="Hyperlink"/>
                <w:noProof/>
              </w:rPr>
              <w:t>Tax Service</w:t>
            </w:r>
            <w:r w:rsidR="000B4078">
              <w:rPr>
                <w:noProof/>
                <w:webHidden/>
              </w:rPr>
              <w:tab/>
            </w:r>
            <w:r w:rsidR="000B4078">
              <w:rPr>
                <w:noProof/>
                <w:webHidden/>
              </w:rPr>
              <w:fldChar w:fldCharType="begin"/>
            </w:r>
            <w:r w:rsidR="000B4078">
              <w:rPr>
                <w:noProof/>
                <w:webHidden/>
              </w:rPr>
              <w:instrText xml:space="preserve"> PAGEREF _Toc416902384 \h </w:instrText>
            </w:r>
            <w:r w:rsidR="000B4078">
              <w:rPr>
                <w:noProof/>
                <w:webHidden/>
              </w:rPr>
            </w:r>
            <w:r w:rsidR="000B4078">
              <w:rPr>
                <w:noProof/>
                <w:webHidden/>
              </w:rPr>
              <w:fldChar w:fldCharType="separate"/>
            </w:r>
            <w:r w:rsidR="000B4078">
              <w:rPr>
                <w:noProof/>
                <w:webHidden/>
              </w:rPr>
              <w:t>47</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85" w:history="1">
            <w:r w:rsidR="000B4078" w:rsidRPr="003502F2">
              <w:rPr>
                <w:rStyle w:val="Hyperlink"/>
                <w:noProof/>
              </w:rPr>
              <w:t>Address Verification Service</w:t>
            </w:r>
            <w:r w:rsidR="000B4078">
              <w:rPr>
                <w:noProof/>
                <w:webHidden/>
              </w:rPr>
              <w:tab/>
            </w:r>
            <w:r w:rsidR="000B4078">
              <w:rPr>
                <w:noProof/>
                <w:webHidden/>
              </w:rPr>
              <w:fldChar w:fldCharType="begin"/>
            </w:r>
            <w:r w:rsidR="000B4078">
              <w:rPr>
                <w:noProof/>
                <w:webHidden/>
              </w:rPr>
              <w:instrText xml:space="preserve"> PAGEREF _Toc416902385 \h </w:instrText>
            </w:r>
            <w:r w:rsidR="000B4078">
              <w:rPr>
                <w:noProof/>
                <w:webHidden/>
              </w:rPr>
            </w:r>
            <w:r w:rsidR="000B4078">
              <w:rPr>
                <w:noProof/>
                <w:webHidden/>
              </w:rPr>
              <w:fldChar w:fldCharType="separate"/>
            </w:r>
            <w:r w:rsidR="000B4078">
              <w:rPr>
                <w:noProof/>
                <w:webHidden/>
              </w:rPr>
              <w:t>52</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86" w:history="1">
            <w:r w:rsidR="000B4078" w:rsidRPr="003502F2">
              <w:rPr>
                <w:rStyle w:val="Hyperlink"/>
                <w:noProof/>
              </w:rPr>
              <w:t>Delivery Address Validation Service</w:t>
            </w:r>
            <w:r w:rsidR="000B4078">
              <w:rPr>
                <w:noProof/>
                <w:webHidden/>
              </w:rPr>
              <w:tab/>
            </w:r>
            <w:r w:rsidR="000B4078">
              <w:rPr>
                <w:noProof/>
                <w:webHidden/>
              </w:rPr>
              <w:fldChar w:fldCharType="begin"/>
            </w:r>
            <w:r w:rsidR="000B4078">
              <w:rPr>
                <w:noProof/>
                <w:webHidden/>
              </w:rPr>
              <w:instrText xml:space="preserve"> PAGEREF _Toc416902386 \h </w:instrText>
            </w:r>
            <w:r w:rsidR="000B4078">
              <w:rPr>
                <w:noProof/>
                <w:webHidden/>
              </w:rPr>
            </w:r>
            <w:r w:rsidR="000B4078">
              <w:rPr>
                <w:noProof/>
                <w:webHidden/>
              </w:rPr>
              <w:fldChar w:fldCharType="separate"/>
            </w:r>
            <w:r w:rsidR="000B4078">
              <w:rPr>
                <w:noProof/>
                <w:webHidden/>
              </w:rPr>
              <w:t>52</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87" w:history="1">
            <w:r w:rsidR="000B4078" w:rsidRPr="003502F2">
              <w:rPr>
                <w:rStyle w:val="Hyperlink"/>
                <w:noProof/>
              </w:rPr>
              <w:t>Full Authorization Reversal</w:t>
            </w:r>
            <w:r w:rsidR="000B4078">
              <w:rPr>
                <w:noProof/>
                <w:webHidden/>
              </w:rPr>
              <w:tab/>
            </w:r>
            <w:r w:rsidR="000B4078">
              <w:rPr>
                <w:noProof/>
                <w:webHidden/>
              </w:rPr>
              <w:fldChar w:fldCharType="begin"/>
            </w:r>
            <w:r w:rsidR="000B4078">
              <w:rPr>
                <w:noProof/>
                <w:webHidden/>
              </w:rPr>
              <w:instrText xml:space="preserve"> PAGEREF _Toc416902387 \h </w:instrText>
            </w:r>
            <w:r w:rsidR="000B4078">
              <w:rPr>
                <w:noProof/>
                <w:webHidden/>
              </w:rPr>
            </w:r>
            <w:r w:rsidR="000B4078">
              <w:rPr>
                <w:noProof/>
                <w:webHidden/>
              </w:rPr>
              <w:fldChar w:fldCharType="separate"/>
            </w:r>
            <w:r w:rsidR="000B4078">
              <w:rPr>
                <w:noProof/>
                <w:webHidden/>
              </w:rPr>
              <w:t>53</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88" w:history="1">
            <w:r w:rsidR="000B4078" w:rsidRPr="003502F2">
              <w:rPr>
                <w:rStyle w:val="Hyperlink"/>
                <w:noProof/>
              </w:rPr>
              <w:t>Payer Authentication Service</w:t>
            </w:r>
            <w:r w:rsidR="000B4078">
              <w:rPr>
                <w:noProof/>
                <w:webHidden/>
              </w:rPr>
              <w:tab/>
            </w:r>
            <w:r w:rsidR="000B4078">
              <w:rPr>
                <w:noProof/>
                <w:webHidden/>
              </w:rPr>
              <w:fldChar w:fldCharType="begin"/>
            </w:r>
            <w:r w:rsidR="000B4078">
              <w:rPr>
                <w:noProof/>
                <w:webHidden/>
              </w:rPr>
              <w:instrText xml:space="preserve"> PAGEREF _Toc416902388 \h </w:instrText>
            </w:r>
            <w:r w:rsidR="000B4078">
              <w:rPr>
                <w:noProof/>
                <w:webHidden/>
              </w:rPr>
            </w:r>
            <w:r w:rsidR="000B4078">
              <w:rPr>
                <w:noProof/>
                <w:webHidden/>
              </w:rPr>
              <w:fldChar w:fldCharType="separate"/>
            </w:r>
            <w:r w:rsidR="000B4078">
              <w:rPr>
                <w:noProof/>
                <w:webHidden/>
              </w:rPr>
              <w:t>53</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89" w:history="1">
            <w:r w:rsidR="000B4078" w:rsidRPr="003502F2">
              <w:rPr>
                <w:rStyle w:val="Hyperlink"/>
                <w:noProof/>
              </w:rPr>
              <w:t>Payment Tokenization Service</w:t>
            </w:r>
            <w:r w:rsidR="000B4078">
              <w:rPr>
                <w:noProof/>
                <w:webHidden/>
              </w:rPr>
              <w:tab/>
            </w:r>
            <w:r w:rsidR="000B4078">
              <w:rPr>
                <w:noProof/>
                <w:webHidden/>
              </w:rPr>
              <w:fldChar w:fldCharType="begin"/>
            </w:r>
            <w:r w:rsidR="000B4078">
              <w:rPr>
                <w:noProof/>
                <w:webHidden/>
              </w:rPr>
              <w:instrText xml:space="preserve"> PAGEREF _Toc416902389 \h </w:instrText>
            </w:r>
            <w:r w:rsidR="000B4078">
              <w:rPr>
                <w:noProof/>
                <w:webHidden/>
              </w:rPr>
            </w:r>
            <w:r w:rsidR="000B4078">
              <w:rPr>
                <w:noProof/>
                <w:webHidden/>
              </w:rPr>
              <w:fldChar w:fldCharType="separate"/>
            </w:r>
            <w:r w:rsidR="000B4078">
              <w:rPr>
                <w:noProof/>
                <w:webHidden/>
              </w:rPr>
              <w:t>55</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90" w:history="1">
            <w:r w:rsidR="000B4078" w:rsidRPr="003502F2">
              <w:rPr>
                <w:rStyle w:val="Hyperlink"/>
                <w:noProof/>
              </w:rPr>
              <w:t>Alipay Authorization</w:t>
            </w:r>
            <w:r w:rsidR="000B4078">
              <w:rPr>
                <w:noProof/>
                <w:webHidden/>
              </w:rPr>
              <w:tab/>
            </w:r>
            <w:r w:rsidR="000B4078">
              <w:rPr>
                <w:noProof/>
                <w:webHidden/>
              </w:rPr>
              <w:fldChar w:fldCharType="begin"/>
            </w:r>
            <w:r w:rsidR="000B4078">
              <w:rPr>
                <w:noProof/>
                <w:webHidden/>
              </w:rPr>
              <w:instrText xml:space="preserve"> PAGEREF _Toc416902390 \h </w:instrText>
            </w:r>
            <w:r w:rsidR="000B4078">
              <w:rPr>
                <w:noProof/>
                <w:webHidden/>
              </w:rPr>
            </w:r>
            <w:r w:rsidR="000B4078">
              <w:rPr>
                <w:noProof/>
                <w:webHidden/>
              </w:rPr>
              <w:fldChar w:fldCharType="separate"/>
            </w:r>
            <w:r w:rsidR="000B4078">
              <w:rPr>
                <w:noProof/>
                <w:webHidden/>
              </w:rPr>
              <w:t>75</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91" w:history="1">
            <w:r w:rsidR="000B4078" w:rsidRPr="003502F2">
              <w:rPr>
                <w:rStyle w:val="Hyperlink"/>
                <w:noProof/>
              </w:rPr>
              <w:t>Alipay Batch Job</w:t>
            </w:r>
            <w:r w:rsidR="000B4078">
              <w:rPr>
                <w:noProof/>
                <w:webHidden/>
              </w:rPr>
              <w:tab/>
            </w:r>
            <w:r w:rsidR="000B4078">
              <w:rPr>
                <w:noProof/>
                <w:webHidden/>
              </w:rPr>
              <w:fldChar w:fldCharType="begin"/>
            </w:r>
            <w:r w:rsidR="000B4078">
              <w:rPr>
                <w:noProof/>
                <w:webHidden/>
              </w:rPr>
              <w:instrText xml:space="preserve"> PAGEREF _Toc416902391 \h </w:instrText>
            </w:r>
            <w:r w:rsidR="000B4078">
              <w:rPr>
                <w:noProof/>
                <w:webHidden/>
              </w:rPr>
            </w:r>
            <w:r w:rsidR="000B4078">
              <w:rPr>
                <w:noProof/>
                <w:webHidden/>
              </w:rPr>
              <w:fldChar w:fldCharType="separate"/>
            </w:r>
            <w:r w:rsidR="000B4078">
              <w:rPr>
                <w:noProof/>
                <w:webHidden/>
              </w:rPr>
              <w:t>80</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92" w:history="1">
            <w:r w:rsidR="000B4078" w:rsidRPr="003502F2">
              <w:rPr>
                <w:rStyle w:val="Hyperlink"/>
                <w:noProof/>
              </w:rPr>
              <w:t>PayPal Express Checkout [From Cart Page and Mini Cart]</w:t>
            </w:r>
            <w:r w:rsidR="000B4078">
              <w:rPr>
                <w:noProof/>
                <w:webHidden/>
              </w:rPr>
              <w:tab/>
            </w:r>
            <w:r w:rsidR="000B4078">
              <w:rPr>
                <w:noProof/>
                <w:webHidden/>
              </w:rPr>
              <w:fldChar w:fldCharType="begin"/>
            </w:r>
            <w:r w:rsidR="000B4078">
              <w:rPr>
                <w:noProof/>
                <w:webHidden/>
              </w:rPr>
              <w:instrText xml:space="preserve"> PAGEREF _Toc416902392 \h </w:instrText>
            </w:r>
            <w:r w:rsidR="000B4078">
              <w:rPr>
                <w:noProof/>
                <w:webHidden/>
              </w:rPr>
            </w:r>
            <w:r w:rsidR="000B4078">
              <w:rPr>
                <w:noProof/>
                <w:webHidden/>
              </w:rPr>
              <w:fldChar w:fldCharType="separate"/>
            </w:r>
            <w:r w:rsidR="000B4078">
              <w:rPr>
                <w:noProof/>
                <w:webHidden/>
              </w:rPr>
              <w:t>81</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93" w:history="1">
            <w:r w:rsidR="000B4078" w:rsidRPr="003502F2">
              <w:rPr>
                <w:rStyle w:val="Hyperlink"/>
                <w:noProof/>
              </w:rPr>
              <w:t>PayPal Checkout [From Billing Page]</w:t>
            </w:r>
            <w:r w:rsidR="000B4078">
              <w:rPr>
                <w:noProof/>
                <w:webHidden/>
              </w:rPr>
              <w:tab/>
            </w:r>
            <w:r w:rsidR="000B4078">
              <w:rPr>
                <w:noProof/>
                <w:webHidden/>
              </w:rPr>
              <w:fldChar w:fldCharType="begin"/>
            </w:r>
            <w:r w:rsidR="000B4078">
              <w:rPr>
                <w:noProof/>
                <w:webHidden/>
              </w:rPr>
              <w:instrText xml:space="preserve"> PAGEREF _Toc416902393 \h </w:instrText>
            </w:r>
            <w:r w:rsidR="000B4078">
              <w:rPr>
                <w:noProof/>
                <w:webHidden/>
              </w:rPr>
            </w:r>
            <w:r w:rsidR="000B4078">
              <w:rPr>
                <w:noProof/>
                <w:webHidden/>
              </w:rPr>
              <w:fldChar w:fldCharType="separate"/>
            </w:r>
            <w:r w:rsidR="000B4078">
              <w:rPr>
                <w:noProof/>
                <w:webHidden/>
              </w:rPr>
              <w:t>97</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94" w:history="1">
            <w:r w:rsidR="000B4078" w:rsidRPr="003502F2">
              <w:rPr>
                <w:rStyle w:val="Hyperlink"/>
                <w:noProof/>
              </w:rPr>
              <w:t>Remove Duplicate Payment Methods while Checkout</w:t>
            </w:r>
            <w:r w:rsidR="000B4078">
              <w:rPr>
                <w:noProof/>
                <w:webHidden/>
              </w:rPr>
              <w:tab/>
            </w:r>
            <w:r w:rsidR="000B4078">
              <w:rPr>
                <w:noProof/>
                <w:webHidden/>
              </w:rPr>
              <w:fldChar w:fldCharType="begin"/>
            </w:r>
            <w:r w:rsidR="000B4078">
              <w:rPr>
                <w:noProof/>
                <w:webHidden/>
              </w:rPr>
              <w:instrText xml:space="preserve"> PAGEREF _Toc416902394 \h </w:instrText>
            </w:r>
            <w:r w:rsidR="000B4078">
              <w:rPr>
                <w:noProof/>
                <w:webHidden/>
              </w:rPr>
            </w:r>
            <w:r w:rsidR="000B4078">
              <w:rPr>
                <w:noProof/>
                <w:webHidden/>
              </w:rPr>
              <w:fldChar w:fldCharType="separate"/>
            </w:r>
            <w:r w:rsidR="000B4078">
              <w:rPr>
                <w:noProof/>
                <w:webHidden/>
              </w:rPr>
              <w:t>100</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95" w:history="1">
            <w:r w:rsidR="000B4078" w:rsidRPr="003502F2">
              <w:rPr>
                <w:rStyle w:val="Hyperlink"/>
                <w:noProof/>
              </w:rPr>
              <w:t>Retail POS</w:t>
            </w:r>
            <w:r w:rsidR="000B4078">
              <w:rPr>
                <w:noProof/>
                <w:webHidden/>
              </w:rPr>
              <w:tab/>
            </w:r>
            <w:r w:rsidR="000B4078">
              <w:rPr>
                <w:noProof/>
                <w:webHidden/>
              </w:rPr>
              <w:fldChar w:fldCharType="begin"/>
            </w:r>
            <w:r w:rsidR="000B4078">
              <w:rPr>
                <w:noProof/>
                <w:webHidden/>
              </w:rPr>
              <w:instrText xml:space="preserve"> PAGEREF _Toc416902395 \h </w:instrText>
            </w:r>
            <w:r w:rsidR="000B4078">
              <w:rPr>
                <w:noProof/>
                <w:webHidden/>
              </w:rPr>
            </w:r>
            <w:r w:rsidR="000B4078">
              <w:rPr>
                <w:noProof/>
                <w:webHidden/>
              </w:rPr>
              <w:fldChar w:fldCharType="separate"/>
            </w:r>
            <w:r w:rsidR="000B4078">
              <w:rPr>
                <w:noProof/>
                <w:webHidden/>
              </w:rPr>
              <w:t>102</w:t>
            </w:r>
            <w:r w:rsidR="000B4078">
              <w:rPr>
                <w:noProof/>
                <w:webHidden/>
              </w:rPr>
              <w:fldChar w:fldCharType="end"/>
            </w:r>
          </w:hyperlink>
        </w:p>
        <w:p w:rsidR="000B4078" w:rsidRDefault="00771620">
          <w:pPr>
            <w:pStyle w:val="TOC2"/>
            <w:rPr>
              <w:rFonts w:asciiTheme="minorHAnsi" w:eastAsiaTheme="minorEastAsia" w:hAnsiTheme="minorHAnsi" w:cstheme="minorBidi"/>
              <w:noProof/>
              <w:sz w:val="22"/>
              <w:szCs w:val="22"/>
            </w:rPr>
          </w:pPr>
          <w:hyperlink w:anchor="_Toc416902396" w:history="1">
            <w:r w:rsidR="000B4078" w:rsidRPr="003502F2">
              <w:rPr>
                <w:rStyle w:val="Hyperlink"/>
                <w:noProof/>
              </w:rPr>
              <w:t>Site Configuration</w:t>
            </w:r>
            <w:r w:rsidR="000B4078">
              <w:rPr>
                <w:noProof/>
                <w:webHidden/>
              </w:rPr>
              <w:tab/>
            </w:r>
            <w:r w:rsidR="000B4078">
              <w:rPr>
                <w:noProof/>
                <w:webHidden/>
              </w:rPr>
              <w:fldChar w:fldCharType="begin"/>
            </w:r>
            <w:r w:rsidR="000B4078">
              <w:rPr>
                <w:noProof/>
                <w:webHidden/>
              </w:rPr>
              <w:instrText xml:space="preserve"> PAGEREF _Toc416902396 \h </w:instrText>
            </w:r>
            <w:r w:rsidR="000B4078">
              <w:rPr>
                <w:noProof/>
                <w:webHidden/>
              </w:rPr>
            </w:r>
            <w:r w:rsidR="000B4078">
              <w:rPr>
                <w:noProof/>
                <w:webHidden/>
              </w:rPr>
              <w:fldChar w:fldCharType="separate"/>
            </w:r>
            <w:r w:rsidR="000B4078">
              <w:rPr>
                <w:noProof/>
                <w:webHidden/>
              </w:rPr>
              <w:t>117</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97" w:history="1">
            <w:r w:rsidR="000B4078" w:rsidRPr="003502F2">
              <w:rPr>
                <w:rStyle w:val="Hyperlink"/>
                <w:noProof/>
              </w:rPr>
              <w:t>Import Meta Data</w:t>
            </w:r>
            <w:r w:rsidR="000B4078">
              <w:rPr>
                <w:noProof/>
                <w:webHidden/>
              </w:rPr>
              <w:tab/>
            </w:r>
            <w:r w:rsidR="000B4078">
              <w:rPr>
                <w:noProof/>
                <w:webHidden/>
              </w:rPr>
              <w:fldChar w:fldCharType="begin"/>
            </w:r>
            <w:r w:rsidR="000B4078">
              <w:rPr>
                <w:noProof/>
                <w:webHidden/>
              </w:rPr>
              <w:instrText xml:space="preserve"> PAGEREF _Toc416902397 \h </w:instrText>
            </w:r>
            <w:r w:rsidR="000B4078">
              <w:rPr>
                <w:noProof/>
                <w:webHidden/>
              </w:rPr>
            </w:r>
            <w:r w:rsidR="000B4078">
              <w:rPr>
                <w:noProof/>
                <w:webHidden/>
              </w:rPr>
              <w:fldChar w:fldCharType="separate"/>
            </w:r>
            <w:r w:rsidR="000B4078">
              <w:rPr>
                <w:noProof/>
                <w:webHidden/>
              </w:rPr>
              <w:t>117</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98" w:history="1">
            <w:r w:rsidR="000B4078" w:rsidRPr="003502F2">
              <w:rPr>
                <w:rStyle w:val="Hyperlink"/>
                <w:noProof/>
              </w:rPr>
              <w:t>Configure Payment Processor for Alipay</w:t>
            </w:r>
            <w:r w:rsidR="000B4078">
              <w:rPr>
                <w:noProof/>
                <w:webHidden/>
              </w:rPr>
              <w:tab/>
            </w:r>
            <w:r w:rsidR="000B4078">
              <w:rPr>
                <w:noProof/>
                <w:webHidden/>
              </w:rPr>
              <w:fldChar w:fldCharType="begin"/>
            </w:r>
            <w:r w:rsidR="000B4078">
              <w:rPr>
                <w:noProof/>
                <w:webHidden/>
              </w:rPr>
              <w:instrText xml:space="preserve"> PAGEREF _Toc416902398 \h </w:instrText>
            </w:r>
            <w:r w:rsidR="000B4078">
              <w:rPr>
                <w:noProof/>
                <w:webHidden/>
              </w:rPr>
            </w:r>
            <w:r w:rsidR="000B4078">
              <w:rPr>
                <w:noProof/>
                <w:webHidden/>
              </w:rPr>
              <w:fldChar w:fldCharType="separate"/>
            </w:r>
            <w:r w:rsidR="000B4078">
              <w:rPr>
                <w:noProof/>
                <w:webHidden/>
              </w:rPr>
              <w:t>118</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399" w:history="1">
            <w:r w:rsidR="000B4078" w:rsidRPr="003502F2">
              <w:rPr>
                <w:rStyle w:val="Hyperlink"/>
                <w:noProof/>
              </w:rPr>
              <w:t>Configure Site Preferences</w:t>
            </w:r>
            <w:r w:rsidR="000B4078">
              <w:rPr>
                <w:noProof/>
                <w:webHidden/>
              </w:rPr>
              <w:tab/>
            </w:r>
            <w:r w:rsidR="000B4078">
              <w:rPr>
                <w:noProof/>
                <w:webHidden/>
              </w:rPr>
              <w:fldChar w:fldCharType="begin"/>
            </w:r>
            <w:r w:rsidR="000B4078">
              <w:rPr>
                <w:noProof/>
                <w:webHidden/>
              </w:rPr>
              <w:instrText xml:space="preserve"> PAGEREF _Toc416902399 \h </w:instrText>
            </w:r>
            <w:r w:rsidR="000B4078">
              <w:rPr>
                <w:noProof/>
                <w:webHidden/>
              </w:rPr>
            </w:r>
            <w:r w:rsidR="000B4078">
              <w:rPr>
                <w:noProof/>
                <w:webHidden/>
              </w:rPr>
              <w:fldChar w:fldCharType="separate"/>
            </w:r>
            <w:r w:rsidR="000B4078">
              <w:rPr>
                <w:noProof/>
                <w:webHidden/>
              </w:rPr>
              <w:t>119</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400" w:history="1">
            <w:r w:rsidR="000B4078" w:rsidRPr="003502F2">
              <w:rPr>
                <w:rStyle w:val="Hyperlink"/>
                <w:noProof/>
              </w:rPr>
              <w:t>Configure Site Preferences for Alipay</w:t>
            </w:r>
            <w:r w:rsidR="000B4078">
              <w:rPr>
                <w:noProof/>
                <w:webHidden/>
              </w:rPr>
              <w:tab/>
            </w:r>
            <w:r w:rsidR="000B4078">
              <w:rPr>
                <w:noProof/>
                <w:webHidden/>
              </w:rPr>
              <w:fldChar w:fldCharType="begin"/>
            </w:r>
            <w:r w:rsidR="000B4078">
              <w:rPr>
                <w:noProof/>
                <w:webHidden/>
              </w:rPr>
              <w:instrText xml:space="preserve"> PAGEREF _Toc416902400 \h </w:instrText>
            </w:r>
            <w:r w:rsidR="000B4078">
              <w:rPr>
                <w:noProof/>
                <w:webHidden/>
              </w:rPr>
            </w:r>
            <w:r w:rsidR="000B4078">
              <w:rPr>
                <w:noProof/>
                <w:webHidden/>
              </w:rPr>
              <w:fldChar w:fldCharType="separate"/>
            </w:r>
            <w:r w:rsidR="000B4078">
              <w:rPr>
                <w:noProof/>
                <w:webHidden/>
              </w:rPr>
              <w:t>123</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401" w:history="1">
            <w:r w:rsidR="000B4078" w:rsidRPr="003502F2">
              <w:rPr>
                <w:rStyle w:val="Hyperlink"/>
                <w:noProof/>
              </w:rPr>
              <w:t>Business Manager changes for Alipay Batch Job</w:t>
            </w:r>
            <w:r w:rsidR="000B4078">
              <w:rPr>
                <w:noProof/>
                <w:webHidden/>
              </w:rPr>
              <w:tab/>
            </w:r>
            <w:r w:rsidR="000B4078">
              <w:rPr>
                <w:noProof/>
                <w:webHidden/>
              </w:rPr>
              <w:fldChar w:fldCharType="begin"/>
            </w:r>
            <w:r w:rsidR="000B4078">
              <w:rPr>
                <w:noProof/>
                <w:webHidden/>
              </w:rPr>
              <w:instrText xml:space="preserve"> PAGEREF _Toc416902401 \h </w:instrText>
            </w:r>
            <w:r w:rsidR="000B4078">
              <w:rPr>
                <w:noProof/>
                <w:webHidden/>
              </w:rPr>
            </w:r>
            <w:r w:rsidR="000B4078">
              <w:rPr>
                <w:noProof/>
                <w:webHidden/>
              </w:rPr>
              <w:fldChar w:fldCharType="separate"/>
            </w:r>
            <w:r w:rsidR="000B4078">
              <w:rPr>
                <w:noProof/>
                <w:webHidden/>
              </w:rPr>
              <w:t>124</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402" w:history="1">
            <w:r w:rsidR="000B4078" w:rsidRPr="003502F2">
              <w:rPr>
                <w:rStyle w:val="Hyperlink"/>
                <w:noProof/>
              </w:rPr>
              <w:t>Configure Site Preferences for PayPal and PayPal Express Checkout</w:t>
            </w:r>
            <w:r w:rsidR="000B4078">
              <w:rPr>
                <w:noProof/>
                <w:webHidden/>
              </w:rPr>
              <w:tab/>
            </w:r>
            <w:r w:rsidR="000B4078">
              <w:rPr>
                <w:noProof/>
                <w:webHidden/>
              </w:rPr>
              <w:fldChar w:fldCharType="begin"/>
            </w:r>
            <w:r w:rsidR="000B4078">
              <w:rPr>
                <w:noProof/>
                <w:webHidden/>
              </w:rPr>
              <w:instrText xml:space="preserve"> PAGEREF _Toc416902402 \h </w:instrText>
            </w:r>
            <w:r w:rsidR="000B4078">
              <w:rPr>
                <w:noProof/>
                <w:webHidden/>
              </w:rPr>
            </w:r>
            <w:r w:rsidR="000B4078">
              <w:rPr>
                <w:noProof/>
                <w:webHidden/>
              </w:rPr>
              <w:fldChar w:fldCharType="separate"/>
            </w:r>
            <w:r w:rsidR="000B4078">
              <w:rPr>
                <w:noProof/>
                <w:webHidden/>
              </w:rPr>
              <w:t>124</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403" w:history="1">
            <w:r w:rsidR="000B4078" w:rsidRPr="003502F2">
              <w:rPr>
                <w:rStyle w:val="Hyperlink"/>
                <w:noProof/>
              </w:rPr>
              <w:t>Applying CyberSource Cartridge to the Site</w:t>
            </w:r>
            <w:r w:rsidR="000B4078">
              <w:rPr>
                <w:noProof/>
                <w:webHidden/>
              </w:rPr>
              <w:tab/>
            </w:r>
            <w:r w:rsidR="000B4078">
              <w:rPr>
                <w:noProof/>
                <w:webHidden/>
              </w:rPr>
              <w:fldChar w:fldCharType="begin"/>
            </w:r>
            <w:r w:rsidR="000B4078">
              <w:rPr>
                <w:noProof/>
                <w:webHidden/>
              </w:rPr>
              <w:instrText xml:space="preserve"> PAGEREF _Toc416902403 \h </w:instrText>
            </w:r>
            <w:r w:rsidR="000B4078">
              <w:rPr>
                <w:noProof/>
                <w:webHidden/>
              </w:rPr>
            </w:r>
            <w:r w:rsidR="000B4078">
              <w:rPr>
                <w:noProof/>
                <w:webHidden/>
              </w:rPr>
              <w:fldChar w:fldCharType="separate"/>
            </w:r>
            <w:r w:rsidR="000B4078">
              <w:rPr>
                <w:noProof/>
                <w:webHidden/>
              </w:rPr>
              <w:t>126</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404" w:history="1">
            <w:r w:rsidR="000B4078" w:rsidRPr="003502F2">
              <w:rPr>
                <w:rStyle w:val="Hyperlink"/>
                <w:noProof/>
              </w:rPr>
              <w:t>Configure Custom Objects for Retail POS</w:t>
            </w:r>
            <w:r w:rsidR="000B4078">
              <w:rPr>
                <w:noProof/>
                <w:webHidden/>
              </w:rPr>
              <w:tab/>
            </w:r>
            <w:r w:rsidR="000B4078">
              <w:rPr>
                <w:noProof/>
                <w:webHidden/>
              </w:rPr>
              <w:fldChar w:fldCharType="begin"/>
            </w:r>
            <w:r w:rsidR="000B4078">
              <w:rPr>
                <w:noProof/>
                <w:webHidden/>
              </w:rPr>
              <w:instrText xml:space="preserve"> PAGEREF _Toc416902404 \h </w:instrText>
            </w:r>
            <w:r w:rsidR="000B4078">
              <w:rPr>
                <w:noProof/>
                <w:webHidden/>
              </w:rPr>
            </w:r>
            <w:r w:rsidR="000B4078">
              <w:rPr>
                <w:noProof/>
                <w:webHidden/>
              </w:rPr>
              <w:fldChar w:fldCharType="separate"/>
            </w:r>
            <w:r w:rsidR="000B4078">
              <w:rPr>
                <w:noProof/>
                <w:webHidden/>
              </w:rPr>
              <w:t>126</w:t>
            </w:r>
            <w:r w:rsidR="000B4078">
              <w:rPr>
                <w:noProof/>
                <w:webHidden/>
              </w:rPr>
              <w:fldChar w:fldCharType="end"/>
            </w:r>
          </w:hyperlink>
        </w:p>
        <w:p w:rsidR="000B4078" w:rsidRDefault="00771620">
          <w:pPr>
            <w:pStyle w:val="TOC2"/>
            <w:rPr>
              <w:rFonts w:asciiTheme="minorHAnsi" w:eastAsiaTheme="minorEastAsia" w:hAnsiTheme="minorHAnsi" w:cstheme="minorBidi"/>
              <w:noProof/>
              <w:sz w:val="22"/>
              <w:szCs w:val="22"/>
            </w:rPr>
          </w:pPr>
          <w:hyperlink w:anchor="_Toc416902405" w:history="1">
            <w:r w:rsidR="000B4078" w:rsidRPr="003502F2">
              <w:rPr>
                <w:rStyle w:val="Hyperlink"/>
                <w:noProof/>
              </w:rPr>
              <w:t>Testing</w:t>
            </w:r>
            <w:r w:rsidR="000B4078">
              <w:rPr>
                <w:noProof/>
                <w:webHidden/>
              </w:rPr>
              <w:tab/>
            </w:r>
            <w:r w:rsidR="000B4078">
              <w:rPr>
                <w:noProof/>
                <w:webHidden/>
              </w:rPr>
              <w:fldChar w:fldCharType="begin"/>
            </w:r>
            <w:r w:rsidR="000B4078">
              <w:rPr>
                <w:noProof/>
                <w:webHidden/>
              </w:rPr>
              <w:instrText xml:space="preserve"> PAGEREF _Toc416902405 \h </w:instrText>
            </w:r>
            <w:r w:rsidR="000B4078">
              <w:rPr>
                <w:noProof/>
                <w:webHidden/>
              </w:rPr>
            </w:r>
            <w:r w:rsidR="000B4078">
              <w:rPr>
                <w:noProof/>
                <w:webHidden/>
              </w:rPr>
              <w:fldChar w:fldCharType="separate"/>
            </w:r>
            <w:r w:rsidR="000B4078">
              <w:rPr>
                <w:noProof/>
                <w:webHidden/>
              </w:rPr>
              <w:t>128</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406" w:history="1">
            <w:r w:rsidR="000B4078" w:rsidRPr="003502F2">
              <w:rPr>
                <w:rStyle w:val="Hyperlink"/>
                <w:noProof/>
              </w:rPr>
              <w:t>Authorize Credit Card</w:t>
            </w:r>
            <w:r w:rsidR="000B4078">
              <w:rPr>
                <w:noProof/>
                <w:webHidden/>
              </w:rPr>
              <w:tab/>
            </w:r>
            <w:r w:rsidR="000B4078">
              <w:rPr>
                <w:noProof/>
                <w:webHidden/>
              </w:rPr>
              <w:fldChar w:fldCharType="begin"/>
            </w:r>
            <w:r w:rsidR="000B4078">
              <w:rPr>
                <w:noProof/>
                <w:webHidden/>
              </w:rPr>
              <w:instrText xml:space="preserve"> PAGEREF _Toc416902406 \h </w:instrText>
            </w:r>
            <w:r w:rsidR="000B4078">
              <w:rPr>
                <w:noProof/>
                <w:webHidden/>
              </w:rPr>
            </w:r>
            <w:r w:rsidR="000B4078">
              <w:rPr>
                <w:noProof/>
                <w:webHidden/>
              </w:rPr>
              <w:fldChar w:fldCharType="separate"/>
            </w:r>
            <w:r w:rsidR="000B4078">
              <w:rPr>
                <w:noProof/>
                <w:webHidden/>
              </w:rPr>
              <w:t>128</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407" w:history="1">
            <w:r w:rsidR="000B4078" w:rsidRPr="003502F2">
              <w:rPr>
                <w:rStyle w:val="Hyperlink"/>
                <w:noProof/>
              </w:rPr>
              <w:t>Tax Service</w:t>
            </w:r>
            <w:r w:rsidR="000B4078">
              <w:rPr>
                <w:noProof/>
                <w:webHidden/>
              </w:rPr>
              <w:tab/>
            </w:r>
            <w:r w:rsidR="000B4078">
              <w:rPr>
                <w:noProof/>
                <w:webHidden/>
              </w:rPr>
              <w:fldChar w:fldCharType="begin"/>
            </w:r>
            <w:r w:rsidR="000B4078">
              <w:rPr>
                <w:noProof/>
                <w:webHidden/>
              </w:rPr>
              <w:instrText xml:space="preserve"> PAGEREF _Toc416902407 \h </w:instrText>
            </w:r>
            <w:r w:rsidR="000B4078">
              <w:rPr>
                <w:noProof/>
                <w:webHidden/>
              </w:rPr>
            </w:r>
            <w:r w:rsidR="000B4078">
              <w:rPr>
                <w:noProof/>
                <w:webHidden/>
              </w:rPr>
              <w:fldChar w:fldCharType="separate"/>
            </w:r>
            <w:r w:rsidR="000B4078">
              <w:rPr>
                <w:noProof/>
                <w:webHidden/>
              </w:rPr>
              <w:t>128</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408" w:history="1">
            <w:r w:rsidR="000B4078" w:rsidRPr="003502F2">
              <w:rPr>
                <w:rStyle w:val="Hyperlink"/>
                <w:noProof/>
              </w:rPr>
              <w:t>Address Verification Service (AVS)</w:t>
            </w:r>
            <w:r w:rsidR="000B4078">
              <w:rPr>
                <w:noProof/>
                <w:webHidden/>
              </w:rPr>
              <w:tab/>
            </w:r>
            <w:r w:rsidR="000B4078">
              <w:rPr>
                <w:noProof/>
                <w:webHidden/>
              </w:rPr>
              <w:fldChar w:fldCharType="begin"/>
            </w:r>
            <w:r w:rsidR="000B4078">
              <w:rPr>
                <w:noProof/>
                <w:webHidden/>
              </w:rPr>
              <w:instrText xml:space="preserve"> PAGEREF _Toc416902408 \h </w:instrText>
            </w:r>
            <w:r w:rsidR="000B4078">
              <w:rPr>
                <w:noProof/>
                <w:webHidden/>
              </w:rPr>
            </w:r>
            <w:r w:rsidR="000B4078">
              <w:rPr>
                <w:noProof/>
                <w:webHidden/>
              </w:rPr>
              <w:fldChar w:fldCharType="separate"/>
            </w:r>
            <w:r w:rsidR="000B4078">
              <w:rPr>
                <w:noProof/>
                <w:webHidden/>
              </w:rPr>
              <w:t>129</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409" w:history="1">
            <w:r w:rsidR="000B4078" w:rsidRPr="003502F2">
              <w:rPr>
                <w:rStyle w:val="Hyperlink"/>
                <w:noProof/>
              </w:rPr>
              <w:t>Delivery Address Verification Service (DAV)</w:t>
            </w:r>
            <w:r w:rsidR="000B4078">
              <w:rPr>
                <w:noProof/>
                <w:webHidden/>
              </w:rPr>
              <w:tab/>
            </w:r>
            <w:r w:rsidR="000B4078">
              <w:rPr>
                <w:noProof/>
                <w:webHidden/>
              </w:rPr>
              <w:fldChar w:fldCharType="begin"/>
            </w:r>
            <w:r w:rsidR="000B4078">
              <w:rPr>
                <w:noProof/>
                <w:webHidden/>
              </w:rPr>
              <w:instrText xml:space="preserve"> PAGEREF _Toc416902409 \h </w:instrText>
            </w:r>
            <w:r w:rsidR="000B4078">
              <w:rPr>
                <w:noProof/>
                <w:webHidden/>
              </w:rPr>
            </w:r>
            <w:r w:rsidR="000B4078">
              <w:rPr>
                <w:noProof/>
                <w:webHidden/>
              </w:rPr>
              <w:fldChar w:fldCharType="separate"/>
            </w:r>
            <w:r w:rsidR="000B4078">
              <w:rPr>
                <w:noProof/>
                <w:webHidden/>
              </w:rPr>
              <w:t>129</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410" w:history="1">
            <w:r w:rsidR="000B4078" w:rsidRPr="003502F2">
              <w:rPr>
                <w:rStyle w:val="Hyperlink"/>
                <w:noProof/>
              </w:rPr>
              <w:t>Payment Tokenization</w:t>
            </w:r>
            <w:r w:rsidR="000B4078">
              <w:rPr>
                <w:noProof/>
                <w:webHidden/>
              </w:rPr>
              <w:tab/>
            </w:r>
            <w:r w:rsidR="000B4078">
              <w:rPr>
                <w:noProof/>
                <w:webHidden/>
              </w:rPr>
              <w:fldChar w:fldCharType="begin"/>
            </w:r>
            <w:r w:rsidR="000B4078">
              <w:rPr>
                <w:noProof/>
                <w:webHidden/>
              </w:rPr>
              <w:instrText xml:space="preserve"> PAGEREF _Toc416902410 \h </w:instrText>
            </w:r>
            <w:r w:rsidR="000B4078">
              <w:rPr>
                <w:noProof/>
                <w:webHidden/>
              </w:rPr>
            </w:r>
            <w:r w:rsidR="000B4078">
              <w:rPr>
                <w:noProof/>
                <w:webHidden/>
              </w:rPr>
              <w:fldChar w:fldCharType="separate"/>
            </w:r>
            <w:r w:rsidR="000B4078">
              <w:rPr>
                <w:noProof/>
                <w:webHidden/>
              </w:rPr>
              <w:t>129</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411" w:history="1">
            <w:r w:rsidR="000B4078" w:rsidRPr="003502F2">
              <w:rPr>
                <w:rStyle w:val="Hyperlink"/>
                <w:noProof/>
              </w:rPr>
              <w:t>Full Authorization reversal</w:t>
            </w:r>
            <w:r w:rsidR="000B4078">
              <w:rPr>
                <w:noProof/>
                <w:webHidden/>
              </w:rPr>
              <w:tab/>
            </w:r>
            <w:r w:rsidR="000B4078">
              <w:rPr>
                <w:noProof/>
                <w:webHidden/>
              </w:rPr>
              <w:fldChar w:fldCharType="begin"/>
            </w:r>
            <w:r w:rsidR="000B4078">
              <w:rPr>
                <w:noProof/>
                <w:webHidden/>
              </w:rPr>
              <w:instrText xml:space="preserve"> PAGEREF _Toc416902411 \h </w:instrText>
            </w:r>
            <w:r w:rsidR="000B4078">
              <w:rPr>
                <w:noProof/>
                <w:webHidden/>
              </w:rPr>
            </w:r>
            <w:r w:rsidR="000B4078">
              <w:rPr>
                <w:noProof/>
                <w:webHidden/>
              </w:rPr>
              <w:fldChar w:fldCharType="separate"/>
            </w:r>
            <w:r w:rsidR="000B4078">
              <w:rPr>
                <w:noProof/>
                <w:webHidden/>
              </w:rPr>
              <w:t>129</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412" w:history="1">
            <w:r w:rsidR="000B4078" w:rsidRPr="003502F2">
              <w:rPr>
                <w:rStyle w:val="Hyperlink"/>
                <w:noProof/>
              </w:rPr>
              <w:t>Device Fingerprint</w:t>
            </w:r>
            <w:r w:rsidR="000B4078">
              <w:rPr>
                <w:noProof/>
                <w:webHidden/>
              </w:rPr>
              <w:tab/>
            </w:r>
            <w:r w:rsidR="000B4078">
              <w:rPr>
                <w:noProof/>
                <w:webHidden/>
              </w:rPr>
              <w:fldChar w:fldCharType="begin"/>
            </w:r>
            <w:r w:rsidR="000B4078">
              <w:rPr>
                <w:noProof/>
                <w:webHidden/>
              </w:rPr>
              <w:instrText xml:space="preserve"> PAGEREF _Toc416902412 \h </w:instrText>
            </w:r>
            <w:r w:rsidR="000B4078">
              <w:rPr>
                <w:noProof/>
                <w:webHidden/>
              </w:rPr>
            </w:r>
            <w:r w:rsidR="000B4078">
              <w:rPr>
                <w:noProof/>
                <w:webHidden/>
              </w:rPr>
              <w:fldChar w:fldCharType="separate"/>
            </w:r>
            <w:r w:rsidR="000B4078">
              <w:rPr>
                <w:noProof/>
                <w:webHidden/>
              </w:rPr>
              <w:t>129</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413" w:history="1">
            <w:r w:rsidR="000B4078" w:rsidRPr="003502F2">
              <w:rPr>
                <w:rStyle w:val="Hyperlink"/>
                <w:noProof/>
              </w:rPr>
              <w:t>Payer Authentication</w:t>
            </w:r>
            <w:r w:rsidR="000B4078">
              <w:rPr>
                <w:noProof/>
                <w:webHidden/>
              </w:rPr>
              <w:tab/>
            </w:r>
            <w:r w:rsidR="000B4078">
              <w:rPr>
                <w:noProof/>
                <w:webHidden/>
              </w:rPr>
              <w:fldChar w:fldCharType="begin"/>
            </w:r>
            <w:r w:rsidR="000B4078">
              <w:rPr>
                <w:noProof/>
                <w:webHidden/>
              </w:rPr>
              <w:instrText xml:space="preserve"> PAGEREF _Toc416902413 \h </w:instrText>
            </w:r>
            <w:r w:rsidR="000B4078">
              <w:rPr>
                <w:noProof/>
                <w:webHidden/>
              </w:rPr>
            </w:r>
            <w:r w:rsidR="000B4078">
              <w:rPr>
                <w:noProof/>
                <w:webHidden/>
              </w:rPr>
              <w:fldChar w:fldCharType="separate"/>
            </w:r>
            <w:r w:rsidR="000B4078">
              <w:rPr>
                <w:noProof/>
                <w:webHidden/>
              </w:rPr>
              <w:t>130</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414" w:history="1">
            <w:r w:rsidR="000B4078" w:rsidRPr="003502F2">
              <w:rPr>
                <w:rStyle w:val="Hyperlink"/>
                <w:noProof/>
              </w:rPr>
              <w:t>Retail POS Authorization Request</w:t>
            </w:r>
            <w:r w:rsidR="000B4078">
              <w:rPr>
                <w:noProof/>
                <w:webHidden/>
              </w:rPr>
              <w:tab/>
            </w:r>
            <w:r w:rsidR="000B4078">
              <w:rPr>
                <w:noProof/>
                <w:webHidden/>
              </w:rPr>
              <w:fldChar w:fldCharType="begin"/>
            </w:r>
            <w:r w:rsidR="000B4078">
              <w:rPr>
                <w:noProof/>
                <w:webHidden/>
              </w:rPr>
              <w:instrText xml:space="preserve"> PAGEREF _Toc416902414 \h </w:instrText>
            </w:r>
            <w:r w:rsidR="000B4078">
              <w:rPr>
                <w:noProof/>
                <w:webHidden/>
              </w:rPr>
            </w:r>
            <w:r w:rsidR="000B4078">
              <w:rPr>
                <w:noProof/>
                <w:webHidden/>
              </w:rPr>
              <w:fldChar w:fldCharType="separate"/>
            </w:r>
            <w:r w:rsidR="000B4078">
              <w:rPr>
                <w:noProof/>
                <w:webHidden/>
              </w:rPr>
              <w:t>130</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415" w:history="1">
            <w:r w:rsidR="000B4078" w:rsidRPr="003502F2">
              <w:rPr>
                <w:rStyle w:val="Hyperlink"/>
                <w:noProof/>
              </w:rPr>
              <w:t>Alipay Initiate Request</w:t>
            </w:r>
            <w:r w:rsidR="000B4078">
              <w:rPr>
                <w:noProof/>
                <w:webHidden/>
              </w:rPr>
              <w:tab/>
            </w:r>
            <w:r w:rsidR="000B4078">
              <w:rPr>
                <w:noProof/>
                <w:webHidden/>
              </w:rPr>
              <w:fldChar w:fldCharType="begin"/>
            </w:r>
            <w:r w:rsidR="000B4078">
              <w:rPr>
                <w:noProof/>
                <w:webHidden/>
              </w:rPr>
              <w:instrText xml:space="preserve"> PAGEREF _Toc416902415 \h </w:instrText>
            </w:r>
            <w:r w:rsidR="000B4078">
              <w:rPr>
                <w:noProof/>
                <w:webHidden/>
              </w:rPr>
            </w:r>
            <w:r w:rsidR="000B4078">
              <w:rPr>
                <w:noProof/>
                <w:webHidden/>
              </w:rPr>
              <w:fldChar w:fldCharType="separate"/>
            </w:r>
            <w:r w:rsidR="000B4078">
              <w:rPr>
                <w:noProof/>
                <w:webHidden/>
              </w:rPr>
              <w:t>130</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416" w:history="1">
            <w:r w:rsidR="000B4078" w:rsidRPr="003502F2">
              <w:rPr>
                <w:rStyle w:val="Hyperlink"/>
                <w:noProof/>
              </w:rPr>
              <w:t>Alipay Check Status Request</w:t>
            </w:r>
            <w:r w:rsidR="000B4078">
              <w:rPr>
                <w:noProof/>
                <w:webHidden/>
              </w:rPr>
              <w:tab/>
            </w:r>
            <w:r w:rsidR="000B4078">
              <w:rPr>
                <w:noProof/>
                <w:webHidden/>
              </w:rPr>
              <w:fldChar w:fldCharType="begin"/>
            </w:r>
            <w:r w:rsidR="000B4078">
              <w:rPr>
                <w:noProof/>
                <w:webHidden/>
              </w:rPr>
              <w:instrText xml:space="preserve"> PAGEREF _Toc416902416 \h </w:instrText>
            </w:r>
            <w:r w:rsidR="000B4078">
              <w:rPr>
                <w:noProof/>
                <w:webHidden/>
              </w:rPr>
            </w:r>
            <w:r w:rsidR="000B4078">
              <w:rPr>
                <w:noProof/>
                <w:webHidden/>
              </w:rPr>
              <w:fldChar w:fldCharType="separate"/>
            </w:r>
            <w:r w:rsidR="000B4078">
              <w:rPr>
                <w:noProof/>
                <w:webHidden/>
              </w:rPr>
              <w:t>130</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417" w:history="1">
            <w:r w:rsidR="000B4078" w:rsidRPr="003502F2">
              <w:rPr>
                <w:rStyle w:val="Hyperlink"/>
                <w:noProof/>
              </w:rPr>
              <w:t>Paypal Capture Request</w:t>
            </w:r>
            <w:r w:rsidR="000B4078">
              <w:rPr>
                <w:noProof/>
                <w:webHidden/>
              </w:rPr>
              <w:tab/>
            </w:r>
            <w:r w:rsidR="000B4078">
              <w:rPr>
                <w:noProof/>
                <w:webHidden/>
              </w:rPr>
              <w:fldChar w:fldCharType="begin"/>
            </w:r>
            <w:r w:rsidR="000B4078">
              <w:rPr>
                <w:noProof/>
                <w:webHidden/>
              </w:rPr>
              <w:instrText xml:space="preserve"> PAGEREF _Toc416902417 \h </w:instrText>
            </w:r>
            <w:r w:rsidR="000B4078">
              <w:rPr>
                <w:noProof/>
                <w:webHidden/>
              </w:rPr>
            </w:r>
            <w:r w:rsidR="000B4078">
              <w:rPr>
                <w:noProof/>
                <w:webHidden/>
              </w:rPr>
              <w:fldChar w:fldCharType="separate"/>
            </w:r>
            <w:r w:rsidR="000B4078">
              <w:rPr>
                <w:noProof/>
                <w:webHidden/>
              </w:rPr>
              <w:t>131</w:t>
            </w:r>
            <w:r w:rsidR="000B4078">
              <w:rPr>
                <w:noProof/>
                <w:webHidden/>
              </w:rPr>
              <w:fldChar w:fldCharType="end"/>
            </w:r>
          </w:hyperlink>
        </w:p>
        <w:p w:rsidR="000B4078" w:rsidRDefault="00771620">
          <w:pPr>
            <w:pStyle w:val="TOC2"/>
            <w:rPr>
              <w:rFonts w:asciiTheme="minorHAnsi" w:eastAsiaTheme="minorEastAsia" w:hAnsiTheme="minorHAnsi" w:cstheme="minorBidi"/>
              <w:noProof/>
              <w:sz w:val="22"/>
              <w:szCs w:val="22"/>
            </w:rPr>
          </w:pPr>
          <w:hyperlink w:anchor="_Toc416902418" w:history="1">
            <w:r w:rsidR="000B4078" w:rsidRPr="003502F2">
              <w:rPr>
                <w:rStyle w:val="Hyperlink"/>
                <w:noProof/>
              </w:rPr>
              <w:t>Cartridges Structure and Reference</w:t>
            </w:r>
            <w:r w:rsidR="000B4078">
              <w:rPr>
                <w:noProof/>
                <w:webHidden/>
              </w:rPr>
              <w:tab/>
            </w:r>
            <w:r w:rsidR="000B4078">
              <w:rPr>
                <w:noProof/>
                <w:webHidden/>
              </w:rPr>
              <w:fldChar w:fldCharType="begin"/>
            </w:r>
            <w:r w:rsidR="000B4078">
              <w:rPr>
                <w:noProof/>
                <w:webHidden/>
              </w:rPr>
              <w:instrText xml:space="preserve"> PAGEREF _Toc416902418 \h </w:instrText>
            </w:r>
            <w:r w:rsidR="000B4078">
              <w:rPr>
                <w:noProof/>
                <w:webHidden/>
              </w:rPr>
            </w:r>
            <w:r w:rsidR="000B4078">
              <w:rPr>
                <w:noProof/>
                <w:webHidden/>
              </w:rPr>
              <w:fldChar w:fldCharType="separate"/>
            </w:r>
            <w:r w:rsidR="000B4078">
              <w:rPr>
                <w:noProof/>
                <w:webHidden/>
              </w:rPr>
              <w:t>131</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419" w:history="1">
            <w:r w:rsidR="000B4078" w:rsidRPr="003502F2">
              <w:rPr>
                <w:rStyle w:val="Hyperlink"/>
                <w:noProof/>
              </w:rPr>
              <w:t>Pipelines</w:t>
            </w:r>
            <w:r w:rsidR="000B4078">
              <w:rPr>
                <w:noProof/>
                <w:webHidden/>
              </w:rPr>
              <w:tab/>
            </w:r>
            <w:r w:rsidR="000B4078">
              <w:rPr>
                <w:noProof/>
                <w:webHidden/>
              </w:rPr>
              <w:fldChar w:fldCharType="begin"/>
            </w:r>
            <w:r w:rsidR="000B4078">
              <w:rPr>
                <w:noProof/>
                <w:webHidden/>
              </w:rPr>
              <w:instrText xml:space="preserve"> PAGEREF _Toc416902419 \h </w:instrText>
            </w:r>
            <w:r w:rsidR="000B4078">
              <w:rPr>
                <w:noProof/>
                <w:webHidden/>
              </w:rPr>
            </w:r>
            <w:r w:rsidR="000B4078">
              <w:rPr>
                <w:noProof/>
                <w:webHidden/>
              </w:rPr>
              <w:fldChar w:fldCharType="separate"/>
            </w:r>
            <w:r w:rsidR="000B4078">
              <w:rPr>
                <w:noProof/>
                <w:webHidden/>
              </w:rPr>
              <w:t>131</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420" w:history="1">
            <w:r w:rsidR="000B4078" w:rsidRPr="003502F2">
              <w:rPr>
                <w:rStyle w:val="Hyperlink"/>
                <w:noProof/>
              </w:rPr>
              <w:t>Scripts</w:t>
            </w:r>
            <w:r w:rsidR="000B4078">
              <w:rPr>
                <w:noProof/>
                <w:webHidden/>
              </w:rPr>
              <w:tab/>
            </w:r>
            <w:r w:rsidR="000B4078">
              <w:rPr>
                <w:noProof/>
                <w:webHidden/>
              </w:rPr>
              <w:fldChar w:fldCharType="begin"/>
            </w:r>
            <w:r w:rsidR="000B4078">
              <w:rPr>
                <w:noProof/>
                <w:webHidden/>
              </w:rPr>
              <w:instrText xml:space="preserve"> PAGEREF _Toc416902420 \h </w:instrText>
            </w:r>
            <w:r w:rsidR="000B4078">
              <w:rPr>
                <w:noProof/>
                <w:webHidden/>
              </w:rPr>
            </w:r>
            <w:r w:rsidR="000B4078">
              <w:rPr>
                <w:noProof/>
                <w:webHidden/>
              </w:rPr>
              <w:fldChar w:fldCharType="separate"/>
            </w:r>
            <w:r w:rsidR="000B4078">
              <w:rPr>
                <w:noProof/>
                <w:webHidden/>
              </w:rPr>
              <w:t>132</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421" w:history="1">
            <w:r w:rsidR="000B4078" w:rsidRPr="003502F2">
              <w:rPr>
                <w:rStyle w:val="Hyperlink"/>
                <w:noProof/>
              </w:rPr>
              <w:t>Templates</w:t>
            </w:r>
            <w:r w:rsidR="000B4078">
              <w:rPr>
                <w:noProof/>
                <w:webHidden/>
              </w:rPr>
              <w:tab/>
            </w:r>
            <w:r w:rsidR="000B4078">
              <w:rPr>
                <w:noProof/>
                <w:webHidden/>
              </w:rPr>
              <w:fldChar w:fldCharType="begin"/>
            </w:r>
            <w:r w:rsidR="000B4078">
              <w:rPr>
                <w:noProof/>
                <w:webHidden/>
              </w:rPr>
              <w:instrText xml:space="preserve"> PAGEREF _Toc416902421 \h </w:instrText>
            </w:r>
            <w:r w:rsidR="000B4078">
              <w:rPr>
                <w:noProof/>
                <w:webHidden/>
              </w:rPr>
            </w:r>
            <w:r w:rsidR="000B4078">
              <w:rPr>
                <w:noProof/>
                <w:webHidden/>
              </w:rPr>
              <w:fldChar w:fldCharType="separate"/>
            </w:r>
            <w:r w:rsidR="000B4078">
              <w:rPr>
                <w:noProof/>
                <w:webHidden/>
              </w:rPr>
              <w:t>134</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422" w:history="1">
            <w:r w:rsidR="000B4078" w:rsidRPr="003502F2">
              <w:rPr>
                <w:rStyle w:val="Hyperlink"/>
                <w:noProof/>
              </w:rPr>
              <w:t>Configuration Files</w:t>
            </w:r>
            <w:r w:rsidR="000B4078">
              <w:rPr>
                <w:noProof/>
                <w:webHidden/>
              </w:rPr>
              <w:tab/>
            </w:r>
            <w:r w:rsidR="000B4078">
              <w:rPr>
                <w:noProof/>
                <w:webHidden/>
              </w:rPr>
              <w:fldChar w:fldCharType="begin"/>
            </w:r>
            <w:r w:rsidR="000B4078">
              <w:rPr>
                <w:noProof/>
                <w:webHidden/>
              </w:rPr>
              <w:instrText xml:space="preserve"> PAGEREF _Toc416902422 \h </w:instrText>
            </w:r>
            <w:r w:rsidR="000B4078">
              <w:rPr>
                <w:noProof/>
                <w:webHidden/>
              </w:rPr>
            </w:r>
            <w:r w:rsidR="000B4078">
              <w:rPr>
                <w:noProof/>
                <w:webHidden/>
              </w:rPr>
              <w:fldChar w:fldCharType="separate"/>
            </w:r>
            <w:r w:rsidR="000B4078">
              <w:rPr>
                <w:noProof/>
                <w:webHidden/>
              </w:rPr>
              <w:t>134</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423" w:history="1">
            <w:r w:rsidR="000B4078" w:rsidRPr="003502F2">
              <w:rPr>
                <w:rStyle w:val="Hyperlink"/>
                <w:noProof/>
              </w:rPr>
              <w:t>Retail POS Cartridge Components</w:t>
            </w:r>
            <w:r w:rsidR="000B4078">
              <w:rPr>
                <w:noProof/>
                <w:webHidden/>
              </w:rPr>
              <w:tab/>
            </w:r>
            <w:r w:rsidR="000B4078">
              <w:rPr>
                <w:noProof/>
                <w:webHidden/>
              </w:rPr>
              <w:fldChar w:fldCharType="begin"/>
            </w:r>
            <w:r w:rsidR="000B4078">
              <w:rPr>
                <w:noProof/>
                <w:webHidden/>
              </w:rPr>
              <w:instrText xml:space="preserve"> PAGEREF _Toc416902423 \h </w:instrText>
            </w:r>
            <w:r w:rsidR="000B4078">
              <w:rPr>
                <w:noProof/>
                <w:webHidden/>
              </w:rPr>
            </w:r>
            <w:r w:rsidR="000B4078">
              <w:rPr>
                <w:noProof/>
                <w:webHidden/>
              </w:rPr>
              <w:fldChar w:fldCharType="separate"/>
            </w:r>
            <w:r w:rsidR="000B4078">
              <w:rPr>
                <w:noProof/>
                <w:webHidden/>
              </w:rPr>
              <w:t>134</w:t>
            </w:r>
            <w:r w:rsidR="000B4078">
              <w:rPr>
                <w:noProof/>
                <w:webHidden/>
              </w:rPr>
              <w:fldChar w:fldCharType="end"/>
            </w:r>
          </w:hyperlink>
        </w:p>
        <w:p w:rsidR="000B4078" w:rsidRDefault="00771620">
          <w:pPr>
            <w:pStyle w:val="TOC1"/>
            <w:rPr>
              <w:rFonts w:asciiTheme="minorHAnsi" w:eastAsiaTheme="minorEastAsia" w:hAnsiTheme="minorHAnsi" w:cstheme="minorBidi"/>
              <w:b w:val="0"/>
              <w:noProof/>
              <w:sz w:val="22"/>
              <w:szCs w:val="22"/>
            </w:rPr>
          </w:pPr>
          <w:hyperlink w:anchor="_Toc416902424" w:history="1">
            <w:r w:rsidR="000B4078" w:rsidRPr="003502F2">
              <w:rPr>
                <w:rStyle w:val="Hyperlink"/>
                <w:noProof/>
              </w:rPr>
              <w:t>Typical Project Plan</w:t>
            </w:r>
            <w:r w:rsidR="000B4078">
              <w:rPr>
                <w:noProof/>
                <w:webHidden/>
              </w:rPr>
              <w:tab/>
            </w:r>
            <w:r w:rsidR="000B4078">
              <w:rPr>
                <w:noProof/>
                <w:webHidden/>
              </w:rPr>
              <w:fldChar w:fldCharType="begin"/>
            </w:r>
            <w:r w:rsidR="000B4078">
              <w:rPr>
                <w:noProof/>
                <w:webHidden/>
              </w:rPr>
              <w:instrText xml:space="preserve"> PAGEREF _Toc416902424 \h </w:instrText>
            </w:r>
            <w:r w:rsidR="000B4078">
              <w:rPr>
                <w:noProof/>
                <w:webHidden/>
              </w:rPr>
            </w:r>
            <w:r w:rsidR="000B4078">
              <w:rPr>
                <w:noProof/>
                <w:webHidden/>
              </w:rPr>
              <w:fldChar w:fldCharType="separate"/>
            </w:r>
            <w:r w:rsidR="000B4078">
              <w:rPr>
                <w:noProof/>
                <w:webHidden/>
              </w:rPr>
              <w:t>135</w:t>
            </w:r>
            <w:r w:rsidR="000B4078">
              <w:rPr>
                <w:noProof/>
                <w:webHidden/>
              </w:rPr>
              <w:fldChar w:fldCharType="end"/>
            </w:r>
          </w:hyperlink>
        </w:p>
        <w:p w:rsidR="000B4078" w:rsidRDefault="00771620">
          <w:pPr>
            <w:pStyle w:val="TOC2"/>
            <w:rPr>
              <w:rFonts w:asciiTheme="minorHAnsi" w:eastAsiaTheme="minorEastAsia" w:hAnsiTheme="minorHAnsi" w:cstheme="minorBidi"/>
              <w:noProof/>
              <w:sz w:val="22"/>
              <w:szCs w:val="22"/>
            </w:rPr>
          </w:pPr>
          <w:hyperlink w:anchor="_Toc416902425" w:history="1">
            <w:r w:rsidR="000B4078" w:rsidRPr="003502F2">
              <w:rPr>
                <w:rStyle w:val="Hyperlink"/>
                <w:noProof/>
              </w:rPr>
              <w:t>Roles, Responsibilities</w:t>
            </w:r>
            <w:r w:rsidR="000B4078">
              <w:rPr>
                <w:noProof/>
                <w:webHidden/>
              </w:rPr>
              <w:tab/>
            </w:r>
            <w:r w:rsidR="000B4078">
              <w:rPr>
                <w:noProof/>
                <w:webHidden/>
              </w:rPr>
              <w:fldChar w:fldCharType="begin"/>
            </w:r>
            <w:r w:rsidR="000B4078">
              <w:rPr>
                <w:noProof/>
                <w:webHidden/>
              </w:rPr>
              <w:instrText xml:space="preserve"> PAGEREF _Toc416902425 \h </w:instrText>
            </w:r>
            <w:r w:rsidR="000B4078">
              <w:rPr>
                <w:noProof/>
                <w:webHidden/>
              </w:rPr>
            </w:r>
            <w:r w:rsidR="000B4078">
              <w:rPr>
                <w:noProof/>
                <w:webHidden/>
              </w:rPr>
              <w:fldChar w:fldCharType="separate"/>
            </w:r>
            <w:r w:rsidR="000B4078">
              <w:rPr>
                <w:noProof/>
                <w:webHidden/>
              </w:rPr>
              <w:t>135</w:t>
            </w:r>
            <w:r w:rsidR="000B4078">
              <w:rPr>
                <w:noProof/>
                <w:webHidden/>
              </w:rPr>
              <w:fldChar w:fldCharType="end"/>
            </w:r>
          </w:hyperlink>
        </w:p>
        <w:p w:rsidR="000B4078" w:rsidRDefault="00771620">
          <w:pPr>
            <w:pStyle w:val="TOC2"/>
            <w:rPr>
              <w:rFonts w:asciiTheme="minorHAnsi" w:eastAsiaTheme="minorEastAsia" w:hAnsiTheme="minorHAnsi" w:cstheme="minorBidi"/>
              <w:noProof/>
              <w:sz w:val="22"/>
              <w:szCs w:val="22"/>
            </w:rPr>
          </w:pPr>
          <w:hyperlink w:anchor="_Toc416902426" w:history="1">
            <w:r w:rsidR="000B4078" w:rsidRPr="003502F2">
              <w:rPr>
                <w:rStyle w:val="Hyperlink"/>
                <w:noProof/>
              </w:rPr>
              <w:t>Typical Efforts and Timelines</w:t>
            </w:r>
            <w:r w:rsidR="000B4078">
              <w:rPr>
                <w:noProof/>
                <w:webHidden/>
              </w:rPr>
              <w:tab/>
            </w:r>
            <w:r w:rsidR="000B4078">
              <w:rPr>
                <w:noProof/>
                <w:webHidden/>
              </w:rPr>
              <w:fldChar w:fldCharType="begin"/>
            </w:r>
            <w:r w:rsidR="000B4078">
              <w:rPr>
                <w:noProof/>
                <w:webHidden/>
              </w:rPr>
              <w:instrText xml:space="preserve"> PAGEREF _Toc416902426 \h </w:instrText>
            </w:r>
            <w:r w:rsidR="000B4078">
              <w:rPr>
                <w:noProof/>
                <w:webHidden/>
              </w:rPr>
            </w:r>
            <w:r w:rsidR="000B4078">
              <w:rPr>
                <w:noProof/>
                <w:webHidden/>
              </w:rPr>
              <w:fldChar w:fldCharType="separate"/>
            </w:r>
            <w:r w:rsidR="000B4078">
              <w:rPr>
                <w:noProof/>
                <w:webHidden/>
              </w:rPr>
              <w:t>135</w:t>
            </w:r>
            <w:r w:rsidR="000B4078">
              <w:rPr>
                <w:noProof/>
                <w:webHidden/>
              </w:rPr>
              <w:fldChar w:fldCharType="end"/>
            </w:r>
          </w:hyperlink>
        </w:p>
        <w:p w:rsidR="000B4078" w:rsidRDefault="00771620">
          <w:pPr>
            <w:pStyle w:val="TOC2"/>
            <w:rPr>
              <w:rFonts w:asciiTheme="minorHAnsi" w:eastAsiaTheme="minorEastAsia" w:hAnsiTheme="minorHAnsi" w:cstheme="minorBidi"/>
              <w:noProof/>
              <w:sz w:val="22"/>
              <w:szCs w:val="22"/>
            </w:rPr>
          </w:pPr>
          <w:hyperlink w:anchor="_Toc416902427" w:history="1">
            <w:r w:rsidR="000B4078" w:rsidRPr="003502F2">
              <w:rPr>
                <w:rStyle w:val="Hyperlink"/>
                <w:noProof/>
              </w:rPr>
              <w:t>Pre-Production Steps</w:t>
            </w:r>
            <w:r w:rsidR="000B4078">
              <w:rPr>
                <w:noProof/>
                <w:webHidden/>
              </w:rPr>
              <w:tab/>
            </w:r>
            <w:r w:rsidR="000B4078">
              <w:rPr>
                <w:noProof/>
                <w:webHidden/>
              </w:rPr>
              <w:fldChar w:fldCharType="begin"/>
            </w:r>
            <w:r w:rsidR="000B4078">
              <w:rPr>
                <w:noProof/>
                <w:webHidden/>
              </w:rPr>
              <w:instrText xml:space="preserve"> PAGEREF _Toc416902427 \h </w:instrText>
            </w:r>
            <w:r w:rsidR="000B4078">
              <w:rPr>
                <w:noProof/>
                <w:webHidden/>
              </w:rPr>
            </w:r>
            <w:r w:rsidR="000B4078">
              <w:rPr>
                <w:noProof/>
                <w:webHidden/>
              </w:rPr>
              <w:fldChar w:fldCharType="separate"/>
            </w:r>
            <w:r w:rsidR="000B4078">
              <w:rPr>
                <w:noProof/>
                <w:webHidden/>
              </w:rPr>
              <w:t>138</w:t>
            </w:r>
            <w:r w:rsidR="000B4078">
              <w:rPr>
                <w:noProof/>
                <w:webHidden/>
              </w:rPr>
              <w:fldChar w:fldCharType="end"/>
            </w:r>
          </w:hyperlink>
        </w:p>
        <w:p w:rsidR="000B4078" w:rsidRDefault="00771620">
          <w:pPr>
            <w:pStyle w:val="TOC1"/>
            <w:rPr>
              <w:rFonts w:asciiTheme="minorHAnsi" w:eastAsiaTheme="minorEastAsia" w:hAnsiTheme="minorHAnsi" w:cstheme="minorBidi"/>
              <w:b w:val="0"/>
              <w:noProof/>
              <w:sz w:val="22"/>
              <w:szCs w:val="22"/>
            </w:rPr>
          </w:pPr>
          <w:hyperlink w:anchor="_Toc416902428" w:history="1">
            <w:r w:rsidR="000B4078" w:rsidRPr="003502F2">
              <w:rPr>
                <w:rStyle w:val="Hyperlink"/>
                <w:noProof/>
              </w:rPr>
              <w:t>CyberSource Site Preferences</w:t>
            </w:r>
            <w:r w:rsidR="000B4078">
              <w:rPr>
                <w:noProof/>
                <w:webHidden/>
              </w:rPr>
              <w:tab/>
            </w:r>
            <w:r w:rsidR="000B4078">
              <w:rPr>
                <w:noProof/>
                <w:webHidden/>
              </w:rPr>
              <w:fldChar w:fldCharType="begin"/>
            </w:r>
            <w:r w:rsidR="000B4078">
              <w:rPr>
                <w:noProof/>
                <w:webHidden/>
              </w:rPr>
              <w:instrText xml:space="preserve"> PAGEREF _Toc416902428 \h </w:instrText>
            </w:r>
            <w:r w:rsidR="000B4078">
              <w:rPr>
                <w:noProof/>
                <w:webHidden/>
              </w:rPr>
            </w:r>
            <w:r w:rsidR="000B4078">
              <w:rPr>
                <w:noProof/>
                <w:webHidden/>
              </w:rPr>
              <w:fldChar w:fldCharType="separate"/>
            </w:r>
            <w:r w:rsidR="000B4078">
              <w:rPr>
                <w:noProof/>
                <w:webHidden/>
              </w:rPr>
              <w:t>140</w:t>
            </w:r>
            <w:r w:rsidR="000B4078">
              <w:rPr>
                <w:noProof/>
                <w:webHidden/>
              </w:rPr>
              <w:fldChar w:fldCharType="end"/>
            </w:r>
          </w:hyperlink>
        </w:p>
        <w:p w:rsidR="000B4078" w:rsidRDefault="00771620">
          <w:pPr>
            <w:pStyle w:val="TOC1"/>
            <w:rPr>
              <w:rFonts w:asciiTheme="minorHAnsi" w:eastAsiaTheme="minorEastAsia" w:hAnsiTheme="minorHAnsi" w:cstheme="minorBidi"/>
              <w:b w:val="0"/>
              <w:noProof/>
              <w:sz w:val="22"/>
              <w:szCs w:val="22"/>
            </w:rPr>
          </w:pPr>
          <w:hyperlink w:anchor="_Toc416902429" w:history="1">
            <w:r w:rsidR="000B4078" w:rsidRPr="003502F2">
              <w:rPr>
                <w:rStyle w:val="Hyperlink"/>
                <w:noProof/>
              </w:rPr>
              <w:t>Cybersource_paypal Site Preferences</w:t>
            </w:r>
            <w:r w:rsidR="000B4078">
              <w:rPr>
                <w:noProof/>
                <w:webHidden/>
              </w:rPr>
              <w:tab/>
            </w:r>
            <w:r w:rsidR="000B4078">
              <w:rPr>
                <w:noProof/>
                <w:webHidden/>
              </w:rPr>
              <w:fldChar w:fldCharType="begin"/>
            </w:r>
            <w:r w:rsidR="000B4078">
              <w:rPr>
                <w:noProof/>
                <w:webHidden/>
              </w:rPr>
              <w:instrText xml:space="preserve"> PAGEREF _Toc416902429 \h </w:instrText>
            </w:r>
            <w:r w:rsidR="000B4078">
              <w:rPr>
                <w:noProof/>
                <w:webHidden/>
              </w:rPr>
            </w:r>
            <w:r w:rsidR="000B4078">
              <w:rPr>
                <w:noProof/>
                <w:webHidden/>
              </w:rPr>
              <w:fldChar w:fldCharType="separate"/>
            </w:r>
            <w:r w:rsidR="000B4078">
              <w:rPr>
                <w:noProof/>
                <w:webHidden/>
              </w:rPr>
              <w:t>142</w:t>
            </w:r>
            <w:r w:rsidR="000B4078">
              <w:rPr>
                <w:noProof/>
                <w:webHidden/>
              </w:rPr>
              <w:fldChar w:fldCharType="end"/>
            </w:r>
          </w:hyperlink>
        </w:p>
        <w:p w:rsidR="000B4078" w:rsidRDefault="00771620">
          <w:pPr>
            <w:pStyle w:val="TOC1"/>
            <w:rPr>
              <w:rFonts w:asciiTheme="minorHAnsi" w:eastAsiaTheme="minorEastAsia" w:hAnsiTheme="minorHAnsi" w:cstheme="minorBidi"/>
              <w:b w:val="0"/>
              <w:noProof/>
              <w:sz w:val="22"/>
              <w:szCs w:val="22"/>
            </w:rPr>
          </w:pPr>
          <w:hyperlink w:anchor="_Toc416902430" w:history="1">
            <w:r w:rsidR="000B4078" w:rsidRPr="003502F2">
              <w:rPr>
                <w:rStyle w:val="Hyperlink"/>
                <w:noProof/>
              </w:rPr>
              <w:t>Device Fingerprint</w:t>
            </w:r>
            <w:r w:rsidR="000B4078">
              <w:rPr>
                <w:noProof/>
                <w:webHidden/>
              </w:rPr>
              <w:tab/>
            </w:r>
            <w:r w:rsidR="000B4078">
              <w:rPr>
                <w:noProof/>
                <w:webHidden/>
              </w:rPr>
              <w:fldChar w:fldCharType="begin"/>
            </w:r>
            <w:r w:rsidR="000B4078">
              <w:rPr>
                <w:noProof/>
                <w:webHidden/>
              </w:rPr>
              <w:instrText xml:space="preserve"> PAGEREF _Toc416902430 \h </w:instrText>
            </w:r>
            <w:r w:rsidR="000B4078">
              <w:rPr>
                <w:noProof/>
                <w:webHidden/>
              </w:rPr>
            </w:r>
            <w:r w:rsidR="000B4078">
              <w:rPr>
                <w:noProof/>
                <w:webHidden/>
              </w:rPr>
              <w:fldChar w:fldCharType="separate"/>
            </w:r>
            <w:r w:rsidR="000B4078">
              <w:rPr>
                <w:noProof/>
                <w:webHidden/>
              </w:rPr>
              <w:t>144</w:t>
            </w:r>
            <w:r w:rsidR="000B4078">
              <w:rPr>
                <w:noProof/>
                <w:webHidden/>
              </w:rPr>
              <w:fldChar w:fldCharType="end"/>
            </w:r>
          </w:hyperlink>
        </w:p>
        <w:p w:rsidR="000B4078" w:rsidRDefault="00771620">
          <w:pPr>
            <w:pStyle w:val="TOC2"/>
            <w:rPr>
              <w:rFonts w:asciiTheme="minorHAnsi" w:eastAsiaTheme="minorEastAsia" w:hAnsiTheme="minorHAnsi" w:cstheme="minorBidi"/>
              <w:noProof/>
              <w:sz w:val="22"/>
              <w:szCs w:val="22"/>
            </w:rPr>
          </w:pPr>
          <w:hyperlink w:anchor="_Toc416902431" w:history="1">
            <w:r w:rsidR="000B4078" w:rsidRPr="003502F2">
              <w:rPr>
                <w:rStyle w:val="Hyperlink"/>
                <w:noProof/>
              </w:rPr>
              <w:t>How does it work?</w:t>
            </w:r>
            <w:r w:rsidR="000B4078">
              <w:rPr>
                <w:noProof/>
                <w:webHidden/>
              </w:rPr>
              <w:tab/>
            </w:r>
            <w:r w:rsidR="000B4078">
              <w:rPr>
                <w:noProof/>
                <w:webHidden/>
              </w:rPr>
              <w:fldChar w:fldCharType="begin"/>
            </w:r>
            <w:r w:rsidR="000B4078">
              <w:rPr>
                <w:noProof/>
                <w:webHidden/>
              </w:rPr>
              <w:instrText xml:space="preserve"> PAGEREF _Toc416902431 \h </w:instrText>
            </w:r>
            <w:r w:rsidR="000B4078">
              <w:rPr>
                <w:noProof/>
                <w:webHidden/>
              </w:rPr>
            </w:r>
            <w:r w:rsidR="000B4078">
              <w:rPr>
                <w:noProof/>
                <w:webHidden/>
              </w:rPr>
              <w:fldChar w:fldCharType="separate"/>
            </w:r>
            <w:r w:rsidR="000B4078">
              <w:rPr>
                <w:noProof/>
                <w:webHidden/>
              </w:rPr>
              <w:t>144</w:t>
            </w:r>
            <w:r w:rsidR="000B4078">
              <w:rPr>
                <w:noProof/>
                <w:webHidden/>
              </w:rPr>
              <w:fldChar w:fldCharType="end"/>
            </w:r>
          </w:hyperlink>
        </w:p>
        <w:p w:rsidR="000B4078" w:rsidRDefault="00771620">
          <w:pPr>
            <w:pStyle w:val="TOC2"/>
            <w:rPr>
              <w:rFonts w:asciiTheme="minorHAnsi" w:eastAsiaTheme="minorEastAsia" w:hAnsiTheme="minorHAnsi" w:cstheme="minorBidi"/>
              <w:noProof/>
              <w:sz w:val="22"/>
              <w:szCs w:val="22"/>
            </w:rPr>
          </w:pPr>
          <w:hyperlink w:anchor="_Toc416902432" w:history="1">
            <w:r w:rsidR="000B4078" w:rsidRPr="003502F2">
              <w:rPr>
                <w:rStyle w:val="Hyperlink"/>
                <w:noProof/>
              </w:rPr>
              <w:t>Setup:</w:t>
            </w:r>
            <w:r w:rsidR="000B4078">
              <w:rPr>
                <w:noProof/>
                <w:webHidden/>
              </w:rPr>
              <w:tab/>
            </w:r>
            <w:r w:rsidR="000B4078">
              <w:rPr>
                <w:noProof/>
                <w:webHidden/>
              </w:rPr>
              <w:fldChar w:fldCharType="begin"/>
            </w:r>
            <w:r w:rsidR="000B4078">
              <w:rPr>
                <w:noProof/>
                <w:webHidden/>
              </w:rPr>
              <w:instrText xml:space="preserve"> PAGEREF _Toc416902432 \h </w:instrText>
            </w:r>
            <w:r w:rsidR="000B4078">
              <w:rPr>
                <w:noProof/>
                <w:webHidden/>
              </w:rPr>
            </w:r>
            <w:r w:rsidR="000B4078">
              <w:rPr>
                <w:noProof/>
                <w:webHidden/>
              </w:rPr>
              <w:fldChar w:fldCharType="separate"/>
            </w:r>
            <w:r w:rsidR="000B4078">
              <w:rPr>
                <w:noProof/>
                <w:webHidden/>
              </w:rPr>
              <w:t>144</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433" w:history="1">
            <w:r w:rsidR="000B4078" w:rsidRPr="003502F2">
              <w:rPr>
                <w:rStyle w:val="Hyperlink"/>
                <w:noProof/>
              </w:rPr>
              <w:t>Hints for the CsDeviceFingerprintRedirectionType:</w:t>
            </w:r>
            <w:r w:rsidR="000B4078">
              <w:rPr>
                <w:noProof/>
                <w:webHidden/>
              </w:rPr>
              <w:tab/>
            </w:r>
            <w:r w:rsidR="000B4078">
              <w:rPr>
                <w:noProof/>
                <w:webHidden/>
              </w:rPr>
              <w:fldChar w:fldCharType="begin"/>
            </w:r>
            <w:r w:rsidR="000B4078">
              <w:rPr>
                <w:noProof/>
                <w:webHidden/>
              </w:rPr>
              <w:instrText xml:space="preserve"> PAGEREF _Toc416902433 \h </w:instrText>
            </w:r>
            <w:r w:rsidR="000B4078">
              <w:rPr>
                <w:noProof/>
                <w:webHidden/>
              </w:rPr>
            </w:r>
            <w:r w:rsidR="000B4078">
              <w:rPr>
                <w:noProof/>
                <w:webHidden/>
              </w:rPr>
              <w:fldChar w:fldCharType="separate"/>
            </w:r>
            <w:r w:rsidR="000B4078">
              <w:rPr>
                <w:noProof/>
                <w:webHidden/>
              </w:rPr>
              <w:t>145</w:t>
            </w:r>
            <w:r w:rsidR="000B4078">
              <w:rPr>
                <w:noProof/>
                <w:webHidden/>
              </w:rPr>
              <w:fldChar w:fldCharType="end"/>
            </w:r>
          </w:hyperlink>
        </w:p>
        <w:p w:rsidR="000B4078" w:rsidRDefault="00771620">
          <w:pPr>
            <w:pStyle w:val="TOC3"/>
            <w:rPr>
              <w:rFonts w:asciiTheme="minorHAnsi" w:eastAsiaTheme="minorEastAsia" w:hAnsiTheme="minorHAnsi" w:cstheme="minorBidi"/>
              <w:noProof/>
              <w:sz w:val="22"/>
              <w:szCs w:val="22"/>
            </w:rPr>
          </w:pPr>
          <w:hyperlink w:anchor="_Toc416902434" w:history="1">
            <w:r w:rsidR="000B4078" w:rsidRPr="003502F2">
              <w:rPr>
                <w:rStyle w:val="Hyperlink"/>
                <w:noProof/>
              </w:rPr>
              <w:t>Modified Scripts and pipelines for the device fingerprint</w:t>
            </w:r>
            <w:r w:rsidR="000B4078">
              <w:rPr>
                <w:noProof/>
                <w:webHidden/>
              </w:rPr>
              <w:tab/>
            </w:r>
            <w:r w:rsidR="000B4078">
              <w:rPr>
                <w:noProof/>
                <w:webHidden/>
              </w:rPr>
              <w:fldChar w:fldCharType="begin"/>
            </w:r>
            <w:r w:rsidR="000B4078">
              <w:rPr>
                <w:noProof/>
                <w:webHidden/>
              </w:rPr>
              <w:instrText xml:space="preserve"> PAGEREF _Toc416902434 \h </w:instrText>
            </w:r>
            <w:r w:rsidR="000B4078">
              <w:rPr>
                <w:noProof/>
                <w:webHidden/>
              </w:rPr>
            </w:r>
            <w:r w:rsidR="000B4078">
              <w:rPr>
                <w:noProof/>
                <w:webHidden/>
              </w:rPr>
              <w:fldChar w:fldCharType="separate"/>
            </w:r>
            <w:r w:rsidR="000B4078">
              <w:rPr>
                <w:noProof/>
                <w:webHidden/>
              </w:rPr>
              <w:t>146</w:t>
            </w:r>
            <w:r w:rsidR="000B4078">
              <w:rPr>
                <w:noProof/>
                <w:webHidden/>
              </w:rPr>
              <w:fldChar w:fldCharType="end"/>
            </w:r>
          </w:hyperlink>
        </w:p>
        <w:p w:rsidR="000B4078" w:rsidRDefault="00771620">
          <w:pPr>
            <w:pStyle w:val="TOC1"/>
            <w:rPr>
              <w:rFonts w:asciiTheme="minorHAnsi" w:eastAsiaTheme="minorEastAsia" w:hAnsiTheme="minorHAnsi" w:cstheme="minorBidi"/>
              <w:b w:val="0"/>
              <w:noProof/>
              <w:sz w:val="22"/>
              <w:szCs w:val="22"/>
            </w:rPr>
          </w:pPr>
          <w:hyperlink w:anchor="_Toc416902435" w:history="1">
            <w:r w:rsidR="000B4078" w:rsidRPr="003502F2">
              <w:rPr>
                <w:rStyle w:val="Hyperlink"/>
                <w:noProof/>
              </w:rPr>
              <w:t>Known Issues</w:t>
            </w:r>
            <w:r w:rsidR="000B4078">
              <w:rPr>
                <w:noProof/>
                <w:webHidden/>
              </w:rPr>
              <w:tab/>
            </w:r>
            <w:r w:rsidR="000B4078">
              <w:rPr>
                <w:noProof/>
                <w:webHidden/>
              </w:rPr>
              <w:fldChar w:fldCharType="begin"/>
            </w:r>
            <w:r w:rsidR="000B4078">
              <w:rPr>
                <w:noProof/>
                <w:webHidden/>
              </w:rPr>
              <w:instrText xml:space="preserve"> PAGEREF _Toc416902435 \h </w:instrText>
            </w:r>
            <w:r w:rsidR="000B4078">
              <w:rPr>
                <w:noProof/>
                <w:webHidden/>
              </w:rPr>
            </w:r>
            <w:r w:rsidR="000B4078">
              <w:rPr>
                <w:noProof/>
                <w:webHidden/>
              </w:rPr>
              <w:fldChar w:fldCharType="separate"/>
            </w:r>
            <w:r w:rsidR="000B4078">
              <w:rPr>
                <w:noProof/>
                <w:webHidden/>
              </w:rPr>
              <w:t>147</w:t>
            </w:r>
            <w:r w:rsidR="000B4078">
              <w:rPr>
                <w:noProof/>
                <w:webHidden/>
              </w:rPr>
              <w:fldChar w:fldCharType="end"/>
            </w:r>
          </w:hyperlink>
        </w:p>
        <w:p w:rsidR="000B4078" w:rsidRDefault="00771620">
          <w:pPr>
            <w:pStyle w:val="TOC1"/>
            <w:rPr>
              <w:rFonts w:asciiTheme="minorHAnsi" w:eastAsiaTheme="minorEastAsia" w:hAnsiTheme="minorHAnsi" w:cstheme="minorBidi"/>
              <w:b w:val="0"/>
              <w:noProof/>
              <w:sz w:val="22"/>
              <w:szCs w:val="22"/>
            </w:rPr>
          </w:pPr>
          <w:hyperlink w:anchor="_Toc416902436" w:history="1">
            <w:r w:rsidR="000B4078" w:rsidRPr="003502F2">
              <w:rPr>
                <w:rStyle w:val="Hyperlink"/>
                <w:noProof/>
              </w:rPr>
              <w:t>CyberSource document links</w:t>
            </w:r>
            <w:r w:rsidR="000B4078">
              <w:rPr>
                <w:noProof/>
                <w:webHidden/>
              </w:rPr>
              <w:tab/>
            </w:r>
            <w:r w:rsidR="000B4078">
              <w:rPr>
                <w:noProof/>
                <w:webHidden/>
              </w:rPr>
              <w:fldChar w:fldCharType="begin"/>
            </w:r>
            <w:r w:rsidR="000B4078">
              <w:rPr>
                <w:noProof/>
                <w:webHidden/>
              </w:rPr>
              <w:instrText xml:space="preserve"> PAGEREF _Toc416902436 \h </w:instrText>
            </w:r>
            <w:r w:rsidR="000B4078">
              <w:rPr>
                <w:noProof/>
                <w:webHidden/>
              </w:rPr>
            </w:r>
            <w:r w:rsidR="000B4078">
              <w:rPr>
                <w:noProof/>
                <w:webHidden/>
              </w:rPr>
              <w:fldChar w:fldCharType="separate"/>
            </w:r>
            <w:r w:rsidR="000B4078">
              <w:rPr>
                <w:noProof/>
                <w:webHidden/>
              </w:rPr>
              <w:t>148</w:t>
            </w:r>
            <w:r w:rsidR="000B4078">
              <w:rPr>
                <w:noProof/>
                <w:webHidden/>
              </w:rPr>
              <w:fldChar w:fldCharType="end"/>
            </w:r>
          </w:hyperlink>
        </w:p>
        <w:p w:rsidR="000B4078" w:rsidRDefault="00771620">
          <w:pPr>
            <w:pStyle w:val="TOC1"/>
            <w:rPr>
              <w:rFonts w:asciiTheme="minorHAnsi" w:eastAsiaTheme="minorEastAsia" w:hAnsiTheme="minorHAnsi" w:cstheme="minorBidi"/>
              <w:b w:val="0"/>
              <w:noProof/>
              <w:sz w:val="22"/>
              <w:szCs w:val="22"/>
            </w:rPr>
          </w:pPr>
          <w:hyperlink w:anchor="_Toc416902437" w:history="1">
            <w:r w:rsidR="000B4078" w:rsidRPr="003502F2">
              <w:rPr>
                <w:rStyle w:val="Hyperlink"/>
                <w:noProof/>
              </w:rPr>
              <w:t>Release History</w:t>
            </w:r>
            <w:r w:rsidR="000B4078">
              <w:rPr>
                <w:noProof/>
                <w:webHidden/>
              </w:rPr>
              <w:tab/>
            </w:r>
            <w:r w:rsidR="000B4078">
              <w:rPr>
                <w:noProof/>
                <w:webHidden/>
              </w:rPr>
              <w:fldChar w:fldCharType="begin"/>
            </w:r>
            <w:r w:rsidR="000B4078">
              <w:rPr>
                <w:noProof/>
                <w:webHidden/>
              </w:rPr>
              <w:instrText xml:space="preserve"> PAGEREF _Toc416902437 \h </w:instrText>
            </w:r>
            <w:r w:rsidR="000B4078">
              <w:rPr>
                <w:noProof/>
                <w:webHidden/>
              </w:rPr>
            </w:r>
            <w:r w:rsidR="000B4078">
              <w:rPr>
                <w:noProof/>
                <w:webHidden/>
              </w:rPr>
              <w:fldChar w:fldCharType="separate"/>
            </w:r>
            <w:r w:rsidR="000B4078">
              <w:rPr>
                <w:noProof/>
                <w:webHidden/>
              </w:rPr>
              <w:t>149</w:t>
            </w:r>
            <w:r w:rsidR="000B4078">
              <w:rPr>
                <w:noProof/>
                <w:webHidden/>
              </w:rPr>
              <w:fldChar w:fldCharType="end"/>
            </w:r>
          </w:hyperlink>
        </w:p>
        <w:p w:rsidR="004029E8" w:rsidRDefault="00633487">
          <w:r>
            <w:rPr>
              <w:b/>
              <w:bCs/>
              <w:noProof/>
            </w:rPr>
            <w:fldChar w:fldCharType="end"/>
          </w:r>
        </w:p>
      </w:sdtContent>
    </w:sdt>
    <w:p w:rsidR="003D49FF" w:rsidRDefault="003D49FF" w:rsidP="003D49FF">
      <w:pPr>
        <w:sectPr w:rsidR="003D49FF">
          <w:headerReference w:type="even" r:id="rId10"/>
          <w:headerReference w:type="default" r:id="rId11"/>
          <w:footerReference w:type="even" r:id="rId12"/>
          <w:footerReference w:type="default" r:id="rId13"/>
          <w:headerReference w:type="first" r:id="rId14"/>
          <w:footerReference w:type="first" r:id="rId15"/>
          <w:pgSz w:w="12240" w:h="15840"/>
          <w:pgMar w:top="1080" w:right="1080" w:bottom="1440" w:left="1080" w:header="980" w:footer="980" w:gutter="0"/>
          <w:pgNumType w:fmt="lowerRoman"/>
          <w:cols w:space="720"/>
          <w:noEndnote/>
          <w:docGrid w:linePitch="299"/>
        </w:sectPr>
      </w:pPr>
    </w:p>
    <w:p w:rsidR="003D49FF" w:rsidRDefault="003D49FF" w:rsidP="003D49FF">
      <w:pPr>
        <w:pStyle w:val="Heading1"/>
        <w:framePr w:wrap="notBeside"/>
      </w:pPr>
      <w:bookmarkStart w:id="1" w:name="O_5623"/>
      <w:bookmarkStart w:id="2" w:name="O_6772"/>
      <w:bookmarkStart w:id="3" w:name="_Toc368651117"/>
      <w:bookmarkStart w:id="4" w:name="_Toc416902346"/>
      <w:bookmarkEnd w:id="1"/>
      <w:bookmarkEnd w:id="2"/>
      <w:r>
        <w:lastRenderedPageBreak/>
        <w:t>Summary</w:t>
      </w:r>
      <w:bookmarkEnd w:id="3"/>
      <w:bookmarkEnd w:id="4"/>
    </w:p>
    <w:p w:rsidR="003D49FF" w:rsidRDefault="003D49FF" w:rsidP="00EA699F">
      <w:pPr>
        <w:pStyle w:val="BodyText"/>
      </w:pPr>
      <w:bookmarkStart w:id="5" w:name="O_4437"/>
      <w:bookmarkEnd w:id="5"/>
      <w:r>
        <w:t xml:space="preserve">This document provides technical overview and implementation details for each CyberSource service integrated within Demandware platform. The CyberSource cartridge extends the functionality of Demandware Storefront, enabling real time access to CyberSource </w:t>
      </w:r>
      <w:proofErr w:type="spellStart"/>
      <w:r>
        <w:t>eCommerce</w:t>
      </w:r>
      <w:proofErr w:type="spellEnd"/>
      <w:r>
        <w:t xml:space="preserve"> transaction services listed below.</w:t>
      </w:r>
    </w:p>
    <w:p w:rsidR="003D49FF" w:rsidRDefault="003D49FF" w:rsidP="00EA699F">
      <w:pPr>
        <w:pStyle w:val="BodyText"/>
      </w:pPr>
    </w:p>
    <w:p w:rsidR="003D49FF" w:rsidRDefault="003D49FF" w:rsidP="00EA699F">
      <w:pPr>
        <w:pStyle w:val="BodyText"/>
      </w:pPr>
      <w:r>
        <w:t>Credit Card Authorization – The CyberSource Credit Card Authorization service provides merchant with a mechanism to get authorization for the order amount. The authorization service validates the card based and authorize card for the order amount. For additional spam/fraud detection by Cybersource, a ‘device fingerprint’ could be submitted additionally, if configured.</w:t>
      </w:r>
    </w:p>
    <w:p w:rsidR="00620884" w:rsidRDefault="00620884" w:rsidP="00EA699F">
      <w:pPr>
        <w:pStyle w:val="BodyText"/>
      </w:pPr>
    </w:p>
    <w:p w:rsidR="003D49FF" w:rsidRDefault="003D49FF" w:rsidP="00EA699F">
      <w:pPr>
        <w:pStyle w:val="BodyText"/>
      </w:pPr>
      <w:r>
        <w:t>CyberSource Address Verification (AVS) – The CyberSource AVS service provides merchants with a mechanism to reduce merchant banking fees, by verifying billing information before authorizing payment for customer purchases.  Although the AVS service is automatically called during the authorization process, the behavior resulting from specific AVS responses and its interaction with the payment process is customizable through storefront configuration.</w:t>
      </w:r>
    </w:p>
    <w:p w:rsidR="00620884" w:rsidRDefault="00620884" w:rsidP="00EA699F">
      <w:pPr>
        <w:pStyle w:val="BodyText"/>
      </w:pPr>
    </w:p>
    <w:p w:rsidR="003D49FF" w:rsidRDefault="003D49FF" w:rsidP="00EA699F">
      <w:pPr>
        <w:pStyle w:val="BodyText"/>
      </w:pPr>
      <w:r>
        <w:t>Tax Service – The CyberSource tax calculation service provides merchants with a complete tax calculation service according to and pursuant to domestic and international tax regulations, including but not limited to, district, city, county and state levels of governing tax authority.</w:t>
      </w:r>
    </w:p>
    <w:p w:rsidR="00620884" w:rsidRDefault="00620884" w:rsidP="00EA699F">
      <w:pPr>
        <w:pStyle w:val="BodyText"/>
      </w:pPr>
    </w:p>
    <w:p w:rsidR="003D49FF" w:rsidRDefault="003D49FF" w:rsidP="00EA699F">
      <w:pPr>
        <w:pStyle w:val="BodyText"/>
      </w:pPr>
      <w:r>
        <w:t>Delivery Address Verification (DAV) Service – The CyberSource DAV service provides merchants with an optional mechanism to prevent, limit or correct faulty shipping information, related to improperly entered or formatted information from the customer.  This service helps reduce the potential additional costs resulting from undeliverable or returned merchandise.</w:t>
      </w:r>
    </w:p>
    <w:p w:rsidR="00620884" w:rsidRDefault="00620884" w:rsidP="00EA699F">
      <w:pPr>
        <w:pStyle w:val="BodyText"/>
      </w:pPr>
    </w:p>
    <w:p w:rsidR="003D49FF" w:rsidRDefault="003D49FF" w:rsidP="00EA699F">
      <w:pPr>
        <w:pStyle w:val="BodyText"/>
      </w:pPr>
      <w:r>
        <w:t>Bill Me Later Service – The Bill Me Later service from Bill Me Later, Inc., and available via your single connection to CyberSource, allows your customers to make purchases using an instant line of credit.</w:t>
      </w:r>
    </w:p>
    <w:p w:rsidR="003D49FF" w:rsidRDefault="003D49FF" w:rsidP="00EA699F">
      <w:pPr>
        <w:pStyle w:val="BodyText"/>
      </w:pPr>
      <w:r>
        <w:t xml:space="preserve">Decision Manager – CyberSource Decision Manager Service provides set of tools that merchant to evaluate rules and chose tool and return a decision of “Accept”, “Reject”, or “Review”. Merchant can also setup </w:t>
      </w:r>
      <w:r>
        <w:lastRenderedPageBreak/>
        <w:t xml:space="preserve">process to ignore certain rules when necessary. </w:t>
      </w:r>
    </w:p>
    <w:p w:rsidR="00620884" w:rsidRDefault="00620884" w:rsidP="00EA699F">
      <w:pPr>
        <w:pStyle w:val="BodyText"/>
      </w:pPr>
    </w:p>
    <w:p w:rsidR="003779FE" w:rsidRDefault="003779FE" w:rsidP="00EA699F">
      <w:pPr>
        <w:pStyle w:val="BodyText"/>
      </w:pPr>
      <w:r w:rsidRPr="00EF13B0">
        <w:t xml:space="preserve">Payment Tokenization – CyberSource Payment Tokenization Service provides set of tools to store customer and payment related sensitive data on secured </w:t>
      </w:r>
      <w:proofErr w:type="spellStart"/>
      <w:r w:rsidRPr="00EF13B0">
        <w:t>cybersource</w:t>
      </w:r>
      <w:proofErr w:type="spellEnd"/>
      <w:r w:rsidRPr="00EF13B0">
        <w:t xml:space="preserve"> hosted servers.</w:t>
      </w:r>
    </w:p>
    <w:p w:rsidR="00620884" w:rsidRPr="00EF13B0" w:rsidRDefault="00620884" w:rsidP="00EA699F">
      <w:pPr>
        <w:pStyle w:val="BodyText"/>
      </w:pPr>
    </w:p>
    <w:p w:rsidR="003D49FF" w:rsidRDefault="003779FE" w:rsidP="00EA699F">
      <w:pPr>
        <w:pStyle w:val="BodyText"/>
      </w:pPr>
      <w:r w:rsidRPr="00EF13B0">
        <w:t xml:space="preserve">Payer Authentication – </w:t>
      </w:r>
      <w:r w:rsidR="00063339" w:rsidRPr="00EF13B0">
        <w:t xml:space="preserve">CyberSource Payer Authentication services enable you to add support to your web store for card authentication services, including Visa Verified by </w:t>
      </w:r>
      <w:proofErr w:type="spellStart"/>
      <w:r w:rsidR="00063339" w:rsidRPr="00EF13B0">
        <w:t>VisaSM</w:t>
      </w:r>
      <w:proofErr w:type="spellEnd"/>
      <w:r w:rsidR="00063339" w:rsidRPr="00EF13B0">
        <w:t xml:space="preserve">, MasterCard® </w:t>
      </w:r>
      <w:proofErr w:type="spellStart"/>
      <w:r w:rsidR="00063339" w:rsidRPr="00EF13B0">
        <w:t>andMaestro</w:t>
      </w:r>
      <w:proofErr w:type="spellEnd"/>
      <w:r w:rsidR="00063339" w:rsidRPr="00EF13B0">
        <w:t xml:space="preserve">® </w:t>
      </w:r>
      <w:proofErr w:type="spellStart"/>
      <w:r w:rsidR="00063339" w:rsidRPr="00EF13B0">
        <w:t>SecureCode</w:t>
      </w:r>
      <w:proofErr w:type="spellEnd"/>
      <w:r w:rsidR="00063339" w:rsidRPr="00EF13B0">
        <w:t xml:space="preserve">™ (UK Domestic and international), American Express </w:t>
      </w:r>
      <w:proofErr w:type="spellStart"/>
      <w:r w:rsidR="00063339" w:rsidRPr="00EF13B0">
        <w:t>SafeKeySM</w:t>
      </w:r>
      <w:proofErr w:type="spellEnd"/>
      <w:r w:rsidRPr="00EF13B0">
        <w:t>.</w:t>
      </w:r>
    </w:p>
    <w:p w:rsidR="00620884" w:rsidRDefault="00620884" w:rsidP="00EA699F">
      <w:pPr>
        <w:pStyle w:val="BodyText"/>
      </w:pPr>
    </w:p>
    <w:p w:rsidR="0097414E" w:rsidRDefault="00C34525" w:rsidP="00EA699F">
      <w:pPr>
        <w:pStyle w:val="BodyText"/>
      </w:pPr>
      <w:r>
        <w:t xml:space="preserve">Alipay Authorization </w:t>
      </w:r>
      <w:r w:rsidRPr="00EF13B0">
        <w:t>–</w:t>
      </w:r>
      <w:r>
        <w:t xml:space="preserve"> The </w:t>
      </w:r>
      <w:r w:rsidR="00E26A97">
        <w:t>CyberSource</w:t>
      </w:r>
      <w:r>
        <w:t xml:space="preserve"> Alipay authorization service</w:t>
      </w:r>
      <w:r w:rsidR="00901DA8">
        <w:t xml:space="preserve"> provide merchant with a mechanism to get authorization for order amount. The Initiate service of </w:t>
      </w:r>
      <w:r w:rsidR="00E26A97">
        <w:t>CyberSource</w:t>
      </w:r>
      <w:r w:rsidR="00901DA8">
        <w:t xml:space="preserve"> Alipay initiates and authorizes the ordered amount </w:t>
      </w:r>
      <w:r w:rsidR="00127317">
        <w:t>and check status service returns the payment status of raised request from Alipay and return user to merchant site.</w:t>
      </w:r>
      <w:r w:rsidR="008F7C8C">
        <w:t xml:space="preserve"> There is a slight difference of currency associated with the amount in the request for Alipay Domestic and International simulators. CNY would be the currency associated for Domestic Alipay requests and Site specific currency would be associated with International Alipay requests.</w:t>
      </w:r>
      <w:r w:rsidR="0081698E">
        <w:t xml:space="preserve"> </w:t>
      </w:r>
    </w:p>
    <w:p w:rsidR="0081698E" w:rsidRDefault="0029134C" w:rsidP="00EA699F">
      <w:pPr>
        <w:pStyle w:val="BodyText"/>
      </w:pPr>
      <w:r w:rsidRPr="0097414E">
        <w:t>Note:</w:t>
      </w:r>
      <w:r>
        <w:t xml:space="preserve"> Please refer to the section Alipay </w:t>
      </w:r>
      <w:r w:rsidR="0097414E">
        <w:t>PayPal</w:t>
      </w:r>
      <w:r>
        <w:t xml:space="preserve"> Order Status Mapping with Demandware Order on page 37.</w:t>
      </w:r>
    </w:p>
    <w:p w:rsidR="006F5FDD" w:rsidRDefault="006F5FDD" w:rsidP="00EA699F">
      <w:pPr>
        <w:pStyle w:val="BodyText"/>
      </w:pPr>
    </w:p>
    <w:p w:rsidR="0029134C" w:rsidRDefault="006F5FDD" w:rsidP="00EA699F">
      <w:pPr>
        <w:pStyle w:val="BodyText"/>
      </w:pPr>
      <w:r>
        <w:t xml:space="preserve">Alipay Batch Job </w:t>
      </w:r>
      <w:r w:rsidRPr="00EF13B0">
        <w:t>–</w:t>
      </w:r>
      <w:r>
        <w:t xml:space="preserve"> The CyberSource Alipay Batch Job provide merchant an additional functionality to change the Demandware order and payment status after getting response from check status service call. This batch job processes all the order placed with Alipay as payment methods and orders with status New, Open and Created. For each order it passes Request Id to Alipay Check Status service and accordingly updates the Demandware Order and Payment Status. </w:t>
      </w:r>
    </w:p>
    <w:p w:rsidR="006F5FDD" w:rsidRDefault="0029134C" w:rsidP="00EA699F">
      <w:pPr>
        <w:pStyle w:val="BodyText"/>
      </w:pPr>
      <w:r w:rsidRPr="0097414E">
        <w:t>Note:</w:t>
      </w:r>
      <w:r>
        <w:t xml:space="preserve"> Please refer to the section Alipay </w:t>
      </w:r>
      <w:r w:rsidR="0097414E">
        <w:t>PayPal</w:t>
      </w:r>
      <w:r>
        <w:t xml:space="preserve"> Order Status Mapping with Demandware Order on page 37.</w:t>
      </w:r>
    </w:p>
    <w:p w:rsidR="00127317" w:rsidRDefault="00127317" w:rsidP="00EA699F">
      <w:pPr>
        <w:pStyle w:val="BodyText"/>
      </w:pPr>
    </w:p>
    <w:p w:rsidR="008F7C8C" w:rsidRDefault="00E26A97" w:rsidP="00EA699F">
      <w:pPr>
        <w:pStyle w:val="BodyText"/>
      </w:pPr>
      <w:r>
        <w:t>PayPal</w:t>
      </w:r>
      <w:r w:rsidR="00127317">
        <w:t xml:space="preserve"> Express Authorization </w:t>
      </w:r>
      <w:r w:rsidR="005D2F4A">
        <w:t xml:space="preserve"> [From Cart Page</w:t>
      </w:r>
      <w:r w:rsidR="0030561C">
        <w:t xml:space="preserve"> and Mini Cart</w:t>
      </w:r>
      <w:r w:rsidR="005D2F4A">
        <w:t xml:space="preserve">] </w:t>
      </w:r>
      <w:r w:rsidR="00127317" w:rsidRPr="00EF13B0">
        <w:t>–</w:t>
      </w:r>
      <w:r w:rsidR="00127317">
        <w:t xml:space="preserve"> The </w:t>
      </w:r>
      <w:r>
        <w:t>CyberSource</w:t>
      </w:r>
      <w:r w:rsidR="00127317">
        <w:t xml:space="preserve"> </w:t>
      </w:r>
      <w:r>
        <w:t>PayPal</w:t>
      </w:r>
      <w:r w:rsidR="00127317">
        <w:t xml:space="preserve"> Express authorization service provide merchant with a mechanism to authorize and capture order amount by using billing and shipping address of </w:t>
      </w:r>
      <w:r w:rsidR="008F7C8C">
        <w:t xml:space="preserve">user’s </w:t>
      </w:r>
      <w:r>
        <w:t>PayPal</w:t>
      </w:r>
      <w:r w:rsidR="008F7C8C">
        <w:t xml:space="preserve"> account. User directly routed to </w:t>
      </w:r>
      <w:r>
        <w:t>PayPal</w:t>
      </w:r>
      <w:r w:rsidR="008F7C8C">
        <w:t xml:space="preserve"> site on choosing express checkout and return back to merchant site after validating its credentials. On placing the order, authorization and capture service of </w:t>
      </w:r>
      <w:r>
        <w:t>CyberSource</w:t>
      </w:r>
      <w:r w:rsidR="008F7C8C">
        <w:t xml:space="preserve"> </w:t>
      </w:r>
      <w:r>
        <w:t>PayPal</w:t>
      </w:r>
      <w:r w:rsidR="008F7C8C">
        <w:t xml:space="preserve"> authorize the amount and change the status of Demandware order to Paid.</w:t>
      </w:r>
      <w:r w:rsidR="00A24140">
        <w:t xml:space="preserve"> On </w:t>
      </w:r>
      <w:r w:rsidR="0081698E">
        <w:t xml:space="preserve">configuring system to </w:t>
      </w:r>
      <w:r w:rsidR="00A24140">
        <w:t xml:space="preserve">authorization </w:t>
      </w:r>
      <w:r w:rsidR="0081698E">
        <w:t>service only</w:t>
      </w:r>
      <w:r w:rsidR="00A24140">
        <w:t>, amount would be authorized but order payment status would be Not Paid.</w:t>
      </w:r>
    </w:p>
    <w:p w:rsidR="008F7C8C" w:rsidRDefault="0029134C" w:rsidP="00EA699F">
      <w:pPr>
        <w:pStyle w:val="BodyText"/>
      </w:pPr>
      <w:r w:rsidRPr="00231909">
        <w:lastRenderedPageBreak/>
        <w:t>Note:</w:t>
      </w:r>
      <w:r>
        <w:t xml:space="preserve"> Please refer to the section Alipay </w:t>
      </w:r>
      <w:r w:rsidR="00231909">
        <w:t>PayPal</w:t>
      </w:r>
      <w:r>
        <w:t xml:space="preserve"> Order Status Mapping with Demandware Order on page 37.</w:t>
      </w:r>
    </w:p>
    <w:p w:rsidR="001D206A" w:rsidRDefault="0081698E" w:rsidP="00EA699F">
      <w:pPr>
        <w:pStyle w:val="BodyText"/>
      </w:pPr>
      <w:r>
        <w:t>PayPal</w:t>
      </w:r>
      <w:r w:rsidR="00A24140">
        <w:t xml:space="preserve"> Authorization </w:t>
      </w:r>
      <w:r w:rsidR="005D2F4A">
        <w:t xml:space="preserve">[From Billing Page] </w:t>
      </w:r>
      <w:r w:rsidR="00A24140" w:rsidRPr="00EF13B0">
        <w:t>–</w:t>
      </w:r>
      <w:r w:rsidR="00A24140">
        <w:t xml:space="preserve"> The </w:t>
      </w:r>
      <w:r>
        <w:t>CyberSource</w:t>
      </w:r>
      <w:r w:rsidR="00A24140">
        <w:t xml:space="preserve"> </w:t>
      </w:r>
      <w:r>
        <w:t>PayPal</w:t>
      </w:r>
      <w:r w:rsidR="00A24140">
        <w:t xml:space="preserve"> authorization service provide merchant with a mechanism to authorize and capture order amount using normal checkout flow with </w:t>
      </w:r>
      <w:r>
        <w:t>PayPal</w:t>
      </w:r>
      <w:r w:rsidR="00A24140">
        <w:t xml:space="preserve"> as payment option. On placing an order user will be redirected to </w:t>
      </w:r>
      <w:r>
        <w:t>PayPal</w:t>
      </w:r>
      <w:r w:rsidR="00A24140">
        <w:t xml:space="preserve"> account to authenticate its credentials and after authentication user will be redirected back to merchant site to complete the checkout flow. Order payment status would be same mentioned above for </w:t>
      </w:r>
      <w:r>
        <w:t>PayPal</w:t>
      </w:r>
      <w:r w:rsidR="00A24140">
        <w:t xml:space="preserve"> express authorization.</w:t>
      </w:r>
    </w:p>
    <w:p w:rsidR="0029134C" w:rsidRDefault="0029134C" w:rsidP="00EA699F">
      <w:pPr>
        <w:pStyle w:val="BodyText"/>
      </w:pPr>
      <w:r w:rsidRPr="00231909">
        <w:t>Note:</w:t>
      </w:r>
      <w:r>
        <w:t xml:space="preserve"> Please refer to the section Alipay Paypal Order Status Mapping with Demandware Order on page 37.</w:t>
      </w:r>
    </w:p>
    <w:p w:rsidR="003D49FF" w:rsidRDefault="003D49FF" w:rsidP="00EA699F">
      <w:pPr>
        <w:pStyle w:val="BodyText"/>
      </w:pPr>
      <w:r>
        <w:br w:type="page"/>
      </w:r>
    </w:p>
    <w:p w:rsidR="003D49FF" w:rsidRDefault="003D49FF" w:rsidP="003D49FF">
      <w:pPr>
        <w:pStyle w:val="Heading1"/>
        <w:framePr w:wrap="notBeside"/>
      </w:pPr>
      <w:r>
        <w:lastRenderedPageBreak/>
        <w:br w:type="page"/>
      </w:r>
      <w:bookmarkStart w:id="6" w:name="_Toc368651118"/>
      <w:bookmarkStart w:id="7" w:name="_Toc416902347"/>
      <w:r>
        <w:t>Component Overview</w:t>
      </w:r>
      <w:bookmarkEnd w:id="6"/>
      <w:bookmarkEnd w:id="7"/>
    </w:p>
    <w:p w:rsidR="003D49FF" w:rsidRDefault="003D49FF" w:rsidP="003D49FF">
      <w:pPr>
        <w:pStyle w:val="Heading2"/>
      </w:pPr>
      <w:bookmarkStart w:id="8" w:name="_Toc368651119"/>
      <w:bookmarkStart w:id="9" w:name="_Toc416902348"/>
      <w:r>
        <w:t>Functional Overview</w:t>
      </w:r>
      <w:bookmarkEnd w:id="8"/>
      <w:bookmarkEnd w:id="9"/>
    </w:p>
    <w:p w:rsidR="003D49FF" w:rsidRPr="00920F71" w:rsidRDefault="003D49FF" w:rsidP="00920F71">
      <w:pPr>
        <w:pStyle w:val="Heading3"/>
      </w:pPr>
      <w:r>
        <w:br/>
      </w:r>
      <w:bookmarkStart w:id="10" w:name="_Toc368651120"/>
      <w:bookmarkStart w:id="11" w:name="_Toc416902349"/>
      <w:r>
        <w:t>Credit Card Authorization Service</w:t>
      </w:r>
      <w:bookmarkEnd w:id="10"/>
      <w:bookmarkEnd w:id="11"/>
    </w:p>
    <w:p w:rsidR="003D49FF" w:rsidRDefault="003D49FF" w:rsidP="003D49FF">
      <w:pPr>
        <w:pStyle w:val="pbobodytext"/>
        <w:rPr>
          <w:rFonts w:ascii="Calibri" w:hAnsi="Calibri"/>
          <w:sz w:val="22"/>
          <w:szCs w:val="22"/>
        </w:rPr>
      </w:pPr>
      <w:r>
        <w:rPr>
          <w:rFonts w:ascii="Calibri" w:hAnsi="Calibri"/>
          <w:sz w:val="22"/>
          <w:szCs w:val="22"/>
        </w:rPr>
        <w:t xml:space="preserve">The credit card authorization service pipeline allows storefront application to request for credit authorization for the total order amount. The pipeline makes the credit card authorization web service call to CyberSource authorization service and receive confirmation about the availability of the funds.  </w:t>
      </w:r>
    </w:p>
    <w:p w:rsidR="003D49FF" w:rsidRDefault="003D49FF" w:rsidP="003D49FF">
      <w:pPr>
        <w:rPr>
          <w:rFonts w:cs="Arial"/>
          <w:color w:val="000000"/>
        </w:rPr>
      </w:pPr>
      <w:r>
        <w:rPr>
          <w:rFonts w:cs="Arial"/>
          <w:color w:val="000000"/>
        </w:rPr>
        <w:t>The Demandware Cybersource–</w:t>
      </w:r>
      <w:proofErr w:type="spellStart"/>
      <w:r>
        <w:rPr>
          <w:rFonts w:cs="Arial"/>
          <w:color w:val="000000"/>
        </w:rPr>
        <w:t>AuthorizeCreditCard</w:t>
      </w:r>
      <w:proofErr w:type="spellEnd"/>
      <w:r>
        <w:rPr>
          <w:rFonts w:cs="Arial"/>
          <w:color w:val="000000"/>
        </w:rPr>
        <w:t xml:space="preserve"> pipeline populates the authorization request with ship-to, bill-to, credit card data, and purchase total data from the basket and invokes the authorization web service call using CyberSource web service API.  </w:t>
      </w:r>
    </w:p>
    <w:p w:rsidR="003D49FF" w:rsidRDefault="003D49FF" w:rsidP="003D49FF">
      <w:pPr>
        <w:shd w:val="clear" w:color="auto" w:fill="FFFFFF"/>
        <w:spacing w:after="150"/>
        <w:rPr>
          <w:rFonts w:cs="Arial"/>
          <w:color w:val="000000"/>
        </w:rPr>
      </w:pPr>
      <w:r>
        <w:rPr>
          <w:rFonts w:cs="Arial"/>
          <w:color w:val="000000"/>
        </w:rPr>
        <w:t>Credit Card Authorization sequence flow:</w:t>
      </w:r>
    </w:p>
    <w:p w:rsidR="003D49FF" w:rsidRDefault="003D49FF" w:rsidP="00B6458B">
      <w:pPr>
        <w:pStyle w:val="Listenabsatz"/>
        <w:numPr>
          <w:ilvl w:val="0"/>
          <w:numId w:val="13"/>
        </w:numPr>
        <w:rPr>
          <w:rFonts w:cs="Arial"/>
          <w:color w:val="000000"/>
        </w:rPr>
      </w:pPr>
      <w:r>
        <w:rPr>
          <w:rFonts w:cs="Arial"/>
          <w:color w:val="000000"/>
        </w:rPr>
        <w:t xml:space="preserve">Creates CyberSource authorization request using ship-to, bill-to, credit card data, and purchase total data from the current basket.  </w:t>
      </w:r>
    </w:p>
    <w:p w:rsidR="003D49FF" w:rsidRDefault="003D49FF" w:rsidP="00B6458B">
      <w:pPr>
        <w:pStyle w:val="Listenabsatz"/>
        <w:numPr>
          <w:ilvl w:val="0"/>
          <w:numId w:val="13"/>
        </w:numPr>
        <w:rPr>
          <w:rFonts w:cs="Arial"/>
          <w:color w:val="000000"/>
        </w:rPr>
      </w:pPr>
      <w:r>
        <w:rPr>
          <w:rFonts w:cs="Arial"/>
          <w:color w:val="000000"/>
        </w:rPr>
        <w:t>If authorize Payer is configured, then make the authorize payer request, if not ignore and continue with the authorization request.</w:t>
      </w:r>
    </w:p>
    <w:p w:rsidR="003D49FF" w:rsidRDefault="003D49FF" w:rsidP="00B6458B">
      <w:pPr>
        <w:pStyle w:val="Listenabsatz"/>
        <w:numPr>
          <w:ilvl w:val="0"/>
          <w:numId w:val="13"/>
        </w:numPr>
        <w:rPr>
          <w:rFonts w:cs="Arial"/>
          <w:color w:val="000000"/>
        </w:rPr>
      </w:pPr>
      <w:r>
        <w:rPr>
          <w:rFonts w:cs="Arial"/>
          <w:color w:val="000000"/>
        </w:rPr>
        <w:t>Create credit card authorization request.</w:t>
      </w:r>
    </w:p>
    <w:p w:rsidR="003D49FF" w:rsidRDefault="003D49FF" w:rsidP="00B6458B">
      <w:pPr>
        <w:pStyle w:val="Listenabsatz"/>
        <w:numPr>
          <w:ilvl w:val="0"/>
          <w:numId w:val="13"/>
        </w:numPr>
        <w:rPr>
          <w:rFonts w:cs="Arial"/>
          <w:color w:val="000000"/>
        </w:rPr>
      </w:pPr>
      <w:r>
        <w:rPr>
          <w:rFonts w:cs="Arial"/>
          <w:color w:val="000000"/>
        </w:rPr>
        <w:t>If DAV is enabled, then set up DAV business rules, as needed.</w:t>
      </w:r>
    </w:p>
    <w:p w:rsidR="003D49FF" w:rsidRDefault="003D49FF" w:rsidP="00B6458B">
      <w:pPr>
        <w:pStyle w:val="Listenabsatz"/>
        <w:numPr>
          <w:ilvl w:val="0"/>
          <w:numId w:val="13"/>
        </w:numPr>
        <w:rPr>
          <w:rFonts w:cs="Arial"/>
          <w:color w:val="000000"/>
        </w:rPr>
      </w:pPr>
      <w:r>
        <w:rPr>
          <w:rFonts w:cs="Arial"/>
          <w:color w:val="000000"/>
        </w:rPr>
        <w:t>Set up AVS Ignore Result business rule for request with AVS Ignore Flags specification, as needed.</w:t>
      </w:r>
    </w:p>
    <w:p w:rsidR="003D49FF" w:rsidRDefault="003D49FF" w:rsidP="00B6458B">
      <w:pPr>
        <w:pStyle w:val="Listenabsatz"/>
        <w:numPr>
          <w:ilvl w:val="0"/>
          <w:numId w:val="13"/>
        </w:numPr>
        <w:rPr>
          <w:rFonts w:cs="Arial"/>
          <w:color w:val="000000"/>
        </w:rPr>
      </w:pPr>
      <w:r>
        <w:rPr>
          <w:rFonts w:cs="Arial"/>
          <w:color w:val="000000"/>
        </w:rPr>
        <w:t>Make actual service call to CyberSource Simple Order API.</w:t>
      </w:r>
    </w:p>
    <w:p w:rsidR="003D49FF" w:rsidRDefault="003D49FF" w:rsidP="00B6458B">
      <w:pPr>
        <w:pStyle w:val="Listenabsatz"/>
        <w:numPr>
          <w:ilvl w:val="0"/>
          <w:numId w:val="13"/>
        </w:numPr>
        <w:rPr>
          <w:rFonts w:cs="Arial"/>
          <w:color w:val="000000"/>
        </w:rPr>
      </w:pPr>
      <w:r>
        <w:rPr>
          <w:rFonts w:cs="Arial"/>
          <w:color w:val="000000"/>
        </w:rPr>
        <w:t>If Delivery Address Verification is enabled, then:</w:t>
      </w:r>
    </w:p>
    <w:p w:rsidR="003D49FF" w:rsidRDefault="003D49FF" w:rsidP="00B6458B">
      <w:pPr>
        <w:pStyle w:val="Listenabsatz"/>
        <w:numPr>
          <w:ilvl w:val="1"/>
          <w:numId w:val="13"/>
        </w:numPr>
        <w:rPr>
          <w:rFonts w:cs="Arial"/>
          <w:color w:val="000000"/>
        </w:rPr>
      </w:pPr>
      <w:r>
        <w:rPr>
          <w:rFonts w:cs="Arial"/>
          <w:color w:val="000000"/>
        </w:rPr>
        <w:t>Capture pertinent DAV result information &amp; DAV Reason Code</w:t>
      </w:r>
    </w:p>
    <w:p w:rsidR="003D49FF" w:rsidRDefault="003D49FF" w:rsidP="00B6458B">
      <w:pPr>
        <w:pStyle w:val="Listenabsatz"/>
        <w:numPr>
          <w:ilvl w:val="1"/>
          <w:numId w:val="13"/>
        </w:numPr>
        <w:rPr>
          <w:rFonts w:cs="Arial"/>
          <w:color w:val="000000"/>
        </w:rPr>
      </w:pPr>
      <w:r>
        <w:rPr>
          <w:rFonts w:cs="Arial"/>
          <w:color w:val="000000"/>
        </w:rPr>
        <w:t>If DAV fails and DAV On Failure is set to ‘REJECT’, then exit immediately with rejection response</w:t>
      </w:r>
    </w:p>
    <w:p w:rsidR="003D49FF" w:rsidRDefault="003D49FF" w:rsidP="00B6458B">
      <w:pPr>
        <w:pStyle w:val="Listenabsatz"/>
        <w:numPr>
          <w:ilvl w:val="0"/>
          <w:numId w:val="13"/>
        </w:numPr>
        <w:rPr>
          <w:rFonts w:cs="Arial"/>
          <w:color w:val="000000"/>
        </w:rPr>
      </w:pPr>
      <w:r>
        <w:rPr>
          <w:rFonts w:cs="Arial"/>
          <w:color w:val="000000"/>
        </w:rPr>
        <w:t>If DAV On Failure is set to ‘APPROVE’ and the DAV Reason Code is a fail code (not 100), then:</w:t>
      </w:r>
    </w:p>
    <w:p w:rsidR="003D49FF" w:rsidRDefault="003D49FF" w:rsidP="00B6458B">
      <w:pPr>
        <w:pStyle w:val="Listenabsatz"/>
        <w:numPr>
          <w:ilvl w:val="1"/>
          <w:numId w:val="13"/>
        </w:numPr>
        <w:rPr>
          <w:rFonts w:cs="Arial"/>
          <w:color w:val="000000"/>
        </w:rPr>
      </w:pPr>
      <w:r>
        <w:rPr>
          <w:rFonts w:cs="Arial"/>
          <w:color w:val="000000"/>
        </w:rPr>
        <w:t>Exit immediately with declined or review response, as merchant defines</w:t>
      </w:r>
    </w:p>
    <w:p w:rsidR="003D49FF" w:rsidRDefault="003D49FF" w:rsidP="00B6458B">
      <w:pPr>
        <w:pStyle w:val="Listenabsatz"/>
        <w:numPr>
          <w:ilvl w:val="0"/>
          <w:numId w:val="13"/>
        </w:numPr>
        <w:rPr>
          <w:rFonts w:cs="Arial"/>
          <w:color w:val="000000"/>
        </w:rPr>
      </w:pPr>
      <w:r>
        <w:rPr>
          <w:rFonts w:cs="Arial"/>
          <w:color w:val="000000"/>
        </w:rPr>
        <w:t>Capture pertinent AVS information</w:t>
      </w:r>
    </w:p>
    <w:p w:rsidR="003D49FF" w:rsidRDefault="003D49FF" w:rsidP="00B6458B">
      <w:pPr>
        <w:pStyle w:val="Listenabsatz"/>
        <w:numPr>
          <w:ilvl w:val="0"/>
          <w:numId w:val="13"/>
        </w:numPr>
        <w:rPr>
          <w:rFonts w:cs="Arial"/>
          <w:color w:val="000000"/>
        </w:rPr>
      </w:pPr>
      <w:r>
        <w:rPr>
          <w:rFonts w:cs="Arial"/>
          <w:color w:val="000000"/>
        </w:rPr>
        <w:t>Validate authorization reason code and set co</w:t>
      </w:r>
      <w:r w:rsidR="00231909">
        <w:rPr>
          <w:rFonts w:cs="Arial"/>
          <w:color w:val="000000"/>
        </w:rPr>
        <w:t>rresponding end node, based on A</w:t>
      </w:r>
      <w:r>
        <w:rPr>
          <w:rFonts w:cs="Arial"/>
          <w:color w:val="000000"/>
        </w:rPr>
        <w:t>uth response code.</w:t>
      </w:r>
    </w:p>
    <w:p w:rsidR="003D49FF" w:rsidRDefault="003D49FF" w:rsidP="003D49FF">
      <w:pPr>
        <w:pStyle w:val="pbobodytext"/>
        <w:rPr>
          <w:rFonts w:ascii="Calibri" w:hAnsi="Calibri"/>
          <w:sz w:val="22"/>
          <w:szCs w:val="22"/>
        </w:rPr>
      </w:pPr>
    </w:p>
    <w:p w:rsidR="003D49FF" w:rsidRDefault="003D49FF" w:rsidP="003D49FF">
      <w:pPr>
        <w:pStyle w:val="pbobodytext"/>
        <w:rPr>
          <w:rFonts w:ascii="Calibri" w:hAnsi="Calibri"/>
          <w:sz w:val="22"/>
          <w:szCs w:val="22"/>
        </w:rPr>
      </w:pPr>
      <w:r>
        <w:rPr>
          <w:rFonts w:ascii="Calibri" w:hAnsi="Calibri"/>
          <w:sz w:val="22"/>
          <w:szCs w:val="22"/>
        </w:rPr>
        <w:t xml:space="preserve">The </w:t>
      </w:r>
      <w:r w:rsidR="00EB3F7D">
        <w:rPr>
          <w:rFonts w:ascii="Calibri" w:hAnsi="Calibri"/>
          <w:sz w:val="22"/>
          <w:szCs w:val="22"/>
        </w:rPr>
        <w:t>list of activities depicted in the following diagram takes</w:t>
      </w:r>
      <w:r>
        <w:rPr>
          <w:rFonts w:ascii="Calibri" w:hAnsi="Calibri"/>
          <w:sz w:val="22"/>
          <w:szCs w:val="22"/>
        </w:rPr>
        <w:t xml:space="preserve"> place when API request is made for an online credit card authorization: [</w:t>
      </w:r>
      <w:r>
        <w:rPr>
          <w:rFonts w:ascii="Calibri" w:hAnsi="Calibri"/>
          <w:b/>
          <w:sz w:val="22"/>
          <w:szCs w:val="22"/>
        </w:rPr>
        <w:t xml:space="preserve">Source, CyberSource Credit Card Service, </w:t>
      </w:r>
      <w:r w:rsidR="00EB3F7D">
        <w:rPr>
          <w:rFonts w:ascii="Calibri" w:hAnsi="Calibri"/>
          <w:b/>
          <w:sz w:val="22"/>
          <w:szCs w:val="22"/>
        </w:rPr>
        <w:t>and October</w:t>
      </w:r>
      <w:r>
        <w:rPr>
          <w:rFonts w:ascii="Calibri" w:hAnsi="Calibri"/>
          <w:b/>
          <w:sz w:val="22"/>
          <w:szCs w:val="22"/>
        </w:rPr>
        <w:t xml:space="preserve"> 2009</w:t>
      </w:r>
      <w:r>
        <w:rPr>
          <w:rFonts w:ascii="Calibri" w:hAnsi="Calibri"/>
          <w:sz w:val="22"/>
          <w:szCs w:val="22"/>
        </w:rPr>
        <w:t xml:space="preserve">] </w:t>
      </w:r>
    </w:p>
    <w:p w:rsidR="003D49FF" w:rsidRDefault="003D49FF" w:rsidP="003D49FF">
      <w:pPr>
        <w:pStyle w:val="pfifigure"/>
        <w:rPr>
          <w:rFonts w:ascii="Calibri" w:hAnsi="Calibri"/>
          <w:sz w:val="22"/>
          <w:szCs w:val="22"/>
        </w:rPr>
      </w:pPr>
      <w:r>
        <w:rPr>
          <w:rFonts w:ascii="Calibri" w:hAnsi="Calibri"/>
          <w:b/>
          <w:bCs/>
          <w:sz w:val="22"/>
          <w:szCs w:val="22"/>
        </w:rPr>
        <w:t xml:space="preserve">Figure 1 </w:t>
      </w:r>
      <w:r>
        <w:rPr>
          <w:rFonts w:ascii="Calibri" w:hAnsi="Calibri"/>
          <w:sz w:val="22"/>
          <w:szCs w:val="22"/>
        </w:rPr>
        <w:t>Processing an Online Authorization [</w:t>
      </w:r>
      <w:r>
        <w:rPr>
          <w:rFonts w:ascii="Calibri" w:hAnsi="Calibri"/>
          <w:b/>
          <w:sz w:val="22"/>
          <w:szCs w:val="22"/>
        </w:rPr>
        <w:t>Source, CyberSource Credit Card Service, October 2009</w:t>
      </w:r>
      <w:r>
        <w:rPr>
          <w:rFonts w:ascii="Calibri" w:hAnsi="Calibri"/>
          <w:sz w:val="22"/>
          <w:szCs w:val="22"/>
        </w:rPr>
        <w:t>]</w:t>
      </w:r>
    </w:p>
    <w:p w:rsidR="003D49FF" w:rsidRDefault="003D49FF" w:rsidP="003D49FF">
      <w:pPr>
        <w:rPr>
          <w:rFonts w:cs="Arial"/>
        </w:rPr>
      </w:pPr>
      <w:r>
        <w:rPr>
          <w:rFonts w:cs="Arial"/>
          <w:noProof/>
        </w:rPr>
        <w:lastRenderedPageBreak/>
        <w:drawing>
          <wp:inline distT="0" distB="0" distL="0" distR="0" wp14:anchorId="00A9DBDB" wp14:editId="0F640B32">
            <wp:extent cx="5048250" cy="1152525"/>
            <wp:effectExtent l="19050" t="0" r="0" b="0"/>
            <wp:docPr id="11" name="Picture 2" descr="http://apps.cybersource.com/library/documentation/dev_guides/CC_Svcs_SO_API/html/Resources/cc_auth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s.cybersource.com/library/documentation/dev_guides/CC_Svcs_SO_API/html/Resources/cc_auth_new.jpg"/>
                    <pic:cNvPicPr>
                      <a:picLocks noChangeAspect="1" noChangeArrowheads="1"/>
                    </pic:cNvPicPr>
                  </pic:nvPicPr>
                  <pic:blipFill>
                    <a:blip r:embed="rId16" cstate="print"/>
                    <a:srcRect/>
                    <a:stretch>
                      <a:fillRect/>
                    </a:stretch>
                  </pic:blipFill>
                  <pic:spPr bwMode="auto">
                    <a:xfrm>
                      <a:off x="0" y="0"/>
                      <a:ext cx="5048250" cy="1152525"/>
                    </a:xfrm>
                    <a:prstGeom prst="rect">
                      <a:avLst/>
                    </a:prstGeom>
                    <a:noFill/>
                    <a:ln w="9525">
                      <a:noFill/>
                      <a:miter lim="800000"/>
                      <a:headEnd/>
                      <a:tailEnd/>
                    </a:ln>
                  </pic:spPr>
                </pic:pic>
              </a:graphicData>
            </a:graphic>
          </wp:inline>
        </w:drawing>
      </w:r>
    </w:p>
    <w:p w:rsidR="003D49FF" w:rsidRDefault="003D49FF" w:rsidP="00B6458B">
      <w:pPr>
        <w:pStyle w:val="ps1steps1"/>
        <w:numPr>
          <w:ilvl w:val="0"/>
          <w:numId w:val="28"/>
        </w:numPr>
        <w:rPr>
          <w:rFonts w:ascii="Calibri" w:hAnsi="Calibri"/>
          <w:sz w:val="22"/>
          <w:szCs w:val="22"/>
        </w:rPr>
      </w:pPr>
      <w:r>
        <w:rPr>
          <w:rFonts w:ascii="Calibri" w:hAnsi="Calibri"/>
          <w:sz w:val="22"/>
          <w:szCs w:val="22"/>
        </w:rPr>
        <w:t>The customer places an order and provides the credit card number, the card expiration date, and other information about the card.</w:t>
      </w:r>
    </w:p>
    <w:p w:rsidR="003D49FF" w:rsidRDefault="003D49FF" w:rsidP="003D49FF">
      <w:pPr>
        <w:pStyle w:val="ps2steps11"/>
        <w:rPr>
          <w:rFonts w:ascii="Calibri" w:hAnsi="Calibri"/>
          <w:sz w:val="22"/>
          <w:szCs w:val="22"/>
        </w:rPr>
      </w:pPr>
      <w:r>
        <w:rPr>
          <w:rFonts w:ascii="Calibri" w:hAnsi="Calibri"/>
          <w:sz w:val="22"/>
          <w:szCs w:val="22"/>
        </w:rPr>
        <w:t>2   You send a request for authorization over a secure Internet connection. If the customer buys a digitally delivered product or service, you can request both the authorization and the capture at the same time. If the customer buys a physically fulfilled product, do not request the capture until you ship the product.</w:t>
      </w:r>
    </w:p>
    <w:p w:rsidR="003D49FF" w:rsidRDefault="003D49FF" w:rsidP="003D49FF">
      <w:pPr>
        <w:pStyle w:val="ps2steps11"/>
        <w:rPr>
          <w:rFonts w:ascii="Calibri" w:hAnsi="Calibri"/>
          <w:sz w:val="22"/>
          <w:szCs w:val="22"/>
        </w:rPr>
      </w:pPr>
      <w:r>
        <w:rPr>
          <w:rFonts w:ascii="Calibri" w:hAnsi="Calibri"/>
          <w:sz w:val="22"/>
          <w:szCs w:val="22"/>
        </w:rPr>
        <w:t xml:space="preserve">3   CyberSource validates the order information, </w:t>
      </w:r>
      <w:proofErr w:type="gramStart"/>
      <w:r>
        <w:rPr>
          <w:rFonts w:ascii="Calibri" w:hAnsi="Calibri"/>
          <w:sz w:val="22"/>
          <w:szCs w:val="22"/>
        </w:rPr>
        <w:t>then</w:t>
      </w:r>
      <w:proofErr w:type="gramEnd"/>
      <w:r>
        <w:rPr>
          <w:rFonts w:ascii="Calibri" w:hAnsi="Calibri"/>
          <w:sz w:val="22"/>
          <w:szCs w:val="22"/>
        </w:rPr>
        <w:t xml:space="preserve"> contacts your payment processor and requests authorization.</w:t>
      </w:r>
    </w:p>
    <w:p w:rsidR="003D49FF" w:rsidRDefault="003D49FF" w:rsidP="003D49FF">
      <w:pPr>
        <w:pStyle w:val="ps2steps11"/>
        <w:rPr>
          <w:rFonts w:ascii="Calibri" w:hAnsi="Calibri"/>
          <w:sz w:val="22"/>
          <w:szCs w:val="22"/>
        </w:rPr>
      </w:pPr>
      <w:r>
        <w:rPr>
          <w:rFonts w:ascii="Calibri" w:hAnsi="Calibri"/>
          <w:sz w:val="22"/>
          <w:szCs w:val="22"/>
        </w:rPr>
        <w:t>4   The processor sends the transaction to the card association, which routes it to the issuing bank for the customer’s credit card. Some card companies, including Discover and American Express, act as their own issuing banks.</w:t>
      </w:r>
    </w:p>
    <w:p w:rsidR="003D49FF" w:rsidRDefault="003D49FF" w:rsidP="003D49FF">
      <w:pPr>
        <w:pStyle w:val="ps2steps11"/>
        <w:rPr>
          <w:rFonts w:ascii="Calibri" w:hAnsi="Calibri"/>
          <w:sz w:val="22"/>
          <w:szCs w:val="22"/>
        </w:rPr>
      </w:pPr>
      <w:r>
        <w:rPr>
          <w:rFonts w:ascii="Calibri" w:hAnsi="Calibri"/>
          <w:sz w:val="22"/>
          <w:szCs w:val="22"/>
        </w:rPr>
        <w:t xml:space="preserve">5   The issuing bank approves or declines the request. Depending on the card type, the bank could also use the Address Verification Service (AVS) to determine whether the customer provided the correct billing address. For more information about AVS, refer to AVS service documents via the CyberSource Services Documentation at </w:t>
      </w:r>
      <w:hyperlink r:id="rId17" w:history="1">
        <w:r>
          <w:rPr>
            <w:rStyle w:val="Hyperlink"/>
            <w:rFonts w:ascii="Calibri" w:hAnsi="Calibri"/>
            <w:sz w:val="22"/>
            <w:szCs w:val="22"/>
          </w:rPr>
          <w:t>http://www.cybersource.com/support_center/support_documentation/services_documentation/payment.php</w:t>
        </w:r>
      </w:hyperlink>
      <w:r>
        <w:rPr>
          <w:rFonts w:ascii="Calibri" w:hAnsi="Calibri"/>
          <w:sz w:val="22"/>
          <w:szCs w:val="22"/>
        </w:rPr>
        <w:t xml:space="preserve"> or as described in this integration guide.</w:t>
      </w:r>
    </w:p>
    <w:p w:rsidR="003D49FF" w:rsidRDefault="003D49FF" w:rsidP="003D49FF">
      <w:pPr>
        <w:pStyle w:val="ps2steps11"/>
        <w:rPr>
          <w:rFonts w:ascii="Calibri" w:hAnsi="Calibri"/>
          <w:sz w:val="22"/>
          <w:szCs w:val="22"/>
        </w:rPr>
      </w:pPr>
      <w:r>
        <w:rPr>
          <w:rFonts w:ascii="Calibri" w:hAnsi="Calibri"/>
          <w:sz w:val="22"/>
          <w:szCs w:val="22"/>
        </w:rPr>
        <w:t xml:space="preserve">6   CyberSource runs its own tests, </w:t>
      </w:r>
      <w:r w:rsidR="005D2F4A">
        <w:rPr>
          <w:rFonts w:ascii="Calibri" w:hAnsi="Calibri"/>
          <w:sz w:val="22"/>
          <w:szCs w:val="22"/>
        </w:rPr>
        <w:t>and then</w:t>
      </w:r>
      <w:r>
        <w:rPr>
          <w:rFonts w:ascii="Calibri" w:hAnsi="Calibri"/>
          <w:sz w:val="22"/>
          <w:szCs w:val="22"/>
        </w:rPr>
        <w:t xml:space="preserve"> tells you if the authorization succeeded.</w:t>
      </w:r>
    </w:p>
    <w:p w:rsidR="003D49FF" w:rsidRDefault="003D49FF" w:rsidP="003D49FF">
      <w:pPr>
        <w:pStyle w:val="ps2steps11"/>
        <w:rPr>
          <w:rFonts w:ascii="Calibri" w:hAnsi="Calibri"/>
          <w:sz w:val="22"/>
          <w:szCs w:val="22"/>
        </w:rPr>
      </w:pPr>
      <w:r>
        <w:rPr>
          <w:rFonts w:ascii="Calibri" w:hAnsi="Calibri"/>
          <w:sz w:val="22"/>
          <w:szCs w:val="22"/>
        </w:rPr>
        <w:t>7   Response is sent back to the client.</w:t>
      </w:r>
    </w:p>
    <w:p w:rsidR="003D49FF" w:rsidRDefault="003D49FF" w:rsidP="003D49FF">
      <w:pPr>
        <w:pStyle w:val="Heading3"/>
      </w:pPr>
      <w:bookmarkStart w:id="12" w:name="_Toc368651121"/>
      <w:bookmarkStart w:id="13" w:name="_Toc416902350"/>
      <w:r>
        <w:t>Taxes</w:t>
      </w:r>
      <w:bookmarkEnd w:id="12"/>
      <w:bookmarkEnd w:id="13"/>
    </w:p>
    <w:p w:rsidR="003D49FF" w:rsidRDefault="003D49FF" w:rsidP="00EA699F">
      <w:pPr>
        <w:pStyle w:val="BodyText"/>
      </w:pPr>
      <w:r>
        <w:t>Online Customer adds Product(s) to Cart and proceeds to Checkout.</w:t>
      </w:r>
    </w:p>
    <w:p w:rsidR="003D49FF" w:rsidRDefault="003D49FF" w:rsidP="00EA699F">
      <w:pPr>
        <w:pStyle w:val="BodyText"/>
      </w:pPr>
      <w:r>
        <w:t>As soon as shipping information is entered and validated, taxes are updated to reflect current tax rates based on six basic criteria:</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Customer ship to address</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Merchant ship from address</w:t>
      </w:r>
    </w:p>
    <w:p w:rsidR="003D49FF" w:rsidRDefault="003D49FF" w:rsidP="00B6458B">
      <w:pPr>
        <w:pStyle w:val="Listenabsatz"/>
        <w:numPr>
          <w:ilvl w:val="0"/>
          <w:numId w:val="22"/>
        </w:numPr>
        <w:autoSpaceDE w:val="0"/>
        <w:autoSpaceDN w:val="0"/>
        <w:adjustRightInd w:val="0"/>
        <w:rPr>
          <w:rFonts w:cs="Palatino-Roman"/>
        </w:rPr>
      </w:pPr>
      <w:r>
        <w:rPr>
          <w:rFonts w:cs="Palatino-Roman"/>
        </w:rPr>
        <w:t>Merchant point of order origin (POO)</w:t>
      </w:r>
    </w:p>
    <w:p w:rsidR="003D49FF" w:rsidRDefault="003D49FF" w:rsidP="00B6458B">
      <w:pPr>
        <w:pStyle w:val="Listenabsatz"/>
        <w:numPr>
          <w:ilvl w:val="0"/>
          <w:numId w:val="22"/>
        </w:numPr>
        <w:autoSpaceDE w:val="0"/>
        <w:autoSpaceDN w:val="0"/>
        <w:adjustRightInd w:val="0"/>
        <w:rPr>
          <w:rFonts w:cs="Palatino-Roman"/>
        </w:rPr>
      </w:pPr>
      <w:r>
        <w:rPr>
          <w:rFonts w:cs="Palatino-Roman"/>
        </w:rPr>
        <w:lastRenderedPageBreak/>
        <w:t>Merchant point of order acceptance (POA)</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Product code</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Merchant nexus</w:t>
      </w:r>
    </w:p>
    <w:p w:rsidR="003D49FF" w:rsidRDefault="003D49FF" w:rsidP="003D49FF">
      <w:pPr>
        <w:autoSpaceDE w:val="0"/>
        <w:autoSpaceDN w:val="0"/>
        <w:adjustRightInd w:val="0"/>
        <w:rPr>
          <w:rFonts w:cs="Palatino-Bold"/>
          <w:bCs/>
        </w:rPr>
      </w:pPr>
    </w:p>
    <w:p w:rsidR="003D49FF" w:rsidRDefault="003D49FF" w:rsidP="003D49FF">
      <w:pPr>
        <w:autoSpaceDE w:val="0"/>
        <w:autoSpaceDN w:val="0"/>
        <w:adjustRightInd w:val="0"/>
        <w:rPr>
          <w:rFonts w:cs="Palatino-Bold"/>
          <w:bCs/>
        </w:rPr>
      </w:pPr>
      <w:r>
        <w:rPr>
          <w:rFonts w:cs="Palatino-Bold"/>
          <w:bCs/>
        </w:rPr>
        <w:t>Product information is provided on an individual line item basis and all merchant/request IDs are captured for future reference.  When the customer enters in shipping information, the Tax Service is called to calculate taxes.</w:t>
      </w:r>
    </w:p>
    <w:p w:rsidR="003D49FF" w:rsidRDefault="003D49FF" w:rsidP="003D49FF">
      <w:pPr>
        <w:autoSpaceDE w:val="0"/>
        <w:autoSpaceDN w:val="0"/>
        <w:adjustRightInd w:val="0"/>
        <w:rPr>
          <w:rFonts w:cs="Palatino-Bold"/>
          <w:bCs/>
        </w:rPr>
      </w:pPr>
    </w:p>
    <w:p w:rsidR="003D49FF" w:rsidRDefault="003D49FF" w:rsidP="003D49FF">
      <w:pPr>
        <w:pStyle w:val="Heading3"/>
      </w:pPr>
      <w:bookmarkStart w:id="14" w:name="_Toc368651122"/>
      <w:bookmarkStart w:id="15" w:name="_Toc416902351"/>
      <w:r>
        <w:t>Address Verification Service (AVS)</w:t>
      </w:r>
      <w:bookmarkEnd w:id="14"/>
      <w:bookmarkEnd w:id="15"/>
    </w:p>
    <w:p w:rsidR="003D49FF" w:rsidRDefault="003D49FF" w:rsidP="003D49FF">
      <w:pPr>
        <w:shd w:val="clear" w:color="auto" w:fill="FFFFFF"/>
        <w:spacing w:after="150"/>
        <w:rPr>
          <w:rFonts w:cs="Arial"/>
          <w:color w:val="000000"/>
        </w:rPr>
      </w:pPr>
      <w:r>
        <w:rPr>
          <w:rFonts w:cs="Arial"/>
          <w:color w:val="000000"/>
        </w:rPr>
        <w:t>AVS does not exist as a stand-alone callable service.  Please refer to the Credit Card Authorization Service walkthrough for high level walkthrough.</w:t>
      </w:r>
    </w:p>
    <w:p w:rsidR="003D49FF" w:rsidRDefault="003D49FF" w:rsidP="003D49FF">
      <w:pPr>
        <w:shd w:val="clear" w:color="auto" w:fill="FFFFFF"/>
        <w:spacing w:after="150"/>
        <w:rPr>
          <w:rFonts w:cs="Arial"/>
          <w:color w:val="000000"/>
        </w:rPr>
      </w:pPr>
    </w:p>
    <w:p w:rsidR="003D49FF" w:rsidRDefault="003D49FF" w:rsidP="003D49FF">
      <w:pPr>
        <w:pStyle w:val="Heading3"/>
      </w:pPr>
      <w:bookmarkStart w:id="16" w:name="_Toc368651123"/>
      <w:bookmarkStart w:id="17" w:name="_Toc416902352"/>
      <w:r>
        <w:t>Delivery Address Verification Service (DAV)</w:t>
      </w:r>
      <w:bookmarkEnd w:id="16"/>
      <w:bookmarkEnd w:id="17"/>
    </w:p>
    <w:p w:rsidR="003D49FF" w:rsidRDefault="003D49FF" w:rsidP="003D49FF">
      <w:pPr>
        <w:shd w:val="clear" w:color="auto" w:fill="FFFFFF"/>
        <w:spacing w:after="150"/>
        <w:rPr>
          <w:rFonts w:cs="Arial"/>
          <w:color w:val="000000"/>
        </w:rPr>
      </w:pPr>
      <w:r>
        <w:rPr>
          <w:rFonts w:cs="Arial"/>
          <w:color w:val="000000"/>
        </w:rPr>
        <w:t xml:space="preserve">DAV service may be run as a stand-alone callable service, as well as be performed as a part of other services.  Please refer to Credit Card Authorization Service for more information regarding the DAV service, as an integral part of payment auth.  </w:t>
      </w:r>
    </w:p>
    <w:p w:rsidR="003D49FF" w:rsidRDefault="003D49FF" w:rsidP="003D49FF">
      <w:pPr>
        <w:shd w:val="clear" w:color="auto" w:fill="FFFFFF"/>
        <w:spacing w:after="150"/>
        <w:rPr>
          <w:rFonts w:cs="Arial"/>
          <w:color w:val="000000"/>
        </w:rPr>
      </w:pPr>
      <w:r>
        <w:rPr>
          <w:rFonts w:cs="Arial"/>
          <w:color w:val="000000"/>
        </w:rPr>
        <w:t>As a stand-alone service, the process is defined as:</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Customer enters shipping information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Shipping information passes client-side validation (required elements filled in)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Shipping information passes basic server-side validation (syntactically correct)</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Request is made to CyberSource DAV Service</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Response returns </w:t>
      </w:r>
      <w:proofErr w:type="spellStart"/>
      <w:r>
        <w:rPr>
          <w:rFonts w:cs="Arial"/>
          <w:color w:val="000000"/>
        </w:rPr>
        <w:t>DAVReasonCode</w:t>
      </w:r>
      <w:proofErr w:type="spellEnd"/>
      <w:r>
        <w:rPr>
          <w:rFonts w:cs="Arial"/>
          <w:color w:val="000000"/>
        </w:rPr>
        <w:t xml:space="preserve"> (100=Success)</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End node returns either: authorized, declined or error (authorized==success, declined==failure)</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Captured validation information is extracted from pipeline dictionary to present user with choices to correct problems, confirm “standardized” formatting or try again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If service is successful, allow </w:t>
      </w:r>
      <w:r w:rsidR="00EB3F7D">
        <w:rPr>
          <w:rFonts w:cs="Arial"/>
          <w:color w:val="000000"/>
        </w:rPr>
        <w:t>Shipping Address</w:t>
      </w:r>
      <w:r>
        <w:rPr>
          <w:rFonts w:cs="Arial"/>
          <w:color w:val="000000"/>
        </w:rPr>
        <w:t xml:space="preserve"> save operation to continue</w:t>
      </w:r>
    </w:p>
    <w:p w:rsidR="003D49FF" w:rsidRDefault="003D49FF" w:rsidP="003D49FF">
      <w:pPr>
        <w:pStyle w:val="Heading3"/>
      </w:pPr>
      <w:bookmarkStart w:id="18" w:name="_Toc368651124"/>
      <w:bookmarkStart w:id="19" w:name="_Toc416902353"/>
      <w:r>
        <w:t>Bill Me Later (BML)</w:t>
      </w:r>
      <w:bookmarkEnd w:id="18"/>
      <w:bookmarkEnd w:id="19"/>
    </w:p>
    <w:p w:rsidR="003D49FF" w:rsidRDefault="003D49FF" w:rsidP="003D49FF">
      <w:pPr>
        <w:shd w:val="clear" w:color="auto" w:fill="FFFFFF"/>
        <w:spacing w:after="150"/>
        <w:rPr>
          <w:rFonts w:cs="Arial"/>
          <w:color w:val="000000"/>
        </w:rPr>
      </w:pPr>
      <w:r>
        <w:rPr>
          <w:rFonts w:cs="Arial"/>
          <w:color w:val="000000"/>
        </w:rPr>
        <w:t xml:space="preserve">A customer selects Bill Me Later during the checkout process at your site, similar to selecting the option to pay via Visa or MasterCard.  </w:t>
      </w:r>
    </w:p>
    <w:p w:rsidR="003D49FF" w:rsidRDefault="003D49FF" w:rsidP="003D49FF">
      <w:pPr>
        <w:spacing w:before="100" w:beforeAutospacing="1" w:after="100" w:afterAutospacing="1"/>
        <w:rPr>
          <w:rFonts w:cs="Arial"/>
          <w:color w:val="000000"/>
        </w:rPr>
      </w:pPr>
      <w:r>
        <w:rPr>
          <w:rFonts w:cs="Arial"/>
          <w:color w:val="000000"/>
        </w:rPr>
        <w:t xml:space="preserve">To request a Bill Me Later authorization, Demandware pipeline sends a request for a credit card authorization but instead of including a credit card number in the request, send the customer’s Bill Me Later account number set in the custom preferences. </w:t>
      </w:r>
    </w:p>
    <w:p w:rsidR="003D49FF" w:rsidRDefault="003D49FF" w:rsidP="003D49FF">
      <w:pPr>
        <w:spacing w:before="100" w:beforeAutospacing="1" w:after="100" w:afterAutospacing="1"/>
        <w:rPr>
          <w:rFonts w:cs="Arial"/>
          <w:color w:val="000000"/>
        </w:rPr>
      </w:pPr>
      <w:r>
        <w:rPr>
          <w:rFonts w:cs="Arial"/>
          <w:color w:val="000000"/>
        </w:rPr>
        <w:lastRenderedPageBreak/>
        <w:t xml:space="preserve">To bill the customer, send a request for a credit card capture. No additional capture request fields are required for a Bill Me Later capture, unless you are processing multiple captures. </w:t>
      </w:r>
    </w:p>
    <w:p w:rsidR="003D49FF" w:rsidRDefault="003D49FF" w:rsidP="003D49FF">
      <w:pPr>
        <w:pStyle w:val="pbobodytext"/>
        <w:rPr>
          <w:rFonts w:ascii="Calibri" w:hAnsi="Calibri"/>
          <w:sz w:val="22"/>
          <w:szCs w:val="22"/>
        </w:rPr>
      </w:pPr>
      <w:r>
        <w:rPr>
          <w:rFonts w:ascii="Calibri" w:hAnsi="Calibri"/>
          <w:sz w:val="22"/>
          <w:szCs w:val="22"/>
        </w:rPr>
        <w:t xml:space="preserve">The Bill Me Later authorization service pipeline allows storefront application to request for credit authorization for the total order amount through the Bill Me Later. </w:t>
      </w:r>
    </w:p>
    <w:p w:rsidR="003D49FF" w:rsidRDefault="003D49FF" w:rsidP="003D49FF">
      <w:pPr>
        <w:rPr>
          <w:rFonts w:cs="Arial"/>
          <w:color w:val="000000"/>
        </w:rPr>
      </w:pPr>
      <w:r>
        <w:rPr>
          <w:rFonts w:cs="Arial"/>
          <w:color w:val="000000"/>
        </w:rPr>
        <w:t>The Demandware Cybersource–</w:t>
      </w:r>
      <w:proofErr w:type="spellStart"/>
      <w:r>
        <w:rPr>
          <w:rFonts w:cs="Arial"/>
          <w:color w:val="000000"/>
        </w:rPr>
        <w:t>AuthorizeBML</w:t>
      </w:r>
      <w:proofErr w:type="spellEnd"/>
      <w:r>
        <w:rPr>
          <w:rFonts w:cs="Arial"/>
          <w:color w:val="000000"/>
        </w:rPr>
        <w:t xml:space="preserve"> pipeline populates the authorization request with ship-to, bill-to, credit card data, and purchase total data from the basket and invokes the authorization web service call using CyberSource web service API.  </w:t>
      </w:r>
    </w:p>
    <w:p w:rsidR="003D49FF" w:rsidRDefault="003D49FF" w:rsidP="003D49FF">
      <w:pPr>
        <w:shd w:val="clear" w:color="auto" w:fill="FFFFFF"/>
        <w:spacing w:after="150"/>
        <w:rPr>
          <w:rFonts w:cs="Arial"/>
          <w:color w:val="000000"/>
        </w:rPr>
      </w:pPr>
      <w:r>
        <w:rPr>
          <w:rFonts w:cs="Arial"/>
          <w:color w:val="000000"/>
        </w:rPr>
        <w:t>Bill Me Later authorization sequence process:</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If it is the first time a customer has used Bill Me Later, they are presented with terms and conditions and asked for date of birth and last 4 digits of social security number.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Once terms are agreed to, checkout continues as usual.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A real-time credit decision is made and the consumer is notified within 3-5 seconds.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On subsequent purchases, the customer simply chooses Bill Me </w:t>
      </w:r>
      <w:r w:rsidR="00EB3F7D">
        <w:rPr>
          <w:rFonts w:cs="Arial"/>
          <w:color w:val="000000"/>
        </w:rPr>
        <w:t>later</w:t>
      </w:r>
      <w:r>
        <w:rPr>
          <w:rFonts w:cs="Arial"/>
          <w:color w:val="000000"/>
        </w:rPr>
        <w:t xml:space="preserve">, a real-time credit decision is made and the customer is notified within 3-5 seconds.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In rare circumstances, additional verification steps are applied.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After completion of the first purchase a welcome email is sent by Bill Me Later. This email contains a secure link for login to the self-service website, as well as a user ID for the customer.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Your customer typically receives a bill (sent by Bill Me Later, Inc.) in their mailbox within fifteen days of the settlement posting to the customer</w:t>
      </w:r>
      <w:r w:rsidR="00C5387E">
        <w:rPr>
          <w:rFonts w:cs="Arial"/>
          <w:color w:val="000000"/>
        </w:rPr>
        <w:t>’</w:t>
      </w:r>
      <w:r>
        <w:rPr>
          <w:rFonts w:cs="Arial"/>
          <w:color w:val="000000"/>
        </w:rPr>
        <w:t xml:space="preserve">s account. The due date for this bill is 25 days from the date the bill is rendered.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You submit the transaction for settlement upon shipment of goods or rendering the service—just as you do with a credit card purchase. Funding is received within the same timeframe as that of a purchase made with a credit card.</w:t>
      </w:r>
    </w:p>
    <w:p w:rsidR="003D49FF" w:rsidRDefault="003D49FF" w:rsidP="003D49FF">
      <w:pPr>
        <w:pStyle w:val="Heading3"/>
      </w:pPr>
      <w:bookmarkStart w:id="20" w:name="_Toc368651125"/>
      <w:bookmarkStart w:id="21" w:name="_Toc416902354"/>
      <w:r>
        <w:t>Decision Manager</w:t>
      </w:r>
      <w:bookmarkEnd w:id="20"/>
      <w:bookmarkEnd w:id="21"/>
    </w:p>
    <w:p w:rsidR="003D49FF" w:rsidRDefault="003D49FF" w:rsidP="00EA699F">
      <w:pPr>
        <w:pStyle w:val="BodyText"/>
      </w:pPr>
      <w:r>
        <w:t xml:space="preserve">The </w:t>
      </w:r>
      <w:r w:rsidR="00415BCC">
        <w:t>CyberSource</w:t>
      </w:r>
      <w:r>
        <w:t xml:space="preserve"> Decision Manager provides Merchant and ability to set business rules, provide case management, and Reporting.  </w:t>
      </w:r>
    </w:p>
    <w:p w:rsidR="003D49FF" w:rsidRDefault="003D49FF" w:rsidP="00EA699F">
      <w:pPr>
        <w:pStyle w:val="BodyText"/>
      </w:pPr>
      <w:r>
        <w:t xml:space="preserve">The CyberSource Decision Manager Business rule engine allows Merchant to analyze the order data based on predefined or custom rules. The business rules can be set by orders, by category, or by SKU.  </w:t>
      </w:r>
    </w:p>
    <w:p w:rsidR="003D49FF" w:rsidRDefault="003D49FF" w:rsidP="00EA699F">
      <w:pPr>
        <w:pStyle w:val="BodyText"/>
      </w:pPr>
      <w:r>
        <w:t xml:space="preserve">The Demandware CyberSource Cartridge pipeline processes incoming Decision Manager Request and set contained orders to the new decision made through the decision manager. </w:t>
      </w:r>
    </w:p>
    <w:p w:rsidR="003D49FF" w:rsidRPr="00920F71" w:rsidRDefault="001C2F58" w:rsidP="00EA699F">
      <w:pPr>
        <w:pStyle w:val="BodyText"/>
      </w:pPr>
      <w:r w:rsidRPr="001C2F58">
        <w:t>NOTE: Make the pipeline Cybersource-</w:t>
      </w:r>
      <w:proofErr w:type="spellStart"/>
      <w:r w:rsidRPr="001C2F58">
        <w:t>NewDecision</w:t>
      </w:r>
      <w:proofErr w:type="spellEnd"/>
      <w:r w:rsidRPr="001C2F58">
        <w:t xml:space="preserve"> as public before u</w:t>
      </w:r>
      <w:r w:rsidR="00920F71">
        <w:t>sing in production environment.</w:t>
      </w:r>
    </w:p>
    <w:p w:rsidR="003D49FF" w:rsidRPr="00920F71" w:rsidRDefault="003D49FF" w:rsidP="00EA699F">
      <w:pPr>
        <w:pStyle w:val="BodyText"/>
      </w:pPr>
      <w:r w:rsidRPr="00920F71">
        <w:t>Entry point into Demandware pipeline:</w:t>
      </w:r>
    </w:p>
    <w:p w:rsidR="003D49FF" w:rsidRPr="00920F71" w:rsidRDefault="00771620" w:rsidP="00EA699F">
      <w:pPr>
        <w:pStyle w:val="BodyText"/>
      </w:pPr>
      <w:hyperlink w:history="1">
        <w:r w:rsidR="003D49FF" w:rsidRPr="00920F71">
          <w:t>http://&lt;sandbox</w:t>
        </w:r>
      </w:hyperlink>
      <w:r w:rsidR="003D49FF" w:rsidRPr="00920F71">
        <w:t>name&gt;/on/demandware.store/Sites-&lt;store&gt;-Site/default/Cybersource-</w:t>
      </w:r>
      <w:r w:rsidR="003D49FF" w:rsidRPr="00920F71">
        <w:lastRenderedPageBreak/>
        <w:t>NewDecision?content=&lt;xml content&gt;</w:t>
      </w:r>
    </w:p>
    <w:p w:rsidR="003D49FF" w:rsidRPr="00920F71" w:rsidRDefault="003D49FF" w:rsidP="00EA699F">
      <w:pPr>
        <w:pStyle w:val="BodyText"/>
      </w:pPr>
      <w:r w:rsidRPr="00920F71">
        <w:t xml:space="preserve">Sample incoming reviewed order status update xml file </w:t>
      </w:r>
    </w:p>
    <w:p w:rsidR="003D49FF" w:rsidRDefault="003D49FF" w:rsidP="003D49FF">
      <w:pPr>
        <w:autoSpaceDE w:val="0"/>
        <w:autoSpaceDN w:val="0"/>
        <w:adjustRightInd w:val="0"/>
        <w:rPr>
          <w:rFonts w:ascii="Courier New" w:hAnsi="Courier New" w:cs="Courier New"/>
          <w:color w:val="3F7F5F"/>
          <w:sz w:val="20"/>
          <w:szCs w:val="20"/>
        </w:rPr>
      </w:pPr>
    </w:p>
    <w:p w:rsidR="00920F71" w:rsidRDefault="003D49FF" w:rsidP="003D49FF">
      <w:pPr>
        <w:autoSpaceDE w:val="0"/>
        <w:autoSpaceDN w:val="0"/>
        <w:adjustRightInd w:val="0"/>
        <w:rPr>
          <w:color w:val="3F7F5F"/>
          <w:sz w:val="18"/>
          <w:szCs w:val="18"/>
        </w:rPr>
      </w:pPr>
      <w:proofErr w:type="gramStart"/>
      <w:r>
        <w:rPr>
          <w:color w:val="3F7F5F"/>
          <w:sz w:val="18"/>
          <w:szCs w:val="18"/>
        </w:rPr>
        <w:t>&lt;?xml</w:t>
      </w:r>
      <w:proofErr w:type="gramEnd"/>
      <w:r>
        <w:rPr>
          <w:color w:val="3F7F5F"/>
          <w:sz w:val="18"/>
          <w:szCs w:val="18"/>
        </w:rPr>
        <w:t>%20version=</w:t>
      </w:r>
      <w:r w:rsidR="00C5387E">
        <w:rPr>
          <w:color w:val="3F7F5F"/>
          <w:sz w:val="18"/>
          <w:szCs w:val="18"/>
        </w:rPr>
        <w:t>”</w:t>
      </w:r>
      <w:r>
        <w:rPr>
          <w:color w:val="3F7F5F"/>
          <w:sz w:val="18"/>
          <w:szCs w:val="18"/>
        </w:rPr>
        <w:t>1.0</w:t>
      </w:r>
      <w:r w:rsidR="00C5387E">
        <w:rPr>
          <w:color w:val="3F7F5F"/>
          <w:sz w:val="18"/>
          <w:szCs w:val="18"/>
        </w:rPr>
        <w:t>”</w:t>
      </w:r>
      <w:r>
        <w:rPr>
          <w:color w:val="3F7F5F"/>
          <w:sz w:val="18"/>
          <w:szCs w:val="18"/>
        </w:rPr>
        <w:t>%20encoding=</w:t>
      </w:r>
      <w:r w:rsidR="00C5387E">
        <w:rPr>
          <w:color w:val="3F7F5F"/>
          <w:sz w:val="18"/>
          <w:szCs w:val="18"/>
        </w:rPr>
        <w:t>”</w:t>
      </w:r>
      <w:r>
        <w:rPr>
          <w:color w:val="3F7F5F"/>
          <w:sz w:val="18"/>
          <w:szCs w:val="18"/>
        </w:rPr>
        <w:t>utf-8</w:t>
      </w:r>
      <w:r w:rsidR="00C5387E">
        <w:rPr>
          <w:color w:val="3F7F5F"/>
          <w:sz w:val="18"/>
          <w:szCs w:val="18"/>
        </w:rPr>
        <w:t>”</w:t>
      </w:r>
      <w:r w:rsidR="00920F71">
        <w:rPr>
          <w:color w:val="3F7F5F"/>
          <w:sz w:val="18"/>
          <w:szCs w:val="18"/>
        </w:rPr>
        <w:t>?&gt;</w:t>
      </w:r>
    </w:p>
    <w:p w:rsidR="003D49FF" w:rsidRDefault="003D49FF" w:rsidP="003D49FF">
      <w:pPr>
        <w:autoSpaceDE w:val="0"/>
        <w:autoSpaceDN w:val="0"/>
        <w:adjustRightInd w:val="0"/>
        <w:rPr>
          <w:color w:val="3F7F5F"/>
          <w:sz w:val="18"/>
          <w:szCs w:val="18"/>
        </w:rPr>
      </w:pPr>
      <w:proofErr w:type="gramStart"/>
      <w:r>
        <w:rPr>
          <w:color w:val="3F7F5F"/>
          <w:sz w:val="18"/>
          <w:szCs w:val="18"/>
        </w:rPr>
        <w:t>&lt;!</w:t>
      </w:r>
      <w:proofErr w:type="spellStart"/>
      <w:r>
        <w:rPr>
          <w:color w:val="3F7F5F"/>
          <w:sz w:val="18"/>
          <w:szCs w:val="18"/>
        </w:rPr>
        <w:t>DOCTYPECaseManagementOrderStatus</w:t>
      </w:r>
      <w:proofErr w:type="spellEnd"/>
      <w:proofErr w:type="gramEnd"/>
      <w:r>
        <w:rPr>
          <w:color w:val="3F7F5F"/>
          <w:sz w:val="18"/>
          <w:szCs w:val="18"/>
        </w:rPr>
        <w:t xml:space="preserve"> SYSTEM </w:t>
      </w:r>
      <w:r w:rsidR="00C5387E">
        <w:rPr>
          <w:color w:val="3F7F5F"/>
          <w:sz w:val="18"/>
          <w:szCs w:val="18"/>
        </w:rPr>
        <w:t>“</w:t>
      </w:r>
      <w:r>
        <w:rPr>
          <w:color w:val="3F7F5F"/>
          <w:sz w:val="18"/>
          <w:szCs w:val="18"/>
        </w:rPr>
        <w:t>https://ebctest.cybersource.com/ebctest/reports/dtd/cmorderstatus_1_1.dtd</w:t>
      </w:r>
      <w:r w:rsidR="00C5387E">
        <w:rPr>
          <w:color w:val="3F7F5F"/>
          <w:sz w:val="18"/>
          <w:szCs w:val="18"/>
        </w:rPr>
        <w:t>”</w:t>
      </w:r>
      <w:r>
        <w:rPr>
          <w:color w:val="3F7F5F"/>
          <w:sz w:val="18"/>
          <w:szCs w:val="18"/>
        </w:rPr>
        <w:t>&gt;</w:t>
      </w:r>
    </w:p>
    <w:p w:rsidR="003D49FF" w:rsidRDefault="003D49FF" w:rsidP="003D49FF">
      <w:pPr>
        <w:autoSpaceDE w:val="0"/>
        <w:autoSpaceDN w:val="0"/>
        <w:adjustRightInd w:val="0"/>
        <w:rPr>
          <w:color w:val="3F7F5F"/>
          <w:sz w:val="18"/>
          <w:szCs w:val="18"/>
        </w:rPr>
      </w:pPr>
      <w:r>
        <w:rPr>
          <w:color w:val="3F7F5F"/>
          <w:sz w:val="18"/>
          <w:szCs w:val="18"/>
        </w:rPr>
        <w:t>&lt;</w:t>
      </w:r>
      <w:proofErr w:type="spellStart"/>
      <w:r>
        <w:rPr>
          <w:color w:val="3F7F5F"/>
          <w:sz w:val="18"/>
          <w:szCs w:val="18"/>
        </w:rPr>
        <w:t>CaseManagementOrderStatus</w:t>
      </w:r>
      <w:proofErr w:type="spellEnd"/>
    </w:p>
    <w:p w:rsidR="003D49FF" w:rsidRDefault="003D49FF" w:rsidP="003D49FF">
      <w:pPr>
        <w:autoSpaceDE w:val="0"/>
        <w:autoSpaceDN w:val="0"/>
        <w:adjustRightInd w:val="0"/>
        <w:ind w:firstLine="720"/>
        <w:rPr>
          <w:color w:val="3F7F5F"/>
          <w:sz w:val="18"/>
          <w:szCs w:val="18"/>
        </w:rPr>
      </w:pPr>
      <w:r>
        <w:rPr>
          <w:color w:val="3F7F5F"/>
          <w:sz w:val="18"/>
          <w:szCs w:val="18"/>
        </w:rPr>
        <w:t>MerchantID=</w:t>
      </w:r>
      <w:r w:rsidR="00C5387E">
        <w:rPr>
          <w:color w:val="3F7F5F"/>
          <w:sz w:val="18"/>
          <w:szCs w:val="18"/>
        </w:rPr>
        <w:t>”</w:t>
      </w:r>
      <w:proofErr w:type="spellStart"/>
      <w:r>
        <w:rPr>
          <w:color w:val="3F7F5F"/>
          <w:sz w:val="18"/>
          <w:szCs w:val="18"/>
        </w:rPr>
        <w:t>sample_merchant</w:t>
      </w:r>
      <w:proofErr w:type="spellEnd"/>
      <w:r w:rsidR="00C5387E">
        <w:rPr>
          <w:color w:val="3F7F5F"/>
          <w:sz w:val="18"/>
          <w:szCs w:val="18"/>
        </w:rPr>
        <w:t>”</w:t>
      </w:r>
    </w:p>
    <w:p w:rsidR="003D49FF" w:rsidRDefault="003D49FF" w:rsidP="003D49FF">
      <w:pPr>
        <w:autoSpaceDE w:val="0"/>
        <w:autoSpaceDN w:val="0"/>
        <w:adjustRightInd w:val="0"/>
        <w:ind w:firstLine="720"/>
        <w:rPr>
          <w:color w:val="3F7F5F"/>
          <w:sz w:val="18"/>
          <w:szCs w:val="18"/>
        </w:rPr>
      </w:pPr>
      <w:r>
        <w:rPr>
          <w:color w:val="3F7F5F"/>
          <w:sz w:val="18"/>
          <w:szCs w:val="18"/>
        </w:rPr>
        <w:t>Name=</w:t>
      </w:r>
      <w:r w:rsidR="00C5387E">
        <w:rPr>
          <w:color w:val="3F7F5F"/>
          <w:sz w:val="18"/>
          <w:szCs w:val="18"/>
        </w:rPr>
        <w:t>”</w:t>
      </w:r>
      <w:r>
        <w:rPr>
          <w:color w:val="3F7F5F"/>
          <w:sz w:val="18"/>
          <w:szCs w:val="18"/>
        </w:rPr>
        <w:t>Case Management Order Status</w:t>
      </w:r>
      <w:r w:rsidR="00C5387E">
        <w:rPr>
          <w:color w:val="3F7F5F"/>
          <w:sz w:val="18"/>
          <w:szCs w:val="18"/>
        </w:rPr>
        <w:t>”</w:t>
      </w:r>
    </w:p>
    <w:p w:rsidR="003D49FF" w:rsidRDefault="003D49FF" w:rsidP="003D49FF">
      <w:pPr>
        <w:autoSpaceDE w:val="0"/>
        <w:autoSpaceDN w:val="0"/>
        <w:adjustRightInd w:val="0"/>
        <w:ind w:firstLine="720"/>
        <w:rPr>
          <w:color w:val="3F7F5F"/>
          <w:sz w:val="18"/>
          <w:szCs w:val="18"/>
        </w:rPr>
      </w:pPr>
      <w:r>
        <w:rPr>
          <w:color w:val="3F7F5F"/>
          <w:sz w:val="18"/>
          <w:szCs w:val="18"/>
        </w:rPr>
        <w:t>Date=</w:t>
      </w:r>
      <w:r w:rsidR="00C5387E">
        <w:rPr>
          <w:color w:val="3F7F5F"/>
          <w:sz w:val="18"/>
          <w:szCs w:val="18"/>
        </w:rPr>
        <w:t>”</w:t>
      </w:r>
      <w:r>
        <w:rPr>
          <w:color w:val="3F7F5F"/>
          <w:sz w:val="18"/>
          <w:szCs w:val="18"/>
        </w:rPr>
        <w:t>2008-12-18 12:22:09 GMT</w:t>
      </w:r>
      <w:r w:rsidR="00C5387E">
        <w:rPr>
          <w:color w:val="3F7F5F"/>
          <w:sz w:val="18"/>
          <w:szCs w:val="18"/>
        </w:rPr>
        <w:t>”</w:t>
      </w:r>
    </w:p>
    <w:p w:rsidR="003D49FF" w:rsidRDefault="003D49FF" w:rsidP="003D49FF">
      <w:pPr>
        <w:autoSpaceDE w:val="0"/>
        <w:autoSpaceDN w:val="0"/>
        <w:adjustRightInd w:val="0"/>
        <w:ind w:firstLine="720"/>
        <w:rPr>
          <w:color w:val="3F7F5F"/>
          <w:sz w:val="18"/>
          <w:szCs w:val="18"/>
        </w:rPr>
      </w:pPr>
      <w:r>
        <w:rPr>
          <w:color w:val="3F7F5F"/>
          <w:sz w:val="18"/>
          <w:szCs w:val="18"/>
        </w:rPr>
        <w:t>Version=</w:t>
      </w:r>
      <w:r w:rsidR="00C5387E">
        <w:rPr>
          <w:color w:val="3F7F5F"/>
          <w:sz w:val="18"/>
          <w:szCs w:val="18"/>
        </w:rPr>
        <w:t>”</w:t>
      </w:r>
      <w:r>
        <w:rPr>
          <w:color w:val="3F7F5F"/>
          <w:sz w:val="18"/>
          <w:szCs w:val="18"/>
        </w:rPr>
        <w:t>1.1</w:t>
      </w:r>
      <w:r w:rsidR="00C5387E">
        <w:rPr>
          <w:color w:val="3F7F5F"/>
          <w:sz w:val="18"/>
          <w:szCs w:val="18"/>
        </w:rPr>
        <w:t>”</w:t>
      </w:r>
    </w:p>
    <w:p w:rsidR="003D49FF" w:rsidRDefault="003D49FF" w:rsidP="003D49FF">
      <w:pPr>
        <w:autoSpaceDE w:val="0"/>
        <w:autoSpaceDN w:val="0"/>
        <w:adjustRightInd w:val="0"/>
        <w:ind w:firstLine="720"/>
        <w:rPr>
          <w:color w:val="3F7F5F"/>
          <w:sz w:val="18"/>
          <w:szCs w:val="18"/>
        </w:rPr>
      </w:pPr>
      <w:proofErr w:type="spellStart"/>
      <w:r>
        <w:rPr>
          <w:color w:val="3F7F5F"/>
          <w:sz w:val="18"/>
          <w:szCs w:val="18"/>
        </w:rPr>
        <w:t>nxmlns</w:t>
      </w:r>
      <w:proofErr w:type="spellEnd"/>
      <w:r>
        <w:rPr>
          <w:color w:val="3F7F5F"/>
          <w:sz w:val="18"/>
          <w:szCs w:val="18"/>
        </w:rPr>
        <w:t>=</w:t>
      </w:r>
      <w:r w:rsidR="00C5387E">
        <w:rPr>
          <w:color w:val="3F7F5F"/>
          <w:sz w:val="18"/>
          <w:szCs w:val="18"/>
        </w:rPr>
        <w:t>”</w:t>
      </w:r>
      <w:r>
        <w:rPr>
          <w:color w:val="3F7F5F"/>
          <w:sz w:val="18"/>
          <w:szCs w:val="18"/>
        </w:rPr>
        <w:t>http://reports.cybersource.com/reports/</w:t>
      </w:r>
      <w:proofErr w:type="spellStart"/>
      <w:r>
        <w:rPr>
          <w:color w:val="3F7F5F"/>
          <w:sz w:val="18"/>
          <w:szCs w:val="18"/>
        </w:rPr>
        <w:t>cmos</w:t>
      </w:r>
      <w:proofErr w:type="spellEnd"/>
      <w:r>
        <w:rPr>
          <w:color w:val="3F7F5F"/>
          <w:sz w:val="18"/>
          <w:szCs w:val="18"/>
        </w:rPr>
        <w:t>/1.0</w:t>
      </w:r>
      <w:r w:rsidR="00C5387E">
        <w:rPr>
          <w:color w:val="3F7F5F"/>
          <w:sz w:val="18"/>
          <w:szCs w:val="18"/>
        </w:rPr>
        <w:t>”</w:t>
      </w:r>
      <w:r>
        <w:rPr>
          <w:color w:val="3F7F5F"/>
          <w:sz w:val="18"/>
          <w:szCs w:val="18"/>
        </w:rPr>
        <w:t>&gt;</w:t>
      </w:r>
    </w:p>
    <w:p w:rsidR="003D49FF" w:rsidRDefault="003D49FF" w:rsidP="003D49FF">
      <w:pPr>
        <w:autoSpaceDE w:val="0"/>
        <w:autoSpaceDN w:val="0"/>
        <w:adjustRightInd w:val="0"/>
        <w:ind w:left="720"/>
        <w:rPr>
          <w:color w:val="3F7F5F"/>
          <w:sz w:val="18"/>
          <w:szCs w:val="18"/>
        </w:rPr>
      </w:pPr>
      <w:r>
        <w:rPr>
          <w:color w:val="3F7F5F"/>
          <w:sz w:val="18"/>
          <w:szCs w:val="18"/>
        </w:rPr>
        <w:t>&lt;Update MerchantReferenceNumber=</w:t>
      </w:r>
      <w:r w:rsidR="00C5387E">
        <w:rPr>
          <w:color w:val="3F7F5F"/>
          <w:sz w:val="18"/>
          <w:szCs w:val="18"/>
        </w:rPr>
        <w:t>”</w:t>
      </w:r>
      <w:r>
        <w:rPr>
          <w:color w:val="3F7F5F"/>
          <w:sz w:val="18"/>
          <w:szCs w:val="18"/>
        </w:rPr>
        <w:t>10679256010963322294714</w:t>
      </w:r>
      <w:r w:rsidR="00C5387E">
        <w:rPr>
          <w:color w:val="3F7F5F"/>
          <w:sz w:val="18"/>
          <w:szCs w:val="18"/>
        </w:rPr>
        <w:t>”</w:t>
      </w:r>
      <w:r>
        <w:rPr>
          <w:color w:val="3F7F5F"/>
          <w:sz w:val="18"/>
          <w:szCs w:val="18"/>
        </w:rPr>
        <w:t>RequestID=</w:t>
      </w:r>
      <w:r w:rsidR="00C5387E">
        <w:rPr>
          <w:color w:val="3F7F5F"/>
          <w:sz w:val="18"/>
          <w:szCs w:val="18"/>
        </w:rPr>
        <w:t>”</w:t>
      </w:r>
      <w:r>
        <w:rPr>
          <w:color w:val="3F7F5F"/>
          <w:sz w:val="18"/>
          <w:szCs w:val="18"/>
        </w:rPr>
        <w:t>1744185012770167904567</w:t>
      </w:r>
      <w:r w:rsidR="00C5387E">
        <w:rPr>
          <w:color w:val="3F7F5F"/>
          <w:sz w:val="18"/>
          <w:szCs w:val="18"/>
        </w:rPr>
        <w:t>”</w:t>
      </w:r>
      <w:r>
        <w:rPr>
          <w:color w:val="3F7F5F"/>
          <w:sz w:val="18"/>
          <w:szCs w:val="18"/>
        </w:rPr>
        <w:t>&gt;</w:t>
      </w:r>
    </w:p>
    <w:p w:rsidR="003D49FF" w:rsidRDefault="003D49FF" w:rsidP="003D49FF">
      <w:pPr>
        <w:autoSpaceDE w:val="0"/>
        <w:autoSpaceDN w:val="0"/>
        <w:adjustRightInd w:val="0"/>
        <w:ind w:left="1440"/>
        <w:rPr>
          <w:color w:val="3F7F5F"/>
          <w:sz w:val="18"/>
          <w:szCs w:val="18"/>
        </w:rPr>
      </w:pPr>
      <w:r>
        <w:rPr>
          <w:color w:val="3F7F5F"/>
          <w:sz w:val="18"/>
          <w:szCs w:val="18"/>
        </w:rPr>
        <w:t>&lt;</w:t>
      </w:r>
      <w:proofErr w:type="spellStart"/>
      <w:r>
        <w:rPr>
          <w:color w:val="3F7F5F"/>
          <w:sz w:val="18"/>
          <w:szCs w:val="18"/>
        </w:rPr>
        <w:t>OriginalDecision</w:t>
      </w:r>
      <w:proofErr w:type="spellEnd"/>
      <w:r>
        <w:rPr>
          <w:color w:val="3F7F5F"/>
          <w:sz w:val="18"/>
          <w:szCs w:val="18"/>
        </w:rPr>
        <w:t>&gt;REVIEW&lt;/</w:t>
      </w:r>
      <w:proofErr w:type="spellStart"/>
      <w:r>
        <w:rPr>
          <w:color w:val="3F7F5F"/>
          <w:sz w:val="18"/>
          <w:szCs w:val="18"/>
        </w:rPr>
        <w:t>OriginalDecision</w:t>
      </w:r>
      <w:proofErr w:type="spellEnd"/>
      <w:r>
        <w:rPr>
          <w:color w:val="3F7F5F"/>
          <w:sz w:val="18"/>
          <w:szCs w:val="18"/>
        </w:rPr>
        <w:t>&gt;</w:t>
      </w:r>
    </w:p>
    <w:p w:rsidR="003D49FF" w:rsidRDefault="003D49FF" w:rsidP="003D49FF">
      <w:pPr>
        <w:autoSpaceDE w:val="0"/>
        <w:autoSpaceDN w:val="0"/>
        <w:adjustRightInd w:val="0"/>
        <w:ind w:left="1440"/>
        <w:rPr>
          <w:color w:val="3F7F5F"/>
          <w:sz w:val="18"/>
          <w:szCs w:val="18"/>
        </w:rPr>
      </w:pPr>
      <w:r>
        <w:rPr>
          <w:color w:val="3F7F5F"/>
          <w:sz w:val="18"/>
          <w:szCs w:val="18"/>
        </w:rPr>
        <w:t>&lt;</w:t>
      </w:r>
      <w:proofErr w:type="spellStart"/>
      <w:r>
        <w:rPr>
          <w:color w:val="3F7F5F"/>
          <w:sz w:val="18"/>
          <w:szCs w:val="18"/>
        </w:rPr>
        <w:t>NewDecision</w:t>
      </w:r>
      <w:proofErr w:type="spellEnd"/>
      <w:r>
        <w:rPr>
          <w:color w:val="3F7F5F"/>
          <w:sz w:val="18"/>
          <w:szCs w:val="18"/>
        </w:rPr>
        <w:t>&gt;ACCEPT&lt;/</w:t>
      </w:r>
      <w:proofErr w:type="spellStart"/>
      <w:r>
        <w:rPr>
          <w:color w:val="3F7F5F"/>
          <w:sz w:val="18"/>
          <w:szCs w:val="18"/>
        </w:rPr>
        <w:t>NewDecision</w:t>
      </w:r>
      <w:proofErr w:type="spellEnd"/>
      <w:r>
        <w:rPr>
          <w:color w:val="3F7F5F"/>
          <w:sz w:val="18"/>
          <w:szCs w:val="18"/>
        </w:rPr>
        <w:t>&gt;</w:t>
      </w:r>
    </w:p>
    <w:p w:rsidR="003D49FF" w:rsidRDefault="003D49FF" w:rsidP="003D49FF">
      <w:pPr>
        <w:autoSpaceDE w:val="0"/>
        <w:autoSpaceDN w:val="0"/>
        <w:adjustRightInd w:val="0"/>
        <w:ind w:left="1440"/>
        <w:rPr>
          <w:color w:val="3F7F5F"/>
          <w:sz w:val="18"/>
          <w:szCs w:val="18"/>
        </w:rPr>
      </w:pPr>
      <w:r>
        <w:rPr>
          <w:color w:val="3F7F5F"/>
          <w:sz w:val="18"/>
          <w:szCs w:val="18"/>
        </w:rPr>
        <w:t>&lt;Reviewer&gt;</w:t>
      </w:r>
      <w:proofErr w:type="spellStart"/>
      <w:r>
        <w:rPr>
          <w:color w:val="3F7F5F"/>
          <w:sz w:val="18"/>
          <w:szCs w:val="18"/>
        </w:rPr>
        <w:t>sample_reviewer</w:t>
      </w:r>
      <w:proofErr w:type="spellEnd"/>
      <w:r>
        <w:rPr>
          <w:color w:val="3F7F5F"/>
          <w:sz w:val="18"/>
          <w:szCs w:val="18"/>
        </w:rPr>
        <w:t>&lt;/Reviewer&gt;</w:t>
      </w:r>
    </w:p>
    <w:p w:rsidR="003D49FF" w:rsidRDefault="003D49FF" w:rsidP="003D49FF">
      <w:pPr>
        <w:autoSpaceDE w:val="0"/>
        <w:autoSpaceDN w:val="0"/>
        <w:adjustRightInd w:val="0"/>
        <w:ind w:left="1440"/>
        <w:rPr>
          <w:color w:val="3F7F5F"/>
          <w:sz w:val="18"/>
          <w:szCs w:val="18"/>
        </w:rPr>
      </w:pPr>
      <w:r>
        <w:rPr>
          <w:color w:val="3F7F5F"/>
          <w:sz w:val="18"/>
          <w:szCs w:val="18"/>
        </w:rPr>
        <w:t>&lt;</w:t>
      </w:r>
      <w:proofErr w:type="spellStart"/>
      <w:r>
        <w:rPr>
          <w:color w:val="3F7F5F"/>
          <w:sz w:val="18"/>
          <w:szCs w:val="18"/>
        </w:rPr>
        <w:t>ReviewerComments</w:t>
      </w:r>
      <w:proofErr w:type="spellEnd"/>
      <w:r>
        <w:rPr>
          <w:color w:val="3F7F5F"/>
          <w:sz w:val="18"/>
          <w:szCs w:val="18"/>
        </w:rPr>
        <w:t>&gt;</w:t>
      </w:r>
      <w:proofErr w:type="spellStart"/>
      <w:r>
        <w:rPr>
          <w:color w:val="3F7F5F"/>
          <w:sz w:val="18"/>
          <w:szCs w:val="18"/>
        </w:rPr>
        <w:t>sample_comment</w:t>
      </w:r>
      <w:proofErr w:type="spellEnd"/>
      <w:r>
        <w:rPr>
          <w:color w:val="3F7F5F"/>
          <w:sz w:val="18"/>
          <w:szCs w:val="18"/>
        </w:rPr>
        <w:t>&lt;/</w:t>
      </w:r>
      <w:proofErr w:type="spellStart"/>
      <w:r>
        <w:rPr>
          <w:color w:val="3F7F5F"/>
          <w:sz w:val="18"/>
          <w:szCs w:val="18"/>
        </w:rPr>
        <w:t>ReviewerComments</w:t>
      </w:r>
      <w:proofErr w:type="spellEnd"/>
      <w:r>
        <w:rPr>
          <w:color w:val="3F7F5F"/>
          <w:sz w:val="18"/>
          <w:szCs w:val="18"/>
        </w:rPr>
        <w:t>&gt;</w:t>
      </w:r>
    </w:p>
    <w:p w:rsidR="003D49FF" w:rsidRDefault="003D49FF" w:rsidP="003D49FF">
      <w:pPr>
        <w:autoSpaceDE w:val="0"/>
        <w:autoSpaceDN w:val="0"/>
        <w:adjustRightInd w:val="0"/>
        <w:ind w:left="1440"/>
        <w:rPr>
          <w:color w:val="3F7F5F"/>
          <w:sz w:val="18"/>
          <w:szCs w:val="18"/>
        </w:rPr>
      </w:pPr>
      <w:r>
        <w:rPr>
          <w:color w:val="3F7F5F"/>
          <w:sz w:val="18"/>
          <w:szCs w:val="18"/>
        </w:rPr>
        <w:t>&lt;Queue&gt;</w:t>
      </w:r>
      <w:proofErr w:type="spellStart"/>
      <w:r>
        <w:rPr>
          <w:color w:val="3F7F5F"/>
          <w:sz w:val="18"/>
          <w:szCs w:val="18"/>
        </w:rPr>
        <w:t>sample_queue</w:t>
      </w:r>
      <w:proofErr w:type="spellEnd"/>
      <w:r>
        <w:rPr>
          <w:color w:val="3F7F5F"/>
          <w:sz w:val="18"/>
          <w:szCs w:val="18"/>
        </w:rPr>
        <w:t>&lt;/Queue&gt;</w:t>
      </w:r>
    </w:p>
    <w:p w:rsidR="003D49FF" w:rsidRDefault="003D49FF" w:rsidP="003D49FF">
      <w:pPr>
        <w:autoSpaceDE w:val="0"/>
        <w:autoSpaceDN w:val="0"/>
        <w:adjustRightInd w:val="0"/>
        <w:ind w:left="1440"/>
        <w:rPr>
          <w:color w:val="3F7F5F"/>
          <w:sz w:val="18"/>
          <w:szCs w:val="18"/>
        </w:rPr>
      </w:pPr>
      <w:r>
        <w:rPr>
          <w:color w:val="3F7F5F"/>
          <w:sz w:val="18"/>
          <w:szCs w:val="18"/>
        </w:rPr>
        <w:t>&lt;Profile&gt;test&lt;/Profile&gt;</w:t>
      </w:r>
    </w:p>
    <w:p w:rsidR="003D49FF" w:rsidRDefault="003D49FF" w:rsidP="003D49FF">
      <w:pPr>
        <w:autoSpaceDE w:val="0"/>
        <w:autoSpaceDN w:val="0"/>
        <w:adjustRightInd w:val="0"/>
        <w:ind w:left="1440"/>
        <w:rPr>
          <w:color w:val="3F7F5F"/>
          <w:sz w:val="18"/>
          <w:szCs w:val="18"/>
        </w:rPr>
      </w:pPr>
      <w:r>
        <w:rPr>
          <w:color w:val="3F7F5F"/>
          <w:sz w:val="18"/>
          <w:szCs w:val="18"/>
        </w:rPr>
        <w:t>&lt;</w:t>
      </w:r>
      <w:proofErr w:type="spellStart"/>
      <w:r>
        <w:rPr>
          <w:color w:val="3F7F5F"/>
          <w:sz w:val="18"/>
          <w:szCs w:val="18"/>
        </w:rPr>
        <w:t>FollowonResult</w:t>
      </w:r>
      <w:proofErr w:type="spellEnd"/>
      <w:r>
        <w:rPr>
          <w:color w:val="3F7F5F"/>
          <w:sz w:val="18"/>
          <w:szCs w:val="18"/>
        </w:rPr>
        <w:t>&gt;</w:t>
      </w:r>
    </w:p>
    <w:p w:rsidR="003D49FF" w:rsidRDefault="003D49FF" w:rsidP="003D49FF">
      <w:pPr>
        <w:autoSpaceDE w:val="0"/>
        <w:autoSpaceDN w:val="0"/>
        <w:adjustRightInd w:val="0"/>
        <w:ind w:left="2160"/>
        <w:rPr>
          <w:color w:val="3F7F5F"/>
          <w:sz w:val="18"/>
          <w:szCs w:val="18"/>
        </w:rPr>
      </w:pPr>
      <w:r>
        <w:rPr>
          <w:color w:val="3F7F5F"/>
          <w:sz w:val="18"/>
          <w:szCs w:val="18"/>
        </w:rPr>
        <w:t>&lt;Status&gt;Success&lt;/Status&gt;</w:t>
      </w:r>
    </w:p>
    <w:p w:rsidR="003D49FF" w:rsidRDefault="003D49FF" w:rsidP="003D49FF">
      <w:pPr>
        <w:autoSpaceDE w:val="0"/>
        <w:autoSpaceDN w:val="0"/>
        <w:adjustRightInd w:val="0"/>
        <w:ind w:left="2160"/>
        <w:rPr>
          <w:color w:val="3F7F5F"/>
          <w:sz w:val="18"/>
          <w:szCs w:val="18"/>
        </w:rPr>
      </w:pPr>
      <w:r>
        <w:rPr>
          <w:color w:val="3F7F5F"/>
          <w:sz w:val="18"/>
          <w:szCs w:val="18"/>
        </w:rPr>
        <w:t>&lt;Application&gt;Credit%20Card%20Settlement&lt;/Application&gt;</w:t>
      </w:r>
    </w:p>
    <w:p w:rsidR="003D49FF" w:rsidRDefault="003D49FF" w:rsidP="003D49FF">
      <w:pPr>
        <w:autoSpaceDE w:val="0"/>
        <w:autoSpaceDN w:val="0"/>
        <w:adjustRightInd w:val="0"/>
        <w:ind w:left="2160"/>
        <w:rPr>
          <w:color w:val="3F7F5F"/>
          <w:sz w:val="18"/>
          <w:szCs w:val="18"/>
        </w:rPr>
      </w:pPr>
      <w:r>
        <w:rPr>
          <w:color w:val="3F7F5F"/>
          <w:sz w:val="18"/>
          <w:szCs w:val="18"/>
        </w:rPr>
        <w:t>&lt;RequestID&gt;1744185012770167904567&lt;/RequestID&gt;</w:t>
      </w:r>
    </w:p>
    <w:p w:rsidR="003D49FF" w:rsidRDefault="003D49FF" w:rsidP="003D49FF">
      <w:pPr>
        <w:autoSpaceDE w:val="0"/>
        <w:autoSpaceDN w:val="0"/>
        <w:adjustRightInd w:val="0"/>
        <w:ind w:left="2160"/>
        <w:rPr>
          <w:color w:val="3F7F5F"/>
          <w:sz w:val="18"/>
          <w:szCs w:val="18"/>
        </w:rPr>
      </w:pPr>
      <w:r>
        <w:rPr>
          <w:color w:val="3F7F5F"/>
          <w:sz w:val="18"/>
          <w:szCs w:val="18"/>
        </w:rPr>
        <w:t>&lt;Decision&gt;Accept&lt;/Decision&gt;</w:t>
      </w:r>
    </w:p>
    <w:p w:rsidR="003D49FF" w:rsidRDefault="003D49FF" w:rsidP="003D49FF">
      <w:pPr>
        <w:autoSpaceDE w:val="0"/>
        <w:autoSpaceDN w:val="0"/>
        <w:adjustRightInd w:val="0"/>
        <w:ind w:left="2160"/>
        <w:rPr>
          <w:color w:val="3F7F5F"/>
          <w:sz w:val="18"/>
          <w:szCs w:val="18"/>
        </w:rPr>
      </w:pPr>
      <w:r>
        <w:rPr>
          <w:color w:val="3F7F5F"/>
          <w:sz w:val="18"/>
          <w:szCs w:val="18"/>
        </w:rPr>
        <w:t>&lt;ReasonCode&gt;100&lt;/ReasonCode&gt;</w:t>
      </w:r>
    </w:p>
    <w:p w:rsidR="003D49FF" w:rsidRDefault="003D49FF" w:rsidP="003D49FF">
      <w:pPr>
        <w:autoSpaceDE w:val="0"/>
        <w:autoSpaceDN w:val="0"/>
        <w:adjustRightInd w:val="0"/>
        <w:ind w:left="2160"/>
        <w:rPr>
          <w:color w:val="3F7F5F"/>
          <w:sz w:val="18"/>
          <w:szCs w:val="18"/>
        </w:rPr>
      </w:pPr>
      <w:r>
        <w:rPr>
          <w:color w:val="3F7F5F"/>
          <w:sz w:val="18"/>
          <w:szCs w:val="18"/>
        </w:rPr>
        <w:t>&lt;</w:t>
      </w:r>
      <w:proofErr w:type="spellStart"/>
      <w:r>
        <w:rPr>
          <w:color w:val="3F7F5F"/>
          <w:sz w:val="18"/>
          <w:szCs w:val="18"/>
        </w:rPr>
        <w:t>R</w:t>
      </w:r>
      <w:r w:rsidR="00C5387E">
        <w:rPr>
          <w:color w:val="3F7F5F"/>
          <w:sz w:val="18"/>
          <w:szCs w:val="18"/>
        </w:rPr>
        <w:t>c</w:t>
      </w:r>
      <w:r>
        <w:rPr>
          <w:color w:val="3F7F5F"/>
          <w:sz w:val="18"/>
          <w:szCs w:val="18"/>
        </w:rPr>
        <w:t>ode</w:t>
      </w:r>
      <w:proofErr w:type="spellEnd"/>
      <w:r>
        <w:rPr>
          <w:color w:val="3F7F5F"/>
          <w:sz w:val="18"/>
          <w:szCs w:val="18"/>
        </w:rPr>
        <w:t>&gt;1&lt;/</w:t>
      </w:r>
      <w:proofErr w:type="spellStart"/>
      <w:r>
        <w:rPr>
          <w:color w:val="3F7F5F"/>
          <w:sz w:val="18"/>
          <w:szCs w:val="18"/>
        </w:rPr>
        <w:t>R</w:t>
      </w:r>
      <w:r w:rsidR="00C5387E">
        <w:rPr>
          <w:color w:val="3F7F5F"/>
          <w:sz w:val="18"/>
          <w:szCs w:val="18"/>
        </w:rPr>
        <w:t>c</w:t>
      </w:r>
      <w:r>
        <w:rPr>
          <w:color w:val="3F7F5F"/>
          <w:sz w:val="18"/>
          <w:szCs w:val="18"/>
        </w:rPr>
        <w:t>ode</w:t>
      </w:r>
      <w:proofErr w:type="spellEnd"/>
      <w:r>
        <w:rPr>
          <w:color w:val="3F7F5F"/>
          <w:sz w:val="18"/>
          <w:szCs w:val="18"/>
        </w:rPr>
        <w:t>&gt;</w:t>
      </w:r>
    </w:p>
    <w:p w:rsidR="003D49FF" w:rsidRDefault="003D49FF" w:rsidP="003D49FF">
      <w:pPr>
        <w:autoSpaceDE w:val="0"/>
        <w:autoSpaceDN w:val="0"/>
        <w:adjustRightInd w:val="0"/>
        <w:ind w:left="2160"/>
        <w:rPr>
          <w:color w:val="3F7F5F"/>
          <w:sz w:val="18"/>
          <w:szCs w:val="18"/>
        </w:rPr>
      </w:pPr>
      <w:r>
        <w:rPr>
          <w:color w:val="3F7F5F"/>
          <w:sz w:val="18"/>
          <w:szCs w:val="18"/>
        </w:rPr>
        <w:t>&lt;</w:t>
      </w:r>
      <w:proofErr w:type="spellStart"/>
      <w:r>
        <w:rPr>
          <w:color w:val="3F7F5F"/>
          <w:sz w:val="18"/>
          <w:szCs w:val="18"/>
        </w:rPr>
        <w:t>R</w:t>
      </w:r>
      <w:r w:rsidR="00C5387E">
        <w:rPr>
          <w:color w:val="3F7F5F"/>
          <w:sz w:val="18"/>
          <w:szCs w:val="18"/>
        </w:rPr>
        <w:t>f</w:t>
      </w:r>
      <w:r>
        <w:rPr>
          <w:color w:val="3F7F5F"/>
          <w:sz w:val="18"/>
          <w:szCs w:val="18"/>
        </w:rPr>
        <w:t>lag</w:t>
      </w:r>
      <w:proofErr w:type="spellEnd"/>
      <w:r>
        <w:rPr>
          <w:color w:val="3F7F5F"/>
          <w:sz w:val="18"/>
          <w:szCs w:val="18"/>
        </w:rPr>
        <w:t>&gt;SOK&lt;/</w:t>
      </w:r>
      <w:proofErr w:type="spellStart"/>
      <w:r>
        <w:rPr>
          <w:color w:val="3F7F5F"/>
          <w:sz w:val="18"/>
          <w:szCs w:val="18"/>
        </w:rPr>
        <w:t>R</w:t>
      </w:r>
      <w:r w:rsidR="00C5387E">
        <w:rPr>
          <w:color w:val="3F7F5F"/>
          <w:sz w:val="18"/>
          <w:szCs w:val="18"/>
        </w:rPr>
        <w:t>f</w:t>
      </w:r>
      <w:r>
        <w:rPr>
          <w:color w:val="3F7F5F"/>
          <w:sz w:val="18"/>
          <w:szCs w:val="18"/>
        </w:rPr>
        <w:t>lag</w:t>
      </w:r>
      <w:proofErr w:type="spellEnd"/>
      <w:r>
        <w:rPr>
          <w:color w:val="3F7F5F"/>
          <w:sz w:val="18"/>
          <w:szCs w:val="18"/>
        </w:rPr>
        <w:t>&gt;</w:t>
      </w:r>
    </w:p>
    <w:p w:rsidR="003D49FF" w:rsidRDefault="003D49FF" w:rsidP="003D49FF">
      <w:pPr>
        <w:autoSpaceDE w:val="0"/>
        <w:autoSpaceDN w:val="0"/>
        <w:adjustRightInd w:val="0"/>
        <w:ind w:left="2160"/>
        <w:rPr>
          <w:color w:val="3F7F5F"/>
          <w:sz w:val="18"/>
          <w:szCs w:val="18"/>
        </w:rPr>
      </w:pPr>
      <w:r>
        <w:rPr>
          <w:color w:val="3F7F5F"/>
          <w:sz w:val="18"/>
          <w:szCs w:val="18"/>
        </w:rPr>
        <w:lastRenderedPageBreak/>
        <w:t>&lt;</w:t>
      </w:r>
      <w:proofErr w:type="spellStart"/>
      <w:r>
        <w:rPr>
          <w:color w:val="3F7F5F"/>
          <w:sz w:val="18"/>
          <w:szCs w:val="18"/>
        </w:rPr>
        <w:t>RMsg</w:t>
      </w:r>
      <w:proofErr w:type="spellEnd"/>
      <w:r>
        <w:rPr>
          <w:color w:val="3F7F5F"/>
          <w:sz w:val="18"/>
          <w:szCs w:val="18"/>
        </w:rPr>
        <w:t>&gt;Request%20was%20processed%20successfully</w:t>
      </w:r>
      <w:proofErr w:type="gramStart"/>
      <w:r>
        <w:rPr>
          <w:color w:val="3F7F5F"/>
          <w:sz w:val="18"/>
          <w:szCs w:val="18"/>
        </w:rPr>
        <w:t>.&lt;</w:t>
      </w:r>
      <w:proofErr w:type="gramEnd"/>
      <w:r>
        <w:rPr>
          <w:color w:val="3F7F5F"/>
          <w:sz w:val="18"/>
          <w:szCs w:val="18"/>
        </w:rPr>
        <w:t>/</w:t>
      </w:r>
      <w:proofErr w:type="spellStart"/>
      <w:r>
        <w:rPr>
          <w:color w:val="3F7F5F"/>
          <w:sz w:val="18"/>
          <w:szCs w:val="18"/>
        </w:rPr>
        <w:t>RMsg</w:t>
      </w:r>
      <w:proofErr w:type="spellEnd"/>
      <w:r>
        <w:rPr>
          <w:color w:val="3F7F5F"/>
          <w:sz w:val="18"/>
          <w:szCs w:val="18"/>
        </w:rPr>
        <w:t>&gt;</w:t>
      </w:r>
    </w:p>
    <w:p w:rsidR="003D49FF" w:rsidRDefault="003D49FF" w:rsidP="003D49FF">
      <w:pPr>
        <w:autoSpaceDE w:val="0"/>
        <w:autoSpaceDN w:val="0"/>
        <w:adjustRightInd w:val="0"/>
        <w:ind w:left="1440"/>
        <w:rPr>
          <w:color w:val="3F7F5F"/>
          <w:sz w:val="18"/>
          <w:szCs w:val="18"/>
        </w:rPr>
      </w:pPr>
      <w:r>
        <w:rPr>
          <w:color w:val="3F7F5F"/>
          <w:sz w:val="18"/>
          <w:szCs w:val="18"/>
        </w:rPr>
        <w:t>&lt;/</w:t>
      </w:r>
      <w:proofErr w:type="spellStart"/>
      <w:r>
        <w:rPr>
          <w:color w:val="3F7F5F"/>
          <w:sz w:val="18"/>
          <w:szCs w:val="18"/>
        </w:rPr>
        <w:t>FollowonResult</w:t>
      </w:r>
      <w:proofErr w:type="spellEnd"/>
      <w:r>
        <w:rPr>
          <w:color w:val="3F7F5F"/>
          <w:sz w:val="18"/>
          <w:szCs w:val="18"/>
        </w:rPr>
        <w:t>&gt;</w:t>
      </w:r>
    </w:p>
    <w:p w:rsidR="003D49FF" w:rsidRDefault="003D49FF" w:rsidP="003D49FF">
      <w:pPr>
        <w:autoSpaceDE w:val="0"/>
        <w:autoSpaceDN w:val="0"/>
        <w:adjustRightInd w:val="0"/>
        <w:ind w:left="720"/>
        <w:rPr>
          <w:color w:val="3F7F5F"/>
          <w:sz w:val="18"/>
          <w:szCs w:val="18"/>
        </w:rPr>
      </w:pPr>
      <w:r>
        <w:rPr>
          <w:color w:val="3F7F5F"/>
          <w:sz w:val="18"/>
          <w:szCs w:val="18"/>
        </w:rPr>
        <w:t>&lt;/Update&gt;</w:t>
      </w:r>
    </w:p>
    <w:p w:rsidR="003D49FF" w:rsidRDefault="003D49FF" w:rsidP="003D49FF">
      <w:pPr>
        <w:autoSpaceDE w:val="0"/>
        <w:autoSpaceDN w:val="0"/>
        <w:adjustRightInd w:val="0"/>
        <w:rPr>
          <w:color w:val="3F7F5F"/>
          <w:sz w:val="18"/>
          <w:szCs w:val="18"/>
        </w:rPr>
      </w:pPr>
      <w:r>
        <w:rPr>
          <w:color w:val="3F7F5F"/>
          <w:sz w:val="18"/>
          <w:szCs w:val="18"/>
        </w:rPr>
        <w:t>&lt;/</w:t>
      </w:r>
      <w:proofErr w:type="spellStart"/>
      <w:r>
        <w:rPr>
          <w:color w:val="3F7F5F"/>
          <w:sz w:val="18"/>
          <w:szCs w:val="18"/>
        </w:rPr>
        <w:t>CaseManagementOrderStatus</w:t>
      </w:r>
      <w:proofErr w:type="spellEnd"/>
      <w:r>
        <w:rPr>
          <w:color w:val="3F7F5F"/>
          <w:sz w:val="18"/>
          <w:szCs w:val="18"/>
        </w:rPr>
        <w:t>&gt;</w:t>
      </w:r>
    </w:p>
    <w:p w:rsidR="0043405C" w:rsidRDefault="0043405C" w:rsidP="003D49FF">
      <w:pPr>
        <w:autoSpaceDE w:val="0"/>
        <w:autoSpaceDN w:val="0"/>
        <w:adjustRightInd w:val="0"/>
        <w:rPr>
          <w:color w:val="3F7F5F"/>
          <w:sz w:val="18"/>
          <w:szCs w:val="18"/>
        </w:rPr>
      </w:pPr>
    </w:p>
    <w:p w:rsidR="0043405C" w:rsidRPr="00EF13B0" w:rsidRDefault="0043405C" w:rsidP="0043405C">
      <w:pPr>
        <w:pStyle w:val="Heading3"/>
      </w:pPr>
      <w:bookmarkStart w:id="22" w:name="_Toc368651126"/>
      <w:bookmarkStart w:id="23" w:name="_Toc416902355"/>
      <w:r w:rsidRPr="00EF13B0">
        <w:t>Payment Tokenization</w:t>
      </w:r>
      <w:bookmarkEnd w:id="22"/>
      <w:bookmarkEnd w:id="23"/>
    </w:p>
    <w:p w:rsidR="0043405C" w:rsidRPr="00EF13B0" w:rsidRDefault="0043405C" w:rsidP="00EA699F">
      <w:pPr>
        <w:pStyle w:val="BodyText"/>
      </w:pPr>
      <w:r w:rsidRPr="00EF13B0">
        <w:t>Tokenization is the replacement of sensitive data with a unique identifier that cannot be mathematically reversed. In your environment, tokens take the place of sensitive credit card data. Typically, the token will retain the last four digits of the card as a means of accurately matching the token to the payment card owner. The remaining numbers are generated using proprietary tokenization algorithms.</w:t>
      </w:r>
    </w:p>
    <w:p w:rsidR="0043405C" w:rsidRPr="00231909" w:rsidRDefault="0043405C" w:rsidP="00EA699F">
      <w:pPr>
        <w:pStyle w:val="BodyText"/>
      </w:pPr>
      <w:r w:rsidRPr="00231909">
        <w:t>How It Works</w:t>
      </w:r>
    </w:p>
    <w:p w:rsidR="0043405C" w:rsidRPr="00EF13B0" w:rsidRDefault="0043405C" w:rsidP="00B6458B">
      <w:pPr>
        <w:pStyle w:val="Listenabsatz"/>
        <w:numPr>
          <w:ilvl w:val="0"/>
          <w:numId w:val="18"/>
        </w:numPr>
        <w:shd w:val="clear" w:color="auto" w:fill="FFFFFF"/>
        <w:spacing w:line="255" w:lineRule="atLeast"/>
        <w:rPr>
          <w:rFonts w:cs="Arial"/>
          <w:color w:val="000000"/>
        </w:rPr>
      </w:pPr>
      <w:r w:rsidRPr="00EF13B0">
        <w:rPr>
          <w:rFonts w:cs="Arial"/>
          <w:color w:val="000000"/>
        </w:rPr>
        <w:t xml:space="preserve">To make a purchase on your website, the customer will enter their payment card information into the designated payment fields on the order page. These payment fields will be hosted by CyberSource using </w:t>
      </w:r>
      <w:hyperlink r:id="rId18" w:history="1">
        <w:r w:rsidRPr="00EF13B0">
          <w:rPr>
            <w:rFonts w:cs="Arial"/>
            <w:color w:val="000000"/>
          </w:rPr>
          <w:t>Hosted Payment Acceptance</w:t>
        </w:r>
      </w:hyperlink>
      <w:r w:rsidRPr="00EF13B0">
        <w:rPr>
          <w:rFonts w:cs="Arial"/>
          <w:color w:val="000000"/>
        </w:rPr>
        <w:t xml:space="preserve">. When the customer hits the </w:t>
      </w:r>
      <w:r w:rsidR="00C5387E">
        <w:rPr>
          <w:rFonts w:cs="Arial"/>
          <w:color w:val="000000"/>
        </w:rPr>
        <w:t>‘</w:t>
      </w:r>
      <w:r w:rsidRPr="00EF13B0">
        <w:rPr>
          <w:rFonts w:cs="Arial"/>
          <w:color w:val="000000"/>
        </w:rPr>
        <w:t>submit</w:t>
      </w:r>
      <w:r w:rsidR="00C5387E">
        <w:rPr>
          <w:rFonts w:cs="Arial"/>
          <w:color w:val="000000"/>
        </w:rPr>
        <w:t>’</w:t>
      </w:r>
      <w:r w:rsidRPr="00EF13B0">
        <w:rPr>
          <w:rFonts w:cs="Arial"/>
          <w:color w:val="000000"/>
        </w:rPr>
        <w:t xml:space="preserve"> button, the data is immediately encrypted and transmitted directly to CyberSource for storing, processing, and token generation. The payment data never enters your environment.</w:t>
      </w:r>
    </w:p>
    <w:p w:rsidR="0043405C" w:rsidRPr="00EF13B0" w:rsidRDefault="0043405C" w:rsidP="00B6458B">
      <w:pPr>
        <w:pStyle w:val="Listenabsatz"/>
        <w:numPr>
          <w:ilvl w:val="0"/>
          <w:numId w:val="18"/>
        </w:numPr>
        <w:shd w:val="clear" w:color="auto" w:fill="FFFFFF"/>
        <w:spacing w:line="255" w:lineRule="atLeast"/>
        <w:rPr>
          <w:rFonts w:cs="Arial"/>
          <w:color w:val="000000"/>
        </w:rPr>
      </w:pPr>
      <w:r w:rsidRPr="00EF13B0">
        <w:rPr>
          <w:rFonts w:cs="Arial"/>
          <w:color w:val="000000"/>
        </w:rPr>
        <w:t xml:space="preserve">The encrypted primary account number (PAN) is decrypted when it enters </w:t>
      </w:r>
      <w:proofErr w:type="spellStart"/>
      <w:r w:rsidRPr="00EF13B0">
        <w:rPr>
          <w:rFonts w:cs="Arial"/>
          <w:color w:val="000000"/>
        </w:rPr>
        <w:t>CyberSource</w:t>
      </w:r>
      <w:r w:rsidR="00C5387E">
        <w:rPr>
          <w:rFonts w:cs="Arial"/>
          <w:color w:val="000000"/>
        </w:rPr>
        <w:t>’</w:t>
      </w:r>
      <w:r w:rsidRPr="00EF13B0">
        <w:rPr>
          <w:rFonts w:cs="Arial"/>
          <w:color w:val="000000"/>
        </w:rPr>
        <w:t>s</w:t>
      </w:r>
      <w:proofErr w:type="spellEnd"/>
      <w:r w:rsidRPr="00EF13B0">
        <w:rPr>
          <w:rFonts w:cs="Arial"/>
          <w:color w:val="000000"/>
        </w:rPr>
        <w:t xml:space="preserve"> Level 1, PCI-compliant data vault, where it is securely stored. The payment data is then passed on to the processing channel (bank) and returned to CyberSource with an accepted or denied result.</w:t>
      </w:r>
    </w:p>
    <w:p w:rsidR="0043405C" w:rsidRPr="00EF13B0" w:rsidRDefault="0043405C" w:rsidP="00B6458B">
      <w:pPr>
        <w:pStyle w:val="Listenabsatz"/>
        <w:numPr>
          <w:ilvl w:val="0"/>
          <w:numId w:val="18"/>
        </w:numPr>
        <w:shd w:val="clear" w:color="auto" w:fill="FFFFFF"/>
        <w:spacing w:line="255" w:lineRule="atLeast"/>
        <w:rPr>
          <w:sz w:val="20"/>
          <w:szCs w:val="20"/>
        </w:rPr>
      </w:pPr>
      <w:r w:rsidRPr="00EF13B0">
        <w:rPr>
          <w:rFonts w:cs="Arial"/>
          <w:color w:val="000000"/>
        </w:rPr>
        <w:t>CyberSource returns the result to you but substitutes the PAN data with a uniquely generated token. You store the token in your database of record system (such as ERP system) for future transactions or chargeback resolution on that account. Customer service representatives can easily verify customers as the custom token will retain the last four digits of the original PAN.</w:t>
      </w:r>
    </w:p>
    <w:p w:rsidR="00B40DB4" w:rsidRPr="00EF13B0" w:rsidRDefault="00B40DB4" w:rsidP="00B40DB4">
      <w:pPr>
        <w:pStyle w:val="Heading3"/>
      </w:pPr>
      <w:bookmarkStart w:id="24" w:name="_Toc368651127"/>
      <w:bookmarkStart w:id="25" w:name="_Toc416902356"/>
      <w:r w:rsidRPr="00EF13B0">
        <w:t>Payer Authentication</w:t>
      </w:r>
      <w:bookmarkEnd w:id="24"/>
      <w:bookmarkEnd w:id="25"/>
    </w:p>
    <w:p w:rsidR="00B40DB4" w:rsidRPr="00EF13B0" w:rsidRDefault="00B40DB4" w:rsidP="00EA699F">
      <w:pPr>
        <w:pStyle w:val="BodyText"/>
      </w:pPr>
      <w:r w:rsidRPr="00EF13B0">
        <w:t xml:space="preserve">CyberSource Payer Authentication services enable you to add support to your web store for card authentication services, including Visa Verified by </w:t>
      </w:r>
      <w:proofErr w:type="spellStart"/>
      <w:r w:rsidRPr="00EF13B0">
        <w:t>VisaSM</w:t>
      </w:r>
      <w:proofErr w:type="spellEnd"/>
      <w:r w:rsidRPr="00EF13B0">
        <w:t xml:space="preserve">, MasterCard® and Maestro® </w:t>
      </w:r>
      <w:proofErr w:type="spellStart"/>
      <w:r w:rsidRPr="00EF13B0">
        <w:t>SecureCode</w:t>
      </w:r>
      <w:proofErr w:type="spellEnd"/>
      <w:r w:rsidRPr="00EF13B0">
        <w:t xml:space="preserve">™ (UK Domestic and international), American Express </w:t>
      </w:r>
      <w:proofErr w:type="spellStart"/>
      <w:r w:rsidRPr="00EF13B0">
        <w:t>SafeKeySM</w:t>
      </w:r>
      <w:proofErr w:type="spellEnd"/>
      <w:r w:rsidRPr="00EF13B0">
        <w:t xml:space="preserve">, and JCB J/Secure™. </w:t>
      </w:r>
    </w:p>
    <w:p w:rsidR="00B40DB4" w:rsidRPr="00EF13B0" w:rsidRDefault="00B40DB4" w:rsidP="00EA699F">
      <w:pPr>
        <w:pStyle w:val="BodyText"/>
      </w:pPr>
      <w:r w:rsidRPr="00EF13B0">
        <w:t xml:space="preserve">These card authentication services deter unauthorized card use and protect you from fraudulent chargeback activity referred to as </w:t>
      </w:r>
      <w:r w:rsidRPr="00EF13B0">
        <w:rPr>
          <w:i/>
        </w:rPr>
        <w:t>liability shift</w:t>
      </w:r>
      <w:r w:rsidRPr="00EF13B0">
        <w:t>.</w:t>
      </w:r>
    </w:p>
    <w:p w:rsidR="00B40DB4" w:rsidRPr="00EF13B0" w:rsidRDefault="00B40DB4" w:rsidP="00EA699F">
      <w:pPr>
        <w:pStyle w:val="BodyText"/>
      </w:pPr>
      <w:r w:rsidRPr="00EF13B0">
        <w:t>How It Works</w:t>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Payer Authentication provides the following services:</w:t>
      </w:r>
    </w:p>
    <w:p w:rsidR="00B40DB4" w:rsidRPr="00EF13B0" w:rsidRDefault="00C9231F" w:rsidP="00B6458B">
      <w:pPr>
        <w:pStyle w:val="Listenabsatz"/>
        <w:numPr>
          <w:ilvl w:val="1"/>
          <w:numId w:val="18"/>
        </w:numPr>
        <w:shd w:val="clear" w:color="auto" w:fill="FFFFFF"/>
        <w:spacing w:line="255" w:lineRule="atLeast"/>
        <w:rPr>
          <w:rFonts w:cs="Arial"/>
          <w:color w:val="000000"/>
        </w:rPr>
      </w:pPr>
      <w:r w:rsidRPr="00EF13B0">
        <w:rPr>
          <w:rFonts w:ascii="Arial" w:eastAsia="Times New Roman" w:hAnsi="Arial" w:cs="Arial"/>
          <w:b/>
          <w:sz w:val="20"/>
          <w:szCs w:val="20"/>
        </w:rPr>
        <w:lastRenderedPageBreak/>
        <w:t>Check Enrollment</w:t>
      </w:r>
      <w:r w:rsidRPr="00EF13B0">
        <w:rPr>
          <w:rFonts w:ascii="Arial" w:eastAsia="Times New Roman" w:hAnsi="Arial" w:cs="Arial"/>
          <w:sz w:val="20"/>
          <w:szCs w:val="20"/>
        </w:rPr>
        <w:t>: Determines whether the customer is enrolled in one of the card authentication programs.</w:t>
      </w:r>
    </w:p>
    <w:p w:rsidR="00B40DB4" w:rsidRPr="00EF13B0" w:rsidRDefault="00C9231F" w:rsidP="00B6458B">
      <w:pPr>
        <w:pStyle w:val="Listenabsatz"/>
        <w:numPr>
          <w:ilvl w:val="1"/>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sz w:val="20"/>
          <w:szCs w:val="20"/>
        </w:rPr>
        <w:t>Validate Authentication</w:t>
      </w:r>
      <w:r w:rsidRPr="00EF13B0">
        <w:rPr>
          <w:rFonts w:ascii="Arial" w:eastAsia="Times New Roman" w:hAnsi="Arial" w:cs="Arial"/>
          <w:sz w:val="20"/>
          <w:szCs w:val="20"/>
        </w:rPr>
        <w:t>: Ensures that the authentication that you receive from the issuing bank is valid.</w:t>
      </w:r>
    </w:p>
    <w:p w:rsidR="00C9231F" w:rsidRPr="00EF13B0" w:rsidRDefault="00C9231F" w:rsidP="00C9231F">
      <w:pPr>
        <w:pStyle w:val="Listenabsatz"/>
        <w:shd w:val="clear" w:color="auto" w:fill="FFFFFF"/>
        <w:spacing w:line="255" w:lineRule="atLeast"/>
        <w:ind w:left="1080"/>
        <w:rPr>
          <w:rFonts w:ascii="Arial" w:eastAsia="Times New Roman" w:hAnsi="Arial" w:cs="Arial"/>
          <w:sz w:val="20"/>
          <w:szCs w:val="20"/>
        </w:rPr>
      </w:pPr>
      <w:r w:rsidRPr="00EF13B0">
        <w:rPr>
          <w:rFonts w:ascii="Arial" w:eastAsia="Times New Roman" w:hAnsi="Arial" w:cs="Arial"/>
          <w:noProof/>
          <w:sz w:val="20"/>
          <w:szCs w:val="20"/>
        </w:rPr>
        <w:drawing>
          <wp:inline distT="0" distB="0" distL="0" distR="0" wp14:anchorId="28D8ACF1" wp14:editId="1B6F51D3">
            <wp:extent cx="532765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27650" cy="2846705"/>
                    </a:xfrm>
                    <a:prstGeom prst="rect">
                      <a:avLst/>
                    </a:prstGeom>
                    <a:noFill/>
                    <a:ln>
                      <a:noFill/>
                    </a:ln>
                  </pic:spPr>
                </pic:pic>
              </a:graphicData>
            </a:graphic>
          </wp:inline>
        </w:drawing>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The Check Enrollment service determines whether the customer is enrolled in one of the</w:t>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Card authentication services:</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sz w:val="20"/>
          <w:szCs w:val="20"/>
        </w:rPr>
        <w:t>No</w:t>
      </w:r>
      <w:r w:rsidRPr="00EF13B0">
        <w:rPr>
          <w:rFonts w:ascii="Arial" w:eastAsia="Times New Roman" w:hAnsi="Arial" w:cs="Arial"/>
          <w:sz w:val="20"/>
          <w:szCs w:val="20"/>
        </w:rPr>
        <w:t>: If the card is not enrolled, you can process the authorization immediately.</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bCs/>
          <w:color w:val="000000"/>
          <w:sz w:val="20"/>
          <w:szCs w:val="20"/>
        </w:rPr>
        <w:t>Yes</w:t>
      </w:r>
      <w:r w:rsidRPr="00EF13B0">
        <w:rPr>
          <w:rFonts w:ascii="Arial" w:eastAsia="Times New Roman" w:hAnsi="Arial" w:cs="Arial"/>
          <w:sz w:val="20"/>
          <w:szCs w:val="20"/>
        </w:rPr>
        <w:t>: If the card is enrolled, the customer’s browser displays a window where the customer can enter the password associated with the card. This is how the customer authenticates their card with the issuing bank.</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sz w:val="20"/>
          <w:szCs w:val="20"/>
        </w:rPr>
        <w:t>If the password matches the password stored by the bank, you need to verify that the information is valid with the Validate Authentication service. If the identity of the sender is verified, you can process the payment with the Card Authorization service.</w:t>
      </w:r>
    </w:p>
    <w:p w:rsidR="004F2F73" w:rsidRPr="004F2F73" w:rsidRDefault="00C9231F" w:rsidP="00B6458B">
      <w:pPr>
        <w:pStyle w:val="Listenabsatz"/>
        <w:numPr>
          <w:ilvl w:val="0"/>
          <w:numId w:val="18"/>
        </w:numPr>
        <w:shd w:val="clear" w:color="auto" w:fill="FFFFFF"/>
        <w:autoSpaceDE w:val="0"/>
        <w:autoSpaceDN w:val="0"/>
        <w:adjustRightInd w:val="0"/>
        <w:spacing w:line="255" w:lineRule="atLeast"/>
      </w:pPr>
      <w:r w:rsidRPr="00EF13B0">
        <w:rPr>
          <w:rFonts w:ascii="Arial" w:eastAsia="Times New Roman" w:hAnsi="Arial" w:cs="Arial"/>
          <w:sz w:val="20"/>
          <w:szCs w:val="20"/>
        </w:rPr>
        <w:t>If the password does not match the password stored by the bank, the customer</w:t>
      </w:r>
      <w:r w:rsidR="000866D5">
        <w:rPr>
          <w:rFonts w:ascii="Arial" w:eastAsia="Times New Roman" w:hAnsi="Arial" w:cs="Arial"/>
          <w:sz w:val="20"/>
          <w:szCs w:val="20"/>
        </w:rPr>
        <w:t xml:space="preserve"> </w:t>
      </w:r>
      <w:r w:rsidRPr="00EF13B0">
        <w:rPr>
          <w:rFonts w:ascii="Arial" w:eastAsia="Times New Roman" w:hAnsi="Arial" w:cs="Arial"/>
          <w:sz w:val="20"/>
          <w:szCs w:val="20"/>
        </w:rPr>
        <w:t>may be fraudulent. You must refuse the card and can request another form of</w:t>
      </w:r>
      <w:r w:rsidR="000866D5">
        <w:rPr>
          <w:rFonts w:ascii="Arial" w:eastAsia="Times New Roman" w:hAnsi="Arial" w:cs="Arial"/>
          <w:sz w:val="20"/>
          <w:szCs w:val="20"/>
        </w:rPr>
        <w:t xml:space="preserve"> </w:t>
      </w:r>
      <w:r w:rsidRPr="00EF13B0">
        <w:rPr>
          <w:rFonts w:ascii="Arial" w:eastAsia="Times New Roman" w:hAnsi="Arial" w:cs="Arial"/>
          <w:sz w:val="20"/>
          <w:szCs w:val="20"/>
        </w:rPr>
        <w:t>payment.</w:t>
      </w:r>
    </w:p>
    <w:p w:rsidR="004F2F73" w:rsidRPr="00EF13B0" w:rsidRDefault="0082358A" w:rsidP="004F2F73">
      <w:pPr>
        <w:pStyle w:val="Heading3"/>
      </w:pPr>
      <w:bookmarkStart w:id="26" w:name="_Toc368651128"/>
      <w:bookmarkStart w:id="27" w:name="_Toc416902357"/>
      <w:r>
        <w:t>Full Authorization Reversal</w:t>
      </w:r>
      <w:bookmarkEnd w:id="26"/>
      <w:bookmarkEnd w:id="27"/>
    </w:p>
    <w:p w:rsidR="00372355" w:rsidRDefault="00183EB8" w:rsidP="00EA699F">
      <w:pPr>
        <w:pStyle w:val="BodyText"/>
      </w:pPr>
      <w:r w:rsidRPr="00183EB8">
        <w:t>A full authorization reversal is a follow-on transaction that uses the request ID returned</w:t>
      </w:r>
      <w:r w:rsidR="000866D5">
        <w:t xml:space="preserve"> </w:t>
      </w:r>
      <w:r w:rsidRPr="00183EB8">
        <w:t>from a previous</w:t>
      </w:r>
      <w:r w:rsidR="000866D5">
        <w:t xml:space="preserve"> </w:t>
      </w:r>
      <w:r w:rsidRPr="00183EB8">
        <w:t>authorization. The request ID</w:t>
      </w:r>
      <w:r w:rsidR="000866D5">
        <w:t xml:space="preserve"> </w:t>
      </w:r>
      <w:r w:rsidRPr="00183EB8">
        <w:t>links the full authorization reversal to the</w:t>
      </w:r>
      <w:r w:rsidR="000866D5">
        <w:t xml:space="preserve"> </w:t>
      </w:r>
      <w:r w:rsidRPr="00183EB8">
        <w:t>auth</w:t>
      </w:r>
      <w:r>
        <w:t xml:space="preserve">orization. CyberSource uses the </w:t>
      </w:r>
      <w:r w:rsidRPr="00183EB8">
        <w:t>request ID to look up the customer’s billing and</w:t>
      </w:r>
      <w:r w:rsidR="000866D5">
        <w:t xml:space="preserve"> </w:t>
      </w:r>
      <w:r w:rsidRPr="00183EB8">
        <w:t xml:space="preserve">account information from the original authorization, which means </w:t>
      </w:r>
      <w:r>
        <w:t>merchant is</w:t>
      </w:r>
      <w:r w:rsidRPr="00183EB8">
        <w:t xml:space="preserve"> not required to</w:t>
      </w:r>
      <w:r w:rsidR="000866D5">
        <w:t xml:space="preserve"> </w:t>
      </w:r>
      <w:r w:rsidRPr="00183EB8">
        <w:t>include those fields in full authorization reversal request</w:t>
      </w:r>
      <w:r w:rsidR="000237C9">
        <w:t>.</w:t>
      </w:r>
    </w:p>
    <w:p w:rsidR="00D826D9" w:rsidRDefault="00D826D9" w:rsidP="00D826D9">
      <w:pPr>
        <w:pStyle w:val="Heading3"/>
      </w:pPr>
      <w:bookmarkStart w:id="28" w:name="_Toc416902358"/>
      <w:r>
        <w:t>Retail Point-of-Sale (POS)</w:t>
      </w:r>
      <w:bookmarkEnd w:id="28"/>
    </w:p>
    <w:p w:rsidR="00D826D9" w:rsidRDefault="00D826D9" w:rsidP="00EA699F">
      <w:pPr>
        <w:pStyle w:val="BodyText"/>
      </w:pPr>
      <w:r w:rsidRPr="00F24B6A">
        <w:t xml:space="preserve">This service </w:t>
      </w:r>
      <w:r w:rsidR="00CF5409" w:rsidRPr="00F24B6A">
        <w:t xml:space="preserve">of CyberSource enables a merchant to process a </w:t>
      </w:r>
      <w:r w:rsidRPr="00F24B6A">
        <w:t xml:space="preserve">credit card </w:t>
      </w:r>
      <w:r w:rsidR="00CF5409" w:rsidRPr="00F24B6A">
        <w:t>for retail point-of-sale transaction at their stores</w:t>
      </w:r>
      <w:r w:rsidRPr="00F24B6A">
        <w:t>.</w:t>
      </w:r>
      <w:r w:rsidR="00D05974">
        <w:t xml:space="preserve"> The integration takes inputs for the API service and </w:t>
      </w:r>
      <w:r w:rsidR="00485232">
        <w:t>provides</w:t>
      </w:r>
      <w:r w:rsidR="00D05974">
        <w:t xml:space="preserve"> CyberSource API response for later use. This integration takes care for </w:t>
      </w:r>
      <w:r w:rsidR="00A658A4" w:rsidRPr="00F24B6A">
        <w:t xml:space="preserve">terminal which has manual entry for credit card details and terminal with </w:t>
      </w:r>
      <w:r w:rsidR="00A658A4" w:rsidRPr="00F24B6A">
        <w:lastRenderedPageBreak/>
        <w:t>a magnetic stripe where a credit card can be swiped and enter amount for the transaction.</w:t>
      </w:r>
    </w:p>
    <w:p w:rsidR="001B20BF" w:rsidRDefault="001B20BF" w:rsidP="00EA699F">
      <w:pPr>
        <w:pStyle w:val="BodyText"/>
      </w:pPr>
    </w:p>
    <w:p w:rsidR="001B20BF" w:rsidRPr="001B20BF" w:rsidRDefault="001B20BF" w:rsidP="001B20BF">
      <w:pPr>
        <w:pStyle w:val="Heading3"/>
      </w:pPr>
      <w:bookmarkStart w:id="29" w:name="_Toc416902359"/>
      <w:r>
        <w:t>Alipay Authorization</w:t>
      </w:r>
      <w:bookmarkEnd w:id="29"/>
    </w:p>
    <w:p w:rsidR="004F2F73" w:rsidRDefault="00D9512E" w:rsidP="001B20BF">
      <w:pPr>
        <w:pStyle w:val="Listenabsatz"/>
        <w:shd w:val="clear" w:color="auto" w:fill="FFFFFF"/>
        <w:autoSpaceDE w:val="0"/>
        <w:autoSpaceDN w:val="0"/>
        <w:adjustRightInd w:val="0"/>
        <w:spacing w:line="255" w:lineRule="atLeast"/>
        <w:ind w:left="0"/>
      </w:pPr>
      <w:r>
        <w:t>The Alipay authorization service</w:t>
      </w:r>
      <w:r w:rsidR="009837FC">
        <w:t xml:space="preserve"> </w:t>
      </w:r>
      <w:r w:rsidR="00584628">
        <w:t>pipeline allows</w:t>
      </w:r>
      <w:r w:rsidR="009837FC">
        <w:t xml:space="preserve"> storefront application to request for authorization for total ordered amount along with the currency</w:t>
      </w:r>
      <w:r w:rsidR="00584628">
        <w:t xml:space="preserve">. The pipeline make the web service call to </w:t>
      </w:r>
      <w:r w:rsidR="005D2F4A">
        <w:t>CyberSource</w:t>
      </w:r>
      <w:r w:rsidR="00584628">
        <w:t xml:space="preserve"> Alipay initiate service to initiate payment request and authorize the amount and after successful initiation pipeline make the web service call to check the payment status of initiated request.</w:t>
      </w:r>
    </w:p>
    <w:p w:rsidR="00584628" w:rsidRDefault="00584628" w:rsidP="001B20BF">
      <w:pPr>
        <w:pStyle w:val="Listenabsatz"/>
        <w:shd w:val="clear" w:color="auto" w:fill="FFFFFF"/>
        <w:autoSpaceDE w:val="0"/>
        <w:autoSpaceDN w:val="0"/>
        <w:adjustRightInd w:val="0"/>
        <w:spacing w:line="255" w:lineRule="atLeast"/>
        <w:ind w:left="0"/>
      </w:pPr>
    </w:p>
    <w:p w:rsidR="00584628" w:rsidRDefault="00FE53D7" w:rsidP="001B20BF">
      <w:pPr>
        <w:pStyle w:val="Listenabsatz"/>
        <w:shd w:val="clear" w:color="auto" w:fill="FFFFFF"/>
        <w:autoSpaceDE w:val="0"/>
        <w:autoSpaceDN w:val="0"/>
        <w:adjustRightInd w:val="0"/>
        <w:spacing w:line="255" w:lineRule="atLeast"/>
        <w:ind w:left="0"/>
      </w:pPr>
      <w:r>
        <w:t xml:space="preserve">The Demandware </w:t>
      </w:r>
      <w:r w:rsidR="005D2F4A">
        <w:t>CyberSource</w:t>
      </w:r>
      <w:r>
        <w:t>-</w:t>
      </w:r>
      <w:r w:rsidR="005147ED">
        <w:t xml:space="preserve"> </w:t>
      </w:r>
      <w:r>
        <w:t>AuthorizeAlipay pipeline populates the payment initiate request with purchase total data, product name, product description and Alipay Payment type such as APD</w:t>
      </w:r>
      <w:r w:rsidR="005147ED">
        <w:t xml:space="preserve"> </w:t>
      </w:r>
      <w:r>
        <w:t xml:space="preserve">(Domestic </w:t>
      </w:r>
      <w:r w:rsidR="005147ED">
        <w:t>payment for China based merchant to trade in China) and APY (International payment for International merchant to trade from outside China) and invoke the initiate web service call using CyberSource web service API.</w:t>
      </w:r>
    </w:p>
    <w:p w:rsidR="000C0544" w:rsidRDefault="000C0544" w:rsidP="001B20BF">
      <w:pPr>
        <w:pStyle w:val="Listenabsatz"/>
        <w:shd w:val="clear" w:color="auto" w:fill="FFFFFF"/>
        <w:autoSpaceDE w:val="0"/>
        <w:autoSpaceDN w:val="0"/>
        <w:adjustRightInd w:val="0"/>
        <w:spacing w:line="255" w:lineRule="atLeast"/>
        <w:ind w:left="0"/>
      </w:pPr>
    </w:p>
    <w:p w:rsidR="000C0544" w:rsidRPr="00941A70" w:rsidRDefault="000C0544" w:rsidP="001B20BF">
      <w:pPr>
        <w:pStyle w:val="Listenabsatz"/>
        <w:shd w:val="clear" w:color="auto" w:fill="FFFFFF"/>
        <w:autoSpaceDE w:val="0"/>
        <w:autoSpaceDN w:val="0"/>
        <w:adjustRightInd w:val="0"/>
        <w:spacing w:line="255" w:lineRule="atLeast"/>
        <w:ind w:left="0"/>
        <w:rPr>
          <w:b/>
        </w:rPr>
      </w:pPr>
      <w:r w:rsidRPr="00941A70">
        <w:rPr>
          <w:b/>
        </w:rPr>
        <w:t>Alipay Authorization Sequence Flow:</w:t>
      </w:r>
    </w:p>
    <w:p w:rsidR="00E5312A" w:rsidRDefault="00E5312A" w:rsidP="001B20BF">
      <w:pPr>
        <w:pStyle w:val="Listenabsatz"/>
        <w:shd w:val="clear" w:color="auto" w:fill="FFFFFF"/>
        <w:autoSpaceDE w:val="0"/>
        <w:autoSpaceDN w:val="0"/>
        <w:adjustRightInd w:val="0"/>
        <w:spacing w:line="255" w:lineRule="atLeast"/>
        <w:ind w:left="0"/>
      </w:pPr>
    </w:p>
    <w:p w:rsidR="00D11A09" w:rsidRDefault="00D11A09" w:rsidP="002E5D86">
      <w:pPr>
        <w:pStyle w:val="Listenabsatz"/>
        <w:numPr>
          <w:ilvl w:val="0"/>
          <w:numId w:val="53"/>
        </w:numPr>
        <w:shd w:val="clear" w:color="auto" w:fill="FFFFFF"/>
        <w:autoSpaceDE w:val="0"/>
        <w:autoSpaceDN w:val="0"/>
        <w:adjustRightInd w:val="0"/>
        <w:spacing w:line="255" w:lineRule="atLeast"/>
      </w:pPr>
      <w:r>
        <w:t>Create CyberSource Alipay Initiate request using purchase total data, product name, and product description (optional</w:t>
      </w:r>
      <w:r w:rsidR="000A2F5A">
        <w:t>) from the current order object</w:t>
      </w:r>
    </w:p>
    <w:p w:rsidR="00D11A09" w:rsidRDefault="00D11A09" w:rsidP="002E5D86">
      <w:pPr>
        <w:pStyle w:val="Listenabsatz"/>
        <w:numPr>
          <w:ilvl w:val="0"/>
          <w:numId w:val="53"/>
        </w:numPr>
        <w:shd w:val="clear" w:color="auto" w:fill="FFFFFF"/>
        <w:autoSpaceDE w:val="0"/>
        <w:autoSpaceDN w:val="0"/>
        <w:adjustRightInd w:val="0"/>
        <w:spacing w:line="255" w:lineRule="atLeast"/>
      </w:pPr>
      <w:r>
        <w:t>Set Alipay payment type to domestic or international in site preference</w:t>
      </w:r>
    </w:p>
    <w:p w:rsidR="00D63437" w:rsidRDefault="00F63356" w:rsidP="002E5D86">
      <w:pPr>
        <w:pStyle w:val="Listenabsatz"/>
        <w:numPr>
          <w:ilvl w:val="0"/>
          <w:numId w:val="53"/>
        </w:numPr>
        <w:shd w:val="clear" w:color="auto" w:fill="FFFFFF"/>
        <w:autoSpaceDE w:val="0"/>
        <w:autoSpaceDN w:val="0"/>
        <w:adjustRightInd w:val="0"/>
        <w:spacing w:line="255" w:lineRule="atLeast"/>
      </w:pPr>
      <w:r>
        <w:t xml:space="preserve">After configuration make actual service </w:t>
      </w:r>
      <w:r w:rsidR="000A2F5A">
        <w:t>call to Alipay Initiate request</w:t>
      </w:r>
    </w:p>
    <w:p w:rsidR="00F63356" w:rsidRDefault="00F63356" w:rsidP="002E5D86">
      <w:pPr>
        <w:pStyle w:val="Listenabsatz"/>
        <w:numPr>
          <w:ilvl w:val="0"/>
          <w:numId w:val="53"/>
        </w:numPr>
        <w:shd w:val="clear" w:color="auto" w:fill="FFFFFF"/>
        <w:autoSpaceDE w:val="0"/>
        <w:autoSpaceDN w:val="0"/>
        <w:adjustRightInd w:val="0"/>
        <w:spacing w:line="255" w:lineRule="atLeast"/>
      </w:pPr>
      <w:r>
        <w:t>Validate Reason code and Decision of Initiate request and accordingly set the corresponding end node.</w:t>
      </w:r>
    </w:p>
    <w:p w:rsidR="00F63356" w:rsidRDefault="00F63356" w:rsidP="002E5D86">
      <w:pPr>
        <w:pStyle w:val="Listenabsatz"/>
        <w:numPr>
          <w:ilvl w:val="0"/>
          <w:numId w:val="53"/>
        </w:numPr>
        <w:shd w:val="clear" w:color="auto" w:fill="FFFFFF"/>
        <w:autoSpaceDE w:val="0"/>
        <w:autoSpaceDN w:val="0"/>
        <w:adjustRightInd w:val="0"/>
        <w:spacing w:line="255" w:lineRule="atLeast"/>
      </w:pPr>
      <w:r>
        <w:t xml:space="preserve">If initiation is successful, then assign the required values in Demandware Payment Transaction object and add a node to create </w:t>
      </w:r>
      <w:r w:rsidR="00086642">
        <w:t>CyberSource</w:t>
      </w:r>
      <w:r>
        <w:t xml:space="preserve"> Alipay </w:t>
      </w:r>
      <w:r w:rsidR="00606D6A">
        <w:t xml:space="preserve">Check Status Request using </w:t>
      </w:r>
      <w:r w:rsidR="00615CA8">
        <w:t>R</w:t>
      </w:r>
      <w:r w:rsidR="00606D6A">
        <w:t xml:space="preserve">equest </w:t>
      </w:r>
      <w:r w:rsidR="00615CA8">
        <w:t>ID</w:t>
      </w:r>
      <w:r w:rsidR="000A2F5A">
        <w:t xml:space="preserve"> of Initiate service response</w:t>
      </w:r>
    </w:p>
    <w:p w:rsidR="00F63356" w:rsidRDefault="00606D6A" w:rsidP="002E5D86">
      <w:pPr>
        <w:pStyle w:val="Listenabsatz"/>
        <w:numPr>
          <w:ilvl w:val="0"/>
          <w:numId w:val="53"/>
        </w:numPr>
        <w:shd w:val="clear" w:color="auto" w:fill="FFFFFF"/>
        <w:autoSpaceDE w:val="0"/>
        <w:autoSpaceDN w:val="0"/>
        <w:adjustRightInd w:val="0"/>
        <w:spacing w:line="255" w:lineRule="atLeast"/>
      </w:pPr>
      <w:r>
        <w:t>Make service call to Alipay Check Status request to return the paym</w:t>
      </w:r>
      <w:r w:rsidR="000A2F5A">
        <w:t>ent status of initiated request</w:t>
      </w:r>
    </w:p>
    <w:p w:rsidR="00344E19" w:rsidRDefault="00606D6A" w:rsidP="002E5D86">
      <w:pPr>
        <w:pStyle w:val="Listenabsatz"/>
        <w:numPr>
          <w:ilvl w:val="0"/>
          <w:numId w:val="53"/>
        </w:numPr>
        <w:shd w:val="clear" w:color="auto" w:fill="FFFFFF"/>
        <w:autoSpaceDE w:val="0"/>
        <w:autoSpaceDN w:val="0"/>
        <w:adjustRightInd w:val="0"/>
        <w:spacing w:line="255" w:lineRule="atLeast"/>
      </w:pPr>
      <w:r>
        <w:t xml:space="preserve">Validate Reason Code and Payment </w:t>
      </w:r>
      <w:r w:rsidR="000A2F5A">
        <w:t>s</w:t>
      </w:r>
      <w:r>
        <w:t>tatus of check status service response and</w:t>
      </w:r>
      <w:r w:rsidR="000A2F5A">
        <w:t xml:space="preserve"> set the corresponding end node</w:t>
      </w:r>
    </w:p>
    <w:p w:rsidR="0030561C" w:rsidRDefault="0030561C" w:rsidP="002E5D86">
      <w:pPr>
        <w:pStyle w:val="Listenabsatz"/>
        <w:numPr>
          <w:ilvl w:val="0"/>
          <w:numId w:val="53"/>
        </w:numPr>
        <w:shd w:val="clear" w:color="auto" w:fill="FFFFFF"/>
        <w:autoSpaceDE w:val="0"/>
        <w:autoSpaceDN w:val="0"/>
        <w:adjustRightInd w:val="0"/>
        <w:spacing w:line="255" w:lineRule="atLeast"/>
      </w:pPr>
      <w:r>
        <w:t xml:space="preserve">If </w:t>
      </w:r>
      <w:r w:rsidR="00E476DD">
        <w:t>ReasonCode =</w:t>
      </w:r>
      <w:r>
        <w:t xml:space="preserve"> 100</w:t>
      </w:r>
      <w:r w:rsidR="00D14DC8">
        <w:t xml:space="preserve"> then check the payment status. If payment status is COMPLETED </w:t>
      </w:r>
      <w:r w:rsidR="00E476DD">
        <w:t>for service call then complete the checkout flow and place the order with “New” as order status and “Paid” as order payment status.</w:t>
      </w:r>
    </w:p>
    <w:p w:rsidR="00E476DD" w:rsidRDefault="00E476DD" w:rsidP="002E5D86">
      <w:pPr>
        <w:pStyle w:val="Listenabsatz"/>
        <w:numPr>
          <w:ilvl w:val="0"/>
          <w:numId w:val="53"/>
        </w:numPr>
        <w:shd w:val="clear" w:color="auto" w:fill="FFFFFF"/>
        <w:autoSpaceDE w:val="0"/>
        <w:autoSpaceDN w:val="0"/>
        <w:adjustRightInd w:val="0"/>
        <w:spacing w:line="255" w:lineRule="atLeast"/>
      </w:pPr>
      <w:r>
        <w:t>If ReasonCode = 100 and PaymentStatus = PENDING, complete the checkout flow with order status as “Created” and order payment status as “Not Paid”.</w:t>
      </w:r>
    </w:p>
    <w:p w:rsidR="00E476DD" w:rsidRDefault="00E476DD" w:rsidP="002E5D86">
      <w:pPr>
        <w:pStyle w:val="Listenabsatz"/>
        <w:numPr>
          <w:ilvl w:val="0"/>
          <w:numId w:val="53"/>
        </w:numPr>
        <w:shd w:val="clear" w:color="auto" w:fill="FFFFFF"/>
        <w:autoSpaceDE w:val="0"/>
        <w:autoSpaceDN w:val="0"/>
        <w:adjustRightInd w:val="0"/>
        <w:spacing w:line="255" w:lineRule="atLeast"/>
      </w:pPr>
      <w:r>
        <w:t>If ReasonCode = 100 and PaymentStatus = ABANDONED</w:t>
      </w:r>
      <w:r w:rsidR="001654B1">
        <w:t xml:space="preserve"> or PaymentStatus = TRADE_NOT_EXIST</w:t>
      </w:r>
      <w:r>
        <w:t>, fail the order and show message on the screen</w:t>
      </w:r>
      <w:r w:rsidR="001654B1">
        <w:t>.</w:t>
      </w:r>
    </w:p>
    <w:p w:rsidR="001654B1" w:rsidRDefault="001654B1" w:rsidP="001654B1">
      <w:pPr>
        <w:pStyle w:val="Listenabsatz"/>
        <w:numPr>
          <w:ilvl w:val="0"/>
          <w:numId w:val="53"/>
        </w:numPr>
        <w:shd w:val="clear" w:color="auto" w:fill="FFFFFF"/>
        <w:autoSpaceDE w:val="0"/>
        <w:autoSpaceDN w:val="0"/>
        <w:adjustRightInd w:val="0"/>
        <w:spacing w:line="255" w:lineRule="atLeast"/>
      </w:pPr>
      <w:r>
        <w:t>If Decision = REJECT and ReasonCode = 102 or ReasonCode = 233, fail the order and show message on the screen.</w:t>
      </w:r>
    </w:p>
    <w:p w:rsidR="001654B1" w:rsidRDefault="001654B1" w:rsidP="001654B1">
      <w:pPr>
        <w:pStyle w:val="Listenabsatz"/>
        <w:numPr>
          <w:ilvl w:val="0"/>
          <w:numId w:val="53"/>
        </w:numPr>
        <w:shd w:val="clear" w:color="auto" w:fill="FFFFFF"/>
        <w:autoSpaceDE w:val="0"/>
        <w:autoSpaceDN w:val="0"/>
        <w:adjustRightInd w:val="0"/>
        <w:spacing w:line="255" w:lineRule="atLeast"/>
      </w:pPr>
      <w:r>
        <w:t>If Decision = ERROR and ReasonCode = 150, fail the order and show message on the screen.</w:t>
      </w:r>
    </w:p>
    <w:p w:rsidR="00086642" w:rsidRDefault="00086642" w:rsidP="00086642">
      <w:pPr>
        <w:pStyle w:val="Listenabsatz"/>
        <w:shd w:val="clear" w:color="auto" w:fill="FFFFFF"/>
        <w:autoSpaceDE w:val="0"/>
        <w:autoSpaceDN w:val="0"/>
        <w:adjustRightInd w:val="0"/>
        <w:spacing w:line="255" w:lineRule="atLeast"/>
      </w:pPr>
    </w:p>
    <w:p w:rsidR="00086642" w:rsidRDefault="00086642" w:rsidP="00086642">
      <w:pPr>
        <w:pStyle w:val="Listenabsatz"/>
        <w:shd w:val="clear" w:color="auto" w:fill="FFFFFF"/>
        <w:autoSpaceDE w:val="0"/>
        <w:autoSpaceDN w:val="0"/>
        <w:adjustRightInd w:val="0"/>
        <w:spacing w:line="255" w:lineRule="atLeast"/>
      </w:pPr>
    </w:p>
    <w:p w:rsidR="00086642" w:rsidRDefault="00086642" w:rsidP="00086642">
      <w:pPr>
        <w:pStyle w:val="Listenabsatz"/>
        <w:shd w:val="clear" w:color="auto" w:fill="FFFFFF"/>
        <w:autoSpaceDE w:val="0"/>
        <w:autoSpaceDN w:val="0"/>
        <w:adjustRightInd w:val="0"/>
        <w:spacing w:line="255" w:lineRule="atLeast"/>
        <w:ind w:left="360"/>
      </w:pPr>
      <w:r w:rsidRPr="00086642">
        <w:rPr>
          <w:b/>
        </w:rPr>
        <w:t>Note:</w:t>
      </w:r>
      <w:r w:rsidRPr="00086642">
        <w:t xml:space="preserve"> </w:t>
      </w:r>
      <w:r>
        <w:t xml:space="preserve"> As Alipay live environment is not available, so for Alipay Domestic and International scenarios, Site Preference configuration for Reconciliation ID needs to configure to test various scenarios of Alipay Initiate and Check Status service.</w:t>
      </w:r>
      <w:r w:rsidR="00BE3784">
        <w:t xml:space="preserve"> Also, </w:t>
      </w:r>
      <w:proofErr w:type="gramStart"/>
      <w:r w:rsidR="006C1CE3">
        <w:t>If</w:t>
      </w:r>
      <w:proofErr w:type="gramEnd"/>
      <w:r w:rsidR="006C1CE3">
        <w:t xml:space="preserve"> shopper does not return from the </w:t>
      </w:r>
      <w:proofErr w:type="spellStart"/>
      <w:r w:rsidR="006C1CE3">
        <w:t>AliPay</w:t>
      </w:r>
      <w:proofErr w:type="spellEnd"/>
      <w:r w:rsidR="006C1CE3">
        <w:t xml:space="preserve"> then Demandware order status </w:t>
      </w:r>
      <w:r w:rsidR="006C1CE3">
        <w:lastRenderedPageBreak/>
        <w:t>shall remain the same as “Created” and shall be updated once Batch Job for Check Payment Status service runs from scheduler</w:t>
      </w:r>
    </w:p>
    <w:p w:rsidR="00086642" w:rsidRDefault="00086642" w:rsidP="00086642">
      <w:pPr>
        <w:pStyle w:val="Listenabsatz"/>
        <w:shd w:val="clear" w:color="auto" w:fill="FFFFFF"/>
        <w:autoSpaceDE w:val="0"/>
        <w:autoSpaceDN w:val="0"/>
        <w:adjustRightInd w:val="0"/>
        <w:spacing w:line="255" w:lineRule="atLeast"/>
        <w:ind w:left="0"/>
      </w:pPr>
    </w:p>
    <w:p w:rsidR="00907B5D" w:rsidRDefault="00907B5D" w:rsidP="00907B5D">
      <w:pPr>
        <w:pStyle w:val="Heading3"/>
      </w:pPr>
      <w:bookmarkStart w:id="30" w:name="_Toc416902360"/>
      <w:r>
        <w:t>Alipay Batch Job</w:t>
      </w:r>
      <w:bookmarkEnd w:id="30"/>
    </w:p>
    <w:p w:rsidR="00907B5D" w:rsidRDefault="0042465F" w:rsidP="00EA699F">
      <w:pPr>
        <w:pStyle w:val="BodyText"/>
      </w:pPr>
      <w:r w:rsidRPr="0042465F">
        <w:t>Alipa</w:t>
      </w:r>
      <w:r>
        <w:t xml:space="preserve">y batch job process Demandware orders placed by Alipay as payment method by making web service call </w:t>
      </w:r>
      <w:r w:rsidR="002D598B">
        <w:t xml:space="preserve">to </w:t>
      </w:r>
      <w:r>
        <w:t>Alipay Check Status Service</w:t>
      </w:r>
      <w:r w:rsidR="002D598B">
        <w:t>.</w:t>
      </w:r>
    </w:p>
    <w:p w:rsidR="002D598B" w:rsidRDefault="002D598B" w:rsidP="00EA699F">
      <w:pPr>
        <w:pStyle w:val="BodyText"/>
      </w:pPr>
      <w:r>
        <w:t>The Demandware Cybersource-</w:t>
      </w:r>
      <w:r w:rsidRPr="002D598B">
        <w:t>AlipayCheckPaymentStatusWorkflow</w:t>
      </w:r>
      <w:r>
        <w:t xml:space="preserve"> pipeline node is called from batch job that populates the check status request with Request ID generated and stored in Demandware Payment Transaction custom attribute after Alipay Initiate request service call for every order placed by Alipay as payment method and </w:t>
      </w:r>
      <w:r w:rsidRPr="002D598B">
        <w:t xml:space="preserve">invoke the </w:t>
      </w:r>
      <w:r>
        <w:t>Check Status</w:t>
      </w:r>
      <w:r w:rsidRPr="002D598B">
        <w:t xml:space="preserve"> web service call using CyberSource web service API.</w:t>
      </w:r>
    </w:p>
    <w:p w:rsidR="002D598B" w:rsidRDefault="002D598B" w:rsidP="002D598B">
      <w:pPr>
        <w:pStyle w:val="Listenabsatz"/>
        <w:shd w:val="clear" w:color="auto" w:fill="FFFFFF"/>
        <w:autoSpaceDE w:val="0"/>
        <w:autoSpaceDN w:val="0"/>
        <w:adjustRightInd w:val="0"/>
        <w:spacing w:line="255" w:lineRule="atLeast"/>
        <w:ind w:left="0"/>
        <w:rPr>
          <w:b/>
        </w:rPr>
      </w:pPr>
      <w:r>
        <w:rPr>
          <w:b/>
        </w:rPr>
        <w:t>Alipay Batch Job Sequence Flow:</w:t>
      </w:r>
    </w:p>
    <w:p w:rsidR="002D598B" w:rsidRDefault="002D598B" w:rsidP="002D598B">
      <w:pPr>
        <w:pStyle w:val="Listenabsatz"/>
        <w:shd w:val="clear" w:color="auto" w:fill="FFFFFF"/>
        <w:autoSpaceDE w:val="0"/>
        <w:autoSpaceDN w:val="0"/>
        <w:adjustRightInd w:val="0"/>
        <w:spacing w:line="255" w:lineRule="atLeast"/>
        <w:ind w:left="0"/>
        <w:rPr>
          <w:b/>
        </w:rPr>
      </w:pPr>
    </w:p>
    <w:p w:rsidR="002D598B" w:rsidRPr="00E6558D" w:rsidRDefault="00E6558D" w:rsidP="002D598B">
      <w:pPr>
        <w:pStyle w:val="Listenabsatz"/>
        <w:numPr>
          <w:ilvl w:val="0"/>
          <w:numId w:val="58"/>
        </w:numPr>
        <w:shd w:val="clear" w:color="auto" w:fill="FFFFFF"/>
        <w:autoSpaceDE w:val="0"/>
        <w:autoSpaceDN w:val="0"/>
        <w:adjustRightInd w:val="0"/>
        <w:spacing w:line="255" w:lineRule="atLeast"/>
        <w:rPr>
          <w:b/>
        </w:rPr>
      </w:pPr>
      <w:r>
        <w:t>Query on all the Demandware orders placed through Alipay with New, Open and Created as order status and get the Request Id stored in Order Payment Transaction custom object attribute after Alipay Initiate web service call.</w:t>
      </w:r>
    </w:p>
    <w:p w:rsidR="00E6558D" w:rsidRPr="00E6558D" w:rsidRDefault="00E6558D" w:rsidP="002D598B">
      <w:pPr>
        <w:pStyle w:val="Listenabsatz"/>
        <w:numPr>
          <w:ilvl w:val="0"/>
          <w:numId w:val="58"/>
        </w:numPr>
        <w:shd w:val="clear" w:color="auto" w:fill="FFFFFF"/>
        <w:autoSpaceDE w:val="0"/>
        <w:autoSpaceDN w:val="0"/>
        <w:adjustRightInd w:val="0"/>
        <w:spacing w:line="255" w:lineRule="atLeast"/>
        <w:rPr>
          <w:b/>
        </w:rPr>
      </w:pPr>
      <w:r>
        <w:t>Pass the Request Id and Payment Type to Alipay Check Status Service and make the actual service call.</w:t>
      </w:r>
    </w:p>
    <w:p w:rsidR="00E6558D" w:rsidRDefault="00E6558D" w:rsidP="00E6558D">
      <w:pPr>
        <w:pStyle w:val="Listenabsatz"/>
        <w:numPr>
          <w:ilvl w:val="0"/>
          <w:numId w:val="58"/>
        </w:numPr>
        <w:shd w:val="clear" w:color="auto" w:fill="FFFFFF"/>
        <w:autoSpaceDE w:val="0"/>
        <w:autoSpaceDN w:val="0"/>
        <w:adjustRightInd w:val="0"/>
        <w:spacing w:line="255" w:lineRule="atLeast"/>
      </w:pPr>
      <w:r>
        <w:t>Validate Reason Code and Payment status of check status service response and set the corresponding end node</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ReasonCode = 100 then check the payment status. If payment status is COMPLETED for service call then update the order status to “New”, Order Payment Status to “Paid”, Alipay Payment Status to “COMPLETED” in Order Payment Transaction custom object attribute and set the export status to “Ready For Export”</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ReasonCode = 100 and PaymentStatus = PENDING, no need to update any Demandware status in case of PENDING Alipay Payment Status.</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ReasonCode = 100 and PaymentStatus = ABANDONED or PaymentStatus = TRADE_NOT_EXIST, fail the order.</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Decision = REJECT and ReasonCode = 102 or ReasonCode = 233, fail the order.</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Decision = ERROR and ReasonCode = 150, fail the order.</w:t>
      </w:r>
    </w:p>
    <w:p w:rsidR="00E6558D" w:rsidRDefault="00E6558D" w:rsidP="00E6558D">
      <w:pPr>
        <w:pStyle w:val="Listenabsatz"/>
        <w:shd w:val="clear" w:color="auto" w:fill="FFFFFF"/>
        <w:autoSpaceDE w:val="0"/>
        <w:autoSpaceDN w:val="0"/>
        <w:adjustRightInd w:val="0"/>
        <w:spacing w:line="255" w:lineRule="atLeast"/>
        <w:ind w:left="360"/>
        <w:rPr>
          <w:b/>
        </w:rPr>
      </w:pPr>
    </w:p>
    <w:p w:rsidR="002D598B" w:rsidRPr="002D598B" w:rsidRDefault="00B6270D" w:rsidP="00EA699F">
      <w:pPr>
        <w:pStyle w:val="BodyText"/>
      </w:pPr>
      <w:r w:rsidRPr="00D02CE5">
        <w:t>Note:</w:t>
      </w:r>
      <w:r>
        <w:t xml:space="preserve"> Please refer to the order stat</w:t>
      </w:r>
      <w:r w:rsidR="00102BDD">
        <w:t>us mapping mentioned in section</w:t>
      </w:r>
      <w:r w:rsidR="00920F71">
        <w:t xml:space="preserve"> Alipay Paypal Order Status Mapping with Demandware Order on page 37</w:t>
      </w:r>
      <w:r w:rsidR="00102BDD">
        <w:t>.</w:t>
      </w:r>
    </w:p>
    <w:p w:rsidR="00606D6A" w:rsidRDefault="00941A70" w:rsidP="00344E19">
      <w:pPr>
        <w:pStyle w:val="Heading3"/>
      </w:pPr>
      <w:bookmarkStart w:id="31" w:name="_Toc416902361"/>
      <w:r>
        <w:t>PayPal</w:t>
      </w:r>
      <w:r w:rsidR="00344E19">
        <w:t xml:space="preserve"> Express Authorization</w:t>
      </w:r>
      <w:r w:rsidR="00FE1618">
        <w:t xml:space="preserve"> [From Cart Page and Mini Cart]</w:t>
      </w:r>
      <w:bookmarkEnd w:id="31"/>
      <w:r w:rsidR="00606D6A">
        <w:t xml:space="preserve"> </w:t>
      </w:r>
    </w:p>
    <w:p w:rsidR="00344E19" w:rsidRPr="005204D8" w:rsidRDefault="00941A70" w:rsidP="00EA699F">
      <w:pPr>
        <w:pStyle w:val="BodyText"/>
      </w:pPr>
      <w:r w:rsidRPr="005204D8">
        <w:t>PayPal</w:t>
      </w:r>
      <w:r w:rsidR="00C60A8F" w:rsidRPr="005204D8">
        <w:t xml:space="preserve"> Express Authorization service pipeline allow storefront application to request for authorization of ordered amount by validating credential of the user</w:t>
      </w:r>
      <w:r w:rsidR="00C15303" w:rsidRPr="005204D8">
        <w:t xml:space="preserve"> without using billing and shipping information from Demandware storefront</w:t>
      </w:r>
      <w:r w:rsidR="00C60A8F" w:rsidRPr="005204D8">
        <w:t xml:space="preserve">. The pipeline makes the </w:t>
      </w:r>
      <w:r w:rsidRPr="005204D8">
        <w:t>PayPal</w:t>
      </w:r>
      <w:r w:rsidR="00C60A8F" w:rsidRPr="005204D8">
        <w:t xml:space="preserve"> </w:t>
      </w:r>
      <w:r w:rsidR="00C15303" w:rsidRPr="005204D8">
        <w:t>authorization web service call to CyberSource authorization service to get confirmation about availability of funds and authorize the amount.</w:t>
      </w:r>
    </w:p>
    <w:p w:rsidR="00C15303" w:rsidRPr="005204D8" w:rsidRDefault="00C15303" w:rsidP="00EA699F">
      <w:pPr>
        <w:pStyle w:val="BodyText"/>
      </w:pPr>
      <w:r w:rsidRPr="005204D8">
        <w:t xml:space="preserve">The Demandware Cybersource - AuthorizePaypal pipeline populates the authorization request with item and </w:t>
      </w:r>
      <w:r w:rsidRPr="005204D8">
        <w:lastRenderedPageBreak/>
        <w:t>purchase total data from order object and invokes the authorization web service call using CyberSource web service API.</w:t>
      </w:r>
    </w:p>
    <w:p w:rsidR="0014078B" w:rsidRPr="00D02CE5" w:rsidRDefault="00624714" w:rsidP="00EA699F">
      <w:pPr>
        <w:pStyle w:val="BodyText"/>
      </w:pPr>
      <w:r w:rsidRPr="00D02CE5">
        <w:t>PayPal</w:t>
      </w:r>
      <w:r w:rsidR="0014078B" w:rsidRPr="00D02CE5">
        <w:t xml:space="preserve"> Express Authorization Sequence Flow:</w:t>
      </w:r>
    </w:p>
    <w:p w:rsidR="0014078B" w:rsidRPr="005204D8" w:rsidRDefault="0014078B" w:rsidP="00EA699F">
      <w:pPr>
        <w:pStyle w:val="BodyText"/>
        <w:numPr>
          <w:ilvl w:val="0"/>
          <w:numId w:val="54"/>
        </w:numPr>
      </w:pPr>
      <w:r w:rsidRPr="005204D8">
        <w:t>Create CyberSource Authorization request using item object, purchase total data object and required values as a result of set service, get service and order setup service call.</w:t>
      </w:r>
    </w:p>
    <w:p w:rsidR="0014078B" w:rsidRPr="005204D8" w:rsidRDefault="0014078B" w:rsidP="00EA699F">
      <w:pPr>
        <w:pStyle w:val="BodyText"/>
        <w:numPr>
          <w:ilvl w:val="0"/>
          <w:numId w:val="54"/>
        </w:numPr>
      </w:pPr>
      <w:r w:rsidRPr="005204D8">
        <w:rPr>
          <w:rFonts w:cs="Arial"/>
          <w:color w:val="000000"/>
        </w:rPr>
        <w:t>Site</w:t>
      </w:r>
      <w:r w:rsidRPr="005204D8">
        <w:t xml:space="preserve"> preference “</w:t>
      </w:r>
      <w:r w:rsidR="00624714" w:rsidRPr="005204D8">
        <w:t>PayPal</w:t>
      </w:r>
      <w:r w:rsidRPr="005204D8">
        <w:t xml:space="preserve"> Payment Option” has been provided for either Authorization or Authorization and Capture service calls. If user has selected Authorization from the site preference </w:t>
      </w:r>
      <w:r w:rsidR="00817EF8" w:rsidRPr="005204D8">
        <w:t>then only amount will be authorized but order payment status would be “Not Paid”</w:t>
      </w:r>
      <w:r w:rsidR="002516FA" w:rsidRPr="005204D8">
        <w:t xml:space="preserve"> and in case of Authorize and Capture service calls, payment status would become “Paid”.</w:t>
      </w:r>
    </w:p>
    <w:p w:rsidR="002516FA" w:rsidRPr="005204D8" w:rsidRDefault="002516FA" w:rsidP="00EA699F">
      <w:pPr>
        <w:pStyle w:val="BodyText"/>
        <w:numPr>
          <w:ilvl w:val="0"/>
          <w:numId w:val="54"/>
        </w:numPr>
      </w:pPr>
      <w:r w:rsidRPr="005204D8">
        <w:t xml:space="preserve">After adding the product into cart, user can either choose express checkout from mini cart or from cart. On clicking express checkout user will be redirected to </w:t>
      </w:r>
      <w:r w:rsidR="00624714" w:rsidRPr="005204D8">
        <w:t>PayPal</w:t>
      </w:r>
      <w:r w:rsidRPr="005204D8">
        <w:t xml:space="preserve"> to authenticate its credentials. A call to CyberSource </w:t>
      </w:r>
      <w:r w:rsidR="00624714" w:rsidRPr="005204D8">
        <w:t>PayPal</w:t>
      </w:r>
      <w:r w:rsidRPr="005204D8">
        <w:t xml:space="preserve"> set and get service would be made and user will re</w:t>
      </w:r>
      <w:r w:rsidR="00D02CE5">
        <w:t xml:space="preserve">direct back to merchant site  and shopper basket billing/shipping information shall be updated with PayPal Get Service response and shopper redirected to Review page to </w:t>
      </w:r>
      <w:r w:rsidRPr="005204D8">
        <w:t>complete the order.</w:t>
      </w:r>
      <w:r w:rsidR="00D02CE5">
        <w:t xml:space="preserve"> </w:t>
      </w:r>
    </w:p>
    <w:p w:rsidR="002516FA" w:rsidRPr="005204D8" w:rsidRDefault="002516FA" w:rsidP="00EA699F">
      <w:pPr>
        <w:pStyle w:val="BodyText"/>
        <w:numPr>
          <w:ilvl w:val="0"/>
          <w:numId w:val="54"/>
        </w:numPr>
      </w:pPr>
      <w:r w:rsidRPr="005204D8">
        <w:t>On placing the order,</w:t>
      </w:r>
      <w:r w:rsidR="00670D56" w:rsidRPr="005204D8">
        <w:t xml:space="preserve"> actual service</w:t>
      </w:r>
      <w:r w:rsidRPr="005204D8">
        <w:t xml:space="preserve"> call to CyberSource Order setup, Authorize and Capture service would be made to authorize the amount.</w:t>
      </w:r>
    </w:p>
    <w:p w:rsidR="00670D56" w:rsidRPr="005204D8" w:rsidRDefault="00670D56" w:rsidP="00EA699F">
      <w:pPr>
        <w:pStyle w:val="BodyText"/>
        <w:numPr>
          <w:ilvl w:val="0"/>
          <w:numId w:val="54"/>
        </w:numPr>
      </w:pPr>
      <w:r w:rsidRPr="005204D8">
        <w:t xml:space="preserve">If Decision Manager is enabled from Site Preference and </w:t>
      </w:r>
      <w:r w:rsidR="00624714" w:rsidRPr="005204D8">
        <w:t>CyberSource</w:t>
      </w:r>
      <w:r w:rsidRPr="005204D8">
        <w:t xml:space="preserve"> console, create CyberSource Authorization request using bill-to</w:t>
      </w:r>
      <w:r w:rsidR="009755B4" w:rsidRPr="005204D8">
        <w:t xml:space="preserve">, ship-to, item object and </w:t>
      </w:r>
      <w:r w:rsidRPr="005204D8">
        <w:t>purchase data object</w:t>
      </w:r>
      <w:r w:rsidR="009755B4" w:rsidRPr="005204D8">
        <w:t xml:space="preserve"> to make CyberSource </w:t>
      </w:r>
      <w:r w:rsidR="00624714" w:rsidRPr="005204D8">
        <w:t>PayPal</w:t>
      </w:r>
      <w:r w:rsidR="009755B4" w:rsidRPr="005204D8">
        <w:t xml:space="preserve"> Authorization service call.</w:t>
      </w:r>
    </w:p>
    <w:p w:rsidR="00573217" w:rsidRPr="005204D8" w:rsidRDefault="00573217" w:rsidP="00EA699F">
      <w:pPr>
        <w:pStyle w:val="BodyText"/>
        <w:numPr>
          <w:ilvl w:val="0"/>
          <w:numId w:val="54"/>
        </w:numPr>
      </w:pPr>
      <w:r w:rsidRPr="005204D8">
        <w:t xml:space="preserve">Validate Reason Code and set corresponding end node, based on </w:t>
      </w:r>
      <w:r w:rsidR="00624714" w:rsidRPr="005204D8">
        <w:t>Auth</w:t>
      </w:r>
      <w:r w:rsidRPr="005204D8">
        <w:t xml:space="preserve"> response code.</w:t>
      </w:r>
    </w:p>
    <w:p w:rsidR="00573217" w:rsidRDefault="00624714" w:rsidP="00573217">
      <w:pPr>
        <w:pStyle w:val="Heading3"/>
      </w:pPr>
      <w:bookmarkStart w:id="32" w:name="_Toc416902362"/>
      <w:r>
        <w:t>PayPal</w:t>
      </w:r>
      <w:r w:rsidR="00573217">
        <w:t xml:space="preserve"> </w:t>
      </w:r>
      <w:r w:rsidR="002F2FE6">
        <w:t>Authorization [</w:t>
      </w:r>
      <w:r>
        <w:t>From Billing Page</w:t>
      </w:r>
      <w:r w:rsidR="0084714A">
        <w:t>]</w:t>
      </w:r>
      <w:bookmarkEnd w:id="32"/>
    </w:p>
    <w:p w:rsidR="00573217" w:rsidRPr="005204D8" w:rsidRDefault="00624714" w:rsidP="00EA699F">
      <w:pPr>
        <w:pStyle w:val="BodyText"/>
      </w:pPr>
      <w:r w:rsidRPr="005204D8">
        <w:t>PayPal</w:t>
      </w:r>
      <w:r w:rsidR="00573217" w:rsidRPr="005204D8">
        <w:t xml:space="preserve"> Authorization service pipeline allow storefront application to request for authorization of ordered amount by validating credential of the user by using billing and shipping information from Demandware storefront. The pipeline makes the </w:t>
      </w:r>
      <w:r w:rsidR="00FD1649" w:rsidRPr="005204D8">
        <w:t>PayPal</w:t>
      </w:r>
      <w:r w:rsidR="00573217" w:rsidRPr="005204D8">
        <w:t xml:space="preserve"> authorization web service call to CyberSource authorization service to get confirmation about availability of funds and authorize the amount.</w:t>
      </w:r>
    </w:p>
    <w:p w:rsidR="00573217" w:rsidRPr="005204D8" w:rsidRDefault="00573217" w:rsidP="00EA699F">
      <w:pPr>
        <w:pStyle w:val="BodyText"/>
      </w:pPr>
      <w:r w:rsidRPr="005204D8">
        <w:t>The Demandware Cybersource - AuthorizePaypal pipeline populates the authorization request with item and purchase total data from order object and invokes the authorization web service call using CyberSource web service API.</w:t>
      </w:r>
    </w:p>
    <w:p w:rsidR="00573217" w:rsidRPr="005204D8" w:rsidRDefault="00FD1649" w:rsidP="00EA699F">
      <w:pPr>
        <w:pStyle w:val="BodyText"/>
      </w:pPr>
      <w:r w:rsidRPr="005204D8">
        <w:t>PayPal</w:t>
      </w:r>
      <w:r w:rsidR="00573217" w:rsidRPr="005204D8">
        <w:t xml:space="preserve"> Express Authorization Sequence Flow:</w:t>
      </w:r>
    </w:p>
    <w:p w:rsidR="00573217" w:rsidRPr="005204D8" w:rsidRDefault="00573217" w:rsidP="00EA699F">
      <w:pPr>
        <w:pStyle w:val="BodyText"/>
        <w:numPr>
          <w:ilvl w:val="0"/>
          <w:numId w:val="55"/>
        </w:numPr>
      </w:pPr>
      <w:r w:rsidRPr="005204D8">
        <w:t>Create CyberSource Authorization request using item object, purchase total data object, bill-to, ship-to objects from the order object.</w:t>
      </w:r>
    </w:p>
    <w:p w:rsidR="00573217" w:rsidRPr="005204D8" w:rsidRDefault="00573217" w:rsidP="00EA699F">
      <w:pPr>
        <w:pStyle w:val="BodyText"/>
        <w:numPr>
          <w:ilvl w:val="0"/>
          <w:numId w:val="55"/>
        </w:numPr>
      </w:pPr>
      <w:r w:rsidRPr="005204D8">
        <w:rPr>
          <w:rFonts w:cs="Arial"/>
          <w:color w:val="000000"/>
        </w:rPr>
        <w:lastRenderedPageBreak/>
        <w:t>Site</w:t>
      </w:r>
      <w:r w:rsidRPr="005204D8">
        <w:t xml:space="preserve"> preference “</w:t>
      </w:r>
      <w:r w:rsidR="002A3F49" w:rsidRPr="005204D8">
        <w:t>PayPal</w:t>
      </w:r>
      <w:r w:rsidRPr="005204D8">
        <w:t xml:space="preserve"> Payment Option” has been provided for either Authorization or Authorization and Capture service calls. If user has selected Authorization from the site preference then only amount will be authorized but order payment status would be “Not Paid” and in case of Authorize and Capture service calls, payment status would become “Paid”.</w:t>
      </w:r>
    </w:p>
    <w:p w:rsidR="00573217" w:rsidRPr="005204D8" w:rsidRDefault="00573217" w:rsidP="00EA699F">
      <w:pPr>
        <w:pStyle w:val="BodyText"/>
        <w:numPr>
          <w:ilvl w:val="0"/>
          <w:numId w:val="55"/>
        </w:numPr>
      </w:pPr>
      <w:r w:rsidRPr="005204D8">
        <w:t xml:space="preserve">After adding the product into cart, user chooses normal checkout flow by choosing </w:t>
      </w:r>
      <w:r w:rsidR="002A3F49" w:rsidRPr="005204D8">
        <w:t>PayPal</w:t>
      </w:r>
      <w:r w:rsidRPr="005204D8">
        <w:t xml:space="preserve"> as payment method to authorize amount. On placing an order, a sequential call will be made to all the services. Set </w:t>
      </w:r>
      <w:r w:rsidR="002A3F49" w:rsidRPr="005204D8">
        <w:t>CyberSource</w:t>
      </w:r>
      <w:r w:rsidRPr="005204D8">
        <w:t xml:space="preserve"> </w:t>
      </w:r>
      <w:r w:rsidR="002A3F49" w:rsidRPr="005204D8">
        <w:t>PayPal</w:t>
      </w:r>
      <w:r w:rsidRPr="005204D8">
        <w:t xml:space="preserve"> service will return </w:t>
      </w:r>
      <w:r w:rsidR="002A3F49" w:rsidRPr="005204D8">
        <w:t>PayPal</w:t>
      </w:r>
      <w:r w:rsidRPr="005204D8">
        <w:t xml:space="preserve"> token which in turn will be passed t</w:t>
      </w:r>
      <w:r w:rsidR="00950881" w:rsidRPr="005204D8">
        <w:t>o get service to get the address details, address verification detail, payer details etc</w:t>
      </w:r>
      <w:r w:rsidR="00D02CE5">
        <w:t>. and update the shopper basket object</w:t>
      </w:r>
      <w:r w:rsidR="00950881" w:rsidRPr="005204D8">
        <w:t xml:space="preserve">. </w:t>
      </w:r>
      <w:r w:rsidR="002A3F49" w:rsidRPr="005204D8">
        <w:t>CyberSource</w:t>
      </w:r>
      <w:r w:rsidR="00950881" w:rsidRPr="005204D8">
        <w:t xml:space="preserve"> Order setup service will setup an order and Authorize and Capture CyberSource </w:t>
      </w:r>
      <w:r w:rsidR="002A3F49" w:rsidRPr="005204D8">
        <w:t>PayPal</w:t>
      </w:r>
      <w:r w:rsidR="00950881" w:rsidRPr="005204D8">
        <w:t xml:space="preserve"> service will authorize the payment and send back the user to merchant site from </w:t>
      </w:r>
      <w:r w:rsidR="002A3F49" w:rsidRPr="005204D8">
        <w:t>PayPal</w:t>
      </w:r>
      <w:r w:rsidR="00950881" w:rsidRPr="005204D8">
        <w:t xml:space="preserve"> site to complete the order.</w:t>
      </w:r>
    </w:p>
    <w:p w:rsidR="00573217" w:rsidRPr="005204D8" w:rsidRDefault="00573217" w:rsidP="00EA699F">
      <w:pPr>
        <w:pStyle w:val="BodyText"/>
        <w:numPr>
          <w:ilvl w:val="0"/>
          <w:numId w:val="55"/>
        </w:numPr>
      </w:pPr>
      <w:r w:rsidRPr="005204D8">
        <w:t xml:space="preserve">If Decision Manager is enabled from Site Preference and </w:t>
      </w:r>
      <w:r w:rsidR="002A3F49" w:rsidRPr="005204D8">
        <w:t>CyberSource</w:t>
      </w:r>
      <w:r w:rsidRPr="005204D8">
        <w:t xml:space="preserve"> console, create CyberSource Authorization request using bill-to, ship-to, item object and purchase data object to make CyberSource </w:t>
      </w:r>
      <w:r w:rsidR="002A3F49" w:rsidRPr="005204D8">
        <w:t>PayPal</w:t>
      </w:r>
      <w:r w:rsidRPr="005204D8">
        <w:t xml:space="preserve"> Authorization service call.</w:t>
      </w:r>
    </w:p>
    <w:p w:rsidR="00573217" w:rsidRPr="005204D8" w:rsidRDefault="00573217" w:rsidP="00EA699F">
      <w:pPr>
        <w:pStyle w:val="BodyText"/>
        <w:numPr>
          <w:ilvl w:val="0"/>
          <w:numId w:val="55"/>
        </w:numPr>
      </w:pPr>
      <w:r w:rsidRPr="005204D8">
        <w:t xml:space="preserve">Validate Reason Code and set corresponding end node, based on </w:t>
      </w:r>
      <w:r w:rsidR="002A3F49" w:rsidRPr="005204D8">
        <w:t>Auth</w:t>
      </w:r>
      <w:r w:rsidRPr="005204D8">
        <w:t xml:space="preserve"> response code.</w:t>
      </w:r>
    </w:p>
    <w:p w:rsidR="009755B4" w:rsidRPr="00344E19" w:rsidRDefault="009755B4" w:rsidP="00EA699F">
      <w:pPr>
        <w:pStyle w:val="BodyText"/>
      </w:pPr>
    </w:p>
    <w:p w:rsidR="003D49FF" w:rsidRDefault="003D49FF" w:rsidP="003D49FF">
      <w:pPr>
        <w:pStyle w:val="Heading2"/>
      </w:pPr>
      <w:bookmarkStart w:id="33" w:name="_Toc368651130"/>
      <w:bookmarkStart w:id="34" w:name="_Toc416902363"/>
      <w:r>
        <w:t>Use Cases Scenarios</w:t>
      </w:r>
      <w:bookmarkEnd w:id="33"/>
      <w:bookmarkEnd w:id="34"/>
    </w:p>
    <w:p w:rsidR="003D49FF" w:rsidRDefault="003D49FF" w:rsidP="003D49FF">
      <w:pPr>
        <w:pStyle w:val="Heading3"/>
      </w:pPr>
      <w:bookmarkStart w:id="35" w:name="_Toc368651131"/>
      <w:bookmarkStart w:id="36" w:name="_Toc416902364"/>
      <w:r>
        <w:t>Credit Card Authorization</w:t>
      </w:r>
      <w:bookmarkEnd w:id="35"/>
      <w:bookmarkEnd w:id="36"/>
    </w:p>
    <w:p w:rsidR="003D49FF" w:rsidRDefault="003D49FF" w:rsidP="003D49FF">
      <w:pPr>
        <w:rPr>
          <w:color w:val="000000"/>
        </w:rPr>
      </w:pPr>
      <w:r>
        <w:t xml:space="preserve">The following table outlines the possible Demandware actions based on the response of the CyberSource gateway. </w:t>
      </w:r>
      <w:r>
        <w:rPr>
          <w:color w:val="000000"/>
        </w:rPr>
        <w:t xml:space="preserve">Each client may choose to handle the response code differently. As of release 2.10, all errors logged as </w:t>
      </w:r>
      <w:r w:rsidR="00C5387E">
        <w:rPr>
          <w:color w:val="000000"/>
        </w:rPr>
        <w:t>“</w:t>
      </w:r>
      <w:r>
        <w:rPr>
          <w:color w:val="000000"/>
        </w:rPr>
        <w:t>fatal</w:t>
      </w:r>
      <w:r w:rsidR="00C5387E">
        <w:rPr>
          <w:color w:val="000000"/>
        </w:rPr>
        <w:t>”</w:t>
      </w:r>
      <w:r>
        <w:rPr>
          <w:color w:val="000000"/>
        </w:rPr>
        <w:t xml:space="preserve">, can activate an email alert to recipients identified in business manager. </w:t>
      </w:r>
    </w:p>
    <w:tbl>
      <w:tblPr>
        <w:tblW w:w="10002" w:type="dxa"/>
        <w:tblInd w:w="93" w:type="dxa"/>
        <w:tblLayout w:type="fixed"/>
        <w:tblLook w:val="04A0" w:firstRow="1" w:lastRow="0" w:firstColumn="1" w:lastColumn="0" w:noHBand="0" w:noVBand="1"/>
      </w:tblPr>
      <w:tblGrid>
        <w:gridCol w:w="2085"/>
        <w:gridCol w:w="3690"/>
        <w:gridCol w:w="990"/>
        <w:gridCol w:w="3237"/>
      </w:tblGrid>
      <w:tr w:rsidR="003D49FF" w:rsidTr="00F10D1C">
        <w:trPr>
          <w:trHeight w:val="750"/>
        </w:trPr>
        <w:tc>
          <w:tcPr>
            <w:tcW w:w="2085"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3D49FF" w:rsidRDefault="003D49FF" w:rsidP="00F10D1C">
            <w:pPr>
              <w:rPr>
                <w:b/>
                <w:bCs/>
                <w:color w:val="000000"/>
              </w:rPr>
            </w:pPr>
            <w:r>
              <w:rPr>
                <w:b/>
                <w:bCs/>
                <w:color w:val="000000"/>
              </w:rPr>
              <w:t>Response</w:t>
            </w:r>
          </w:p>
        </w:tc>
        <w:tc>
          <w:tcPr>
            <w:tcW w:w="3690"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F10D1C">
            <w:pPr>
              <w:rPr>
                <w:b/>
                <w:bCs/>
                <w:color w:val="000000"/>
              </w:rPr>
            </w:pPr>
            <w:r>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F10D1C">
            <w:pPr>
              <w:rPr>
                <w:b/>
                <w:bCs/>
                <w:color w:val="000000"/>
              </w:rPr>
            </w:pPr>
            <w:r>
              <w:rPr>
                <w:b/>
                <w:bCs/>
                <w:color w:val="000000"/>
              </w:rPr>
              <w:t>Cyber-</w:t>
            </w:r>
          </w:p>
          <w:p w:rsidR="003D49FF" w:rsidRDefault="003D49FF" w:rsidP="00F10D1C">
            <w:pPr>
              <w:rPr>
                <w:b/>
                <w:bCs/>
                <w:color w:val="000000"/>
              </w:rPr>
            </w:pPr>
            <w:r>
              <w:rPr>
                <w:b/>
                <w:bCs/>
                <w:color w:val="000000"/>
              </w:rPr>
              <w:t>Source</w:t>
            </w:r>
            <w:r>
              <w:rPr>
                <w:b/>
                <w:bCs/>
                <w:color w:val="000000"/>
              </w:rPr>
              <w:br/>
              <w:t>Code</w:t>
            </w:r>
          </w:p>
        </w:tc>
        <w:tc>
          <w:tcPr>
            <w:tcW w:w="3237"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F10D1C">
            <w:pPr>
              <w:rPr>
                <w:b/>
                <w:bCs/>
                <w:color w:val="000000"/>
              </w:rPr>
            </w:pPr>
            <w:r>
              <w:rPr>
                <w:b/>
                <w:bCs/>
                <w:color w:val="000000"/>
              </w:rPr>
              <w:t>CyberSource</w:t>
            </w:r>
            <w:r>
              <w:rPr>
                <w:b/>
                <w:bCs/>
                <w:color w:val="000000"/>
              </w:rPr>
              <w:br/>
              <w:t>suggested response</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Successful transaction.</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Continue Checkout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100</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F10D1C">
            <w:pPr>
              <w:rPr>
                <w:b/>
                <w:bCs/>
                <w:color w:val="000000"/>
              </w:rPr>
            </w:pPr>
            <w:r>
              <w:rPr>
                <w:b/>
                <w:bCs/>
                <w:color w:val="000000"/>
              </w:rPr>
              <w:t>Validation Errors</w:t>
            </w:r>
          </w:p>
        </w:tc>
      </w:tr>
      <w:tr w:rsidR="003D49FF" w:rsidTr="00F10D1C">
        <w:trPr>
          <w:trHeight w:val="12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lastRenderedPageBreak/>
              <w:t>Request is missing one or more fields</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Should not occur as validation should catch this</w:t>
            </w:r>
            <w:r>
              <w:rPr>
                <w:color w:val="000000"/>
              </w:rPr>
              <w:br/>
              <w:t xml:space="preserve">Show user </w:t>
            </w:r>
            <w:r w:rsidR="00C5387E">
              <w:rPr>
                <w:color w:val="000000"/>
              </w:rPr>
              <w:t>“</w:t>
            </w:r>
            <w:r>
              <w:rPr>
                <w:color w:val="000000"/>
              </w:rPr>
              <w:t>denied</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101</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See the reply </w:t>
            </w:r>
            <w:proofErr w:type="gramStart"/>
            <w:r>
              <w:rPr>
                <w:color w:val="000000"/>
              </w:rPr>
              <w:t>fields</w:t>
            </w:r>
            <w:proofErr w:type="gramEnd"/>
            <w:r>
              <w:rPr>
                <w:color w:val="000000"/>
              </w:rPr>
              <w:t xml:space="preserve"> missingField_0...N for which fields are missing. Resend the request with the complete information.</w:t>
            </w:r>
          </w:p>
        </w:tc>
      </w:tr>
      <w:tr w:rsidR="003D49FF" w:rsidTr="00F10D1C">
        <w:trPr>
          <w:trHeight w:val="15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13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p>
        </w:tc>
        <w:tc>
          <w:tcPr>
            <w:tcW w:w="3237"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r>
      <w:tr w:rsidR="003D49FF" w:rsidTr="00F10D1C">
        <w:trPr>
          <w:trHeight w:val="12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xml:space="preserve">One or more fields in the request </w:t>
            </w:r>
            <w:proofErr w:type="gramStart"/>
            <w:r>
              <w:rPr>
                <w:color w:val="000000"/>
              </w:rPr>
              <w:t>contains</w:t>
            </w:r>
            <w:proofErr w:type="gramEnd"/>
            <w:r>
              <w:rPr>
                <w:color w:val="000000"/>
              </w:rPr>
              <w:t xml:space="preserve"> invalid data.</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Should not occur as validation should catch this</w:t>
            </w:r>
            <w:r>
              <w:rPr>
                <w:color w:val="000000"/>
              </w:rPr>
              <w:br/>
              <w:t xml:space="preserve">Show user </w:t>
            </w:r>
            <w:r w:rsidR="00C5387E">
              <w:rPr>
                <w:color w:val="000000"/>
              </w:rPr>
              <w:t>“</w:t>
            </w:r>
            <w:r>
              <w:rPr>
                <w:color w:val="000000"/>
              </w:rPr>
              <w:t>denied</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102</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See the reply </w:t>
            </w:r>
            <w:proofErr w:type="gramStart"/>
            <w:r>
              <w:rPr>
                <w:color w:val="000000"/>
              </w:rPr>
              <w:t>fields</w:t>
            </w:r>
            <w:proofErr w:type="gramEnd"/>
            <w:r>
              <w:rPr>
                <w:color w:val="000000"/>
              </w:rPr>
              <w:t xml:space="preserve"> invalidField_0...N for which fields are invalid. Resend the request with the correct information.</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3D49FF" w:rsidRDefault="003D49FF" w:rsidP="00F10D1C">
            <w:pPr>
              <w:rPr>
                <w:b/>
                <w:bCs/>
                <w:color w:val="000000"/>
              </w:rPr>
            </w:pPr>
            <w:r>
              <w:rPr>
                <w:b/>
                <w:bCs/>
                <w:color w:val="000000"/>
              </w:rPr>
              <w:t>System Errors</w:t>
            </w: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General system failure.</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w:t>
            </w:r>
            <w:proofErr w:type="spellStart"/>
            <w:r>
              <w:rPr>
                <w:color w:val="000000"/>
              </w:rPr>
              <w:t>Cust</w:t>
            </w:r>
            <w:proofErr w:type="spellEnd"/>
            <w:r>
              <w:rPr>
                <w:color w:val="000000"/>
              </w:rPr>
              <w:t xml:space="preserve">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150</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Wait a few minutes and resend the request.</w:t>
            </w:r>
          </w:p>
        </w:tc>
      </w:tr>
      <w:tr w:rsidR="003D49FF" w:rsidTr="00F10D1C">
        <w:trPr>
          <w:trHeight w:val="135"/>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15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w:t>
            </w:r>
            <w:proofErr w:type="spellStart"/>
            <w:r>
              <w:rPr>
                <w:color w:val="000000"/>
              </w:rPr>
              <w:t>Cust</w:t>
            </w:r>
            <w:proofErr w:type="spellEnd"/>
            <w:r>
              <w:rPr>
                <w:color w:val="000000"/>
              </w:rPr>
              <w:t xml:space="preserve">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151</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Wait a few minutes and resend the request.</w:t>
            </w:r>
          </w:p>
        </w:tc>
      </w:tr>
      <w:tr w:rsidR="003D49FF" w:rsidTr="00F10D1C">
        <w:trPr>
          <w:trHeight w:val="165"/>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12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request was received but there was a service time-out.</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w:t>
            </w:r>
            <w:proofErr w:type="spellStart"/>
            <w:r>
              <w:rPr>
                <w:color w:val="000000"/>
              </w:rPr>
              <w:t>Cust</w:t>
            </w:r>
            <w:proofErr w:type="spellEnd"/>
            <w:r>
              <w:rPr>
                <w:color w:val="000000"/>
              </w:rPr>
              <w:t xml:space="preserve">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152</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Wait a few minutes and resend the request.</w:t>
            </w:r>
          </w:p>
        </w:tc>
      </w:tr>
      <w:tr w:rsidR="003D49FF" w:rsidTr="00F10D1C">
        <w:trPr>
          <w:trHeight w:val="18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p>
        </w:tc>
        <w:tc>
          <w:tcPr>
            <w:tcW w:w="3690" w:type="dxa"/>
            <w:tcBorders>
              <w:top w:val="nil"/>
              <w:left w:val="nil"/>
              <w:bottom w:val="single" w:sz="4" w:space="0" w:color="auto"/>
              <w:right w:val="single" w:sz="4" w:space="0" w:color="auto"/>
            </w:tcBorders>
            <w:vAlign w:val="bottom"/>
            <w:hideMark/>
          </w:tcPr>
          <w:p w:rsidR="003D49FF" w:rsidRDefault="003D49FF" w:rsidP="00F10D1C">
            <w:pPr>
              <w:rPr>
                <w:color w:val="000000"/>
              </w:rPr>
            </w:pP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p>
        </w:tc>
      </w:tr>
      <w:tr w:rsidR="003D49FF" w:rsidTr="00F10D1C">
        <w:trPr>
          <w:trHeight w:val="70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r>
              <w:t xml:space="preserve">The request just wait and then timeout, ends up as exception on the </w:t>
            </w:r>
            <w:r>
              <w:lastRenderedPageBreak/>
              <w:t>Demandware script</w:t>
            </w:r>
          </w:p>
        </w:tc>
        <w:tc>
          <w:tcPr>
            <w:tcW w:w="3690" w:type="dxa"/>
            <w:tcBorders>
              <w:top w:val="single" w:sz="4" w:space="0" w:color="auto"/>
              <w:left w:val="nil"/>
              <w:bottom w:val="nil"/>
              <w:right w:val="single" w:sz="4" w:space="0" w:color="auto"/>
            </w:tcBorders>
            <w:vAlign w:val="bottom"/>
            <w:hideMark/>
          </w:tcPr>
          <w:p w:rsidR="003D49FF" w:rsidRDefault="003D49FF" w:rsidP="00F10D1C">
            <w:r>
              <w:lastRenderedPageBreak/>
              <w:t xml:space="preserve">This could be one of the unique </w:t>
            </w:r>
            <w:proofErr w:type="gramStart"/>
            <w:r>
              <w:t>scenario</w:t>
            </w:r>
            <w:proofErr w:type="gramEnd"/>
            <w:r>
              <w:t xml:space="preserve"> where CyberSource waits for the Merchant’s bank to authorize the order and exceeds timeout sets at the Demandware. This ends up into SOAP </w:t>
            </w:r>
            <w:r>
              <w:lastRenderedPageBreak/>
              <w:t>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pPr>
            <w:r>
              <w:rPr>
                <w:color w:val="000000"/>
              </w:rPr>
              <w:lastRenderedPageBreak/>
              <w:t xml:space="preserve">Script sets </w:t>
            </w:r>
            <w:proofErr w:type="spellStart"/>
            <w:r>
              <w:rPr>
                <w:color w:val="000000"/>
              </w:rPr>
              <w:t>Rason</w:t>
            </w:r>
            <w:proofErr w:type="spellEnd"/>
            <w:r>
              <w:rPr>
                <w:color w:val="000000"/>
              </w:rPr>
              <w:t xml:space="preserve"> Code to </w:t>
            </w:r>
            <w:r>
              <w:rPr>
                <w:color w:val="000000"/>
              </w:rPr>
              <w:lastRenderedPageBreak/>
              <w:t>999</w:t>
            </w:r>
          </w:p>
        </w:tc>
        <w:tc>
          <w:tcPr>
            <w:tcW w:w="3237" w:type="dxa"/>
            <w:tcBorders>
              <w:top w:val="single" w:sz="4" w:space="0" w:color="auto"/>
              <w:left w:val="nil"/>
              <w:bottom w:val="nil"/>
              <w:right w:val="single" w:sz="4" w:space="0" w:color="auto"/>
            </w:tcBorders>
            <w:vAlign w:val="center"/>
            <w:hideMark/>
          </w:tcPr>
          <w:p w:rsidR="003D49FF" w:rsidRDefault="003D49FF" w:rsidP="00F10D1C">
            <w:r>
              <w:lastRenderedPageBreak/>
              <w:t xml:space="preserve">Handle at client’s end depending on business rules associated with this scenario. </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lastRenderedPageBreak/>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3D49FF" w:rsidRDefault="003D49FF" w:rsidP="00F10D1C">
            <w:pPr>
              <w:rPr>
                <w:b/>
                <w:bCs/>
                <w:color w:val="000000"/>
              </w:rPr>
            </w:pPr>
            <w:r>
              <w:rPr>
                <w:b/>
                <w:bCs/>
                <w:color w:val="000000"/>
              </w:rPr>
              <w:t>Authorization denied errors</w:t>
            </w:r>
          </w:p>
        </w:tc>
      </w:tr>
      <w:tr w:rsidR="003D49FF" w:rsidTr="00F10D1C">
        <w:trPr>
          <w:trHeight w:val="6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xml:space="preserve">Declined the request because the card has expired. </w:t>
            </w:r>
          </w:p>
        </w:tc>
        <w:tc>
          <w:tcPr>
            <w:tcW w:w="3690" w:type="dxa"/>
            <w:tcBorders>
              <w:top w:val="nil"/>
              <w:left w:val="nil"/>
              <w:bottom w:val="nil"/>
              <w:right w:val="single" w:sz="4" w:space="0" w:color="auto"/>
            </w:tcBorders>
            <w:vAlign w:val="bottom"/>
            <w:hideMark/>
          </w:tcPr>
          <w:p w:rsidR="003D49FF" w:rsidRDefault="00C5387E" w:rsidP="00F10D1C">
            <w:pPr>
              <w:rPr>
                <w:color w:val="000000"/>
              </w:rPr>
            </w:pPr>
            <w:r>
              <w:rPr>
                <w:color w:val="000000"/>
              </w:rPr>
              <w:t>S</w:t>
            </w:r>
            <w:r w:rsidR="003D49FF">
              <w:rPr>
                <w:color w:val="000000"/>
              </w:rPr>
              <w:t xml:space="preserve">how user </w:t>
            </w:r>
            <w:r>
              <w:rPr>
                <w:color w:val="000000"/>
              </w:rPr>
              <w:t>“</w:t>
            </w:r>
            <w:r w:rsidR="003D49FF">
              <w:rPr>
                <w:color w:val="000000"/>
              </w:rPr>
              <w:t>Auth denied</w:t>
            </w:r>
            <w:r>
              <w:rPr>
                <w:color w:val="000000"/>
              </w:rPr>
              <w:t>”</w:t>
            </w:r>
            <w:r w:rsidR="003D49FF">
              <w:rPr>
                <w:color w:val="000000"/>
              </w:rPr>
              <w:t xml:space="preserve"> error message</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202</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Request a different card or another form of payment.</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9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19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p>
        </w:tc>
      </w:tr>
      <w:tr w:rsidR="003D49FF" w:rsidTr="00F10D1C">
        <w:trPr>
          <w:trHeight w:val="6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account number is invalid.</w:t>
            </w:r>
          </w:p>
        </w:tc>
        <w:tc>
          <w:tcPr>
            <w:tcW w:w="3690" w:type="dxa"/>
            <w:tcBorders>
              <w:top w:val="nil"/>
              <w:left w:val="nil"/>
              <w:bottom w:val="nil"/>
              <w:right w:val="single" w:sz="4" w:space="0" w:color="auto"/>
            </w:tcBorders>
            <w:vAlign w:val="bottom"/>
            <w:hideMark/>
          </w:tcPr>
          <w:p w:rsidR="003D49FF" w:rsidRDefault="00C5387E" w:rsidP="00F10D1C">
            <w:pPr>
              <w:rPr>
                <w:color w:val="000000"/>
              </w:rPr>
            </w:pPr>
            <w:r>
              <w:rPr>
                <w:color w:val="000000"/>
              </w:rPr>
              <w:t>S</w:t>
            </w:r>
            <w:r w:rsidR="003D49FF">
              <w:rPr>
                <w:color w:val="000000"/>
              </w:rPr>
              <w:t xml:space="preserve">how user </w:t>
            </w:r>
            <w:r>
              <w:rPr>
                <w:color w:val="000000"/>
              </w:rPr>
              <w:t>“</w:t>
            </w:r>
            <w:r w:rsidR="003D49FF">
              <w:rPr>
                <w:color w:val="000000"/>
              </w:rPr>
              <w:t>Auth denied</w:t>
            </w:r>
            <w:r>
              <w:rPr>
                <w:color w:val="000000"/>
              </w:rPr>
              <w:t>”</w:t>
            </w:r>
            <w:r w:rsidR="003D49FF">
              <w:rPr>
                <w:color w:val="000000"/>
              </w:rPr>
              <w:t xml:space="preserve"> error message</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231</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Request a different card or other form of payment.</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F10D1C">
            <w:pPr>
              <w:rPr>
                <w:b/>
                <w:bCs/>
                <w:color w:val="000000"/>
              </w:rPr>
            </w:pPr>
            <w:r>
              <w:rPr>
                <w:b/>
                <w:bCs/>
                <w:color w:val="000000"/>
              </w:rPr>
              <w:t>Gateway Account problem </w:t>
            </w:r>
          </w:p>
        </w:tc>
      </w:tr>
      <w:tr w:rsidR="003D49FF" w:rsidTr="00F10D1C">
        <w:trPr>
          <w:trHeight w:val="90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There is a problem with your merchant configuration.</w:t>
            </w:r>
          </w:p>
        </w:tc>
        <w:tc>
          <w:tcPr>
            <w:tcW w:w="3690" w:type="dxa"/>
            <w:tcBorders>
              <w:top w:val="single" w:sz="4" w:space="0" w:color="auto"/>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w:t>
            </w:r>
            <w:proofErr w:type="spellStart"/>
            <w:r>
              <w:rPr>
                <w:color w:val="000000"/>
              </w:rPr>
              <w:t>Cust</w:t>
            </w:r>
            <w:proofErr w:type="spellEnd"/>
            <w:r>
              <w:rPr>
                <w:color w:val="000000"/>
              </w:rPr>
              <w:t xml:space="preserve"> Service</w:t>
            </w:r>
            <w:r w:rsidR="00C5387E">
              <w:rPr>
                <w:color w:val="000000"/>
              </w:rPr>
              <w:t>”</w:t>
            </w:r>
            <w:r>
              <w:rPr>
                <w:color w:val="000000"/>
              </w:rPr>
              <w:t xml:space="preserve"> error message</w:t>
            </w:r>
            <w:r>
              <w:rPr>
                <w:color w:val="000000"/>
              </w:rPr>
              <w:br/>
              <w:t>Log fatal error (email alert)</w:t>
            </w: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r>
              <w:rPr>
                <w:color w:val="000000"/>
              </w:rPr>
              <w:t>234</w:t>
            </w: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r>
              <w:rPr>
                <w:color w:val="000000"/>
              </w:rPr>
              <w:t>Do not resend the request. Contact Customer Support to correct the configuration problem.</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F10D1C">
            <w:pPr>
              <w:rPr>
                <w:b/>
                <w:bCs/>
                <w:color w:val="000000"/>
              </w:rPr>
            </w:pPr>
            <w:r>
              <w:rPr>
                <w:b/>
                <w:bCs/>
                <w:color w:val="000000"/>
              </w:rPr>
              <w:t>Fraud Management</w:t>
            </w: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fraud score exceeds your threshold.</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w:t>
            </w:r>
            <w:proofErr w:type="spellStart"/>
            <w:r>
              <w:rPr>
                <w:color w:val="000000"/>
              </w:rPr>
              <w:t>Cust</w:t>
            </w:r>
            <w:proofErr w:type="spellEnd"/>
            <w:r>
              <w:rPr>
                <w:color w:val="000000"/>
              </w:rPr>
              <w:t xml:space="preserve">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400</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bottom"/>
            <w:hideMark/>
          </w:tcPr>
          <w:p w:rsidR="003D49FF" w:rsidRDefault="003D49FF" w:rsidP="00F10D1C">
            <w:pPr>
              <w:rPr>
                <w:color w:val="000000"/>
              </w:rPr>
            </w:pPr>
            <w:r>
              <w:rPr>
                <w:color w:val="000000"/>
              </w:rPr>
              <w:t> </w:t>
            </w:r>
          </w:p>
        </w:tc>
      </w:tr>
      <w:tr w:rsidR="003D49FF" w:rsidTr="00F10D1C">
        <w:trPr>
          <w:trHeight w:val="60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rsidR="003D49FF" w:rsidRDefault="003D49FF" w:rsidP="00F10D1C">
            <w:pPr>
              <w:rPr>
                <w:color w:val="000000"/>
              </w:rPr>
            </w:pPr>
            <w:r>
              <w:rPr>
                <w:color w:val="000000"/>
              </w:rPr>
              <w:t>Proceed with checkout</w:t>
            </w:r>
            <w:r>
              <w:rPr>
                <w:color w:val="000000"/>
              </w:rPr>
              <w:br/>
              <w:t xml:space="preserve">Leave DW order </w:t>
            </w:r>
            <w:r w:rsidR="00C5387E">
              <w:rPr>
                <w:color w:val="000000"/>
              </w:rPr>
              <w:t>“</w:t>
            </w:r>
            <w:r>
              <w:rPr>
                <w:color w:val="000000"/>
              </w:rPr>
              <w:t>unconfirmed</w:t>
            </w:r>
            <w:r w:rsidR="00C5387E">
              <w:rPr>
                <w:color w:val="000000"/>
              </w:rPr>
              <w:t>”</w:t>
            </w: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r>
              <w:rPr>
                <w:color w:val="000000"/>
              </w:rPr>
              <w:t>480</w:t>
            </w:r>
          </w:p>
        </w:tc>
        <w:tc>
          <w:tcPr>
            <w:tcW w:w="3237"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lastRenderedPageBreak/>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w:t>
            </w:r>
            <w:proofErr w:type="spellStart"/>
            <w:r>
              <w:rPr>
                <w:color w:val="000000"/>
              </w:rPr>
              <w:t>Cust</w:t>
            </w:r>
            <w:proofErr w:type="spellEnd"/>
            <w:r>
              <w:rPr>
                <w:color w:val="000000"/>
              </w:rPr>
              <w:t xml:space="preserve"> Service</w:t>
            </w:r>
            <w:r w:rsidR="00C5387E">
              <w:rPr>
                <w:color w:val="000000"/>
              </w:rPr>
              <w:t>”</w:t>
            </w:r>
            <w:r>
              <w:rPr>
                <w:color w:val="000000"/>
              </w:rPr>
              <w:t xml:space="preserve"> error message</w:t>
            </w:r>
            <w:r>
              <w:rPr>
                <w:color w:val="000000"/>
              </w:rPr>
              <w:br/>
              <w:t>Log fatal error (email alert)</w:t>
            </w:r>
          </w:p>
        </w:tc>
        <w:tc>
          <w:tcPr>
            <w:tcW w:w="990" w:type="dxa"/>
            <w:tcBorders>
              <w:top w:val="single" w:sz="4" w:space="0" w:color="auto"/>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r>
    </w:tbl>
    <w:p w:rsidR="003D49FF" w:rsidRDefault="003D49FF" w:rsidP="003D49FF">
      <w:pPr>
        <w:pStyle w:val="Heading3"/>
      </w:pPr>
      <w:bookmarkStart w:id="37" w:name="_Toc368651132"/>
      <w:bookmarkStart w:id="38" w:name="_Toc416902365"/>
      <w:r>
        <w:t>Taxes</w:t>
      </w:r>
      <w:bookmarkEnd w:id="37"/>
      <w:bookmarkEnd w:id="38"/>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6A5A13">
            <w:r>
              <w:t xml:space="preserve">If shipping information is specified, then </w:t>
            </w:r>
            <w:proofErr w:type="spellStart"/>
            <w:r>
              <w:t>arequest</w:t>
            </w:r>
            <w:proofErr w:type="spellEnd"/>
            <w:r>
              <w:t xml:space="preserve"> is made to the Tax Service</w:t>
            </w:r>
          </w:p>
        </w:tc>
        <w:tc>
          <w:tcPr>
            <w:tcW w:w="5670" w:type="dxa"/>
          </w:tcPr>
          <w:p w:rsidR="003D49FF" w:rsidRDefault="003D49FF" w:rsidP="00F10D1C">
            <w:r>
              <w:t>If successful, the contents of the Basket are taxed and price totals are adjusted.</w:t>
            </w:r>
          </w:p>
          <w:p w:rsidR="003D49FF" w:rsidRDefault="003D49FF" w:rsidP="00F10D1C">
            <w:r>
              <w:t>If failed, because of service outage or failed address verification then don’t update anything.  Other services must handle AVS/DAV/Service outages before successful checkout and final sales tax calculation.  Failure is logged for email notification.</w:t>
            </w:r>
          </w:p>
        </w:tc>
      </w:tr>
      <w:tr w:rsidR="003D49FF" w:rsidTr="00F10D1C">
        <w:tc>
          <w:tcPr>
            <w:tcW w:w="4320" w:type="dxa"/>
            <w:tcBorders>
              <w:top w:val="single" w:sz="4" w:space="0" w:color="000000"/>
              <w:left w:val="single" w:sz="4" w:space="0" w:color="000000"/>
              <w:bottom w:val="single" w:sz="4" w:space="0" w:color="000000"/>
              <w:right w:val="single" w:sz="4" w:space="0" w:color="000000"/>
            </w:tcBorders>
          </w:tcPr>
          <w:p w:rsidR="003D49FF" w:rsidRDefault="003D49FF" w:rsidP="00F10D1C">
            <w:r>
              <w:t xml:space="preserve">Since </w:t>
            </w:r>
            <w:proofErr w:type="spellStart"/>
            <w:r>
              <w:t>cybersource</w:t>
            </w:r>
            <w:proofErr w:type="spellEnd"/>
            <w:r>
              <w:t xml:space="preserve"> charges per request to the tax service, the cartridge has been modified to reduce the number of tax requests. Subsequent tax requests in the current session are only made to </w:t>
            </w:r>
            <w:proofErr w:type="spellStart"/>
            <w:r>
              <w:t>cybersource</w:t>
            </w:r>
            <w:proofErr w:type="spellEnd"/>
            <w:r>
              <w:t xml:space="preserve"> if the line item’s products id, quantity or price has changed or if the basket merchandise price total (including order level and product level), adjusted shipping price totals or adjusted basket total price has changed.  </w:t>
            </w:r>
          </w:p>
        </w:tc>
        <w:tc>
          <w:tcPr>
            <w:tcW w:w="5670" w:type="dxa"/>
            <w:tcBorders>
              <w:top w:val="single" w:sz="4" w:space="0" w:color="000000"/>
              <w:left w:val="single" w:sz="4" w:space="0" w:color="000000"/>
              <w:bottom w:val="single" w:sz="4" w:space="0" w:color="000000"/>
              <w:right w:val="single" w:sz="4" w:space="0" w:color="000000"/>
            </w:tcBorders>
          </w:tcPr>
          <w:p w:rsidR="003D49FF" w:rsidRDefault="003D49FF" w:rsidP="00F10D1C">
            <w:r>
              <w:t xml:space="preserve">If the basket state that would affect tax has changed then a tax call will be made to </w:t>
            </w:r>
            <w:proofErr w:type="spellStart"/>
            <w:r>
              <w:t>cybersource</w:t>
            </w:r>
            <w:proofErr w:type="spellEnd"/>
            <w:r>
              <w:t xml:space="preserve"> and the basket will be updated with the new tax prices. </w:t>
            </w:r>
          </w:p>
          <w:p w:rsidR="003D49FF" w:rsidRDefault="003D49FF" w:rsidP="00F10D1C">
            <w:r>
              <w:t xml:space="preserve">If the basket state that would affect tax has not change, the request to </w:t>
            </w:r>
            <w:proofErr w:type="spellStart"/>
            <w:r>
              <w:t>cybersource</w:t>
            </w:r>
            <w:proofErr w:type="spellEnd"/>
            <w:r>
              <w:t xml:space="preserve"> is skipped.  </w:t>
            </w:r>
          </w:p>
        </w:tc>
      </w:tr>
    </w:tbl>
    <w:p w:rsidR="003D49FF" w:rsidRDefault="003D49FF" w:rsidP="003D49FF">
      <w:pPr>
        <w:pStyle w:val="Heading3"/>
      </w:pPr>
      <w:bookmarkStart w:id="39" w:name="_Toc368651133"/>
      <w:bookmarkStart w:id="40" w:name="_Toc416902366"/>
      <w:r>
        <w:t>Address Validation Service (AVS)</w:t>
      </w:r>
      <w:bookmarkEnd w:id="39"/>
      <w:bookmarkEnd w:id="40"/>
    </w:p>
    <w:p w:rsidR="003D49FF" w:rsidRDefault="003D49FF" w:rsidP="003D49FF">
      <w:r>
        <w:t>Note that AVS does not run as an independent process, but is instead an optional, integrated aspect of payment authorization.  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F10D1C">
            <w:r>
              <w:t>AVS Ignore Result set to true</w:t>
            </w:r>
          </w:p>
        </w:tc>
        <w:tc>
          <w:tcPr>
            <w:tcW w:w="5670" w:type="dxa"/>
          </w:tcPr>
          <w:p w:rsidR="003D49FF" w:rsidRDefault="003D49FF" w:rsidP="00F10D1C">
            <w:r>
              <w:t>AVS Information is captured, but does not affect authorization response.</w:t>
            </w:r>
          </w:p>
        </w:tc>
      </w:tr>
      <w:tr w:rsidR="003D49FF" w:rsidTr="00F10D1C">
        <w:tc>
          <w:tcPr>
            <w:tcW w:w="4320" w:type="dxa"/>
          </w:tcPr>
          <w:p w:rsidR="003D49FF" w:rsidRDefault="003D49FF" w:rsidP="00F10D1C">
            <w:r>
              <w:lastRenderedPageBreak/>
              <w:t>AVS Ignore Result set to false</w:t>
            </w:r>
          </w:p>
        </w:tc>
        <w:tc>
          <w:tcPr>
            <w:tcW w:w="5670" w:type="dxa"/>
          </w:tcPr>
          <w:p w:rsidR="003D49FF" w:rsidRDefault="003D49FF" w:rsidP="00F10D1C">
            <w:r>
              <w:t xml:space="preserve">AVS information is captured and if result from AVS is error or declined, then </w:t>
            </w:r>
            <w:r w:rsidR="006A5A13">
              <w:t>propagates</w:t>
            </w:r>
            <w:r>
              <w:t xml:space="preserve"> that result up to the calling service.</w:t>
            </w:r>
          </w:p>
        </w:tc>
      </w:tr>
      <w:tr w:rsidR="003D49FF" w:rsidTr="00F10D1C">
        <w:tc>
          <w:tcPr>
            <w:tcW w:w="4320" w:type="dxa"/>
          </w:tcPr>
          <w:p w:rsidR="003D49FF" w:rsidRDefault="003D49FF" w:rsidP="00F10D1C">
            <w:r>
              <w:t>AVS Ignore Result is set to false &amp; AVS Decline Flags is defined</w:t>
            </w:r>
          </w:p>
        </w:tc>
        <w:tc>
          <w:tcPr>
            <w:tcW w:w="5670" w:type="dxa"/>
          </w:tcPr>
          <w:p w:rsidR="003D49FF" w:rsidRDefault="003D49FF" w:rsidP="00F10D1C">
            <w:r>
              <w:t>Seed request with additional result codes which should also result in a declined response.</w:t>
            </w:r>
          </w:p>
        </w:tc>
      </w:tr>
    </w:tbl>
    <w:p w:rsidR="003D49FF" w:rsidRDefault="003D49FF" w:rsidP="003D49FF">
      <w:pPr>
        <w:pStyle w:val="Heading3"/>
      </w:pPr>
      <w:bookmarkStart w:id="41" w:name="_Toc368651134"/>
      <w:bookmarkStart w:id="42" w:name="_Toc416902367"/>
      <w:r>
        <w:t>Delivery Address Verification Service (DAV)</w:t>
      </w:r>
      <w:bookmarkEnd w:id="41"/>
      <w:bookmarkEnd w:id="42"/>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F10D1C">
            <w:r>
              <w:t>DAV Enable is set to false</w:t>
            </w:r>
          </w:p>
        </w:tc>
        <w:tc>
          <w:tcPr>
            <w:tcW w:w="5670" w:type="dxa"/>
          </w:tcPr>
          <w:p w:rsidR="003D49FF" w:rsidRDefault="003D49FF" w:rsidP="00F10D1C">
            <w:r>
              <w:t>No DAV information will be requested.  No correction/validation information will be collected from the response.</w:t>
            </w:r>
          </w:p>
        </w:tc>
      </w:tr>
      <w:tr w:rsidR="003D49FF" w:rsidTr="00F10D1C">
        <w:tc>
          <w:tcPr>
            <w:tcW w:w="4320" w:type="dxa"/>
          </w:tcPr>
          <w:p w:rsidR="003D49FF" w:rsidRDefault="003D49FF" w:rsidP="00F10D1C">
            <w:r>
              <w:t>DAV Enable is set to true, DAV On Failure set to REJECT</w:t>
            </w:r>
          </w:p>
        </w:tc>
        <w:tc>
          <w:tcPr>
            <w:tcW w:w="5670" w:type="dxa"/>
          </w:tcPr>
          <w:p w:rsidR="003D49FF" w:rsidRDefault="003D49FF" w:rsidP="00F10D1C">
            <w:r>
              <w:t>DAV information will be requested from the calling service.  DAV related corrections and validation information is captured, and a DAV-related failure will be propagated to the calling service.</w:t>
            </w:r>
          </w:p>
        </w:tc>
      </w:tr>
      <w:tr w:rsidR="003D49FF" w:rsidTr="00F10D1C">
        <w:tc>
          <w:tcPr>
            <w:tcW w:w="4320" w:type="dxa"/>
          </w:tcPr>
          <w:p w:rsidR="003D49FF" w:rsidRDefault="003D49FF" w:rsidP="00F10D1C">
            <w:r>
              <w:t>DAV Enable is set to true, DAV On Failure set to APPROVE</w:t>
            </w:r>
          </w:p>
        </w:tc>
        <w:tc>
          <w:tcPr>
            <w:tcW w:w="5670" w:type="dxa"/>
          </w:tcPr>
          <w:p w:rsidR="003D49FF" w:rsidRDefault="003D49FF" w:rsidP="00F10D1C">
            <w:r>
              <w:t>DAV information will be requested from the calling service.  DAV related corrections and validation information is captured, but the result does not affect Authorization result.</w:t>
            </w:r>
          </w:p>
        </w:tc>
      </w:tr>
    </w:tbl>
    <w:p w:rsidR="003D49FF" w:rsidRDefault="003D49FF" w:rsidP="003D49FF">
      <w:pPr>
        <w:pStyle w:val="Heading3"/>
      </w:pPr>
      <w:bookmarkStart w:id="43" w:name="_Toc368651135"/>
      <w:bookmarkStart w:id="44" w:name="_Toc416902368"/>
      <w:r>
        <w:t>BML</w:t>
      </w:r>
      <w:bookmarkEnd w:id="43"/>
      <w:bookmarkEnd w:id="44"/>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F10D1C">
            <w:r>
              <w:t xml:space="preserve">BML Authorization failed with </w:t>
            </w:r>
            <w:proofErr w:type="spellStart"/>
            <w:r>
              <w:t>response.decision</w:t>
            </w:r>
            <w:proofErr w:type="spellEnd"/>
            <w:r>
              <w:t xml:space="preserve"> = ERROR</w:t>
            </w:r>
          </w:p>
        </w:tc>
        <w:tc>
          <w:tcPr>
            <w:tcW w:w="5670" w:type="dxa"/>
          </w:tcPr>
          <w:p w:rsidR="003D49FF" w:rsidRDefault="003D49FF" w:rsidP="00F10D1C">
            <w:r>
              <w:t>Client application to display appropriate user friendly message to the end user.</w:t>
            </w:r>
          </w:p>
        </w:tc>
      </w:tr>
      <w:tr w:rsidR="003D49FF" w:rsidTr="00F10D1C">
        <w:tc>
          <w:tcPr>
            <w:tcW w:w="4320" w:type="dxa"/>
          </w:tcPr>
          <w:p w:rsidR="003D49FF" w:rsidRDefault="003D49FF" w:rsidP="00F10D1C">
            <w:r>
              <w:t xml:space="preserve">BML Authorization failed with </w:t>
            </w:r>
            <w:proofErr w:type="spellStart"/>
            <w:r>
              <w:t>response.decision</w:t>
            </w:r>
            <w:proofErr w:type="spellEnd"/>
            <w:r>
              <w:t xml:space="preserve"> = ACCEPT</w:t>
            </w:r>
          </w:p>
        </w:tc>
        <w:tc>
          <w:tcPr>
            <w:tcW w:w="5670" w:type="dxa"/>
          </w:tcPr>
          <w:p w:rsidR="003D49FF" w:rsidRDefault="006A5A13" w:rsidP="00F10D1C">
            <w:r>
              <w:t>Pipeline</w:t>
            </w:r>
            <w:r w:rsidR="003D49FF">
              <w:t xml:space="preserve"> sets the Authorization code to </w:t>
            </w:r>
            <w:proofErr w:type="spellStart"/>
            <w:r w:rsidR="003D49FF">
              <w:t>BMLPaymentInstrument.paymentTransaction.transactionID</w:t>
            </w:r>
            <w:proofErr w:type="spellEnd"/>
            <w:r w:rsidR="003D49FF">
              <w:t xml:space="preserve"> and ends with Authorized status</w:t>
            </w:r>
          </w:p>
          <w:p w:rsidR="006A5A13" w:rsidRDefault="006A5A13" w:rsidP="00F10D1C">
            <w:r>
              <w:t xml:space="preserve">Order object is populated with </w:t>
            </w:r>
            <w:proofErr w:type="spellStart"/>
            <w:r>
              <w:t>cybersource</w:t>
            </w:r>
            <w:proofErr w:type="spellEnd"/>
            <w:r>
              <w:t xml:space="preserve"> transaction ID</w:t>
            </w:r>
          </w:p>
        </w:tc>
      </w:tr>
      <w:tr w:rsidR="003D49FF" w:rsidTr="00F10D1C">
        <w:tc>
          <w:tcPr>
            <w:tcW w:w="4320" w:type="dxa"/>
          </w:tcPr>
          <w:p w:rsidR="003D49FF" w:rsidRDefault="003D49FF" w:rsidP="00F10D1C">
            <w:r>
              <w:lastRenderedPageBreak/>
              <w:t>BML Authorization failed with script error, or exception</w:t>
            </w:r>
          </w:p>
        </w:tc>
        <w:tc>
          <w:tcPr>
            <w:tcW w:w="5670" w:type="dxa"/>
          </w:tcPr>
          <w:p w:rsidR="003D49FF" w:rsidRDefault="003D49FF" w:rsidP="00F10D1C">
            <w:r>
              <w:t>Pipeline ends with error status, client code to display appropriate error message to the end user.</w:t>
            </w:r>
          </w:p>
        </w:tc>
      </w:tr>
    </w:tbl>
    <w:p w:rsidR="003D49FF" w:rsidRDefault="003D49FF" w:rsidP="003D49FF">
      <w:pPr>
        <w:pStyle w:val="Heading3"/>
      </w:pPr>
      <w:bookmarkStart w:id="45" w:name="_Toc368651136"/>
      <w:bookmarkStart w:id="46" w:name="_Toc416902369"/>
      <w:r>
        <w:t>Decision Manager</w:t>
      </w:r>
      <w:bookmarkEnd w:id="45"/>
      <w:bookmarkEnd w:id="46"/>
    </w:p>
    <w:p w:rsidR="003D49FF" w:rsidRDefault="003D49FF" w:rsidP="00EA699F">
      <w:pPr>
        <w:pStyle w:val="BodyText"/>
      </w:pPr>
      <w:r>
        <w:t>Updates order status with the new decision set through the Decision Manager.  The order status is updated in Demandware through the incoming xml. There are following possible options:</w:t>
      </w:r>
    </w:p>
    <w:p w:rsidR="003D49FF" w:rsidRDefault="003D49FF" w:rsidP="00EA699F">
      <w:pPr>
        <w:pStyle w:val="BodyText"/>
      </w:pPr>
      <w:r>
        <w:t xml:space="preserve">The new order status can be set to either accepted or rejected. </w:t>
      </w:r>
      <w:proofErr w:type="spellStart"/>
      <w:r>
        <w:t>TheCybersource-NewDecision</w:t>
      </w:r>
      <w:proofErr w:type="spellEnd"/>
      <w:r>
        <w:t xml:space="preserve"> pipeline retrieves the order for the incoming XML content, read order number from the XML, and updates corresponding storefront order with the status passed in the XML for the order. </w:t>
      </w:r>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830DBD" w:rsidTr="00F10D1C">
        <w:tc>
          <w:tcPr>
            <w:tcW w:w="4320" w:type="dxa"/>
            <w:shd w:val="clear" w:color="auto" w:fill="EEECE1"/>
          </w:tcPr>
          <w:p w:rsidR="00830DBD" w:rsidRDefault="00830DBD" w:rsidP="00F10D1C">
            <w:pPr>
              <w:rPr>
                <w:b/>
                <w:bCs/>
                <w:color w:val="000000"/>
              </w:rPr>
            </w:pPr>
            <w:r>
              <w:rPr>
                <w:b/>
                <w:bCs/>
                <w:color w:val="000000"/>
              </w:rPr>
              <w:t>Use case scenarios</w:t>
            </w:r>
          </w:p>
        </w:tc>
        <w:tc>
          <w:tcPr>
            <w:tcW w:w="5670" w:type="dxa"/>
            <w:shd w:val="clear" w:color="auto" w:fill="EEECE1"/>
          </w:tcPr>
          <w:p w:rsidR="00830DBD" w:rsidRDefault="00830DBD" w:rsidP="00F10D1C">
            <w:pPr>
              <w:rPr>
                <w:b/>
                <w:bCs/>
                <w:color w:val="000000"/>
              </w:rPr>
            </w:pPr>
            <w:r>
              <w:rPr>
                <w:b/>
                <w:bCs/>
                <w:color w:val="000000"/>
              </w:rPr>
              <w:t>Result</w:t>
            </w:r>
          </w:p>
        </w:tc>
      </w:tr>
      <w:tr w:rsidR="00830DBD" w:rsidTr="00F10D1C">
        <w:tc>
          <w:tcPr>
            <w:tcW w:w="4320" w:type="dxa"/>
          </w:tcPr>
          <w:p w:rsidR="00830DBD" w:rsidRDefault="00830DBD" w:rsidP="00F10D1C">
            <w:r>
              <w:t xml:space="preserve">Incoming order status is set to “ACCEPT”  </w:t>
            </w:r>
          </w:p>
        </w:tc>
        <w:tc>
          <w:tcPr>
            <w:tcW w:w="5670" w:type="dxa"/>
          </w:tcPr>
          <w:p w:rsidR="00830DBD" w:rsidRDefault="00830DBD" w:rsidP="00F10D1C">
            <w:r>
              <w:t>Read order from the order table; Update the status and set that add it to the accepted orders collection.</w:t>
            </w:r>
          </w:p>
          <w:p w:rsidR="00830DBD" w:rsidRDefault="00830DBD" w:rsidP="00F10D1C">
            <w:r>
              <w:t xml:space="preserve">The accepted order collection can then be used to log and alert. </w:t>
            </w:r>
          </w:p>
          <w:p w:rsidR="00830DBD" w:rsidRDefault="00830DBD" w:rsidP="00F10D1C">
            <w:r>
              <w:t>Sets the HTTP response code “200”.</w:t>
            </w:r>
          </w:p>
        </w:tc>
      </w:tr>
      <w:tr w:rsidR="00830DBD" w:rsidTr="00F10D1C">
        <w:tc>
          <w:tcPr>
            <w:tcW w:w="4320" w:type="dxa"/>
          </w:tcPr>
          <w:p w:rsidR="00830DBD" w:rsidRDefault="00830DBD" w:rsidP="00F10D1C">
            <w:r>
              <w:t xml:space="preserve">Incoming order status is set to “REJECT”  </w:t>
            </w:r>
          </w:p>
        </w:tc>
        <w:tc>
          <w:tcPr>
            <w:tcW w:w="5670" w:type="dxa"/>
          </w:tcPr>
          <w:p w:rsidR="00830DBD" w:rsidRDefault="00830DBD" w:rsidP="00F10D1C">
            <w:r>
              <w:t>Read order from the order table; update the status and set that add it to the declined orders collection.</w:t>
            </w:r>
          </w:p>
          <w:p w:rsidR="00830DBD" w:rsidRDefault="00830DBD" w:rsidP="00F10D1C">
            <w:r>
              <w:t>The declined order collection can then be used to log and alert.</w:t>
            </w:r>
          </w:p>
          <w:p w:rsidR="00830DBD" w:rsidRDefault="00830DBD" w:rsidP="00F10D1C">
            <w:r>
              <w:t>Sets the HTTP response code “200”.</w:t>
            </w:r>
          </w:p>
        </w:tc>
      </w:tr>
    </w:tbl>
    <w:p w:rsidR="00830DBD" w:rsidRDefault="00830DBD" w:rsidP="003D49FF"/>
    <w:p w:rsidR="00830DBD" w:rsidRPr="00EF13B0" w:rsidRDefault="00830DBD" w:rsidP="00830DBD">
      <w:pPr>
        <w:pStyle w:val="Heading3"/>
      </w:pPr>
      <w:bookmarkStart w:id="47" w:name="_Toc368651137"/>
      <w:bookmarkStart w:id="48" w:name="_Toc416902370"/>
      <w:r w:rsidRPr="00EF13B0">
        <w:t>Payment Tokenization</w:t>
      </w:r>
      <w:bookmarkEnd w:id="47"/>
      <w:bookmarkEnd w:id="48"/>
    </w:p>
    <w:p w:rsidR="00360DB0" w:rsidRPr="00EF13B0" w:rsidRDefault="00360DB0" w:rsidP="00EA699F">
      <w:pPr>
        <w:pStyle w:val="BodyText"/>
      </w:pPr>
      <w:r w:rsidRPr="00EF13B0">
        <w:t xml:space="preserve">Payment Tokenization service stores the customer and card related sensitive data for future reuse. </w:t>
      </w:r>
      <w:r w:rsidR="00830DBD" w:rsidRPr="00EF13B0">
        <w:t xml:space="preserve">Updates order </w:t>
      </w:r>
      <w:r w:rsidRPr="00EF13B0">
        <w:t xml:space="preserve">object </w:t>
      </w:r>
      <w:r w:rsidR="00830DBD" w:rsidRPr="00EF13B0">
        <w:t xml:space="preserve">with the </w:t>
      </w:r>
      <w:r w:rsidRPr="00EF13B0">
        <w:t>subscription id received from Cybersource.</w:t>
      </w:r>
    </w:p>
    <w:p w:rsidR="00830DBD" w:rsidRPr="00EF13B0" w:rsidRDefault="00830DBD" w:rsidP="00830DBD">
      <w:r w:rsidRPr="00EF13B0">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830DBD" w:rsidRPr="00EF13B0" w:rsidTr="00F10D1C">
        <w:tc>
          <w:tcPr>
            <w:tcW w:w="4320" w:type="dxa"/>
            <w:shd w:val="clear" w:color="auto" w:fill="EEECE1"/>
          </w:tcPr>
          <w:p w:rsidR="00830DBD" w:rsidRPr="00EF13B0" w:rsidRDefault="00830DBD" w:rsidP="00F10D1C">
            <w:pPr>
              <w:rPr>
                <w:b/>
                <w:bCs/>
                <w:color w:val="000000"/>
              </w:rPr>
            </w:pPr>
            <w:r w:rsidRPr="00EF13B0">
              <w:rPr>
                <w:b/>
                <w:bCs/>
                <w:color w:val="000000"/>
              </w:rPr>
              <w:t>Use case scenarios</w:t>
            </w:r>
          </w:p>
        </w:tc>
        <w:tc>
          <w:tcPr>
            <w:tcW w:w="5670" w:type="dxa"/>
            <w:shd w:val="clear" w:color="auto" w:fill="EEECE1"/>
          </w:tcPr>
          <w:p w:rsidR="00830DBD" w:rsidRPr="00EF13B0" w:rsidRDefault="00830DBD" w:rsidP="00F10D1C">
            <w:pPr>
              <w:rPr>
                <w:b/>
                <w:bCs/>
                <w:color w:val="000000"/>
              </w:rPr>
            </w:pPr>
            <w:r w:rsidRPr="00EF13B0">
              <w:rPr>
                <w:b/>
                <w:bCs/>
                <w:color w:val="000000"/>
              </w:rPr>
              <w:t>Result</w:t>
            </w:r>
          </w:p>
        </w:tc>
      </w:tr>
      <w:tr w:rsidR="00830DBD" w:rsidRPr="00EF13B0" w:rsidTr="00F10D1C">
        <w:tc>
          <w:tcPr>
            <w:tcW w:w="4320" w:type="dxa"/>
          </w:tcPr>
          <w:p w:rsidR="00830DBD" w:rsidRPr="00EF13B0" w:rsidRDefault="00F06EBB" w:rsidP="00F06EBB">
            <w:r w:rsidRPr="00EF13B0">
              <w:lastRenderedPageBreak/>
              <w:t xml:space="preserve">Create subscription response is </w:t>
            </w:r>
            <w:r w:rsidR="00830DBD" w:rsidRPr="00EF13B0">
              <w:t xml:space="preserve">set to “ACCEPT”  </w:t>
            </w:r>
          </w:p>
        </w:tc>
        <w:tc>
          <w:tcPr>
            <w:tcW w:w="5670" w:type="dxa"/>
          </w:tcPr>
          <w:p w:rsidR="002E1850" w:rsidRPr="00EF13B0" w:rsidRDefault="002E1850" w:rsidP="002E1850">
            <w:r w:rsidRPr="00EF13B0">
              <w:t>Place the order and update the order object with subscription id.</w:t>
            </w:r>
          </w:p>
          <w:p w:rsidR="00830DBD" w:rsidRPr="00EF13B0" w:rsidRDefault="00830DBD" w:rsidP="00F10D1C"/>
        </w:tc>
      </w:tr>
      <w:tr w:rsidR="00830DBD" w:rsidRPr="00EF13B0" w:rsidTr="00F10D1C">
        <w:tc>
          <w:tcPr>
            <w:tcW w:w="4320" w:type="dxa"/>
          </w:tcPr>
          <w:p w:rsidR="00830DBD" w:rsidRPr="00EF13B0" w:rsidRDefault="002E1850" w:rsidP="002E1850">
            <w:r w:rsidRPr="00EF13B0">
              <w:t>Create subscription response is set to “REJECT”</w:t>
            </w:r>
          </w:p>
        </w:tc>
        <w:tc>
          <w:tcPr>
            <w:tcW w:w="5670" w:type="dxa"/>
          </w:tcPr>
          <w:p w:rsidR="00830DBD" w:rsidRPr="00EF13B0" w:rsidRDefault="002E1850" w:rsidP="009A659A">
            <w:r w:rsidRPr="00EF13B0">
              <w:t>Place the order but leave the subscription field empty. Make entry in log files</w:t>
            </w:r>
            <w:r w:rsidR="009A659A" w:rsidRPr="00EF13B0">
              <w:t xml:space="preserve"> to record the event</w:t>
            </w:r>
            <w:r w:rsidRPr="00EF13B0">
              <w:t>.</w:t>
            </w:r>
          </w:p>
        </w:tc>
      </w:tr>
    </w:tbl>
    <w:p w:rsidR="00335D70" w:rsidRPr="00EF13B0" w:rsidRDefault="00335D70" w:rsidP="00335D70">
      <w:pPr>
        <w:pStyle w:val="Heading3"/>
      </w:pPr>
      <w:bookmarkStart w:id="49" w:name="_Toc368651138"/>
      <w:bookmarkStart w:id="50" w:name="_Toc416902371"/>
      <w:r w:rsidRPr="00EF13B0">
        <w:t>Payer Authorization</w:t>
      </w:r>
      <w:bookmarkEnd w:id="49"/>
      <w:bookmarkEnd w:id="50"/>
    </w:p>
    <w:p w:rsidR="00335D70" w:rsidRPr="00EF13B0" w:rsidRDefault="00335D70" w:rsidP="00335D70">
      <w:r w:rsidRPr="00EF13B0">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35D70" w:rsidRPr="00EF13B0" w:rsidTr="004B5CE8">
        <w:tc>
          <w:tcPr>
            <w:tcW w:w="4320" w:type="dxa"/>
            <w:shd w:val="clear" w:color="auto" w:fill="EEECE1"/>
          </w:tcPr>
          <w:p w:rsidR="00335D70" w:rsidRPr="00EF13B0" w:rsidRDefault="00335D70" w:rsidP="004B5CE8">
            <w:r w:rsidRPr="00EF13B0">
              <w:t>Use case scenarios</w:t>
            </w:r>
          </w:p>
        </w:tc>
        <w:tc>
          <w:tcPr>
            <w:tcW w:w="5670" w:type="dxa"/>
            <w:shd w:val="clear" w:color="auto" w:fill="EEECE1"/>
          </w:tcPr>
          <w:p w:rsidR="00335D70" w:rsidRPr="00EF13B0" w:rsidRDefault="00335D70" w:rsidP="004B5CE8">
            <w:r w:rsidRPr="00EF13B0">
              <w:t>Result</w:t>
            </w:r>
          </w:p>
        </w:tc>
      </w:tr>
      <w:tr w:rsidR="00335D70" w:rsidRPr="00EF13B0" w:rsidTr="004B5CE8">
        <w:tc>
          <w:tcPr>
            <w:tcW w:w="4320" w:type="dxa"/>
          </w:tcPr>
          <w:p w:rsidR="00335D70" w:rsidRPr="00EF13B0" w:rsidRDefault="00E35023" w:rsidP="004B5CE8">
            <w:r w:rsidRPr="00EF13B0">
              <w:t>Enrolment Check Error</w:t>
            </w:r>
          </w:p>
        </w:tc>
        <w:tc>
          <w:tcPr>
            <w:tcW w:w="5670" w:type="dxa"/>
          </w:tcPr>
          <w:p w:rsidR="00335D70" w:rsidRPr="00EF13B0" w:rsidRDefault="00E35023" w:rsidP="004B5CE8">
            <w:r w:rsidRPr="00EF13B0">
              <w:t>Merchant proceeds to authorization (optional)</w:t>
            </w:r>
          </w:p>
        </w:tc>
      </w:tr>
      <w:tr w:rsidR="00335D70" w:rsidRPr="00EF13B0" w:rsidTr="004B5CE8">
        <w:tc>
          <w:tcPr>
            <w:tcW w:w="4320" w:type="dxa"/>
          </w:tcPr>
          <w:p w:rsidR="00335D70" w:rsidRPr="00EF13B0" w:rsidRDefault="00E35023" w:rsidP="004B5CE8">
            <w:r w:rsidRPr="00EF13B0">
              <w:t>Cardholder Not Participating</w:t>
            </w:r>
          </w:p>
        </w:tc>
        <w:tc>
          <w:tcPr>
            <w:tcW w:w="5670" w:type="dxa"/>
          </w:tcPr>
          <w:p w:rsidR="00335D70" w:rsidRPr="00EF13B0" w:rsidRDefault="00E35023" w:rsidP="004B5CE8">
            <w:r w:rsidRPr="00EF13B0">
              <w:t>Merchant proceeds to authorization</w:t>
            </w:r>
          </w:p>
        </w:tc>
      </w:tr>
      <w:tr w:rsidR="00E35023" w:rsidRPr="00EF13B0" w:rsidTr="004B5CE8">
        <w:tc>
          <w:tcPr>
            <w:tcW w:w="4320" w:type="dxa"/>
          </w:tcPr>
          <w:p w:rsidR="00E35023" w:rsidRPr="00EF13B0" w:rsidRDefault="00E35023" w:rsidP="004B5CE8">
            <w:r w:rsidRPr="00EF13B0">
              <w:t>Unable To Verify Enrolment</w:t>
            </w:r>
          </w:p>
        </w:tc>
        <w:tc>
          <w:tcPr>
            <w:tcW w:w="5670" w:type="dxa"/>
          </w:tcPr>
          <w:p w:rsidR="00E35023" w:rsidRPr="00EF13B0" w:rsidRDefault="00E35023" w:rsidP="004B5CE8">
            <w:r w:rsidRPr="00EF13B0">
              <w:t>Merchant proceeds to authorization (optional)</w:t>
            </w:r>
          </w:p>
        </w:tc>
      </w:tr>
      <w:tr w:rsidR="00E35023" w:rsidRPr="00EF13B0" w:rsidTr="004B5CE8">
        <w:tc>
          <w:tcPr>
            <w:tcW w:w="4320" w:type="dxa"/>
          </w:tcPr>
          <w:p w:rsidR="00E35023" w:rsidRPr="00EF13B0" w:rsidRDefault="00E35023" w:rsidP="004B5CE8">
            <w:r w:rsidRPr="00EF13B0">
              <w:t>Successful Authentication</w:t>
            </w:r>
          </w:p>
        </w:tc>
        <w:tc>
          <w:tcPr>
            <w:tcW w:w="5670" w:type="dxa"/>
          </w:tcPr>
          <w:p w:rsidR="00E35023" w:rsidRPr="00EF13B0" w:rsidRDefault="00E35023" w:rsidP="004B5CE8">
            <w:r w:rsidRPr="00EF13B0">
              <w:t>Merchant proceeds to authorization</w:t>
            </w:r>
          </w:p>
        </w:tc>
      </w:tr>
      <w:tr w:rsidR="00E35023" w:rsidRPr="00EF13B0" w:rsidTr="004B5CE8">
        <w:tc>
          <w:tcPr>
            <w:tcW w:w="4320" w:type="dxa"/>
          </w:tcPr>
          <w:p w:rsidR="00E35023" w:rsidRPr="00EF13B0" w:rsidRDefault="00E35023" w:rsidP="004B5CE8">
            <w:r w:rsidRPr="00EF13B0">
              <w:t>Authentication Failure</w:t>
            </w:r>
          </w:p>
        </w:tc>
        <w:tc>
          <w:tcPr>
            <w:tcW w:w="5670" w:type="dxa"/>
          </w:tcPr>
          <w:p w:rsidR="00E35023" w:rsidRPr="00EF13B0" w:rsidRDefault="00E35023" w:rsidP="004B5CE8">
            <w:r w:rsidRPr="00EF13B0">
              <w:t>Merchant asks for another form of payment</w:t>
            </w:r>
          </w:p>
        </w:tc>
      </w:tr>
      <w:tr w:rsidR="00E35023" w:rsidRPr="00EF13B0" w:rsidTr="004B5CE8">
        <w:tc>
          <w:tcPr>
            <w:tcW w:w="4320" w:type="dxa"/>
          </w:tcPr>
          <w:p w:rsidR="00E35023" w:rsidRPr="00EF13B0" w:rsidRDefault="00E35023" w:rsidP="004B5CE8">
            <w:r w:rsidRPr="00EF13B0">
              <w:t>Attempted Authentication</w:t>
            </w:r>
          </w:p>
        </w:tc>
        <w:tc>
          <w:tcPr>
            <w:tcW w:w="5670" w:type="dxa"/>
          </w:tcPr>
          <w:p w:rsidR="00E35023" w:rsidRPr="00EF13B0" w:rsidRDefault="00E35023" w:rsidP="004B5CE8">
            <w:r w:rsidRPr="00EF13B0">
              <w:t>Merchant proceeds to authorization</w:t>
            </w:r>
          </w:p>
        </w:tc>
      </w:tr>
      <w:tr w:rsidR="00E35023" w:rsidRPr="00EF13B0" w:rsidTr="004B5CE8">
        <w:tc>
          <w:tcPr>
            <w:tcW w:w="4320" w:type="dxa"/>
          </w:tcPr>
          <w:p w:rsidR="00E35023" w:rsidRPr="00EF13B0" w:rsidRDefault="00E35023" w:rsidP="004B5CE8">
            <w:r w:rsidRPr="00EF13B0">
              <w:t>Authentication Unavailable</w:t>
            </w:r>
          </w:p>
        </w:tc>
        <w:tc>
          <w:tcPr>
            <w:tcW w:w="5670" w:type="dxa"/>
          </w:tcPr>
          <w:p w:rsidR="00E35023" w:rsidRPr="00EF13B0" w:rsidRDefault="00E35023" w:rsidP="004B5CE8">
            <w:r w:rsidRPr="00EF13B0">
              <w:t>Merchant proceeds to authorization (optional)</w:t>
            </w:r>
          </w:p>
        </w:tc>
      </w:tr>
      <w:tr w:rsidR="00E35023" w:rsidRPr="00EF13B0" w:rsidTr="004B5CE8">
        <w:tc>
          <w:tcPr>
            <w:tcW w:w="4320" w:type="dxa"/>
          </w:tcPr>
          <w:p w:rsidR="00E35023" w:rsidRPr="00EF13B0" w:rsidRDefault="00E35023" w:rsidP="004B5CE8">
            <w:r w:rsidRPr="00EF13B0">
              <w:t>Invalid Authentication Response</w:t>
            </w:r>
          </w:p>
        </w:tc>
        <w:tc>
          <w:tcPr>
            <w:tcW w:w="5670" w:type="dxa"/>
          </w:tcPr>
          <w:p w:rsidR="00E35023" w:rsidRPr="00EF13B0" w:rsidRDefault="00E35023" w:rsidP="004B5CE8">
            <w:r w:rsidRPr="00EF13B0">
              <w:t>Merchant asks for another form of payment</w:t>
            </w:r>
          </w:p>
        </w:tc>
      </w:tr>
      <w:tr w:rsidR="00E35023" w:rsidRPr="00EF13B0" w:rsidTr="004B5CE8">
        <w:tc>
          <w:tcPr>
            <w:tcW w:w="4320" w:type="dxa"/>
          </w:tcPr>
          <w:p w:rsidR="00E35023" w:rsidRPr="00EF13B0" w:rsidRDefault="00E35023" w:rsidP="004B5CE8">
            <w:proofErr w:type="spellStart"/>
            <w:r w:rsidRPr="00EF13B0">
              <w:t>PARes</w:t>
            </w:r>
            <w:proofErr w:type="spellEnd"/>
            <w:r w:rsidRPr="00EF13B0">
              <w:t xml:space="preserve"> Signature Error</w:t>
            </w:r>
          </w:p>
        </w:tc>
        <w:tc>
          <w:tcPr>
            <w:tcW w:w="5670" w:type="dxa"/>
          </w:tcPr>
          <w:p w:rsidR="00E35023" w:rsidRPr="00EF13B0" w:rsidRDefault="00E35023" w:rsidP="004B5CE8">
            <w:r w:rsidRPr="00EF13B0">
              <w:t>Merchant asks for another form of payment</w:t>
            </w:r>
          </w:p>
        </w:tc>
      </w:tr>
      <w:tr w:rsidR="00E35023" w:rsidTr="004B5CE8">
        <w:tc>
          <w:tcPr>
            <w:tcW w:w="4320" w:type="dxa"/>
          </w:tcPr>
          <w:p w:rsidR="00E35023" w:rsidRPr="00EF13B0" w:rsidRDefault="00E35023" w:rsidP="004B5CE8">
            <w:r w:rsidRPr="00EF13B0">
              <w:t xml:space="preserve">Whitespace in </w:t>
            </w:r>
            <w:proofErr w:type="spellStart"/>
            <w:r w:rsidRPr="00EF13B0">
              <w:t>PARes</w:t>
            </w:r>
            <w:proofErr w:type="spellEnd"/>
          </w:p>
        </w:tc>
        <w:tc>
          <w:tcPr>
            <w:tcW w:w="5670" w:type="dxa"/>
          </w:tcPr>
          <w:p w:rsidR="00E35023" w:rsidRPr="00EF13B0" w:rsidRDefault="00E35023" w:rsidP="004B5CE8">
            <w:r w:rsidRPr="00EF13B0">
              <w:t>Merchant proceeds to authorization</w:t>
            </w:r>
          </w:p>
        </w:tc>
      </w:tr>
    </w:tbl>
    <w:p w:rsidR="00CC4D65" w:rsidRDefault="00CC4D65" w:rsidP="00CC4D65">
      <w:pPr>
        <w:pStyle w:val="Heading3"/>
      </w:pPr>
      <w:bookmarkStart w:id="51" w:name="_Toc416902372"/>
      <w:r>
        <w:t>Retail Point-of-Sale (POS)</w:t>
      </w:r>
      <w:bookmarkEnd w:id="51"/>
    </w:p>
    <w:p w:rsidR="00CC4D65" w:rsidRDefault="00CC4D65" w:rsidP="00EA699F">
      <w:pPr>
        <w:pStyle w:val="BodyText"/>
      </w:pPr>
      <w:r>
        <w:t>The use case for POS can be achieved by two scenarios:</w:t>
      </w:r>
    </w:p>
    <w:p w:rsidR="00CC4D65" w:rsidRPr="00CC4D65" w:rsidRDefault="00CC4D65" w:rsidP="00EA699F">
      <w:pPr>
        <w:pStyle w:val="BodyText"/>
        <w:numPr>
          <w:ilvl w:val="0"/>
          <w:numId w:val="52"/>
        </w:numPr>
      </w:pPr>
      <w:r w:rsidRPr="00CC4D65">
        <w:t>Hardware - swipe credit card</w:t>
      </w:r>
      <w:r>
        <w:t xml:space="preserve"> – (</w:t>
      </w:r>
      <w:r w:rsidRPr="00CC4D65">
        <w:t>A Bluetooth scanning device must be paired to the iPad device.</w:t>
      </w:r>
      <w:r>
        <w:t>)</w:t>
      </w:r>
    </w:p>
    <w:p w:rsidR="00CC4D65" w:rsidRDefault="00CC4D65" w:rsidP="00CC4D65">
      <w:pPr>
        <w:ind w:left="360"/>
      </w:pPr>
      <w:r w:rsidRPr="00CC4D65">
        <w:t>On Payments page, we listen for credit card swipes only after the user has entered the amount for Credit Card and tapped enter.</w:t>
      </w:r>
      <w:r>
        <w:t xml:space="preserve"> </w:t>
      </w:r>
    </w:p>
    <w:p w:rsidR="00CC4D65" w:rsidRDefault="00CC4D65" w:rsidP="00CC4D65">
      <w:pPr>
        <w:ind w:left="360"/>
      </w:pPr>
      <w:r w:rsidRPr="00CC4D65">
        <w:rPr>
          <w:b/>
        </w:rPr>
        <w:lastRenderedPageBreak/>
        <w:t>Expected Result</w:t>
      </w:r>
      <w:r w:rsidRPr="00CC4D65">
        <w:t xml:space="preserve">: </w:t>
      </w:r>
      <w:r w:rsidRPr="00CC4D65">
        <w:rPr>
          <w:color w:val="000000" w:themeColor="text1"/>
        </w:rPr>
        <w:t>The swiped credit card is read a</w:t>
      </w:r>
      <w:r w:rsidRPr="00CC4D65">
        <w:t>nd payment is made to the order</w:t>
      </w:r>
    </w:p>
    <w:p w:rsidR="005704E1" w:rsidRDefault="005704E1" w:rsidP="002E5D86">
      <w:pPr>
        <w:pStyle w:val="ListParagraph"/>
        <w:numPr>
          <w:ilvl w:val="0"/>
          <w:numId w:val="52"/>
        </w:numPr>
      </w:pPr>
      <w:r w:rsidRPr="005704E1">
        <w:rPr>
          <w:b/>
        </w:rPr>
        <w:t>Hardware - manually enter credit card with keypad</w:t>
      </w:r>
      <w:r w:rsidRPr="005704E1">
        <w:t>: (A Bluetooth scanning device must be paired to the iPad device.)</w:t>
      </w:r>
    </w:p>
    <w:p w:rsidR="005704E1" w:rsidRDefault="005704E1" w:rsidP="005704E1">
      <w:pPr>
        <w:pStyle w:val="ListParagraph"/>
      </w:pPr>
      <w:r w:rsidRPr="005704E1">
        <w:t>From Payments page, enter amount to be applied to credit card.</w:t>
      </w:r>
    </w:p>
    <w:p w:rsidR="005704E1" w:rsidRDefault="005704E1" w:rsidP="005704E1">
      <w:pPr>
        <w:pStyle w:val="ListParagraph"/>
      </w:pPr>
    </w:p>
    <w:p w:rsidR="005704E1" w:rsidRDefault="005704E1" w:rsidP="005704E1">
      <w:pPr>
        <w:pStyle w:val="ListParagraph"/>
      </w:pPr>
      <w:proofErr w:type="gramStart"/>
      <w:r w:rsidRPr="005704E1">
        <w:rPr>
          <w:b/>
        </w:rPr>
        <w:t xml:space="preserve">Expected </w:t>
      </w:r>
      <w:r w:rsidR="004342C6" w:rsidRPr="005704E1">
        <w:rPr>
          <w:b/>
        </w:rPr>
        <w:t>Result:</w:t>
      </w:r>
      <w:r w:rsidR="004342C6" w:rsidRPr="005704E1">
        <w:t xml:space="preserve"> Manually</w:t>
      </w:r>
      <w:r w:rsidRPr="005704E1">
        <w:t xml:space="preserve"> enter credit card number on</w:t>
      </w:r>
      <w:r>
        <w:t xml:space="preserve"> device and payment is accepted.</w:t>
      </w:r>
      <w:proofErr w:type="gramEnd"/>
    </w:p>
    <w:p w:rsidR="007D33D7" w:rsidRDefault="007D33D7" w:rsidP="007D33D7"/>
    <w:p w:rsidR="007D33D7" w:rsidRPr="005704E1" w:rsidRDefault="007D33D7" w:rsidP="007D33D7">
      <w:pPr>
        <w:pStyle w:val="Heading3"/>
      </w:pPr>
      <w:bookmarkStart w:id="52" w:name="_Toc416902373"/>
      <w:r>
        <w:t>Alipay Authorization</w:t>
      </w:r>
      <w:bookmarkEnd w:id="52"/>
    </w:p>
    <w:p w:rsidR="00CC4D65" w:rsidRDefault="007D33D7" w:rsidP="007D33D7">
      <w:pPr>
        <w:rPr>
          <w:color w:val="000000"/>
        </w:rPr>
      </w:pPr>
      <w:r>
        <w:t>The following table outlines the possible Demandware actions</w:t>
      </w:r>
      <w:r w:rsidRPr="007D33D7">
        <w:t xml:space="preserve"> </w:t>
      </w:r>
      <w:r>
        <w:t xml:space="preserve">based on the response of the CyberSource gateway. </w:t>
      </w:r>
      <w:r>
        <w:rPr>
          <w:color w:val="000000"/>
        </w:rPr>
        <w:t xml:space="preserve">Each client may choose to handle the response code differently. </w:t>
      </w:r>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990"/>
        <w:gridCol w:w="3237"/>
      </w:tblGrid>
      <w:tr w:rsidR="007D33D7" w:rsidTr="006027D2">
        <w:trPr>
          <w:trHeight w:val="750"/>
        </w:trPr>
        <w:tc>
          <w:tcPr>
            <w:tcW w:w="2085" w:type="dxa"/>
            <w:shd w:val="clear" w:color="000000" w:fill="D8D8D8"/>
            <w:noWrap/>
            <w:vAlign w:val="center"/>
            <w:hideMark/>
          </w:tcPr>
          <w:p w:rsidR="007D33D7" w:rsidRDefault="007D33D7" w:rsidP="004F2525">
            <w:pPr>
              <w:rPr>
                <w:b/>
                <w:bCs/>
                <w:color w:val="000000"/>
              </w:rPr>
            </w:pPr>
            <w:r>
              <w:rPr>
                <w:b/>
                <w:bCs/>
                <w:color w:val="000000"/>
              </w:rPr>
              <w:t>Response</w:t>
            </w:r>
          </w:p>
        </w:tc>
        <w:tc>
          <w:tcPr>
            <w:tcW w:w="3690" w:type="dxa"/>
            <w:shd w:val="clear" w:color="000000" w:fill="D8D8D8"/>
            <w:vAlign w:val="center"/>
            <w:hideMark/>
          </w:tcPr>
          <w:p w:rsidR="007D33D7" w:rsidRDefault="007D33D7" w:rsidP="004F2525">
            <w:pPr>
              <w:rPr>
                <w:b/>
                <w:bCs/>
                <w:color w:val="000000"/>
              </w:rPr>
            </w:pPr>
            <w:r>
              <w:rPr>
                <w:b/>
                <w:bCs/>
                <w:color w:val="000000"/>
              </w:rPr>
              <w:t>DW Storefront Action</w:t>
            </w:r>
          </w:p>
        </w:tc>
        <w:tc>
          <w:tcPr>
            <w:tcW w:w="990" w:type="dxa"/>
            <w:shd w:val="clear" w:color="000000" w:fill="D8D8D8"/>
            <w:vAlign w:val="center"/>
            <w:hideMark/>
          </w:tcPr>
          <w:p w:rsidR="007D33D7" w:rsidRDefault="007D33D7" w:rsidP="004F2525">
            <w:pPr>
              <w:rPr>
                <w:b/>
                <w:bCs/>
                <w:color w:val="000000"/>
              </w:rPr>
            </w:pPr>
            <w:r>
              <w:rPr>
                <w:b/>
                <w:bCs/>
                <w:color w:val="000000"/>
              </w:rPr>
              <w:t>Cyber-</w:t>
            </w:r>
          </w:p>
          <w:p w:rsidR="007D33D7" w:rsidRDefault="007D33D7" w:rsidP="004F2525">
            <w:pPr>
              <w:rPr>
                <w:b/>
                <w:bCs/>
                <w:color w:val="000000"/>
              </w:rPr>
            </w:pPr>
            <w:r>
              <w:rPr>
                <w:b/>
                <w:bCs/>
                <w:color w:val="000000"/>
              </w:rPr>
              <w:t>Source</w:t>
            </w:r>
            <w:r>
              <w:rPr>
                <w:b/>
                <w:bCs/>
                <w:color w:val="000000"/>
              </w:rPr>
              <w:br/>
              <w:t>Code</w:t>
            </w:r>
          </w:p>
        </w:tc>
        <w:tc>
          <w:tcPr>
            <w:tcW w:w="3237" w:type="dxa"/>
            <w:shd w:val="clear" w:color="000000" w:fill="D8D8D8"/>
            <w:vAlign w:val="center"/>
            <w:hideMark/>
          </w:tcPr>
          <w:p w:rsidR="007D33D7" w:rsidRDefault="007D33D7" w:rsidP="004F2525">
            <w:pPr>
              <w:rPr>
                <w:b/>
                <w:bCs/>
                <w:color w:val="000000"/>
              </w:rPr>
            </w:pPr>
            <w:r>
              <w:rPr>
                <w:b/>
                <w:bCs/>
                <w:color w:val="000000"/>
              </w:rPr>
              <w:t>CyberSource</w:t>
            </w:r>
            <w:r>
              <w:rPr>
                <w:b/>
                <w:bCs/>
                <w:color w:val="000000"/>
              </w:rPr>
              <w:br/>
              <w:t>suggested response</w:t>
            </w:r>
          </w:p>
        </w:tc>
      </w:tr>
      <w:tr w:rsidR="007D33D7" w:rsidTr="006027D2">
        <w:trPr>
          <w:trHeight w:val="300"/>
        </w:trPr>
        <w:tc>
          <w:tcPr>
            <w:tcW w:w="2085" w:type="dxa"/>
            <w:noWrap/>
            <w:vAlign w:val="bottom"/>
            <w:hideMark/>
          </w:tcPr>
          <w:p w:rsidR="007D33D7" w:rsidRDefault="007D33D7" w:rsidP="004F2525">
            <w:pPr>
              <w:rPr>
                <w:color w:val="000000"/>
              </w:rPr>
            </w:pPr>
            <w:r>
              <w:rPr>
                <w:color w:val="000000"/>
              </w:rPr>
              <w:t>Successful transaction.</w:t>
            </w:r>
          </w:p>
        </w:tc>
        <w:tc>
          <w:tcPr>
            <w:tcW w:w="3690" w:type="dxa"/>
            <w:noWrap/>
            <w:vAlign w:val="bottom"/>
            <w:hideMark/>
          </w:tcPr>
          <w:p w:rsidR="007D33D7" w:rsidRDefault="007D33D7" w:rsidP="004F2525">
            <w:pPr>
              <w:rPr>
                <w:color w:val="000000"/>
              </w:rPr>
            </w:pPr>
            <w:r>
              <w:rPr>
                <w:color w:val="000000"/>
              </w:rPr>
              <w:t>Continue Checkout</w:t>
            </w:r>
          </w:p>
        </w:tc>
        <w:tc>
          <w:tcPr>
            <w:tcW w:w="990" w:type="dxa"/>
            <w:noWrap/>
            <w:vAlign w:val="center"/>
            <w:hideMark/>
          </w:tcPr>
          <w:p w:rsidR="007D33D7" w:rsidRDefault="007D33D7" w:rsidP="004F2525">
            <w:pPr>
              <w:jc w:val="center"/>
              <w:rPr>
                <w:color w:val="000000"/>
              </w:rPr>
            </w:pPr>
            <w:r>
              <w:rPr>
                <w:color w:val="000000"/>
              </w:rPr>
              <w:t>100</w:t>
            </w:r>
          </w:p>
        </w:tc>
        <w:tc>
          <w:tcPr>
            <w:tcW w:w="3237" w:type="dxa"/>
            <w:noWrap/>
            <w:vAlign w:val="bottom"/>
            <w:hideMark/>
          </w:tcPr>
          <w:p w:rsidR="007D33D7" w:rsidRDefault="007D33D7" w:rsidP="004F2525">
            <w:pPr>
              <w:rPr>
                <w:color w:val="000000"/>
              </w:rPr>
            </w:pPr>
            <w:r>
              <w:rPr>
                <w:color w:val="000000"/>
              </w:rPr>
              <w:t> </w:t>
            </w:r>
          </w:p>
        </w:tc>
      </w:tr>
      <w:tr w:rsidR="007D33D7" w:rsidTr="006027D2">
        <w:trPr>
          <w:trHeight w:val="305"/>
        </w:trPr>
        <w:tc>
          <w:tcPr>
            <w:tcW w:w="10002" w:type="dxa"/>
            <w:gridSpan w:val="4"/>
            <w:shd w:val="clear" w:color="000000" w:fill="B6DDE8"/>
            <w:noWrap/>
            <w:vAlign w:val="bottom"/>
            <w:hideMark/>
          </w:tcPr>
          <w:p w:rsidR="007D33D7" w:rsidRDefault="007D33D7" w:rsidP="004F2525">
            <w:pPr>
              <w:rPr>
                <w:b/>
                <w:bCs/>
                <w:color w:val="000000"/>
              </w:rPr>
            </w:pPr>
            <w:r>
              <w:rPr>
                <w:b/>
                <w:bCs/>
                <w:color w:val="000000"/>
              </w:rPr>
              <w:t>Validation Errors</w:t>
            </w:r>
          </w:p>
        </w:tc>
      </w:tr>
      <w:tr w:rsidR="007D33D7" w:rsidTr="006027D2">
        <w:trPr>
          <w:trHeight w:val="1200"/>
        </w:trPr>
        <w:tc>
          <w:tcPr>
            <w:tcW w:w="2085" w:type="dxa"/>
            <w:noWrap/>
            <w:vAlign w:val="center"/>
            <w:hideMark/>
          </w:tcPr>
          <w:p w:rsidR="007D33D7" w:rsidRDefault="007D33D7" w:rsidP="004F2525">
            <w:pPr>
              <w:rPr>
                <w:color w:val="000000"/>
              </w:rPr>
            </w:pPr>
            <w:r>
              <w:rPr>
                <w:color w:val="000000"/>
              </w:rPr>
              <w:t>Request is missing one or more fields</w:t>
            </w:r>
          </w:p>
        </w:tc>
        <w:tc>
          <w:tcPr>
            <w:tcW w:w="3690" w:type="dxa"/>
            <w:vAlign w:val="bottom"/>
            <w:hideMark/>
          </w:tcPr>
          <w:p w:rsidR="007D33D7" w:rsidRDefault="007D33D7" w:rsidP="007318C8">
            <w:pPr>
              <w:rPr>
                <w:color w:val="000000"/>
              </w:rPr>
            </w:pPr>
            <w:r>
              <w:rPr>
                <w:color w:val="000000"/>
              </w:rPr>
              <w:t>Should not occur as validation should catch this</w:t>
            </w:r>
            <w:r>
              <w:rPr>
                <w:color w:val="000000"/>
              </w:rPr>
              <w:br/>
              <w:t>Show user “denied” error message</w:t>
            </w:r>
            <w:r>
              <w:rPr>
                <w:color w:val="000000"/>
              </w:rPr>
              <w:br/>
              <w:t>Log error</w:t>
            </w:r>
            <w:r w:rsidR="007318C8">
              <w:rPr>
                <w:color w:val="000000"/>
              </w:rPr>
              <w:t xml:space="preserve"> message into Demandware logs</w:t>
            </w:r>
            <w:r>
              <w:rPr>
                <w:color w:val="000000"/>
              </w:rPr>
              <w:t xml:space="preserve"> </w:t>
            </w:r>
          </w:p>
        </w:tc>
        <w:tc>
          <w:tcPr>
            <w:tcW w:w="990" w:type="dxa"/>
            <w:noWrap/>
            <w:vAlign w:val="center"/>
            <w:hideMark/>
          </w:tcPr>
          <w:p w:rsidR="007D33D7" w:rsidRDefault="007D33D7" w:rsidP="004F2525">
            <w:pPr>
              <w:jc w:val="center"/>
              <w:rPr>
                <w:color w:val="000000"/>
              </w:rPr>
            </w:pPr>
            <w:r>
              <w:rPr>
                <w:color w:val="000000"/>
              </w:rPr>
              <w:t>101</w:t>
            </w:r>
          </w:p>
        </w:tc>
        <w:tc>
          <w:tcPr>
            <w:tcW w:w="3237" w:type="dxa"/>
            <w:vAlign w:val="bottom"/>
            <w:hideMark/>
          </w:tcPr>
          <w:p w:rsidR="007D33D7" w:rsidRDefault="007D33D7" w:rsidP="004F2525">
            <w:pPr>
              <w:rPr>
                <w:color w:val="000000"/>
              </w:rPr>
            </w:pPr>
            <w:r>
              <w:rPr>
                <w:color w:val="000000"/>
              </w:rPr>
              <w:t xml:space="preserve">See the reply </w:t>
            </w:r>
            <w:r w:rsidR="009F51D6">
              <w:rPr>
                <w:color w:val="000000"/>
              </w:rPr>
              <w:t>field’s</w:t>
            </w:r>
            <w:r>
              <w:rPr>
                <w:color w:val="000000"/>
              </w:rPr>
              <w:t xml:space="preserve"> missingField_0...N for which fields are missing. Resend the request with the complete information.</w:t>
            </w:r>
          </w:p>
        </w:tc>
      </w:tr>
      <w:tr w:rsidR="007D33D7" w:rsidTr="006027D2">
        <w:trPr>
          <w:trHeight w:val="1200"/>
        </w:trPr>
        <w:tc>
          <w:tcPr>
            <w:tcW w:w="2085" w:type="dxa"/>
            <w:noWrap/>
            <w:vAlign w:val="center"/>
            <w:hideMark/>
          </w:tcPr>
          <w:p w:rsidR="007D33D7" w:rsidRDefault="007D33D7" w:rsidP="004F2525">
            <w:pPr>
              <w:rPr>
                <w:color w:val="000000"/>
              </w:rPr>
            </w:pPr>
            <w:r>
              <w:rPr>
                <w:color w:val="000000"/>
              </w:rPr>
              <w:t xml:space="preserve">One or more fields in the request </w:t>
            </w:r>
            <w:r w:rsidR="00E818EE">
              <w:rPr>
                <w:color w:val="000000"/>
              </w:rPr>
              <w:t>contain</w:t>
            </w:r>
            <w:r>
              <w:rPr>
                <w:color w:val="000000"/>
              </w:rPr>
              <w:t xml:space="preserve"> invalid data.</w:t>
            </w:r>
          </w:p>
        </w:tc>
        <w:tc>
          <w:tcPr>
            <w:tcW w:w="3690" w:type="dxa"/>
            <w:vAlign w:val="bottom"/>
            <w:hideMark/>
          </w:tcPr>
          <w:p w:rsidR="007D33D7" w:rsidRDefault="007D33D7" w:rsidP="00E818EE">
            <w:pPr>
              <w:rPr>
                <w:color w:val="000000"/>
              </w:rPr>
            </w:pPr>
            <w:r>
              <w:rPr>
                <w:color w:val="000000"/>
              </w:rPr>
              <w:t>Should not occur as validation should catch this</w:t>
            </w:r>
            <w:r>
              <w:rPr>
                <w:color w:val="000000"/>
              </w:rPr>
              <w:br/>
              <w:t>Show user “denied” error message</w:t>
            </w:r>
            <w:r>
              <w:rPr>
                <w:color w:val="000000"/>
              </w:rPr>
              <w:br/>
            </w:r>
            <w:r w:rsidR="006027D2">
              <w:rPr>
                <w:color w:val="000000"/>
              </w:rPr>
              <w:t>Log error message into Demandware logs</w:t>
            </w:r>
          </w:p>
        </w:tc>
        <w:tc>
          <w:tcPr>
            <w:tcW w:w="990" w:type="dxa"/>
            <w:noWrap/>
            <w:vAlign w:val="center"/>
            <w:hideMark/>
          </w:tcPr>
          <w:p w:rsidR="007D33D7" w:rsidRDefault="007D33D7" w:rsidP="004F2525">
            <w:pPr>
              <w:jc w:val="center"/>
              <w:rPr>
                <w:color w:val="000000"/>
              </w:rPr>
            </w:pPr>
            <w:r>
              <w:rPr>
                <w:color w:val="000000"/>
              </w:rPr>
              <w:t>102</w:t>
            </w:r>
          </w:p>
        </w:tc>
        <w:tc>
          <w:tcPr>
            <w:tcW w:w="3237" w:type="dxa"/>
            <w:vAlign w:val="bottom"/>
            <w:hideMark/>
          </w:tcPr>
          <w:p w:rsidR="007D33D7" w:rsidRDefault="007D33D7" w:rsidP="004F2525">
            <w:pPr>
              <w:rPr>
                <w:color w:val="000000"/>
              </w:rPr>
            </w:pPr>
            <w:r>
              <w:rPr>
                <w:color w:val="000000"/>
              </w:rPr>
              <w:t xml:space="preserve">See the reply </w:t>
            </w:r>
            <w:r w:rsidR="009F51D6">
              <w:rPr>
                <w:color w:val="000000"/>
              </w:rPr>
              <w:t>field’s</w:t>
            </w:r>
            <w:r>
              <w:rPr>
                <w:color w:val="000000"/>
              </w:rPr>
              <w:t xml:space="preserve"> invalidField_0...N for which fields are invalid. Resend the request with the correct information.</w:t>
            </w:r>
          </w:p>
        </w:tc>
      </w:tr>
      <w:tr w:rsidR="00E818EE" w:rsidTr="006027D2">
        <w:trPr>
          <w:trHeight w:val="1200"/>
        </w:trPr>
        <w:tc>
          <w:tcPr>
            <w:tcW w:w="2085" w:type="dxa"/>
            <w:noWrap/>
            <w:vAlign w:val="center"/>
          </w:tcPr>
          <w:p w:rsidR="00E818EE" w:rsidRDefault="00E818EE" w:rsidP="004F2525">
            <w:pPr>
              <w:rPr>
                <w:color w:val="000000"/>
              </w:rPr>
            </w:pPr>
            <w:r w:rsidRPr="00E818EE">
              <w:rPr>
                <w:color w:val="000000"/>
              </w:rPr>
              <w:t>General decline by the processor</w:t>
            </w:r>
          </w:p>
        </w:tc>
        <w:tc>
          <w:tcPr>
            <w:tcW w:w="3690" w:type="dxa"/>
            <w:vAlign w:val="bottom"/>
          </w:tcPr>
          <w:p w:rsidR="00E818EE" w:rsidRDefault="00E818EE" w:rsidP="00E818EE">
            <w:pPr>
              <w:rPr>
                <w:color w:val="000000"/>
              </w:rPr>
            </w:pPr>
            <w:r>
              <w:rPr>
                <w:color w:val="000000"/>
              </w:rPr>
              <w:t>Should not occur as validation should catch this</w:t>
            </w:r>
            <w:r>
              <w:rPr>
                <w:color w:val="000000"/>
              </w:rPr>
              <w:br/>
              <w:t>Show user “denied” error message</w:t>
            </w:r>
            <w:r>
              <w:rPr>
                <w:color w:val="000000"/>
              </w:rPr>
              <w:br/>
            </w:r>
            <w:r w:rsidR="006027D2">
              <w:rPr>
                <w:color w:val="000000"/>
              </w:rPr>
              <w:t xml:space="preserve">Log error message into Demandware </w:t>
            </w:r>
            <w:r w:rsidR="006027D2">
              <w:rPr>
                <w:color w:val="000000"/>
              </w:rPr>
              <w:lastRenderedPageBreak/>
              <w:t>logs</w:t>
            </w:r>
          </w:p>
        </w:tc>
        <w:tc>
          <w:tcPr>
            <w:tcW w:w="990" w:type="dxa"/>
            <w:noWrap/>
            <w:vAlign w:val="center"/>
          </w:tcPr>
          <w:p w:rsidR="00E818EE" w:rsidRDefault="00E818EE" w:rsidP="004F2525">
            <w:pPr>
              <w:jc w:val="center"/>
              <w:rPr>
                <w:color w:val="000000"/>
              </w:rPr>
            </w:pPr>
            <w:r>
              <w:rPr>
                <w:color w:val="000000"/>
              </w:rPr>
              <w:lastRenderedPageBreak/>
              <w:t>233</w:t>
            </w:r>
          </w:p>
        </w:tc>
        <w:tc>
          <w:tcPr>
            <w:tcW w:w="3237" w:type="dxa"/>
            <w:vAlign w:val="bottom"/>
          </w:tcPr>
          <w:p w:rsidR="004C7B89" w:rsidRDefault="004C7B89" w:rsidP="004C7B89">
            <w:pPr>
              <w:rPr>
                <w:color w:val="000000"/>
              </w:rPr>
            </w:pPr>
            <w:r w:rsidRPr="004C7B89">
              <w:rPr>
                <w:color w:val="000000"/>
              </w:rPr>
              <w:t>Request that the customer select a different form of payment</w:t>
            </w:r>
            <w:r>
              <w:rPr>
                <w:color w:val="000000"/>
              </w:rPr>
              <w:t>.</w:t>
            </w:r>
          </w:p>
          <w:p w:rsidR="00E818EE" w:rsidRDefault="00E818EE" w:rsidP="004C7B89">
            <w:pPr>
              <w:rPr>
                <w:color w:val="000000"/>
              </w:rPr>
            </w:pPr>
          </w:p>
        </w:tc>
      </w:tr>
      <w:tr w:rsidR="00E818EE" w:rsidTr="006027D2">
        <w:trPr>
          <w:trHeight w:val="300"/>
        </w:trPr>
        <w:tc>
          <w:tcPr>
            <w:tcW w:w="10002" w:type="dxa"/>
            <w:gridSpan w:val="4"/>
            <w:shd w:val="clear" w:color="000000" w:fill="B6DDE8"/>
            <w:noWrap/>
            <w:vAlign w:val="center"/>
            <w:hideMark/>
          </w:tcPr>
          <w:p w:rsidR="00E818EE" w:rsidRDefault="003A3E24" w:rsidP="004F2525">
            <w:pPr>
              <w:rPr>
                <w:b/>
                <w:bCs/>
                <w:color w:val="000000"/>
              </w:rPr>
            </w:pPr>
            <w:r>
              <w:rPr>
                <w:b/>
                <w:bCs/>
                <w:color w:val="000000"/>
              </w:rPr>
              <w:lastRenderedPageBreak/>
              <w:t>System Errors</w:t>
            </w:r>
          </w:p>
        </w:tc>
      </w:tr>
      <w:tr w:rsidR="00E818EE" w:rsidTr="006027D2">
        <w:trPr>
          <w:trHeight w:val="900"/>
        </w:trPr>
        <w:tc>
          <w:tcPr>
            <w:tcW w:w="2085" w:type="dxa"/>
            <w:noWrap/>
            <w:vAlign w:val="center"/>
            <w:hideMark/>
          </w:tcPr>
          <w:p w:rsidR="00E818EE" w:rsidRDefault="00E818EE" w:rsidP="004F2525">
            <w:pPr>
              <w:rPr>
                <w:color w:val="000000"/>
              </w:rPr>
            </w:pPr>
            <w:r>
              <w:rPr>
                <w:color w:val="000000"/>
              </w:rPr>
              <w:t>General system failure.</w:t>
            </w:r>
          </w:p>
        </w:tc>
        <w:tc>
          <w:tcPr>
            <w:tcW w:w="3690" w:type="dxa"/>
            <w:vAlign w:val="bottom"/>
            <w:hideMark/>
          </w:tcPr>
          <w:p w:rsidR="00E818EE" w:rsidRDefault="00E818EE" w:rsidP="003A3E24">
            <w:pPr>
              <w:rPr>
                <w:color w:val="000000"/>
              </w:rPr>
            </w:pPr>
            <w:r>
              <w:rPr>
                <w:color w:val="000000"/>
              </w:rPr>
              <w:t>Show user “Unable to process – Call Cust</w:t>
            </w:r>
            <w:r w:rsidR="009F51D6">
              <w:rPr>
                <w:color w:val="000000"/>
              </w:rPr>
              <w:t>omer</w:t>
            </w:r>
            <w:r>
              <w:rPr>
                <w:color w:val="000000"/>
              </w:rPr>
              <w:t xml:space="preserve"> Service”</w:t>
            </w:r>
            <w:r w:rsidR="003A3E24">
              <w:rPr>
                <w:color w:val="000000"/>
              </w:rPr>
              <w:t xml:space="preserve"> error message</w:t>
            </w:r>
            <w:r w:rsidR="003A3E24">
              <w:rPr>
                <w:color w:val="000000"/>
              </w:rPr>
              <w:br/>
              <w:t>Log fatal error</w:t>
            </w:r>
          </w:p>
        </w:tc>
        <w:tc>
          <w:tcPr>
            <w:tcW w:w="990" w:type="dxa"/>
            <w:noWrap/>
            <w:vAlign w:val="center"/>
            <w:hideMark/>
          </w:tcPr>
          <w:p w:rsidR="00E818EE" w:rsidRDefault="00E818EE" w:rsidP="004F2525">
            <w:pPr>
              <w:jc w:val="center"/>
              <w:rPr>
                <w:color w:val="000000"/>
              </w:rPr>
            </w:pPr>
            <w:r>
              <w:rPr>
                <w:color w:val="000000"/>
              </w:rPr>
              <w:t>150</w:t>
            </w:r>
          </w:p>
        </w:tc>
        <w:tc>
          <w:tcPr>
            <w:tcW w:w="3237" w:type="dxa"/>
            <w:vAlign w:val="center"/>
            <w:hideMark/>
          </w:tcPr>
          <w:p w:rsidR="00E818EE" w:rsidRDefault="00E818EE" w:rsidP="004F2525">
            <w:pPr>
              <w:rPr>
                <w:color w:val="000000"/>
              </w:rPr>
            </w:pPr>
            <w:r>
              <w:rPr>
                <w:color w:val="000000"/>
              </w:rPr>
              <w:t>Wait a few minutes and resend the request.</w:t>
            </w:r>
          </w:p>
        </w:tc>
      </w:tr>
      <w:tr w:rsidR="004C7B89" w:rsidTr="006027D2">
        <w:trPr>
          <w:trHeight w:val="135"/>
        </w:trPr>
        <w:tc>
          <w:tcPr>
            <w:tcW w:w="2085" w:type="dxa"/>
            <w:noWrap/>
            <w:vAlign w:val="center"/>
            <w:hideMark/>
          </w:tcPr>
          <w:p w:rsidR="004C7B89" w:rsidRPr="004C7B89" w:rsidRDefault="004C7B89" w:rsidP="004F2525">
            <w:pPr>
              <w:rPr>
                <w:color w:val="000000"/>
              </w:rPr>
            </w:pPr>
            <w:r w:rsidRPr="004C7B89">
              <w:rPr>
                <w:color w:val="000000"/>
              </w:rPr>
              <w:t>The request just wait and then timeout, ends up as exception on the Demandware script</w:t>
            </w:r>
          </w:p>
        </w:tc>
        <w:tc>
          <w:tcPr>
            <w:tcW w:w="3690" w:type="dxa"/>
            <w:noWrap/>
            <w:vAlign w:val="bottom"/>
            <w:hideMark/>
          </w:tcPr>
          <w:p w:rsidR="004C7B89" w:rsidRPr="004C7B89" w:rsidRDefault="004C7B89" w:rsidP="004F2525">
            <w:pPr>
              <w:rPr>
                <w:color w:val="000000"/>
              </w:rPr>
            </w:pPr>
            <w:r w:rsidRPr="004C7B89">
              <w:rPr>
                <w:color w:val="000000"/>
              </w:rPr>
              <w:t xml:space="preserve">This could be one of the unique </w:t>
            </w:r>
            <w:r w:rsidR="000A74EF" w:rsidRPr="004C7B89">
              <w:rPr>
                <w:color w:val="000000"/>
              </w:rPr>
              <w:t>scenarios</w:t>
            </w:r>
            <w:r w:rsidRPr="004C7B89">
              <w:rPr>
                <w:color w:val="000000"/>
              </w:rPr>
              <w:t xml:space="preserve"> where CyberSource waits for the Merchant’s bank to authorize the order and exceeds timeout sets at the Demandware. This ends up into SOAP exception. Client code can handle this scenario differently.</w:t>
            </w:r>
          </w:p>
        </w:tc>
        <w:tc>
          <w:tcPr>
            <w:tcW w:w="990" w:type="dxa"/>
            <w:noWrap/>
            <w:vAlign w:val="center"/>
            <w:hideMark/>
          </w:tcPr>
          <w:p w:rsidR="004C7B89" w:rsidRPr="004C7B89" w:rsidRDefault="004C7B89" w:rsidP="004F2525">
            <w:pPr>
              <w:jc w:val="center"/>
              <w:rPr>
                <w:color w:val="000000"/>
              </w:rPr>
            </w:pPr>
            <w:r>
              <w:rPr>
                <w:color w:val="000000"/>
              </w:rPr>
              <w:t>Script sets Reason Code to 999</w:t>
            </w:r>
          </w:p>
        </w:tc>
        <w:tc>
          <w:tcPr>
            <w:tcW w:w="3237" w:type="dxa"/>
            <w:vAlign w:val="center"/>
            <w:hideMark/>
          </w:tcPr>
          <w:p w:rsidR="004C7B89" w:rsidRPr="004C7B89" w:rsidRDefault="004C7B89" w:rsidP="004F2525">
            <w:pPr>
              <w:rPr>
                <w:color w:val="000000"/>
              </w:rPr>
            </w:pPr>
            <w:r w:rsidRPr="004C7B89">
              <w:rPr>
                <w:color w:val="000000"/>
              </w:rPr>
              <w:t xml:space="preserve">Handle at client’s end depending on business rules associated with this scenario. </w:t>
            </w:r>
          </w:p>
        </w:tc>
      </w:tr>
    </w:tbl>
    <w:p w:rsidR="000A74EF" w:rsidRDefault="000A74EF" w:rsidP="007D33D7"/>
    <w:p w:rsidR="007A3617" w:rsidRDefault="007A3617" w:rsidP="007D33D7"/>
    <w:p w:rsidR="007A3617" w:rsidRDefault="007A3617" w:rsidP="007D33D7"/>
    <w:p w:rsidR="003A3E24" w:rsidRPr="00356C66" w:rsidRDefault="004C5F6B" w:rsidP="00356C66">
      <w:pPr>
        <w:pStyle w:val="Heading3"/>
      </w:pPr>
      <w:bookmarkStart w:id="53" w:name="_Toc416902374"/>
      <w:r w:rsidRPr="00356C66">
        <w:t>PayPal</w:t>
      </w:r>
      <w:r w:rsidR="003A3E24" w:rsidRPr="00356C66">
        <w:t xml:space="preserve"> Express Checkout and Authorization</w:t>
      </w:r>
      <w:bookmarkEnd w:id="53"/>
    </w:p>
    <w:p w:rsidR="003A3E24" w:rsidRDefault="003A3E24" w:rsidP="003A3E24">
      <w:pPr>
        <w:rPr>
          <w:color w:val="000000"/>
        </w:rPr>
      </w:pPr>
      <w:r>
        <w:t>The following table outlines the possible Demandware actions</w:t>
      </w:r>
      <w:r w:rsidRPr="007D33D7">
        <w:t xml:space="preserve"> </w:t>
      </w:r>
      <w:r>
        <w:t xml:space="preserve">based on the response of the CyberSource gateway. </w:t>
      </w:r>
      <w:r>
        <w:rPr>
          <w:color w:val="000000"/>
        </w:rPr>
        <w:t xml:space="preserve">Each client may choose to handle the response code differently. </w:t>
      </w:r>
    </w:p>
    <w:tbl>
      <w:tblPr>
        <w:tblW w:w="10002" w:type="dxa"/>
        <w:tblInd w:w="93" w:type="dxa"/>
        <w:tblLayout w:type="fixed"/>
        <w:tblLook w:val="04A0" w:firstRow="1" w:lastRow="0" w:firstColumn="1" w:lastColumn="0" w:noHBand="0" w:noVBand="1"/>
      </w:tblPr>
      <w:tblGrid>
        <w:gridCol w:w="2085"/>
        <w:gridCol w:w="3690"/>
        <w:gridCol w:w="990"/>
        <w:gridCol w:w="3237"/>
      </w:tblGrid>
      <w:tr w:rsidR="004C7B89" w:rsidTr="004F2525">
        <w:trPr>
          <w:trHeight w:val="750"/>
        </w:trPr>
        <w:tc>
          <w:tcPr>
            <w:tcW w:w="2085"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4C7B89" w:rsidRDefault="004C7B89" w:rsidP="004F2525">
            <w:pPr>
              <w:rPr>
                <w:b/>
                <w:bCs/>
                <w:color w:val="000000"/>
              </w:rPr>
            </w:pPr>
            <w:r>
              <w:rPr>
                <w:b/>
                <w:bCs/>
                <w:color w:val="000000"/>
              </w:rPr>
              <w:t>Response</w:t>
            </w:r>
          </w:p>
        </w:tc>
        <w:tc>
          <w:tcPr>
            <w:tcW w:w="3690"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4F2525">
            <w:pPr>
              <w:rPr>
                <w:b/>
                <w:bCs/>
                <w:color w:val="000000"/>
              </w:rPr>
            </w:pPr>
            <w:r>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4F2525">
            <w:pPr>
              <w:rPr>
                <w:b/>
                <w:bCs/>
                <w:color w:val="000000"/>
              </w:rPr>
            </w:pPr>
            <w:r>
              <w:rPr>
                <w:b/>
                <w:bCs/>
                <w:color w:val="000000"/>
              </w:rPr>
              <w:t>Cyber-</w:t>
            </w:r>
          </w:p>
          <w:p w:rsidR="004C7B89" w:rsidRDefault="004C7B89" w:rsidP="004F2525">
            <w:pPr>
              <w:rPr>
                <w:b/>
                <w:bCs/>
                <w:color w:val="000000"/>
              </w:rPr>
            </w:pPr>
            <w:r>
              <w:rPr>
                <w:b/>
                <w:bCs/>
                <w:color w:val="000000"/>
              </w:rPr>
              <w:t>Source</w:t>
            </w:r>
            <w:r>
              <w:rPr>
                <w:b/>
                <w:bCs/>
                <w:color w:val="000000"/>
              </w:rPr>
              <w:br/>
              <w:t>Code</w:t>
            </w:r>
          </w:p>
        </w:tc>
        <w:tc>
          <w:tcPr>
            <w:tcW w:w="3237"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4F2525">
            <w:pPr>
              <w:rPr>
                <w:b/>
                <w:bCs/>
                <w:color w:val="000000"/>
              </w:rPr>
            </w:pPr>
            <w:r>
              <w:rPr>
                <w:b/>
                <w:bCs/>
                <w:color w:val="000000"/>
              </w:rPr>
              <w:t>CyberSource</w:t>
            </w:r>
            <w:r>
              <w:rPr>
                <w:b/>
                <w:bCs/>
                <w:color w:val="000000"/>
              </w:rPr>
              <w:br/>
              <w:t>suggested response</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4F2525">
            <w:pPr>
              <w:rPr>
                <w:color w:val="000000"/>
              </w:rPr>
            </w:pPr>
            <w:r>
              <w:rPr>
                <w:color w:val="000000"/>
              </w:rPr>
              <w:t>Successful transaction.</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Continue Checkout</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100</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4C7B89" w:rsidRDefault="004C7B89" w:rsidP="004F2525">
            <w:pPr>
              <w:rPr>
                <w:b/>
                <w:bCs/>
                <w:color w:val="000000"/>
              </w:rPr>
            </w:pPr>
            <w:r>
              <w:rPr>
                <w:b/>
                <w:bCs/>
                <w:color w:val="000000"/>
              </w:rPr>
              <w:t>Validation Errors</w:t>
            </w:r>
          </w:p>
        </w:tc>
      </w:tr>
      <w:tr w:rsidR="004C7B89" w:rsidTr="004F2525">
        <w:trPr>
          <w:trHeight w:val="12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lastRenderedPageBreak/>
              <w:t>Request is missing one or more fields</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Should not occur as validation should catch this</w:t>
            </w:r>
            <w:r>
              <w:rPr>
                <w:color w:val="000000"/>
              </w:rPr>
              <w:br/>
              <w:t>Show user “denied</w:t>
            </w:r>
            <w:r w:rsidR="00FE1618">
              <w:rPr>
                <w:color w:val="000000"/>
              </w:rPr>
              <w:t>” error message</w:t>
            </w:r>
            <w:r w:rsidR="00FE1618">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101</w:t>
            </w:r>
          </w:p>
        </w:tc>
        <w:tc>
          <w:tcPr>
            <w:tcW w:w="3237" w:type="dxa"/>
            <w:tcBorders>
              <w:top w:val="nil"/>
              <w:left w:val="nil"/>
              <w:bottom w:val="nil"/>
              <w:right w:val="single" w:sz="4" w:space="0" w:color="auto"/>
            </w:tcBorders>
            <w:vAlign w:val="bottom"/>
            <w:hideMark/>
          </w:tcPr>
          <w:p w:rsidR="004C7B89" w:rsidRDefault="004C7B89" w:rsidP="004F2525">
            <w:pPr>
              <w:rPr>
                <w:color w:val="000000"/>
              </w:rPr>
            </w:pPr>
            <w:r>
              <w:rPr>
                <w:color w:val="000000"/>
              </w:rPr>
              <w:t xml:space="preserve">See the reply </w:t>
            </w:r>
            <w:r w:rsidR="008B3B68">
              <w:rPr>
                <w:color w:val="000000"/>
              </w:rPr>
              <w:t>field’s</w:t>
            </w:r>
            <w:r>
              <w:rPr>
                <w:color w:val="000000"/>
              </w:rPr>
              <w:t xml:space="preserve"> missingField_0...N for which fields are missing. Resend the request with the complete information.</w:t>
            </w:r>
          </w:p>
        </w:tc>
      </w:tr>
      <w:tr w:rsidR="004C7B89" w:rsidTr="004F2525">
        <w:trPr>
          <w:trHeight w:val="150"/>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13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pPr>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rPr>
                <w:color w:val="000000"/>
              </w:rPr>
            </w:pPr>
          </w:p>
        </w:tc>
        <w:tc>
          <w:tcPr>
            <w:tcW w:w="3237"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r>
      <w:tr w:rsidR="004C7B89" w:rsidTr="004F2525">
        <w:trPr>
          <w:trHeight w:val="12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xml:space="preserve">One or more fields in the request </w:t>
            </w:r>
            <w:r w:rsidR="008B3B68">
              <w:rPr>
                <w:color w:val="000000"/>
              </w:rPr>
              <w:t>contain</w:t>
            </w:r>
            <w:r>
              <w:rPr>
                <w:color w:val="000000"/>
              </w:rPr>
              <w:t xml:space="preserve"> invalid data.</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Should not occur as validation should catch this</w:t>
            </w:r>
            <w:r>
              <w:rPr>
                <w:color w:val="000000"/>
              </w:rPr>
              <w:br/>
              <w:t>Show user “denied</w:t>
            </w:r>
            <w:r w:rsidR="00FE1618">
              <w:rPr>
                <w:color w:val="000000"/>
              </w:rPr>
              <w:t>” error message</w:t>
            </w:r>
            <w:r w:rsidR="00FE1618">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102</w:t>
            </w:r>
          </w:p>
        </w:tc>
        <w:tc>
          <w:tcPr>
            <w:tcW w:w="3237" w:type="dxa"/>
            <w:tcBorders>
              <w:top w:val="nil"/>
              <w:left w:val="nil"/>
              <w:bottom w:val="nil"/>
              <w:right w:val="single" w:sz="4" w:space="0" w:color="auto"/>
            </w:tcBorders>
            <w:vAlign w:val="bottom"/>
            <w:hideMark/>
          </w:tcPr>
          <w:p w:rsidR="004C7B89" w:rsidRDefault="004C7B89" w:rsidP="004F2525">
            <w:pPr>
              <w:rPr>
                <w:color w:val="000000"/>
              </w:rPr>
            </w:pPr>
            <w:r>
              <w:rPr>
                <w:color w:val="000000"/>
              </w:rPr>
              <w:t xml:space="preserve">See the reply </w:t>
            </w:r>
            <w:r w:rsidR="008B3B68">
              <w:rPr>
                <w:color w:val="000000"/>
              </w:rPr>
              <w:t>field’s</w:t>
            </w:r>
            <w:r>
              <w:rPr>
                <w:color w:val="000000"/>
              </w:rPr>
              <w:t xml:space="preserve"> invalidField_0...N for which fields are invalid. Resend the request with the correct information.</w:t>
            </w: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4C7B89" w:rsidRDefault="004C7B89" w:rsidP="004F2525">
            <w:pPr>
              <w:rPr>
                <w:b/>
                <w:bCs/>
                <w:color w:val="000000"/>
              </w:rPr>
            </w:pPr>
            <w:r>
              <w:rPr>
                <w:b/>
                <w:bCs/>
                <w:color w:val="000000"/>
              </w:rPr>
              <w:t>System Errors</w:t>
            </w:r>
          </w:p>
        </w:tc>
      </w:tr>
      <w:tr w:rsidR="004C7B89" w:rsidTr="004F2525">
        <w:trPr>
          <w:trHeight w:val="9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General system failure.</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Show user “Unable to process – Call Cust</w:t>
            </w:r>
            <w:r w:rsidR="008B3B68">
              <w:rPr>
                <w:color w:val="000000"/>
              </w:rPr>
              <w:t>omer</w:t>
            </w:r>
            <w:r>
              <w:rPr>
                <w:color w:val="000000"/>
              </w:rPr>
              <w:t xml:space="preserve"> Service</w:t>
            </w:r>
            <w:r w:rsidR="00FE1618">
              <w:rPr>
                <w:color w:val="000000"/>
              </w:rPr>
              <w:t>” error message</w:t>
            </w:r>
            <w:r w:rsidR="00FE1618">
              <w:rPr>
                <w:color w:val="000000"/>
              </w:rPr>
              <w:br/>
              <w:t>Log fatal error</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150</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r>
              <w:rPr>
                <w:color w:val="000000"/>
              </w:rPr>
              <w:t>Wait a few minutes and resend the request.</w:t>
            </w:r>
          </w:p>
        </w:tc>
      </w:tr>
      <w:tr w:rsidR="004C7B89" w:rsidTr="004F2525">
        <w:trPr>
          <w:trHeight w:val="135"/>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150"/>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pPr>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rPr>
                <w:color w:val="000000"/>
              </w:rPr>
            </w:pPr>
          </w:p>
        </w:tc>
        <w:tc>
          <w:tcPr>
            <w:tcW w:w="3237" w:type="dxa"/>
            <w:tcBorders>
              <w:top w:val="single" w:sz="4" w:space="0" w:color="auto"/>
              <w:left w:val="nil"/>
              <w:bottom w:val="nil"/>
              <w:right w:val="single" w:sz="4" w:space="0" w:color="auto"/>
            </w:tcBorders>
            <w:vAlign w:val="center"/>
            <w:hideMark/>
          </w:tcPr>
          <w:p w:rsidR="004C7B89" w:rsidRDefault="004C7B89" w:rsidP="004F2525">
            <w:pPr>
              <w:rPr>
                <w:color w:val="000000"/>
              </w:rPr>
            </w:pPr>
          </w:p>
        </w:tc>
      </w:tr>
      <w:tr w:rsidR="004C7B89" w:rsidTr="004F2525">
        <w:trPr>
          <w:trHeight w:val="9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Show user “Unable to process – Call Cust</w:t>
            </w:r>
            <w:r w:rsidR="00253445">
              <w:rPr>
                <w:color w:val="000000"/>
              </w:rPr>
              <w:t>omer</w:t>
            </w:r>
            <w:r>
              <w:rPr>
                <w:color w:val="000000"/>
              </w:rPr>
              <w:t xml:space="preserve"> Service” error messa</w:t>
            </w:r>
            <w:r w:rsidR="00FE1618">
              <w:rPr>
                <w:color w:val="000000"/>
              </w:rPr>
              <w:t>ge</w:t>
            </w:r>
            <w:r w:rsidR="00FE1618">
              <w:rPr>
                <w:color w:val="000000"/>
              </w:rPr>
              <w:br/>
              <w:t>Log fatal error</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151</w:t>
            </w:r>
          </w:p>
        </w:tc>
        <w:tc>
          <w:tcPr>
            <w:tcW w:w="3237" w:type="dxa"/>
            <w:tcBorders>
              <w:top w:val="nil"/>
              <w:left w:val="nil"/>
              <w:bottom w:val="nil"/>
              <w:right w:val="single" w:sz="4" w:space="0" w:color="auto"/>
            </w:tcBorders>
            <w:vAlign w:val="center"/>
            <w:hideMark/>
          </w:tcPr>
          <w:p w:rsidR="004C7B89" w:rsidRDefault="004C7B89" w:rsidP="004C7B89">
            <w:pPr>
              <w:rPr>
                <w:color w:val="000000"/>
              </w:rPr>
            </w:pPr>
            <w:r>
              <w:rPr>
                <w:color w:val="000000"/>
              </w:rPr>
              <w:t>Wait a few minutes and resend the request.</w:t>
            </w:r>
          </w:p>
        </w:tc>
      </w:tr>
      <w:tr w:rsidR="004C7B89" w:rsidTr="004F2525">
        <w:trPr>
          <w:trHeight w:val="165"/>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70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r>
              <w:t>The request just wait and then timeout, ends up as exception on the Demandware script</w:t>
            </w:r>
          </w:p>
        </w:tc>
        <w:tc>
          <w:tcPr>
            <w:tcW w:w="3690" w:type="dxa"/>
            <w:tcBorders>
              <w:top w:val="single" w:sz="4" w:space="0" w:color="auto"/>
              <w:left w:val="nil"/>
              <w:bottom w:val="nil"/>
              <w:right w:val="single" w:sz="4" w:space="0" w:color="auto"/>
            </w:tcBorders>
            <w:vAlign w:val="bottom"/>
            <w:hideMark/>
          </w:tcPr>
          <w:p w:rsidR="004C7B89" w:rsidRDefault="004C7B89" w:rsidP="004F2525">
            <w:r>
              <w:t xml:space="preserve">This could be one of the unique </w:t>
            </w:r>
            <w:r w:rsidR="00286679">
              <w:t>scenarios</w:t>
            </w:r>
            <w:r>
              <w:t xml:space="preserve"> where CyberSource waits for 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pPr>
            <w:r>
              <w:rPr>
                <w:color w:val="000000"/>
              </w:rPr>
              <w:t>Script sets R</w:t>
            </w:r>
            <w:r w:rsidR="00567541">
              <w:rPr>
                <w:color w:val="000000"/>
              </w:rPr>
              <w:t>e</w:t>
            </w:r>
            <w:r>
              <w:rPr>
                <w:color w:val="000000"/>
              </w:rPr>
              <w:t>ason Code to 999</w:t>
            </w:r>
          </w:p>
        </w:tc>
        <w:tc>
          <w:tcPr>
            <w:tcW w:w="3237" w:type="dxa"/>
            <w:tcBorders>
              <w:top w:val="single" w:sz="4" w:space="0" w:color="auto"/>
              <w:left w:val="nil"/>
              <w:bottom w:val="nil"/>
              <w:right w:val="single" w:sz="4" w:space="0" w:color="auto"/>
            </w:tcBorders>
            <w:vAlign w:val="center"/>
            <w:hideMark/>
          </w:tcPr>
          <w:p w:rsidR="004C7B89" w:rsidRDefault="004C7B89" w:rsidP="004F2525">
            <w:r>
              <w:t xml:space="preserve">Handle at client’s end depending on business rules associated with this scenario. </w:t>
            </w: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4C7B89" w:rsidRDefault="004C7B89" w:rsidP="004F2525">
            <w:pPr>
              <w:rPr>
                <w:b/>
                <w:bCs/>
                <w:color w:val="000000"/>
              </w:rPr>
            </w:pPr>
            <w:r>
              <w:rPr>
                <w:b/>
                <w:bCs/>
                <w:color w:val="000000"/>
              </w:rPr>
              <w:lastRenderedPageBreak/>
              <w:t>Authorization denied errors</w:t>
            </w:r>
          </w:p>
        </w:tc>
      </w:tr>
      <w:tr w:rsidR="004C7B89" w:rsidTr="004F2525">
        <w:trPr>
          <w:trHeight w:val="600"/>
        </w:trPr>
        <w:tc>
          <w:tcPr>
            <w:tcW w:w="2085" w:type="dxa"/>
            <w:tcBorders>
              <w:top w:val="nil"/>
              <w:left w:val="single" w:sz="4" w:space="0" w:color="auto"/>
              <w:bottom w:val="nil"/>
              <w:right w:val="single" w:sz="4" w:space="0" w:color="auto"/>
            </w:tcBorders>
            <w:noWrap/>
            <w:vAlign w:val="center"/>
            <w:hideMark/>
          </w:tcPr>
          <w:p w:rsidR="004C7B89" w:rsidRDefault="00D34624" w:rsidP="004F2525">
            <w:pPr>
              <w:rPr>
                <w:color w:val="000000"/>
              </w:rPr>
            </w:pPr>
            <w:r w:rsidRPr="00D34624">
              <w:rPr>
                <w:color w:val="000000"/>
              </w:rPr>
              <w:t>PayPal rejected the transaction.</w:t>
            </w:r>
          </w:p>
        </w:tc>
        <w:tc>
          <w:tcPr>
            <w:tcW w:w="3690" w:type="dxa"/>
            <w:tcBorders>
              <w:top w:val="nil"/>
              <w:left w:val="nil"/>
              <w:bottom w:val="nil"/>
              <w:right w:val="single" w:sz="4" w:space="0" w:color="auto"/>
            </w:tcBorders>
            <w:vAlign w:val="bottom"/>
            <w:hideMark/>
          </w:tcPr>
          <w:p w:rsidR="004C7B89" w:rsidRDefault="00D34624" w:rsidP="00D34624">
            <w:pPr>
              <w:rPr>
                <w:color w:val="000000"/>
              </w:rPr>
            </w:pPr>
            <w:r>
              <w:rPr>
                <w:color w:val="000000"/>
              </w:rPr>
              <w:t>Show user “Unable to process – Call Cust</w:t>
            </w:r>
            <w:r w:rsidR="00286679">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rFonts w:ascii="Arial" w:eastAsia="Times New Roman" w:hAnsi="Arial" w:cs="Arial"/>
                <w:sz w:val="18"/>
                <w:szCs w:val="18"/>
              </w:rPr>
              <w:t>223</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90"/>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19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pPr>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9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3237" w:type="dxa"/>
            <w:tcBorders>
              <w:top w:val="single" w:sz="4" w:space="0" w:color="auto"/>
              <w:left w:val="nil"/>
              <w:bottom w:val="nil"/>
              <w:right w:val="single" w:sz="4" w:space="0" w:color="auto"/>
            </w:tcBorders>
            <w:vAlign w:val="center"/>
            <w:hideMark/>
          </w:tcPr>
          <w:p w:rsidR="004C7B89" w:rsidRDefault="004C7B89" w:rsidP="004F2525">
            <w:pPr>
              <w:rPr>
                <w:color w:val="000000"/>
              </w:rPr>
            </w:pPr>
          </w:p>
        </w:tc>
      </w:tr>
      <w:tr w:rsidR="004C7B89" w:rsidTr="004F2525">
        <w:trPr>
          <w:trHeight w:val="600"/>
        </w:trPr>
        <w:tc>
          <w:tcPr>
            <w:tcW w:w="2085" w:type="dxa"/>
            <w:tcBorders>
              <w:top w:val="nil"/>
              <w:left w:val="single" w:sz="4" w:space="0" w:color="auto"/>
              <w:bottom w:val="nil"/>
              <w:right w:val="single" w:sz="4" w:space="0" w:color="auto"/>
            </w:tcBorders>
            <w:noWrap/>
            <w:vAlign w:val="center"/>
            <w:hideMark/>
          </w:tcPr>
          <w:p w:rsidR="004C7B89" w:rsidRDefault="00D34624" w:rsidP="004F2525">
            <w:pPr>
              <w:rPr>
                <w:color w:val="000000"/>
              </w:rPr>
            </w:pPr>
            <w:r w:rsidRPr="00D34624">
              <w:rPr>
                <w:color w:val="000000"/>
              </w:rPr>
              <w:t>General decline by PayPal.</w:t>
            </w:r>
          </w:p>
        </w:tc>
        <w:tc>
          <w:tcPr>
            <w:tcW w:w="3690" w:type="dxa"/>
            <w:tcBorders>
              <w:top w:val="nil"/>
              <w:left w:val="nil"/>
              <w:bottom w:val="nil"/>
              <w:right w:val="single" w:sz="4" w:space="0" w:color="auto"/>
            </w:tcBorders>
            <w:vAlign w:val="bottom"/>
            <w:hideMark/>
          </w:tcPr>
          <w:p w:rsidR="004C7B89" w:rsidRDefault="00D34624" w:rsidP="004F2525">
            <w:pPr>
              <w:rPr>
                <w:color w:val="000000"/>
              </w:rPr>
            </w:pPr>
            <w:r>
              <w:rPr>
                <w:color w:val="000000"/>
              </w:rPr>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D34624" w:rsidP="004F2525">
            <w:pPr>
              <w:jc w:val="center"/>
              <w:rPr>
                <w:color w:val="000000"/>
              </w:rPr>
            </w:pPr>
            <w:r>
              <w:rPr>
                <w:rFonts w:ascii="Arial" w:eastAsia="Times New Roman" w:hAnsi="Arial" w:cs="Arial"/>
                <w:sz w:val="18"/>
                <w:szCs w:val="18"/>
              </w:rPr>
              <w:t>233</w:t>
            </w:r>
          </w:p>
        </w:tc>
        <w:tc>
          <w:tcPr>
            <w:tcW w:w="3237" w:type="dxa"/>
            <w:tcBorders>
              <w:top w:val="nil"/>
              <w:left w:val="nil"/>
              <w:bottom w:val="nil"/>
              <w:right w:val="single" w:sz="4" w:space="0" w:color="auto"/>
            </w:tcBorders>
            <w:vAlign w:val="center"/>
            <w:hideMark/>
          </w:tcPr>
          <w:p w:rsidR="004C7B89" w:rsidRDefault="004C7B89" w:rsidP="00D34624">
            <w:pPr>
              <w:rPr>
                <w:color w:val="000000"/>
              </w:rPr>
            </w:pPr>
            <w:r>
              <w:rPr>
                <w:color w:val="000000"/>
              </w:rPr>
              <w:t xml:space="preserve">Request a </w:t>
            </w:r>
            <w:r w:rsidR="00D34624">
              <w:rPr>
                <w:color w:val="000000"/>
              </w:rPr>
              <w:t xml:space="preserve">different form of payment option at </w:t>
            </w:r>
            <w:r w:rsidR="007C34D7">
              <w:rPr>
                <w:color w:val="000000"/>
              </w:rPr>
              <w:t>PayPal</w:t>
            </w:r>
            <w:r w:rsidR="00D34624">
              <w:rPr>
                <w:color w:val="000000"/>
              </w:rPr>
              <w:t xml:space="preserve"> Website.</w:t>
            </w:r>
          </w:p>
        </w:tc>
      </w:tr>
      <w:tr w:rsidR="004C7B89" w:rsidTr="004F2525">
        <w:trPr>
          <w:trHeight w:val="300"/>
        </w:trPr>
        <w:tc>
          <w:tcPr>
            <w:tcW w:w="2085" w:type="dxa"/>
            <w:tcBorders>
              <w:top w:val="nil"/>
              <w:left w:val="single" w:sz="4" w:space="0" w:color="auto"/>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4C7B89" w:rsidRDefault="004C7B89" w:rsidP="004F2525">
            <w:pPr>
              <w:rPr>
                <w:b/>
                <w:bCs/>
                <w:color w:val="000000"/>
              </w:rPr>
            </w:pPr>
            <w:r>
              <w:rPr>
                <w:b/>
                <w:bCs/>
                <w:color w:val="000000"/>
              </w:rPr>
              <w:t>Gateway Account problem </w:t>
            </w:r>
          </w:p>
        </w:tc>
      </w:tr>
      <w:tr w:rsidR="004C7B89" w:rsidTr="004F2525">
        <w:trPr>
          <w:trHeight w:val="900"/>
        </w:trPr>
        <w:tc>
          <w:tcPr>
            <w:tcW w:w="2085" w:type="dxa"/>
            <w:tcBorders>
              <w:top w:val="single" w:sz="4" w:space="0" w:color="auto"/>
              <w:left w:val="single" w:sz="4" w:space="0" w:color="auto"/>
              <w:bottom w:val="nil"/>
              <w:right w:val="single" w:sz="4" w:space="0" w:color="auto"/>
            </w:tcBorders>
            <w:noWrap/>
            <w:vAlign w:val="center"/>
            <w:hideMark/>
          </w:tcPr>
          <w:p w:rsidR="004C7B89" w:rsidRDefault="00D34624" w:rsidP="004F2525">
            <w:pPr>
              <w:rPr>
                <w:color w:val="000000"/>
              </w:rPr>
            </w:pPr>
            <w:r w:rsidRPr="00D34624">
              <w:rPr>
                <w:color w:val="000000"/>
              </w:rPr>
              <w:t>There is a problem with your CyberSource merchant configuration.</w:t>
            </w:r>
          </w:p>
        </w:tc>
        <w:tc>
          <w:tcPr>
            <w:tcW w:w="3690" w:type="dxa"/>
            <w:tcBorders>
              <w:top w:val="single" w:sz="4" w:space="0" w:color="auto"/>
              <w:left w:val="nil"/>
              <w:bottom w:val="nil"/>
              <w:right w:val="single" w:sz="4" w:space="0" w:color="auto"/>
            </w:tcBorders>
            <w:vAlign w:val="bottom"/>
            <w:hideMark/>
          </w:tcPr>
          <w:p w:rsidR="004C7B89" w:rsidRDefault="004C7B89" w:rsidP="00D34624">
            <w:pPr>
              <w:rPr>
                <w:color w:val="000000"/>
              </w:rPr>
            </w:pPr>
            <w:r>
              <w:rPr>
                <w:color w:val="000000"/>
              </w:rPr>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rPr>
                <w:color w:val="000000"/>
              </w:rPr>
            </w:pPr>
            <w:r>
              <w:rPr>
                <w:color w:val="000000"/>
              </w:rPr>
              <w:t>234</w:t>
            </w:r>
          </w:p>
        </w:tc>
        <w:tc>
          <w:tcPr>
            <w:tcW w:w="3237" w:type="dxa"/>
            <w:tcBorders>
              <w:top w:val="single" w:sz="4" w:space="0" w:color="auto"/>
              <w:left w:val="nil"/>
              <w:bottom w:val="nil"/>
              <w:right w:val="single" w:sz="4" w:space="0" w:color="auto"/>
            </w:tcBorders>
            <w:vAlign w:val="center"/>
            <w:hideMark/>
          </w:tcPr>
          <w:p w:rsidR="004C7B89" w:rsidRDefault="004C7B89" w:rsidP="004F2525">
            <w:pPr>
              <w:rPr>
                <w:color w:val="000000"/>
              </w:rPr>
            </w:pPr>
            <w:r>
              <w:rPr>
                <w:color w:val="000000"/>
              </w:rPr>
              <w:t>Do not resend the request. Contact Customer Support to correct the configuration problem.</w:t>
            </w:r>
          </w:p>
        </w:tc>
      </w:tr>
      <w:tr w:rsidR="004C7B89" w:rsidTr="004F2525">
        <w:trPr>
          <w:trHeight w:val="600"/>
        </w:trPr>
        <w:tc>
          <w:tcPr>
            <w:tcW w:w="2085" w:type="dxa"/>
            <w:tcBorders>
              <w:top w:val="single" w:sz="4" w:space="0" w:color="auto"/>
              <w:left w:val="single" w:sz="4" w:space="0" w:color="auto"/>
              <w:bottom w:val="nil"/>
              <w:right w:val="single" w:sz="4" w:space="0" w:color="auto"/>
            </w:tcBorders>
            <w:noWrap/>
            <w:vAlign w:val="center"/>
            <w:hideMark/>
          </w:tcPr>
          <w:p w:rsidR="004C7B89" w:rsidRDefault="00D33FBA" w:rsidP="000A74EF">
            <w:pPr>
              <w:rPr>
                <w:color w:val="000000"/>
              </w:rPr>
            </w:pPr>
            <w:r w:rsidRPr="00D33FBA">
              <w:rPr>
                <w:color w:val="000000"/>
              </w:rPr>
              <w:t>PayPal rejected the transaction. A successful transaction was already completed</w:t>
            </w:r>
            <w:r w:rsidR="000A74EF">
              <w:rPr>
                <w:color w:val="000000"/>
              </w:rPr>
              <w:t xml:space="preserve"> for </w:t>
            </w:r>
            <w:r w:rsidRPr="00D33FBA">
              <w:rPr>
                <w:color w:val="000000"/>
              </w:rPr>
              <w:t>this PayPal Token value.</w:t>
            </w:r>
          </w:p>
        </w:tc>
        <w:tc>
          <w:tcPr>
            <w:tcW w:w="3690" w:type="dxa"/>
            <w:tcBorders>
              <w:top w:val="single" w:sz="4" w:space="0" w:color="auto"/>
              <w:left w:val="nil"/>
              <w:bottom w:val="nil"/>
              <w:right w:val="single" w:sz="4" w:space="0" w:color="auto"/>
            </w:tcBorders>
            <w:vAlign w:val="bottom"/>
            <w:hideMark/>
          </w:tcPr>
          <w:p w:rsidR="004C7B89" w:rsidRDefault="001727FA" w:rsidP="004F2525">
            <w:pPr>
              <w:rPr>
                <w:color w:val="000000"/>
              </w:rPr>
            </w:pPr>
            <w:r>
              <w:rPr>
                <w:color w:val="000000"/>
              </w:rPr>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single" w:sz="4" w:space="0" w:color="auto"/>
              <w:left w:val="nil"/>
              <w:bottom w:val="nil"/>
              <w:right w:val="single" w:sz="4" w:space="0" w:color="auto"/>
            </w:tcBorders>
            <w:noWrap/>
            <w:vAlign w:val="center"/>
            <w:hideMark/>
          </w:tcPr>
          <w:p w:rsidR="004C7B89" w:rsidRDefault="00D33FBA" w:rsidP="004F2525">
            <w:pPr>
              <w:jc w:val="center"/>
              <w:rPr>
                <w:color w:val="000000"/>
              </w:rPr>
            </w:pPr>
            <w:r>
              <w:rPr>
                <w:rFonts w:ascii="Arial" w:eastAsia="Times New Roman" w:hAnsi="Arial" w:cs="Arial"/>
                <w:sz w:val="18"/>
                <w:szCs w:val="18"/>
              </w:rPr>
              <w:t>238</w:t>
            </w:r>
          </w:p>
        </w:tc>
        <w:tc>
          <w:tcPr>
            <w:tcW w:w="3237"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2085" w:type="dxa"/>
            <w:tcBorders>
              <w:top w:val="nil"/>
              <w:left w:val="single" w:sz="4" w:space="0" w:color="auto"/>
              <w:bottom w:val="single" w:sz="4" w:space="0" w:color="auto"/>
              <w:right w:val="single" w:sz="4" w:space="0" w:color="auto"/>
            </w:tcBorders>
            <w:noWrap/>
            <w:vAlign w:val="bottom"/>
            <w:hideMark/>
          </w:tcPr>
          <w:p w:rsidR="004C7B89" w:rsidRDefault="004C7B89" w:rsidP="004F2525">
            <w:pPr>
              <w:rPr>
                <w:color w:val="000000"/>
              </w:rPr>
            </w:pP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r>
      <w:tr w:rsidR="005F2388" w:rsidTr="00405C7F">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5F2388" w:rsidRDefault="005F2388" w:rsidP="00405C7F">
            <w:pPr>
              <w:rPr>
                <w:b/>
                <w:bCs/>
                <w:color w:val="000000"/>
              </w:rPr>
            </w:pPr>
            <w:r>
              <w:rPr>
                <w:b/>
                <w:bCs/>
                <w:color w:val="000000"/>
              </w:rPr>
              <w:t>Fraud Management</w:t>
            </w:r>
          </w:p>
        </w:tc>
      </w:tr>
      <w:tr w:rsidR="005F2388" w:rsidTr="00405C7F">
        <w:trPr>
          <w:trHeight w:val="600"/>
        </w:trPr>
        <w:tc>
          <w:tcPr>
            <w:tcW w:w="2085" w:type="dxa"/>
            <w:tcBorders>
              <w:top w:val="single" w:sz="4" w:space="0" w:color="auto"/>
              <w:left w:val="single" w:sz="4" w:space="0" w:color="auto"/>
              <w:bottom w:val="nil"/>
              <w:right w:val="single" w:sz="4" w:space="0" w:color="auto"/>
            </w:tcBorders>
            <w:noWrap/>
            <w:vAlign w:val="center"/>
            <w:hideMark/>
          </w:tcPr>
          <w:p w:rsidR="005F2388" w:rsidRDefault="005F2388" w:rsidP="00405C7F">
            <w:pPr>
              <w:rPr>
                <w:color w:val="000000"/>
              </w:rPr>
            </w:pPr>
            <w:r>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rsidR="005F2388" w:rsidRDefault="005F2388" w:rsidP="00405C7F">
            <w:pPr>
              <w:rPr>
                <w:color w:val="000000"/>
              </w:rPr>
            </w:pPr>
            <w:r>
              <w:rPr>
                <w:color w:val="000000"/>
              </w:rPr>
              <w:t>Proceed with checkout</w:t>
            </w:r>
            <w:r>
              <w:rPr>
                <w:color w:val="000000"/>
              </w:rPr>
              <w:br/>
              <w:t>Leave DW order “unconfirmed”</w:t>
            </w:r>
          </w:p>
        </w:tc>
        <w:tc>
          <w:tcPr>
            <w:tcW w:w="990" w:type="dxa"/>
            <w:tcBorders>
              <w:top w:val="single" w:sz="4" w:space="0" w:color="auto"/>
              <w:left w:val="nil"/>
              <w:bottom w:val="nil"/>
              <w:right w:val="single" w:sz="4" w:space="0" w:color="auto"/>
            </w:tcBorders>
            <w:noWrap/>
            <w:vAlign w:val="center"/>
            <w:hideMark/>
          </w:tcPr>
          <w:p w:rsidR="005F2388" w:rsidRDefault="005F2388" w:rsidP="00405C7F">
            <w:pPr>
              <w:jc w:val="center"/>
              <w:rPr>
                <w:color w:val="000000"/>
              </w:rPr>
            </w:pPr>
            <w:r>
              <w:rPr>
                <w:color w:val="000000"/>
              </w:rPr>
              <w:t>480</w:t>
            </w:r>
          </w:p>
        </w:tc>
        <w:tc>
          <w:tcPr>
            <w:tcW w:w="3237" w:type="dxa"/>
            <w:tcBorders>
              <w:top w:val="single" w:sz="4" w:space="0" w:color="auto"/>
              <w:left w:val="nil"/>
              <w:bottom w:val="nil"/>
              <w:right w:val="single" w:sz="4" w:space="0" w:color="auto"/>
            </w:tcBorders>
            <w:noWrap/>
            <w:vAlign w:val="bottom"/>
            <w:hideMark/>
          </w:tcPr>
          <w:p w:rsidR="005F2388" w:rsidRDefault="005F2388" w:rsidP="00405C7F">
            <w:pPr>
              <w:rPr>
                <w:color w:val="000000"/>
              </w:rPr>
            </w:pPr>
            <w:r>
              <w:rPr>
                <w:color w:val="000000"/>
              </w:rPr>
              <w:t> </w:t>
            </w:r>
          </w:p>
        </w:tc>
      </w:tr>
      <w:tr w:rsidR="005F2388" w:rsidTr="00405C7F">
        <w:trPr>
          <w:trHeight w:val="300"/>
        </w:trPr>
        <w:tc>
          <w:tcPr>
            <w:tcW w:w="2085" w:type="dxa"/>
            <w:tcBorders>
              <w:top w:val="nil"/>
              <w:left w:val="single" w:sz="4" w:space="0" w:color="auto"/>
              <w:bottom w:val="single" w:sz="4" w:space="0" w:color="auto"/>
              <w:right w:val="single" w:sz="4" w:space="0" w:color="auto"/>
            </w:tcBorders>
            <w:noWrap/>
            <w:vAlign w:val="bottom"/>
            <w:hideMark/>
          </w:tcPr>
          <w:p w:rsidR="005F2388" w:rsidRDefault="005F2388" w:rsidP="00405C7F">
            <w:pPr>
              <w:rPr>
                <w:color w:val="000000"/>
              </w:rPr>
            </w:pPr>
            <w:r>
              <w:rPr>
                <w:color w:val="000000"/>
              </w:rPr>
              <w:lastRenderedPageBreak/>
              <w:t> </w:t>
            </w:r>
          </w:p>
        </w:tc>
        <w:tc>
          <w:tcPr>
            <w:tcW w:w="3690" w:type="dxa"/>
            <w:tcBorders>
              <w:top w:val="nil"/>
              <w:left w:val="nil"/>
              <w:bottom w:val="single" w:sz="4" w:space="0" w:color="auto"/>
              <w:right w:val="single" w:sz="4" w:space="0" w:color="auto"/>
            </w:tcBorders>
            <w:noWrap/>
            <w:vAlign w:val="bottom"/>
            <w:hideMark/>
          </w:tcPr>
          <w:p w:rsidR="005F2388" w:rsidRDefault="005F2388" w:rsidP="00405C7F">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5F2388" w:rsidRDefault="005F2388" w:rsidP="00405C7F">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5F2388" w:rsidRDefault="005F2388" w:rsidP="00405C7F">
            <w:pPr>
              <w:rPr>
                <w:color w:val="000000"/>
              </w:rPr>
            </w:pPr>
            <w:r>
              <w:rPr>
                <w:color w:val="000000"/>
              </w:rPr>
              <w:t> </w:t>
            </w:r>
          </w:p>
        </w:tc>
      </w:tr>
      <w:tr w:rsidR="005F2388" w:rsidTr="00405C7F">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rsidR="005F2388" w:rsidRDefault="005F2388" w:rsidP="00405C7F">
            <w:pPr>
              <w:rPr>
                <w:color w:val="000000"/>
              </w:rPr>
            </w:pPr>
            <w:r>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rsidR="005F2388" w:rsidRDefault="005F2388" w:rsidP="005F2388">
            <w:pPr>
              <w:rPr>
                <w:color w:val="000000"/>
              </w:rPr>
            </w:pPr>
            <w:r>
              <w:rPr>
                <w:color w:val="000000"/>
              </w:rPr>
              <w:t>Show user “Unable to process – Call Customer Service” error message</w:t>
            </w:r>
            <w:r>
              <w:rPr>
                <w:color w:val="000000"/>
              </w:rPr>
              <w:br/>
              <w:t>Log error message into Demandware logs</w:t>
            </w:r>
          </w:p>
        </w:tc>
        <w:tc>
          <w:tcPr>
            <w:tcW w:w="990" w:type="dxa"/>
            <w:tcBorders>
              <w:top w:val="single" w:sz="4" w:space="0" w:color="auto"/>
              <w:left w:val="nil"/>
              <w:bottom w:val="single" w:sz="4" w:space="0" w:color="auto"/>
              <w:right w:val="single" w:sz="4" w:space="0" w:color="auto"/>
            </w:tcBorders>
            <w:noWrap/>
            <w:vAlign w:val="center"/>
            <w:hideMark/>
          </w:tcPr>
          <w:p w:rsidR="005F2388" w:rsidRDefault="005F2388" w:rsidP="00405C7F">
            <w:pPr>
              <w:jc w:val="center"/>
              <w:rPr>
                <w:color w:val="000000"/>
              </w:rPr>
            </w:pPr>
            <w:r>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5F2388" w:rsidRDefault="005F2388" w:rsidP="00405C7F">
            <w:pPr>
              <w:rPr>
                <w:color w:val="000000"/>
              </w:rPr>
            </w:pPr>
            <w:r>
              <w:rPr>
                <w:color w:val="000000"/>
              </w:rPr>
              <w:t> </w:t>
            </w:r>
          </w:p>
        </w:tc>
      </w:tr>
    </w:tbl>
    <w:p w:rsidR="007E76E4" w:rsidRDefault="007E76E4" w:rsidP="007E76E4">
      <w:pPr>
        <w:autoSpaceDE w:val="0"/>
        <w:autoSpaceDN w:val="0"/>
        <w:adjustRightInd w:val="0"/>
        <w:rPr>
          <w:rFonts w:ascii="Times New Roman" w:hAnsi="Times New Roman" w:cs="Times New Roman"/>
          <w:b/>
        </w:rPr>
      </w:pPr>
    </w:p>
    <w:p w:rsidR="007E76E4" w:rsidRPr="007A3617" w:rsidRDefault="007C34D7" w:rsidP="007A3617">
      <w:pPr>
        <w:rPr>
          <w:color w:val="000000"/>
        </w:rPr>
      </w:pPr>
      <w:r w:rsidRPr="007A3617">
        <w:rPr>
          <w:b/>
          <w:color w:val="000000"/>
        </w:rPr>
        <w:t>CyberSource</w:t>
      </w:r>
      <w:r w:rsidR="007E76E4" w:rsidRPr="007A3617">
        <w:rPr>
          <w:b/>
          <w:color w:val="000000"/>
        </w:rPr>
        <w:t xml:space="preserve"> </w:t>
      </w:r>
      <w:r w:rsidRPr="007A3617">
        <w:rPr>
          <w:b/>
          <w:color w:val="000000"/>
        </w:rPr>
        <w:t>PayPal</w:t>
      </w:r>
      <w:r w:rsidR="007E76E4" w:rsidRPr="007A3617">
        <w:rPr>
          <w:b/>
          <w:color w:val="000000"/>
        </w:rPr>
        <w:t xml:space="preserve"> Transactional Flow</w:t>
      </w:r>
      <w:r w:rsidR="007E76E4" w:rsidRPr="007A3617">
        <w:rPr>
          <w:color w:val="000000"/>
        </w:rPr>
        <w:t>:</w:t>
      </w:r>
    </w:p>
    <w:p w:rsidR="007E76E4" w:rsidRPr="007A3617" w:rsidRDefault="007E76E4" w:rsidP="007A3617">
      <w:pPr>
        <w:rPr>
          <w:color w:val="000000"/>
        </w:rPr>
      </w:pPr>
      <w:r w:rsidRPr="007A3617">
        <w:rPr>
          <w:b/>
          <w:color w:val="000000"/>
        </w:rPr>
        <w:t>Step 1:</w:t>
      </w:r>
      <w:r w:rsidRPr="007A3617">
        <w:rPr>
          <w:color w:val="000000"/>
        </w:rPr>
        <w:t xml:space="preserve"> Set Service request and reply— accept item object, bill to, ship to objects, purchase data to generate the </w:t>
      </w:r>
      <w:r w:rsidR="00D01C08" w:rsidRPr="007A3617">
        <w:rPr>
          <w:color w:val="000000"/>
        </w:rPr>
        <w:t>PayPal</w:t>
      </w:r>
      <w:r w:rsidRPr="007A3617">
        <w:rPr>
          <w:color w:val="000000"/>
        </w:rPr>
        <w:t xml:space="preserve"> token. </w:t>
      </w:r>
    </w:p>
    <w:p w:rsidR="007E76E4" w:rsidRPr="007A3617" w:rsidRDefault="007E76E4" w:rsidP="007A3617">
      <w:pPr>
        <w:rPr>
          <w:color w:val="000000"/>
        </w:rPr>
      </w:pPr>
      <w:r w:rsidRPr="007A3617">
        <w:rPr>
          <w:b/>
          <w:color w:val="000000"/>
        </w:rPr>
        <w:t>Step 2:</w:t>
      </w:r>
      <w:r w:rsidRPr="007A3617">
        <w:rPr>
          <w:color w:val="000000"/>
        </w:rPr>
        <w:t xml:space="preserve"> Get Service request and reply — accept request id, request token and </w:t>
      </w:r>
      <w:r w:rsidR="00D01C08" w:rsidRPr="007A3617">
        <w:rPr>
          <w:color w:val="000000"/>
        </w:rPr>
        <w:t>PayPal</w:t>
      </w:r>
      <w:r w:rsidRPr="007A3617">
        <w:rPr>
          <w:color w:val="000000"/>
        </w:rPr>
        <w:t xml:space="preserve"> token generated by set service and return address verification response, payer details and address details.</w:t>
      </w:r>
    </w:p>
    <w:p w:rsidR="007E76E4" w:rsidRPr="007A3617" w:rsidRDefault="007E76E4" w:rsidP="007A3617">
      <w:pPr>
        <w:rPr>
          <w:color w:val="000000"/>
        </w:rPr>
      </w:pPr>
      <w:r w:rsidRPr="007A3617">
        <w:rPr>
          <w:b/>
          <w:color w:val="000000"/>
        </w:rPr>
        <w:t>Step 3:</w:t>
      </w:r>
      <w:r w:rsidRPr="007A3617">
        <w:rPr>
          <w:color w:val="000000"/>
        </w:rPr>
        <w:t xml:space="preserve"> Order Setup request and reply— accept payer id and order details to generate </w:t>
      </w:r>
      <w:r w:rsidR="00C46FD7" w:rsidRPr="007A3617">
        <w:rPr>
          <w:color w:val="000000"/>
        </w:rPr>
        <w:t>order setup response required to authorize the request.</w:t>
      </w:r>
    </w:p>
    <w:p w:rsidR="00C46FD7" w:rsidRPr="007A3617" w:rsidRDefault="007E76E4" w:rsidP="007A3617">
      <w:pPr>
        <w:rPr>
          <w:color w:val="000000"/>
        </w:rPr>
      </w:pPr>
      <w:r w:rsidRPr="007A3617">
        <w:rPr>
          <w:b/>
          <w:color w:val="000000"/>
        </w:rPr>
        <w:t>Step 4:</w:t>
      </w:r>
      <w:r w:rsidRPr="007A3617">
        <w:rPr>
          <w:color w:val="000000"/>
        </w:rPr>
        <w:t xml:space="preserve"> </w:t>
      </w:r>
      <w:r w:rsidR="00C46FD7" w:rsidRPr="007A3617">
        <w:rPr>
          <w:color w:val="000000"/>
        </w:rPr>
        <w:t xml:space="preserve">Authorization </w:t>
      </w:r>
      <w:r w:rsidRPr="007A3617">
        <w:rPr>
          <w:color w:val="000000"/>
        </w:rPr>
        <w:t>service request and reply</w:t>
      </w:r>
      <w:r w:rsidR="00C46FD7" w:rsidRPr="007A3617">
        <w:rPr>
          <w:color w:val="000000"/>
        </w:rPr>
        <w:t xml:space="preserve"> </w:t>
      </w:r>
      <w:r w:rsidRPr="007A3617">
        <w:rPr>
          <w:color w:val="000000"/>
        </w:rPr>
        <w:t>—</w:t>
      </w:r>
      <w:r w:rsidR="00C46FD7" w:rsidRPr="007A3617">
        <w:rPr>
          <w:color w:val="000000"/>
        </w:rPr>
        <w:t xml:space="preserve"> </w:t>
      </w:r>
      <w:r w:rsidR="00EB20FC" w:rsidRPr="007A3617">
        <w:rPr>
          <w:color w:val="000000"/>
        </w:rPr>
        <w:t>accept</w:t>
      </w:r>
      <w:r w:rsidR="00C46FD7" w:rsidRPr="007A3617">
        <w:rPr>
          <w:color w:val="000000"/>
        </w:rPr>
        <w:t xml:space="preserve"> order related details and authorize the order amount.</w:t>
      </w:r>
    </w:p>
    <w:p w:rsidR="00D01C08" w:rsidRPr="007A3617" w:rsidRDefault="007E76E4" w:rsidP="007A3617">
      <w:pPr>
        <w:rPr>
          <w:color w:val="000000"/>
        </w:rPr>
      </w:pPr>
      <w:r w:rsidRPr="007A3617">
        <w:rPr>
          <w:b/>
          <w:color w:val="000000"/>
        </w:rPr>
        <w:t>Step 5:</w:t>
      </w:r>
      <w:r w:rsidR="00EB20FC" w:rsidRPr="007A3617">
        <w:rPr>
          <w:color w:val="000000"/>
        </w:rPr>
        <w:t xml:space="preserve"> Capture</w:t>
      </w:r>
      <w:r w:rsidRPr="007A3617">
        <w:rPr>
          <w:color w:val="000000"/>
        </w:rPr>
        <w:t xml:space="preserve"> service request and reply</w:t>
      </w:r>
      <w:r w:rsidR="00EB20FC" w:rsidRPr="007A3617">
        <w:rPr>
          <w:color w:val="000000"/>
        </w:rPr>
        <w:t xml:space="preserve"> </w:t>
      </w:r>
      <w:r w:rsidRPr="007A3617">
        <w:rPr>
          <w:color w:val="000000"/>
        </w:rPr>
        <w:t>—</w:t>
      </w:r>
      <w:r w:rsidR="00EB20FC" w:rsidRPr="007A3617">
        <w:rPr>
          <w:color w:val="000000"/>
        </w:rPr>
        <w:t xml:space="preserve"> capture the amount authorized by Authorization service.</w:t>
      </w: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Pr="00FE1618" w:rsidRDefault="00FE1618" w:rsidP="00FE1618">
      <w:pPr>
        <w:autoSpaceDE w:val="0"/>
        <w:autoSpaceDN w:val="0"/>
        <w:adjustRightInd w:val="0"/>
        <w:rPr>
          <w:rFonts w:ascii="Times New Roman" w:hAnsi="Times New Roman" w:cs="Times New Roman"/>
        </w:rPr>
      </w:pPr>
    </w:p>
    <w:p w:rsidR="00EB20FC" w:rsidRPr="00466F53" w:rsidRDefault="00EB20FC" w:rsidP="00EA699F">
      <w:pPr>
        <w:pStyle w:val="BodyText"/>
      </w:pPr>
      <w:r w:rsidRPr="00466F53">
        <w:t xml:space="preserve">Use Case 1: </w:t>
      </w:r>
      <w:r w:rsidR="006603DD" w:rsidRPr="00466F53">
        <w:t xml:space="preserve">Checkout using </w:t>
      </w:r>
      <w:r w:rsidR="00D01C08" w:rsidRPr="00466F53">
        <w:t>PayPal</w:t>
      </w:r>
      <w:r w:rsidR="006603DD" w:rsidRPr="00466F53">
        <w:t xml:space="preserve"> </w:t>
      </w:r>
      <w:r w:rsidR="00D01C08" w:rsidRPr="00466F53">
        <w:t>Express Checkout on Cart Page</w:t>
      </w:r>
    </w:p>
    <w:p w:rsidR="004F2525" w:rsidRPr="00D01C08" w:rsidRDefault="004F2525" w:rsidP="00EA699F">
      <w:pPr>
        <w:pStyle w:val="BodyText"/>
      </w:pPr>
      <w:r w:rsidRPr="004F2525">
        <w:lastRenderedPageBreak/>
        <w:t>“</w:t>
      </w:r>
      <w:r w:rsidR="00D01C08" w:rsidRPr="004F2525">
        <w:t>PayPal</w:t>
      </w:r>
      <w:r w:rsidRPr="004F2525">
        <w:t xml:space="preserve"> Checkout”</w:t>
      </w:r>
      <w:r>
        <w:t xml:space="preserve"> </w:t>
      </w:r>
      <w:r w:rsidRPr="00D01C08">
        <w:t xml:space="preserve">button has been added on Demandware reference </w:t>
      </w:r>
      <w:proofErr w:type="spellStart"/>
      <w:r w:rsidR="00D01C08">
        <w:t>Site</w:t>
      </w:r>
      <w:r w:rsidRPr="00D01C08">
        <w:t>Genesis</w:t>
      </w:r>
      <w:proofErr w:type="spellEnd"/>
      <w:r w:rsidRPr="00D01C08">
        <w:t>.</w:t>
      </w:r>
    </w:p>
    <w:p w:rsidR="004F2525" w:rsidRDefault="004F2525" w:rsidP="00EA699F">
      <w:pPr>
        <w:pStyle w:val="BodyText"/>
      </w:pPr>
      <w:r>
        <w:rPr>
          <w:noProof/>
        </w:rPr>
        <w:drawing>
          <wp:inline distT="0" distB="0" distL="0" distR="0" wp14:anchorId="2C8E5093" wp14:editId="6AB5EA32">
            <wp:extent cx="6400800" cy="3784705"/>
            <wp:effectExtent l="0" t="0" r="0" b="0"/>
            <wp:docPr id="62" name="Picture 62" descr="C:\Users\pchug3\Desktop\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ar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3784705"/>
                    </a:xfrm>
                    <a:prstGeom prst="rect">
                      <a:avLst/>
                    </a:prstGeom>
                    <a:noFill/>
                    <a:ln>
                      <a:noFill/>
                    </a:ln>
                  </pic:spPr>
                </pic:pic>
              </a:graphicData>
            </a:graphic>
          </wp:inline>
        </w:drawing>
      </w:r>
    </w:p>
    <w:p w:rsidR="00D95962" w:rsidRDefault="00D95962" w:rsidP="00EA699F">
      <w:pPr>
        <w:pStyle w:val="BodyText"/>
      </w:pPr>
    </w:p>
    <w:p w:rsidR="00D95962" w:rsidRDefault="00D95962" w:rsidP="00EA699F">
      <w:pPr>
        <w:pStyle w:val="BodyText"/>
      </w:pPr>
    </w:p>
    <w:p w:rsidR="00FE1618" w:rsidRDefault="00FE1618" w:rsidP="00EA699F">
      <w:pPr>
        <w:pStyle w:val="BodyText"/>
      </w:pPr>
    </w:p>
    <w:p w:rsidR="00FE1618" w:rsidRDefault="00FE1618" w:rsidP="00EA699F">
      <w:pPr>
        <w:pStyle w:val="BodyText"/>
      </w:pPr>
    </w:p>
    <w:p w:rsidR="00FE1618" w:rsidRDefault="00FE1618" w:rsidP="00EA699F">
      <w:pPr>
        <w:pStyle w:val="BodyText"/>
      </w:pPr>
    </w:p>
    <w:p w:rsidR="00FE1618" w:rsidRDefault="00FE1618" w:rsidP="00EA699F">
      <w:pPr>
        <w:pStyle w:val="BodyText"/>
      </w:pPr>
    </w:p>
    <w:p w:rsidR="00FE1618" w:rsidRDefault="00FE1618" w:rsidP="00EA699F">
      <w:pPr>
        <w:pStyle w:val="BodyText"/>
      </w:pPr>
    </w:p>
    <w:p w:rsidR="00FE1618" w:rsidRDefault="00FE1618" w:rsidP="00EA699F">
      <w:pPr>
        <w:pStyle w:val="BodyText"/>
      </w:pPr>
    </w:p>
    <w:p w:rsidR="00FE1618" w:rsidRDefault="00FE1618" w:rsidP="00EA699F">
      <w:pPr>
        <w:pStyle w:val="BodyText"/>
      </w:pPr>
    </w:p>
    <w:p w:rsidR="00D95962" w:rsidRPr="00A41A31" w:rsidRDefault="00D95962" w:rsidP="00EA699F">
      <w:pPr>
        <w:pStyle w:val="BodyText"/>
      </w:pPr>
      <w:r w:rsidRPr="00A41A31">
        <w:t>Use Case 2: Checkout using “PayPal Checkout</w:t>
      </w:r>
      <w:r w:rsidR="00A41A31" w:rsidRPr="00A41A31">
        <w:t>” button on mini cart</w:t>
      </w:r>
    </w:p>
    <w:p w:rsidR="00D95962" w:rsidRDefault="00D95962" w:rsidP="00EA699F">
      <w:pPr>
        <w:pStyle w:val="BodyText"/>
      </w:pPr>
      <w:r>
        <w:rPr>
          <w:noProof/>
        </w:rPr>
        <w:lastRenderedPageBreak/>
        <w:drawing>
          <wp:inline distT="0" distB="0" distL="0" distR="0" wp14:anchorId="5B3C8BD1" wp14:editId="3CCCB568">
            <wp:extent cx="6400800" cy="3760885"/>
            <wp:effectExtent l="0" t="0" r="0" b="0"/>
            <wp:docPr id="82" name="Picture 82" descr="C:\Users\pchug3\Desktop\mini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minica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3760885"/>
                    </a:xfrm>
                    <a:prstGeom prst="rect">
                      <a:avLst/>
                    </a:prstGeom>
                    <a:noFill/>
                    <a:ln>
                      <a:noFill/>
                    </a:ln>
                  </pic:spPr>
                </pic:pic>
              </a:graphicData>
            </a:graphic>
          </wp:inline>
        </w:drawing>
      </w:r>
    </w:p>
    <w:p w:rsidR="00D95962" w:rsidRDefault="00D95962" w:rsidP="00EA699F">
      <w:pPr>
        <w:pStyle w:val="BodyText"/>
      </w:pPr>
      <w:r w:rsidRPr="00A41A31">
        <w:t>Use case 3: Checkout using Pay Pal as payment method on Payment page</w:t>
      </w:r>
      <w:r>
        <w:t>.</w:t>
      </w:r>
    </w:p>
    <w:p w:rsidR="00D95962" w:rsidRDefault="00D95962" w:rsidP="00EA699F">
      <w:pPr>
        <w:pStyle w:val="BodyText"/>
      </w:pPr>
      <w:r>
        <w:rPr>
          <w:noProof/>
        </w:rPr>
        <w:drawing>
          <wp:inline distT="0" distB="0" distL="0" distR="0" wp14:anchorId="63D80B1C" wp14:editId="722F192B">
            <wp:extent cx="6172200" cy="2609850"/>
            <wp:effectExtent l="0" t="0" r="0" b="0"/>
            <wp:docPr id="83" name="Picture 83" descr="C:\Users\pchug3\Desktop\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paymen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72200" cy="2609850"/>
                    </a:xfrm>
                    <a:prstGeom prst="rect">
                      <a:avLst/>
                    </a:prstGeom>
                    <a:noFill/>
                    <a:ln>
                      <a:noFill/>
                    </a:ln>
                  </pic:spPr>
                </pic:pic>
              </a:graphicData>
            </a:graphic>
          </wp:inline>
        </w:drawing>
      </w:r>
    </w:p>
    <w:p w:rsidR="00356C66" w:rsidRDefault="00356C66" w:rsidP="00356C66">
      <w:pPr>
        <w:pStyle w:val="Heading3"/>
      </w:pPr>
      <w:bookmarkStart w:id="54" w:name="_Toc416902375"/>
      <w:r>
        <w:t xml:space="preserve">Alipay </w:t>
      </w:r>
      <w:r w:rsidR="00A41A31">
        <w:t>PayPal</w:t>
      </w:r>
      <w:r>
        <w:t xml:space="preserve"> Order Status Mapping with Demandware Order</w:t>
      </w:r>
      <w:bookmarkEnd w:id="54"/>
    </w:p>
    <w:p w:rsidR="007A3617" w:rsidRPr="007A3617" w:rsidRDefault="007A3617" w:rsidP="00EA699F">
      <w:pPr>
        <w:pStyle w:val="BodyText"/>
      </w:pPr>
    </w:p>
    <w:tbl>
      <w:tblPr>
        <w:tblStyle w:val="TableGrid"/>
        <w:tblW w:w="0" w:type="auto"/>
        <w:tblLook w:val="04A0" w:firstRow="1" w:lastRow="0" w:firstColumn="1" w:lastColumn="0" w:noHBand="0" w:noVBand="1"/>
      </w:tblPr>
      <w:tblGrid>
        <w:gridCol w:w="1175"/>
        <w:gridCol w:w="3030"/>
        <w:gridCol w:w="2273"/>
        <w:gridCol w:w="1284"/>
        <w:gridCol w:w="1058"/>
        <w:gridCol w:w="1476"/>
      </w:tblGrid>
      <w:tr w:rsidR="0074514D" w:rsidTr="00816CD9">
        <w:tc>
          <w:tcPr>
            <w:tcW w:w="1225" w:type="dxa"/>
          </w:tcPr>
          <w:p w:rsidR="0074514D" w:rsidRPr="00816CD9" w:rsidRDefault="0074514D" w:rsidP="00816CD9">
            <w:pPr>
              <w:rPr>
                <w:b/>
                <w:bCs/>
                <w:color w:val="000000" w:themeColor="text1"/>
              </w:rPr>
            </w:pPr>
            <w:r w:rsidRPr="00816CD9">
              <w:rPr>
                <w:b/>
                <w:bCs/>
                <w:color w:val="000000" w:themeColor="text1"/>
              </w:rPr>
              <w:lastRenderedPageBreak/>
              <w:t>Payment Method</w:t>
            </w:r>
          </w:p>
        </w:tc>
        <w:tc>
          <w:tcPr>
            <w:tcW w:w="2670" w:type="dxa"/>
          </w:tcPr>
          <w:p w:rsidR="0074514D" w:rsidRPr="00816CD9" w:rsidRDefault="0074514D" w:rsidP="00816CD9">
            <w:pPr>
              <w:rPr>
                <w:b/>
                <w:bCs/>
                <w:color w:val="000000" w:themeColor="text1"/>
              </w:rPr>
            </w:pPr>
            <w:r w:rsidRPr="00816CD9">
              <w:rPr>
                <w:b/>
                <w:bCs/>
                <w:color w:val="000000" w:themeColor="text1"/>
              </w:rPr>
              <w:t>Cybersource Service Call</w:t>
            </w:r>
          </w:p>
        </w:tc>
        <w:tc>
          <w:tcPr>
            <w:tcW w:w="1913" w:type="dxa"/>
          </w:tcPr>
          <w:p w:rsidR="0074514D" w:rsidRPr="00816CD9" w:rsidRDefault="0074514D" w:rsidP="00816CD9">
            <w:pPr>
              <w:rPr>
                <w:b/>
                <w:bCs/>
                <w:color w:val="000000" w:themeColor="text1"/>
              </w:rPr>
            </w:pPr>
            <w:r w:rsidRPr="00816CD9">
              <w:rPr>
                <w:b/>
                <w:bCs/>
                <w:color w:val="000000" w:themeColor="text1"/>
              </w:rPr>
              <w:t>Payment Status or Reason Code</w:t>
            </w:r>
          </w:p>
        </w:tc>
        <w:tc>
          <w:tcPr>
            <w:tcW w:w="1226" w:type="dxa"/>
          </w:tcPr>
          <w:p w:rsidR="0074514D" w:rsidRPr="00816CD9" w:rsidRDefault="0074514D" w:rsidP="00816CD9">
            <w:pPr>
              <w:rPr>
                <w:b/>
                <w:bCs/>
                <w:color w:val="000000" w:themeColor="text1"/>
              </w:rPr>
            </w:pPr>
            <w:r w:rsidRPr="00816CD9">
              <w:rPr>
                <w:b/>
                <w:bCs/>
                <w:color w:val="000000" w:themeColor="text1"/>
              </w:rPr>
              <w:t>DW Order Status Mapping</w:t>
            </w:r>
          </w:p>
        </w:tc>
        <w:tc>
          <w:tcPr>
            <w:tcW w:w="1226" w:type="dxa"/>
          </w:tcPr>
          <w:p w:rsidR="0074514D" w:rsidRPr="00816CD9" w:rsidRDefault="0074514D" w:rsidP="00816CD9">
            <w:pPr>
              <w:rPr>
                <w:b/>
                <w:bCs/>
                <w:color w:val="000000" w:themeColor="text1"/>
              </w:rPr>
            </w:pPr>
            <w:r w:rsidRPr="00816CD9">
              <w:rPr>
                <w:b/>
                <w:bCs/>
                <w:color w:val="000000" w:themeColor="text1"/>
              </w:rPr>
              <w:t>DW Payment Status Mapping</w:t>
            </w:r>
          </w:p>
        </w:tc>
        <w:tc>
          <w:tcPr>
            <w:tcW w:w="2018" w:type="dxa"/>
          </w:tcPr>
          <w:p w:rsidR="0074514D" w:rsidRPr="00816CD9" w:rsidRDefault="0074514D" w:rsidP="00816CD9">
            <w:pPr>
              <w:rPr>
                <w:b/>
                <w:bCs/>
                <w:color w:val="000000" w:themeColor="text1"/>
              </w:rPr>
            </w:pPr>
            <w:r w:rsidRPr="00816CD9">
              <w:rPr>
                <w:b/>
                <w:bCs/>
                <w:color w:val="000000" w:themeColor="text1"/>
              </w:rPr>
              <w:t>DW Export Status Mapping</w:t>
            </w:r>
          </w:p>
        </w:tc>
      </w:tr>
      <w:tr w:rsidR="0074514D" w:rsidTr="00816CD9">
        <w:tc>
          <w:tcPr>
            <w:tcW w:w="1225" w:type="dxa"/>
          </w:tcPr>
          <w:p w:rsidR="0074514D" w:rsidRDefault="0074514D" w:rsidP="00EA699F">
            <w:pPr>
              <w:pStyle w:val="BodyText"/>
            </w:pPr>
            <w:r>
              <w:t>Alipay</w:t>
            </w:r>
          </w:p>
        </w:tc>
        <w:tc>
          <w:tcPr>
            <w:tcW w:w="2670" w:type="dxa"/>
          </w:tcPr>
          <w:p w:rsidR="0074514D" w:rsidRDefault="0074514D" w:rsidP="00EA699F">
            <w:pPr>
              <w:pStyle w:val="BodyText"/>
            </w:pPr>
            <w:r w:rsidRPr="0074514D">
              <w:t>apCheckStatusService</w:t>
            </w:r>
          </w:p>
        </w:tc>
        <w:tc>
          <w:tcPr>
            <w:tcW w:w="1913" w:type="dxa"/>
          </w:tcPr>
          <w:p w:rsidR="0074514D" w:rsidRDefault="0074514D" w:rsidP="00EA699F">
            <w:pPr>
              <w:pStyle w:val="BodyText"/>
            </w:pPr>
            <w:r>
              <w:t>COMPLETED</w:t>
            </w:r>
          </w:p>
        </w:tc>
        <w:tc>
          <w:tcPr>
            <w:tcW w:w="1226" w:type="dxa"/>
          </w:tcPr>
          <w:p w:rsidR="0074514D" w:rsidRDefault="0074514D" w:rsidP="00EA699F">
            <w:pPr>
              <w:pStyle w:val="BodyText"/>
            </w:pPr>
            <w:r>
              <w:t>New</w:t>
            </w:r>
          </w:p>
        </w:tc>
        <w:tc>
          <w:tcPr>
            <w:tcW w:w="1226" w:type="dxa"/>
          </w:tcPr>
          <w:p w:rsidR="0074514D" w:rsidRDefault="0074514D" w:rsidP="00EA699F">
            <w:pPr>
              <w:pStyle w:val="BodyText"/>
            </w:pPr>
            <w:r>
              <w:t>Paid</w:t>
            </w:r>
          </w:p>
        </w:tc>
        <w:tc>
          <w:tcPr>
            <w:tcW w:w="2018" w:type="dxa"/>
          </w:tcPr>
          <w:p w:rsidR="0074514D" w:rsidRDefault="0074514D" w:rsidP="00EA699F">
            <w:pPr>
              <w:pStyle w:val="BodyText"/>
            </w:pPr>
            <w:r>
              <w:t>Ready For Export</w:t>
            </w:r>
          </w:p>
        </w:tc>
      </w:tr>
      <w:tr w:rsidR="0074514D" w:rsidTr="00816CD9">
        <w:tc>
          <w:tcPr>
            <w:tcW w:w="1225" w:type="dxa"/>
          </w:tcPr>
          <w:p w:rsidR="0074514D" w:rsidRDefault="0074514D">
            <w:r w:rsidRPr="00887D61">
              <w:t>Alipay</w:t>
            </w:r>
          </w:p>
        </w:tc>
        <w:tc>
          <w:tcPr>
            <w:tcW w:w="2670" w:type="dxa"/>
          </w:tcPr>
          <w:p w:rsidR="0074514D" w:rsidRDefault="0074514D" w:rsidP="00EA699F">
            <w:pPr>
              <w:pStyle w:val="BodyText"/>
            </w:pPr>
            <w:r w:rsidRPr="0074514D">
              <w:t>apCheckStatusService</w:t>
            </w:r>
          </w:p>
        </w:tc>
        <w:tc>
          <w:tcPr>
            <w:tcW w:w="1913" w:type="dxa"/>
          </w:tcPr>
          <w:p w:rsidR="0074514D" w:rsidRDefault="0074514D" w:rsidP="00EA699F">
            <w:pPr>
              <w:pStyle w:val="BodyText"/>
            </w:pPr>
            <w:r>
              <w:t>PENDING</w:t>
            </w:r>
          </w:p>
        </w:tc>
        <w:tc>
          <w:tcPr>
            <w:tcW w:w="1226" w:type="dxa"/>
          </w:tcPr>
          <w:p w:rsidR="0074514D" w:rsidRDefault="0074514D" w:rsidP="00EA699F">
            <w:pPr>
              <w:pStyle w:val="BodyText"/>
            </w:pPr>
            <w:r>
              <w:t>Created</w:t>
            </w:r>
          </w:p>
        </w:tc>
        <w:tc>
          <w:tcPr>
            <w:tcW w:w="1226" w:type="dxa"/>
          </w:tcPr>
          <w:p w:rsidR="0074514D" w:rsidRDefault="0074514D" w:rsidP="00EA699F">
            <w:pPr>
              <w:pStyle w:val="BodyText"/>
            </w:pPr>
            <w:r>
              <w:t>Not Paid</w:t>
            </w:r>
          </w:p>
        </w:tc>
        <w:tc>
          <w:tcPr>
            <w:tcW w:w="2018" w:type="dxa"/>
          </w:tcPr>
          <w:p w:rsidR="0074514D" w:rsidRDefault="0074514D" w:rsidP="00EA699F">
            <w:pPr>
              <w:pStyle w:val="BodyText"/>
            </w:pPr>
            <w:r>
              <w:t>Not Exported</w:t>
            </w:r>
          </w:p>
        </w:tc>
      </w:tr>
      <w:tr w:rsidR="0074514D" w:rsidTr="00816CD9">
        <w:tc>
          <w:tcPr>
            <w:tcW w:w="1225" w:type="dxa"/>
          </w:tcPr>
          <w:p w:rsidR="0074514D" w:rsidRDefault="0074514D">
            <w:r w:rsidRPr="00887D61">
              <w:t>Alipay</w:t>
            </w:r>
          </w:p>
        </w:tc>
        <w:tc>
          <w:tcPr>
            <w:tcW w:w="2670" w:type="dxa"/>
          </w:tcPr>
          <w:p w:rsidR="0074514D" w:rsidRDefault="0074514D" w:rsidP="00EA699F">
            <w:pPr>
              <w:pStyle w:val="BodyText"/>
            </w:pPr>
            <w:r w:rsidRPr="0074514D">
              <w:t>apCheckStatusService</w:t>
            </w:r>
          </w:p>
        </w:tc>
        <w:tc>
          <w:tcPr>
            <w:tcW w:w="1913" w:type="dxa"/>
          </w:tcPr>
          <w:p w:rsidR="0074514D" w:rsidRDefault="0074514D" w:rsidP="00EA699F">
            <w:pPr>
              <w:pStyle w:val="BodyText"/>
            </w:pPr>
            <w:r>
              <w:t>ABANDONED</w:t>
            </w:r>
          </w:p>
        </w:tc>
        <w:tc>
          <w:tcPr>
            <w:tcW w:w="1226" w:type="dxa"/>
          </w:tcPr>
          <w:p w:rsidR="0074514D" w:rsidRDefault="0074514D" w:rsidP="00EA699F">
            <w:pPr>
              <w:pStyle w:val="BodyText"/>
            </w:pPr>
            <w:r>
              <w:t>Failed</w:t>
            </w:r>
          </w:p>
        </w:tc>
        <w:tc>
          <w:tcPr>
            <w:tcW w:w="1226" w:type="dxa"/>
          </w:tcPr>
          <w:p w:rsidR="0074514D" w:rsidRDefault="0074514D" w:rsidP="00EA699F">
            <w:pPr>
              <w:pStyle w:val="BodyText"/>
            </w:pPr>
            <w:r>
              <w:t>Not Paid</w:t>
            </w:r>
          </w:p>
        </w:tc>
        <w:tc>
          <w:tcPr>
            <w:tcW w:w="2018" w:type="dxa"/>
          </w:tcPr>
          <w:p w:rsidR="0074514D" w:rsidRDefault="0074514D" w:rsidP="00EA699F">
            <w:pPr>
              <w:pStyle w:val="BodyText"/>
            </w:pPr>
            <w:r>
              <w:t>Not Exported</w:t>
            </w:r>
          </w:p>
        </w:tc>
      </w:tr>
      <w:tr w:rsidR="0074514D" w:rsidTr="00816CD9">
        <w:tc>
          <w:tcPr>
            <w:tcW w:w="1225" w:type="dxa"/>
          </w:tcPr>
          <w:p w:rsidR="0074514D" w:rsidRDefault="0074514D" w:rsidP="0097414E">
            <w:r w:rsidRPr="00887D61">
              <w:t>Alipay</w:t>
            </w:r>
          </w:p>
        </w:tc>
        <w:tc>
          <w:tcPr>
            <w:tcW w:w="2670" w:type="dxa"/>
          </w:tcPr>
          <w:p w:rsidR="0074514D" w:rsidRDefault="0074514D" w:rsidP="00EA699F">
            <w:pPr>
              <w:pStyle w:val="BodyText"/>
            </w:pPr>
            <w:r w:rsidRPr="0074514D">
              <w:t>apCheckStatusService</w:t>
            </w:r>
          </w:p>
        </w:tc>
        <w:tc>
          <w:tcPr>
            <w:tcW w:w="1913" w:type="dxa"/>
          </w:tcPr>
          <w:p w:rsidR="0074514D" w:rsidRDefault="0074514D" w:rsidP="00EA699F">
            <w:pPr>
              <w:pStyle w:val="BodyText"/>
            </w:pPr>
            <w:r>
              <w:t>TRADE_NOT_EXIST</w:t>
            </w:r>
          </w:p>
        </w:tc>
        <w:tc>
          <w:tcPr>
            <w:tcW w:w="1226" w:type="dxa"/>
          </w:tcPr>
          <w:p w:rsidR="0074514D" w:rsidRDefault="0074514D" w:rsidP="00EA699F">
            <w:pPr>
              <w:pStyle w:val="BodyText"/>
            </w:pPr>
            <w:r>
              <w:t>Failed</w:t>
            </w:r>
          </w:p>
        </w:tc>
        <w:tc>
          <w:tcPr>
            <w:tcW w:w="1226" w:type="dxa"/>
          </w:tcPr>
          <w:p w:rsidR="0074514D" w:rsidRDefault="0074514D" w:rsidP="00EA699F">
            <w:pPr>
              <w:pStyle w:val="BodyText"/>
            </w:pPr>
            <w:r>
              <w:t>Not Paid</w:t>
            </w:r>
          </w:p>
        </w:tc>
        <w:tc>
          <w:tcPr>
            <w:tcW w:w="2018" w:type="dxa"/>
          </w:tcPr>
          <w:p w:rsidR="0074514D" w:rsidRDefault="0074514D" w:rsidP="00EA699F">
            <w:pPr>
              <w:pStyle w:val="BodyText"/>
            </w:pPr>
            <w:r>
              <w:t>Not Exported</w:t>
            </w:r>
          </w:p>
        </w:tc>
      </w:tr>
      <w:tr w:rsidR="0074514D" w:rsidTr="00816CD9">
        <w:tc>
          <w:tcPr>
            <w:tcW w:w="1225" w:type="dxa"/>
          </w:tcPr>
          <w:p w:rsidR="0074514D" w:rsidRDefault="0074514D" w:rsidP="0097414E">
            <w:r w:rsidRPr="00887D61">
              <w:t>Alipay</w:t>
            </w:r>
          </w:p>
        </w:tc>
        <w:tc>
          <w:tcPr>
            <w:tcW w:w="2670" w:type="dxa"/>
          </w:tcPr>
          <w:p w:rsidR="0074514D" w:rsidRDefault="0074514D" w:rsidP="00EA699F">
            <w:pPr>
              <w:pStyle w:val="BodyText"/>
            </w:pPr>
            <w:r w:rsidRPr="0074514D">
              <w:t>apCheckStatusService</w:t>
            </w:r>
          </w:p>
        </w:tc>
        <w:tc>
          <w:tcPr>
            <w:tcW w:w="1913" w:type="dxa"/>
          </w:tcPr>
          <w:p w:rsidR="0074514D" w:rsidRDefault="0074514D" w:rsidP="00EA699F">
            <w:pPr>
              <w:pStyle w:val="BodyText"/>
            </w:pPr>
            <w:r>
              <w:t>REJECT</w:t>
            </w:r>
          </w:p>
        </w:tc>
        <w:tc>
          <w:tcPr>
            <w:tcW w:w="1226" w:type="dxa"/>
          </w:tcPr>
          <w:p w:rsidR="0074514D" w:rsidRDefault="0074514D" w:rsidP="00EA699F">
            <w:pPr>
              <w:pStyle w:val="BodyText"/>
            </w:pPr>
            <w:r>
              <w:t>Failed</w:t>
            </w:r>
          </w:p>
        </w:tc>
        <w:tc>
          <w:tcPr>
            <w:tcW w:w="1226" w:type="dxa"/>
          </w:tcPr>
          <w:p w:rsidR="0074514D" w:rsidRDefault="0074514D" w:rsidP="00EA699F">
            <w:pPr>
              <w:pStyle w:val="BodyText"/>
            </w:pPr>
            <w:r>
              <w:t>Not Paid</w:t>
            </w:r>
          </w:p>
        </w:tc>
        <w:tc>
          <w:tcPr>
            <w:tcW w:w="2018" w:type="dxa"/>
          </w:tcPr>
          <w:p w:rsidR="0074514D" w:rsidRDefault="0074514D" w:rsidP="00EA699F">
            <w:pPr>
              <w:pStyle w:val="BodyText"/>
            </w:pPr>
            <w:r>
              <w:t>Not Exported</w:t>
            </w:r>
          </w:p>
        </w:tc>
      </w:tr>
      <w:tr w:rsidR="0074514D" w:rsidTr="00816CD9">
        <w:tc>
          <w:tcPr>
            <w:tcW w:w="1225" w:type="dxa"/>
          </w:tcPr>
          <w:p w:rsidR="0074514D" w:rsidRDefault="0074514D">
            <w:r w:rsidRPr="00887D61">
              <w:t>Alipay</w:t>
            </w:r>
          </w:p>
        </w:tc>
        <w:tc>
          <w:tcPr>
            <w:tcW w:w="2670" w:type="dxa"/>
          </w:tcPr>
          <w:p w:rsidR="0074514D" w:rsidRDefault="0074514D" w:rsidP="00EA699F">
            <w:pPr>
              <w:pStyle w:val="BodyText"/>
            </w:pPr>
            <w:r w:rsidRPr="0074514D">
              <w:t>apCheckStatusService</w:t>
            </w:r>
          </w:p>
        </w:tc>
        <w:tc>
          <w:tcPr>
            <w:tcW w:w="1913" w:type="dxa"/>
          </w:tcPr>
          <w:p w:rsidR="0074514D" w:rsidRDefault="0074514D" w:rsidP="00EA699F">
            <w:pPr>
              <w:pStyle w:val="BodyText"/>
            </w:pPr>
            <w:r>
              <w:t>ERROR</w:t>
            </w:r>
          </w:p>
        </w:tc>
        <w:tc>
          <w:tcPr>
            <w:tcW w:w="1226" w:type="dxa"/>
          </w:tcPr>
          <w:p w:rsidR="0074514D" w:rsidRDefault="0074514D" w:rsidP="00EA699F">
            <w:pPr>
              <w:pStyle w:val="BodyText"/>
            </w:pPr>
            <w:r>
              <w:t>Failed</w:t>
            </w:r>
          </w:p>
        </w:tc>
        <w:tc>
          <w:tcPr>
            <w:tcW w:w="1226" w:type="dxa"/>
          </w:tcPr>
          <w:p w:rsidR="0074514D" w:rsidRDefault="0074514D" w:rsidP="00EA699F">
            <w:pPr>
              <w:pStyle w:val="BodyText"/>
            </w:pPr>
            <w:r>
              <w:t>Not Paid</w:t>
            </w:r>
          </w:p>
        </w:tc>
        <w:tc>
          <w:tcPr>
            <w:tcW w:w="2018" w:type="dxa"/>
          </w:tcPr>
          <w:p w:rsidR="0074514D" w:rsidRDefault="0074514D" w:rsidP="00EA699F">
            <w:pPr>
              <w:pStyle w:val="BodyText"/>
            </w:pPr>
            <w:r>
              <w:t>Not Exported</w:t>
            </w:r>
          </w:p>
        </w:tc>
      </w:tr>
      <w:tr w:rsidR="0074514D" w:rsidTr="00816CD9">
        <w:tc>
          <w:tcPr>
            <w:tcW w:w="1225" w:type="dxa"/>
          </w:tcPr>
          <w:p w:rsidR="0074514D" w:rsidRDefault="0074514D" w:rsidP="00EA699F">
            <w:pPr>
              <w:pStyle w:val="BodyText"/>
            </w:pPr>
            <w:r>
              <w:t>Paypal</w:t>
            </w:r>
          </w:p>
        </w:tc>
        <w:tc>
          <w:tcPr>
            <w:tcW w:w="2670" w:type="dxa"/>
          </w:tcPr>
          <w:p w:rsidR="0074514D" w:rsidRDefault="0074514D" w:rsidP="00EA699F">
            <w:pPr>
              <w:pStyle w:val="BodyText"/>
            </w:pPr>
            <w:r w:rsidRPr="0074514D">
              <w:t>payPalAuthorizationService</w:t>
            </w:r>
          </w:p>
        </w:tc>
        <w:tc>
          <w:tcPr>
            <w:tcW w:w="1913" w:type="dxa"/>
          </w:tcPr>
          <w:p w:rsidR="0074514D" w:rsidRDefault="0074514D" w:rsidP="00EA699F">
            <w:pPr>
              <w:pStyle w:val="BodyText"/>
            </w:pPr>
            <w:r>
              <w:t>ReasonCode=100</w:t>
            </w:r>
          </w:p>
        </w:tc>
        <w:tc>
          <w:tcPr>
            <w:tcW w:w="1226" w:type="dxa"/>
          </w:tcPr>
          <w:p w:rsidR="0074514D" w:rsidRDefault="0074514D" w:rsidP="00EA699F">
            <w:pPr>
              <w:pStyle w:val="BodyText"/>
            </w:pPr>
            <w:r>
              <w:t>New</w:t>
            </w:r>
          </w:p>
        </w:tc>
        <w:tc>
          <w:tcPr>
            <w:tcW w:w="1226" w:type="dxa"/>
          </w:tcPr>
          <w:p w:rsidR="0074514D" w:rsidRDefault="0074514D" w:rsidP="00EA699F">
            <w:pPr>
              <w:pStyle w:val="BodyText"/>
            </w:pPr>
            <w:r>
              <w:t>Not Paid</w:t>
            </w:r>
          </w:p>
        </w:tc>
        <w:tc>
          <w:tcPr>
            <w:tcW w:w="2018" w:type="dxa"/>
          </w:tcPr>
          <w:p w:rsidR="0074514D" w:rsidRDefault="0074514D" w:rsidP="00EA699F">
            <w:pPr>
              <w:pStyle w:val="BodyText"/>
            </w:pPr>
            <w:r>
              <w:t>Ready For Export</w:t>
            </w:r>
          </w:p>
        </w:tc>
      </w:tr>
      <w:tr w:rsidR="0074514D" w:rsidTr="00816CD9">
        <w:tc>
          <w:tcPr>
            <w:tcW w:w="1225" w:type="dxa"/>
          </w:tcPr>
          <w:p w:rsidR="0074514D" w:rsidRDefault="0074514D">
            <w:r w:rsidRPr="00766D36">
              <w:t>Paypal</w:t>
            </w:r>
          </w:p>
        </w:tc>
        <w:tc>
          <w:tcPr>
            <w:tcW w:w="2670" w:type="dxa"/>
          </w:tcPr>
          <w:p w:rsidR="0074514D" w:rsidRDefault="0074514D" w:rsidP="00EA699F">
            <w:pPr>
              <w:pStyle w:val="BodyText"/>
            </w:pPr>
            <w:r w:rsidRPr="0074514D">
              <w:t>payPalAuthorizationService</w:t>
            </w:r>
          </w:p>
        </w:tc>
        <w:tc>
          <w:tcPr>
            <w:tcW w:w="1913" w:type="dxa"/>
          </w:tcPr>
          <w:p w:rsidR="0074514D" w:rsidRDefault="0074514D" w:rsidP="00EA699F">
            <w:pPr>
              <w:pStyle w:val="BodyText"/>
            </w:pPr>
            <w:r>
              <w:t>ReasonCode!=100</w:t>
            </w:r>
          </w:p>
        </w:tc>
        <w:tc>
          <w:tcPr>
            <w:tcW w:w="1226" w:type="dxa"/>
          </w:tcPr>
          <w:p w:rsidR="0074514D" w:rsidRDefault="0074514D" w:rsidP="00EA699F">
            <w:pPr>
              <w:pStyle w:val="BodyText"/>
            </w:pPr>
            <w:r>
              <w:t>Failed</w:t>
            </w:r>
          </w:p>
        </w:tc>
        <w:tc>
          <w:tcPr>
            <w:tcW w:w="1226" w:type="dxa"/>
          </w:tcPr>
          <w:p w:rsidR="0074514D" w:rsidRDefault="0074514D" w:rsidP="00EA699F">
            <w:pPr>
              <w:pStyle w:val="BodyText"/>
            </w:pPr>
            <w:r>
              <w:t>Not Paid</w:t>
            </w:r>
          </w:p>
        </w:tc>
        <w:tc>
          <w:tcPr>
            <w:tcW w:w="2018" w:type="dxa"/>
          </w:tcPr>
          <w:p w:rsidR="0074514D" w:rsidRDefault="0074514D" w:rsidP="00EA699F">
            <w:pPr>
              <w:pStyle w:val="BodyText"/>
            </w:pPr>
            <w:r>
              <w:t>Not Exported</w:t>
            </w:r>
          </w:p>
        </w:tc>
      </w:tr>
      <w:tr w:rsidR="0074514D" w:rsidTr="00816CD9">
        <w:tc>
          <w:tcPr>
            <w:tcW w:w="1225" w:type="dxa"/>
          </w:tcPr>
          <w:p w:rsidR="0074514D" w:rsidRDefault="0074514D">
            <w:r w:rsidRPr="00766D36">
              <w:t>Paypal</w:t>
            </w:r>
          </w:p>
        </w:tc>
        <w:tc>
          <w:tcPr>
            <w:tcW w:w="2670" w:type="dxa"/>
          </w:tcPr>
          <w:p w:rsidR="0074514D" w:rsidRDefault="0074514D" w:rsidP="00EA699F">
            <w:pPr>
              <w:pStyle w:val="BodyText"/>
            </w:pPr>
            <w:r w:rsidRPr="0074514D">
              <w:t>payPalCaptureService</w:t>
            </w:r>
          </w:p>
        </w:tc>
        <w:tc>
          <w:tcPr>
            <w:tcW w:w="1913" w:type="dxa"/>
          </w:tcPr>
          <w:p w:rsidR="0074514D" w:rsidRDefault="00816CD9" w:rsidP="00EA699F">
            <w:pPr>
              <w:pStyle w:val="BodyText"/>
            </w:pPr>
            <w:r>
              <w:t>Completed</w:t>
            </w:r>
          </w:p>
        </w:tc>
        <w:tc>
          <w:tcPr>
            <w:tcW w:w="1226" w:type="dxa"/>
          </w:tcPr>
          <w:p w:rsidR="0074514D" w:rsidRDefault="0074514D" w:rsidP="00EA699F">
            <w:pPr>
              <w:pStyle w:val="BodyText"/>
            </w:pPr>
            <w:r>
              <w:t>New</w:t>
            </w:r>
          </w:p>
        </w:tc>
        <w:tc>
          <w:tcPr>
            <w:tcW w:w="1226" w:type="dxa"/>
          </w:tcPr>
          <w:p w:rsidR="0074514D" w:rsidRDefault="0074514D" w:rsidP="00EA699F">
            <w:pPr>
              <w:pStyle w:val="BodyText"/>
            </w:pPr>
            <w:r>
              <w:t>Paid</w:t>
            </w:r>
          </w:p>
        </w:tc>
        <w:tc>
          <w:tcPr>
            <w:tcW w:w="2018" w:type="dxa"/>
          </w:tcPr>
          <w:p w:rsidR="0074514D" w:rsidRDefault="0074514D" w:rsidP="00EA699F">
            <w:pPr>
              <w:pStyle w:val="BodyText"/>
            </w:pPr>
            <w:r>
              <w:t>Ready For Export</w:t>
            </w:r>
          </w:p>
        </w:tc>
      </w:tr>
    </w:tbl>
    <w:p w:rsidR="005F2388" w:rsidRDefault="005F2388" w:rsidP="00EA699F">
      <w:pPr>
        <w:pStyle w:val="BodyText"/>
      </w:pPr>
    </w:p>
    <w:p w:rsidR="005F2388" w:rsidRDefault="005F2388" w:rsidP="005F2388">
      <w:pPr>
        <w:pStyle w:val="Heading3"/>
      </w:pPr>
      <w:bookmarkStart w:id="55" w:name="_Toc416902376"/>
      <w:r>
        <w:t>Demandware – Cybersource Service Response Field Mapping for Alipay and Paypal Services</w:t>
      </w:r>
      <w:bookmarkEnd w:id="55"/>
    </w:p>
    <w:tbl>
      <w:tblPr>
        <w:tblW w:w="10185" w:type="dxa"/>
        <w:tblInd w:w="93" w:type="dxa"/>
        <w:tblLayout w:type="fixed"/>
        <w:tblLook w:val="04A0" w:firstRow="1" w:lastRow="0" w:firstColumn="1" w:lastColumn="0" w:noHBand="0" w:noVBand="1"/>
      </w:tblPr>
      <w:tblGrid>
        <w:gridCol w:w="1725"/>
        <w:gridCol w:w="2520"/>
        <w:gridCol w:w="5940"/>
      </w:tblGrid>
      <w:tr w:rsidR="00F27BC0" w:rsidRPr="00F27BC0" w:rsidTr="00D02476">
        <w:trPr>
          <w:trHeight w:val="315"/>
        </w:trPr>
        <w:tc>
          <w:tcPr>
            <w:tcW w:w="1725"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Service Name</w:t>
            </w:r>
          </w:p>
        </w:tc>
        <w:tc>
          <w:tcPr>
            <w:tcW w:w="2520" w:type="dxa"/>
            <w:tcBorders>
              <w:top w:val="single" w:sz="8" w:space="0" w:color="auto"/>
              <w:left w:val="nil"/>
              <w:bottom w:val="nil"/>
              <w:right w:val="single" w:sz="8" w:space="0" w:color="auto"/>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Service Response Field</w:t>
            </w:r>
          </w:p>
        </w:tc>
        <w:tc>
          <w:tcPr>
            <w:tcW w:w="5940" w:type="dxa"/>
            <w:tcBorders>
              <w:top w:val="single" w:sz="8" w:space="0" w:color="auto"/>
              <w:left w:val="nil"/>
              <w:bottom w:val="nil"/>
              <w:right w:val="single" w:sz="8" w:space="0" w:color="auto"/>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Demandware Field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apInitiateService</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apInitiateService.returnURL</w:t>
            </w:r>
            <w:proofErr w:type="spellEnd"/>
          </w:p>
        </w:tc>
        <w:tc>
          <w:tcPr>
            <w:tcW w:w="5940" w:type="dxa"/>
            <w:tcBorders>
              <w:top w:val="single" w:sz="4" w:space="0" w:color="auto"/>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PaymentInstrument.paymentTransaction.custom.apMerchantURL</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PaymentInstrument.paymentTransaction.custom.approvalStatus</w:t>
            </w:r>
            <w:proofErr w:type="spellEnd"/>
          </w:p>
        </w:tc>
      </w:tr>
      <w:tr w:rsidR="00F27BC0" w:rsidRPr="00F27BC0" w:rsidTr="00D02476">
        <w:trPr>
          <w:trHeight w:val="9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apInitiateReply.reconciliationID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PaymentInstrument.paymentTransaction.custom.apInitiatePaymentReconciliationID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PaymentInstrument.paymentTransaction.custom.apInitiatePaymentRequestID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requestToken</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PaymentInstrument.paymentTransaction.custom.requestToken</w:t>
            </w:r>
            <w:proofErr w:type="spellEnd"/>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PaymentProcessor</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PaymentInstrument.paymentTransaction.paymentProcessor</w:t>
            </w:r>
            <w:proofErr w:type="spellEnd"/>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apCheckStatusService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apCheckStatusService.paymentStatus</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Order.paymentTransaction.custom.apPaymentStatus</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Order.paymentTransaction.custom.apCheckStatusServiceApprovalStatus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apCheckStatusService.reconciliationID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Order.paymentTransaction.custom.apCheckStatusReconciliationID</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Order.paymentTransaction.custom.requestId</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requestToken</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Order.paymentTransaction.custom.apCheckStatusRequestToken</w:t>
            </w:r>
            <w:proofErr w:type="spellEnd"/>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apCheckStatusService.processorTransactionID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Order.paymentTransaction.custom.apCheckStatusProcessTransactionID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payPalEcSetService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payPalEcSetService.correlationID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PaymentInstrument.paymentTransaction.custom.paypalSetRequestCorrelationID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payPalEcGetDetailsService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requestToken</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PaymentInstrument.paymentTransaction.custom.paypalEcSetRequestToken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PaymentInstrument.paymentTransaction.custom.paypalEcSetRequestID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payPalEcGetDetailsService.payerId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PaymentInstrument.paymentTransaction.custom.payPalPayerId</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payPalEcGetDetailsService.paypalToken</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PaymentInstrument.paymentTransaction.custom.paypalToken</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payPalEcGetDetailsService.avsCode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PaymentInstrument.paymentTransaction.custom.paypalAvsCode</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payPalEcGetDetailsService.payerStatus</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PaymentInstrument.paymentTransaction.custom.paypalGetDetailsPayerStatus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payPalEcGetDetailsService.addressStatus</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PaymentInstrument.paymentTransaction.custom.paypalGetDetailsAddressStatus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payPalEcGetDetailsService.correlationID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PaymentInstrument.paymentTransaction.custom.paypalGetDetailsCorrelationId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payPalEcGetDetailsService.paypalTaxAmount</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PaymentInstrument.paymentTransaction.custom.paypalGetDetailsTaxAmount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payPalEcGetDetailsService.payerFirstname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PaymentInstrument.paymentTransaction.custom.paypalPayerFirstName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payPalEcGetDetailsService.payerLastname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PaymentInstrument.paymentTransaction.custom.paypalPayerLastName</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payPalEcGetDetailsService.payerCountry</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PaymentInstrument.paymentTransaction.custom.paypalPayerCountry</w:t>
            </w:r>
            <w:proofErr w:type="spellEnd"/>
          </w:p>
        </w:tc>
      </w:tr>
      <w:tr w:rsidR="00F27BC0" w:rsidRPr="00F27BC0" w:rsidTr="00D02476">
        <w:trPr>
          <w:trHeight w:val="9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payPalEcGetDetailsService.paypalBillingAgreementAcceptedStatus</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PaymentInstrument.paymentTransaction.custom.paypalBillingAgreementAcceptedStatus</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payPalEcGetDetailsService.payer</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Basket.customerEmail</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payPalEcGetDetailsService.shipToName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OrderAddress.firstName</w:t>
            </w:r>
            <w:proofErr w:type="spellEnd"/>
            <w:r w:rsidRPr="002C579A">
              <w:rPr>
                <w:rFonts w:eastAsia="Times New Roman" w:cs="Times New Roman"/>
                <w:color w:val="000000"/>
              </w:rPr>
              <w:t xml:space="preserve"> + </w:t>
            </w:r>
            <w:proofErr w:type="spellStart"/>
            <w:r w:rsidRPr="002C579A">
              <w:rPr>
                <w:rFonts w:eastAsia="Times New Roman" w:cs="Times New Roman"/>
                <w:color w:val="000000"/>
              </w:rPr>
              <w:t>OrderAddress.lastName</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payPalEcGetDetailsService.payerPhone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OrderAddress.phone</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payPalEcGetDetailsService.shipToAddress1</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OrderAddress.address1</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payPalEcGetDetailsService.shipToAddress2</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OrderAddress.address2</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payPalEcGetDetailsService.shipToCity</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OrderAddress.city</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payPalEcGetDetailsService.shipToZip</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OrderAddress.postalCode</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payPalEcGetDetailsService.shipToCountry</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OrderAddress.countryCode</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payPalEcGetDetailsService.shipToState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OrderAddress.state</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payPalEcGetDetailsService.payerFirstname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OrderAddress.firstName</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payPalEcGetDetailsService.payerMiddlename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OrderAddress.secondName</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payPalEcGetDetailsService.payerLastname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OrderAddress.lastName</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payPalEcGetDetailsService.payerPhone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OrderAddress.phone</w:t>
            </w:r>
            <w:proofErr w:type="spellEnd"/>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payPalEcGetDetailsService.street1</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OrderAddress.address1</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payPalEcGetDetailsService.street2</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OrderAddress.address2</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payPalEcGetDetailsService.city</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OrderAddress.city</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payPalEcGetDetailsService.postalCode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OrderAddress.postalCode</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payPalEcGetDetailsService.countryCode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OrderAddress.countryCode</w:t>
            </w:r>
            <w:proofErr w:type="spellEnd"/>
          </w:p>
        </w:tc>
      </w:tr>
      <w:tr w:rsidR="00F27BC0" w:rsidRPr="00F27BC0" w:rsidTr="00D02476">
        <w:trPr>
          <w:trHeight w:val="315"/>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payPalEcGetDetailsService.state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OrderAddress.state</w:t>
            </w:r>
            <w:proofErr w:type="spellEnd"/>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payPalEcOrderSetupService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PaymentInstrument.paymentTransaction.custom.orderSetupRequestId</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requestToken</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payPalEcOrderSetupService.transactionId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payPalEcOrderSetupService.paypalPaymentStatus</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PaymentInstrument.paymentTransaction.custom.paypalOrderSetupPaymentStatus</w:t>
            </w:r>
          </w:p>
        </w:tc>
      </w:tr>
      <w:tr w:rsidR="00F27BC0" w:rsidRPr="00F27BC0" w:rsidTr="00D02476">
        <w:trPr>
          <w:trHeight w:val="9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payPalEcOrderSetupService.paypalTransactiontype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PaymentInstrument.paymentTransaction.custom.paypalOrderSetupTransactionType</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payPalEcOrderSetupService.correlationID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PaymentInstrument.paymentTransaction.custom.paypalOrderSetupCorrelationID</w:t>
            </w:r>
          </w:p>
        </w:tc>
      </w:tr>
      <w:tr w:rsidR="00F27BC0" w:rsidRPr="00F27BC0" w:rsidTr="00D02476">
        <w:trPr>
          <w:trHeight w:val="615"/>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payPalEcOrderSetupService.paypalPendingReason</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PaymentInstrument.paymentTransaction.custom.paypalOrderSetupPendingReason</w:t>
            </w:r>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payPalAuthorizationService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PaymentInstrument.paymentTransaction.custom.requestId</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requestToken</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PaymentInstrument.paymentTransaction.custom.requestToken</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PaymentInstrument.paymentTransaction.custom.approvalStatus</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payPalAuthorizationService.transactionId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PaymentInstrument.paymentTransaction.custom.paypalAuthTransactionID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payPalAuthorizationService.amount</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PaymentInstrument.paymentTransaction.custom.authAmount</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payPalAuthorizationService.paypalAmount</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PaymentInstrument.paymentTransaction.custom.paypalAuthorizedAmount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payPalAuthorizationService.protectionEligibility</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PaymentInstrument.paymentTransaction.custom.paypalProtectionEligibility</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payPalAuthorizationService.protectionEligibilityType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PaymentInstrument.paymentTransaction.custom.paypalProtectionEligibilityType</w:t>
            </w:r>
          </w:p>
        </w:tc>
      </w:tr>
      <w:tr w:rsidR="00F27BC0" w:rsidRPr="00F27BC0" w:rsidTr="00D02476">
        <w:trPr>
          <w:trHeight w:val="615"/>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payPalAuthorizationService.correlationID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PaymentInstrument.paymentTransaction.custom.paypalCorrelationId</w:t>
            </w:r>
            <w:proofErr w:type="spellEnd"/>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payPalCaptureService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payPalCaptureService.paypalPaymentStatus</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PaymentInstrument.paymentTransaction.custom.paypalPaymentStatus</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payPalCaptureService.parentTransactionId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PaymentInstrument.paymentTransaction.custom.paypalParentTransactionId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payPalCaptureService.authorizationId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PaymentInstrument.paymentTransaction.custom.paypalAutorizationId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payPalCaptureService.paypalReceiptId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PaymentInstrument.paymentTransaction.custom.paypalReceiptId</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payPalCaptureService.transactionId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requestToken</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payPalCaptureService.paypalFeeAmount</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PaymentInstrument.paymentTransaction.custom.paypalCaptureFeeAmount</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payPalCaptureService.correlationID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PaymentInstrument.paymentTransaction.custom.paypalCaptureCorrelationID</w:t>
            </w:r>
          </w:p>
        </w:tc>
      </w:tr>
    </w:tbl>
    <w:p w:rsidR="005F2388" w:rsidRPr="005F2388" w:rsidRDefault="005F2388" w:rsidP="00EA699F">
      <w:pPr>
        <w:pStyle w:val="BodyText"/>
      </w:pPr>
    </w:p>
    <w:p w:rsidR="003D49FF" w:rsidRDefault="003D49FF" w:rsidP="003D49FF">
      <w:pPr>
        <w:pStyle w:val="Heading2"/>
      </w:pPr>
      <w:bookmarkStart w:id="56" w:name="_Toc368651140"/>
      <w:bookmarkStart w:id="57" w:name="_Toc416902377"/>
      <w:r>
        <w:t>Limitations, Constraints</w:t>
      </w:r>
      <w:bookmarkEnd w:id="56"/>
      <w:bookmarkEnd w:id="57"/>
    </w:p>
    <w:p w:rsidR="003D49FF" w:rsidRDefault="003D49FF" w:rsidP="003D49FF">
      <w:r>
        <w:t>Not currently implemented:</w:t>
      </w:r>
    </w:p>
    <w:p w:rsidR="003D49FF" w:rsidRDefault="003D49FF" w:rsidP="00B6458B">
      <w:pPr>
        <w:pStyle w:val="Listenabsatz"/>
        <w:numPr>
          <w:ilvl w:val="0"/>
          <w:numId w:val="25"/>
        </w:numPr>
      </w:pPr>
      <w:r>
        <w:t>Multiple shipments.  Tax rates are only calculated for a single shipment per order.  To implement tax service calculation for multiple shipments, a separate web service call must be made for each distinct “ship to” location.</w:t>
      </w:r>
    </w:p>
    <w:p w:rsidR="003D49FF" w:rsidRDefault="003D49FF" w:rsidP="003D49FF">
      <w:pPr>
        <w:pStyle w:val="Listenabsatz"/>
        <w:ind w:left="360"/>
      </w:pPr>
    </w:p>
    <w:p w:rsidR="003D49FF" w:rsidRDefault="003D49FF" w:rsidP="00B6458B">
      <w:pPr>
        <w:pStyle w:val="Listenabsatz"/>
        <w:numPr>
          <w:ilvl w:val="0"/>
          <w:numId w:val="25"/>
        </w:numPr>
      </w:pPr>
      <w:r>
        <w:t xml:space="preserve">Custom User Interface components to correct address validation (DAV/AVS) errors and/or omissions or to confirm “standardized” address format corrections.  All pertinent data is collected, but because each </w:t>
      </w:r>
      <w:r>
        <w:lastRenderedPageBreak/>
        <w:t>merchant will have customized specifications how to deal with such information (or use other 3</w:t>
      </w:r>
      <w:r>
        <w:rPr>
          <w:vertAlign w:val="superscript"/>
        </w:rPr>
        <w:t>rd</w:t>
      </w:r>
      <w:r>
        <w:t xml:space="preserve"> party solutions to play the same role)</w:t>
      </w:r>
      <w:proofErr w:type="gramStart"/>
      <w:r>
        <w:t>,</w:t>
      </w:r>
      <w:proofErr w:type="gramEnd"/>
      <w:r>
        <w:t xml:space="preserve"> no default user interface is provided.</w:t>
      </w:r>
    </w:p>
    <w:p w:rsidR="00F96C4B" w:rsidRDefault="00272190" w:rsidP="000A74EF">
      <w:pPr>
        <w:pStyle w:val="Listenabsatz"/>
        <w:numPr>
          <w:ilvl w:val="0"/>
          <w:numId w:val="25"/>
        </w:numPr>
      </w:pPr>
      <w:r w:rsidRPr="00EF13B0">
        <w:t xml:space="preserve">Custom user interface for view, update and delete subscription. All functionalities are created and working in </w:t>
      </w:r>
      <w:r w:rsidR="00F96C4B" w:rsidRPr="00EF13B0">
        <w:t>stand</w:t>
      </w:r>
      <w:r w:rsidR="00F96C4B">
        <w:t>-</w:t>
      </w:r>
      <w:r w:rsidR="00F96C4B" w:rsidRPr="00EF13B0">
        <w:t>alone</w:t>
      </w:r>
      <w:r w:rsidRPr="00EF13B0">
        <w:t xml:space="preserve"> mode in </w:t>
      </w:r>
      <w:r w:rsidRPr="00F96C4B">
        <w:rPr>
          <w:b/>
        </w:rPr>
        <w:t>Cybersource_Subscription.xml</w:t>
      </w:r>
      <w:r w:rsidRPr="00EF13B0">
        <w:t xml:space="preserve"> pipeline. They have to customized and integrated as </w:t>
      </w:r>
      <w:r w:rsidR="00F50DED" w:rsidRPr="00EF13B0">
        <w:t>per the merchant specific needs.</w:t>
      </w:r>
    </w:p>
    <w:p w:rsidR="000A74EF" w:rsidRDefault="000A74EF" w:rsidP="000A74EF">
      <w:pPr>
        <w:pStyle w:val="Listenabsatz"/>
        <w:ind w:left="360"/>
      </w:pPr>
    </w:p>
    <w:p w:rsidR="009133FB" w:rsidRDefault="00F96C4B" w:rsidP="009133FB">
      <w:pPr>
        <w:pStyle w:val="Listenabsatz"/>
        <w:numPr>
          <w:ilvl w:val="0"/>
          <w:numId w:val="25"/>
        </w:numPr>
      </w:pPr>
      <w:r w:rsidRPr="00EF13B0">
        <w:t xml:space="preserve">Custom user interface for </w:t>
      </w:r>
      <w:r>
        <w:t>Full Authorization Reversal</w:t>
      </w:r>
      <w:r w:rsidRPr="00EF13B0">
        <w:t xml:space="preserve">. </w:t>
      </w:r>
      <w:r>
        <w:t xml:space="preserve">Full Authorization reversal is </w:t>
      </w:r>
      <w:r w:rsidRPr="00EF13B0">
        <w:t>created and working in stand</w:t>
      </w:r>
      <w:r>
        <w:t>-</w:t>
      </w:r>
      <w:r w:rsidRPr="00EF13B0">
        <w:t xml:space="preserve">alone mode in </w:t>
      </w:r>
      <w:r w:rsidRPr="00D31F23">
        <w:rPr>
          <w:b/>
        </w:rPr>
        <w:t>Cybersource_Services.xml</w:t>
      </w:r>
      <w:r w:rsidRPr="00EF13B0">
        <w:t xml:space="preserve"> pipeline. </w:t>
      </w:r>
      <w:r>
        <w:t xml:space="preserve">It </w:t>
      </w:r>
      <w:r w:rsidR="000A74EF" w:rsidRPr="00EF13B0">
        <w:t>has</w:t>
      </w:r>
      <w:r w:rsidRPr="00EF13B0">
        <w:t xml:space="preserve"> to customized and integrated as per the merchant specific needs.</w:t>
      </w:r>
    </w:p>
    <w:p w:rsidR="0029134C" w:rsidRDefault="0029134C" w:rsidP="0029134C">
      <w:pPr>
        <w:pStyle w:val="Listenabsatz"/>
        <w:ind w:left="0"/>
      </w:pPr>
    </w:p>
    <w:p w:rsidR="0029134C" w:rsidRDefault="0029134C" w:rsidP="0029134C">
      <w:pPr>
        <w:pStyle w:val="Listenabsatz"/>
        <w:ind w:left="0"/>
      </w:pPr>
      <w:r>
        <w:t>Currently implemented with limitations and constraints:</w:t>
      </w:r>
    </w:p>
    <w:p w:rsidR="0029134C" w:rsidRDefault="0029134C" w:rsidP="0029134C">
      <w:pPr>
        <w:pStyle w:val="Listenabsatz"/>
        <w:ind w:left="0"/>
      </w:pPr>
    </w:p>
    <w:p w:rsidR="009133FB" w:rsidRDefault="009133FB" w:rsidP="009133FB">
      <w:pPr>
        <w:pStyle w:val="Listenabsatz"/>
        <w:numPr>
          <w:ilvl w:val="0"/>
          <w:numId w:val="25"/>
        </w:numPr>
      </w:pPr>
      <w:r>
        <w:t xml:space="preserve">Testing of Alipay is possible only with Test data provided by CyberSource such as Reconciliation ID that </w:t>
      </w:r>
      <w:r w:rsidR="0021478C">
        <w:t>is getting passed</w:t>
      </w:r>
      <w:r>
        <w:t xml:space="preserve"> to Alipay Initiate Service to get the response back. We don’t have Alipay simulator and access to Alipay live environment.</w:t>
      </w:r>
    </w:p>
    <w:p w:rsidR="0021478C" w:rsidRDefault="0021478C" w:rsidP="0021478C">
      <w:pPr>
        <w:pStyle w:val="Listenabsatz"/>
        <w:ind w:left="0"/>
      </w:pPr>
      <w:r>
        <w:t xml:space="preserve"> </w:t>
      </w:r>
    </w:p>
    <w:p w:rsidR="0021478C" w:rsidRDefault="0021478C" w:rsidP="0021478C">
      <w:pPr>
        <w:pStyle w:val="Listenabsatz"/>
        <w:numPr>
          <w:ilvl w:val="0"/>
          <w:numId w:val="25"/>
        </w:numPr>
      </w:pPr>
      <w:r>
        <w:t>CNY is the only hardcoded currency value that has been used for Alipay Domestic requests.</w:t>
      </w:r>
    </w:p>
    <w:p w:rsidR="0021478C" w:rsidRDefault="0021478C" w:rsidP="0021478C">
      <w:pPr>
        <w:pStyle w:val="Listenabsatz"/>
        <w:ind w:left="0"/>
      </w:pPr>
    </w:p>
    <w:p w:rsidR="0021478C" w:rsidRDefault="0021478C" w:rsidP="0021478C">
      <w:pPr>
        <w:pStyle w:val="Listenabsatz"/>
        <w:numPr>
          <w:ilvl w:val="0"/>
          <w:numId w:val="25"/>
        </w:numPr>
      </w:pPr>
      <w:r>
        <w:t xml:space="preserve">Incase user has enabled Decision Manager from CyberSource console, its mandatory to enable Decision Manager from Business Manager Site Preference path: Site -&gt; </w:t>
      </w:r>
      <w:r w:rsidR="000C547B">
        <w:t>Site Preferences -&gt; Custom Preferences -&gt; Cybersource_paypal -&gt; check/uncheck as per decision manager enabled/disabled in CyberSource console.</w:t>
      </w:r>
    </w:p>
    <w:p w:rsidR="000C547B" w:rsidRDefault="000C547B" w:rsidP="000C547B">
      <w:pPr>
        <w:pStyle w:val="Listenabsatz"/>
        <w:ind w:left="0"/>
      </w:pPr>
    </w:p>
    <w:p w:rsidR="001950B6" w:rsidRDefault="000C547B" w:rsidP="001950B6">
      <w:pPr>
        <w:pStyle w:val="Listenabsatz"/>
        <w:numPr>
          <w:ilvl w:val="0"/>
          <w:numId w:val="25"/>
        </w:numPr>
      </w:pPr>
      <w:r>
        <w:t xml:space="preserve">Order should remain in same state if user closes the browser while transaction is in progress. For example: For Alipay, if user closes the browser while coming back from simulator and before coming to </w:t>
      </w:r>
      <w:r w:rsidR="001950B6">
        <w:t xml:space="preserve">order confirmation page, order will remain in created state. Similar is the case with </w:t>
      </w:r>
      <w:r w:rsidR="007A73A8">
        <w:t>PayPal</w:t>
      </w:r>
      <w:r w:rsidR="001950B6">
        <w:t xml:space="preserve"> and rest of the payment methods.</w:t>
      </w:r>
    </w:p>
    <w:p w:rsidR="001950B6" w:rsidRDefault="001950B6" w:rsidP="000C547B">
      <w:pPr>
        <w:pStyle w:val="Listenabsatz"/>
        <w:ind w:left="360"/>
      </w:pPr>
    </w:p>
    <w:p w:rsidR="000C547B" w:rsidRDefault="001950B6" w:rsidP="001950B6">
      <w:pPr>
        <w:pStyle w:val="Listenabsatz"/>
        <w:numPr>
          <w:ilvl w:val="0"/>
          <w:numId w:val="25"/>
        </w:numPr>
      </w:pPr>
      <w:r>
        <w:t xml:space="preserve">In case of </w:t>
      </w:r>
      <w:r w:rsidR="007A73A8">
        <w:t>PayPal</w:t>
      </w:r>
      <w:r>
        <w:t xml:space="preserve"> Express checkout, site specific default shipment method would be passed while placing an order. For example if Ground is the shipment method default selected in Business Manager for a particular site, then for </w:t>
      </w:r>
      <w:r w:rsidR="007A73A8">
        <w:t>PayPal</w:t>
      </w:r>
      <w:r>
        <w:t xml:space="preserve"> express checkout Ground method would be passed by default as Shipment method.</w:t>
      </w:r>
    </w:p>
    <w:p w:rsidR="001950B6" w:rsidRDefault="001950B6" w:rsidP="001950B6">
      <w:pPr>
        <w:pStyle w:val="Listenabsatz"/>
        <w:ind w:left="0"/>
      </w:pPr>
    </w:p>
    <w:p w:rsidR="00B75C73" w:rsidRDefault="00B75C73" w:rsidP="00B75C73">
      <w:pPr>
        <w:pStyle w:val="Listenabsatz"/>
        <w:numPr>
          <w:ilvl w:val="0"/>
          <w:numId w:val="25"/>
        </w:numPr>
      </w:pPr>
      <w:r>
        <w:t xml:space="preserve">Since Alipay and </w:t>
      </w:r>
      <w:r w:rsidR="007A73A8">
        <w:t>PayPal</w:t>
      </w:r>
      <w:r>
        <w:t xml:space="preserve"> are dealing with different order and payment status, merchant need to take care of different order messaging on order confirmation page after successful completion of order.</w:t>
      </w:r>
    </w:p>
    <w:p w:rsidR="00B75C73" w:rsidRDefault="00B75C73" w:rsidP="00B75C73">
      <w:pPr>
        <w:pStyle w:val="Listenabsatz"/>
        <w:ind w:left="0"/>
      </w:pPr>
    </w:p>
    <w:p w:rsidR="00B22869" w:rsidRDefault="00B22869" w:rsidP="00B75C73">
      <w:pPr>
        <w:pStyle w:val="Listenabsatz"/>
        <w:ind w:left="0"/>
      </w:pPr>
    </w:p>
    <w:p w:rsidR="003D49FF" w:rsidRDefault="003D49FF" w:rsidP="003D49FF">
      <w:pPr>
        <w:pStyle w:val="Heading2"/>
      </w:pPr>
      <w:bookmarkStart w:id="58" w:name="_Toc368651141"/>
      <w:bookmarkStart w:id="59" w:name="_Toc416902378"/>
      <w:r>
        <w:lastRenderedPageBreak/>
        <w:t>Compatibility</w:t>
      </w:r>
      <w:bookmarkEnd w:id="58"/>
      <w:bookmarkEnd w:id="59"/>
    </w:p>
    <w:p w:rsidR="003D49FF" w:rsidRDefault="003D49FF" w:rsidP="00EA699F">
      <w:pPr>
        <w:pStyle w:val="BodyText"/>
      </w:pPr>
      <w:r>
        <w:t xml:space="preserve">This cartridge is supported under Demandware API release 2.10.0 and onward. </w:t>
      </w:r>
    </w:p>
    <w:p w:rsidR="003D49FF" w:rsidRDefault="003D49FF" w:rsidP="003D49FF">
      <w:pPr>
        <w:pStyle w:val="Heading1"/>
        <w:framePr w:wrap="auto" w:vAnchor="margin" w:yAlign="inline"/>
      </w:pPr>
      <w:bookmarkStart w:id="60" w:name="_Toc368651142"/>
      <w:bookmarkStart w:id="61" w:name="_Toc416902379"/>
      <w:r>
        <w:t>Implementation Guide</w:t>
      </w:r>
      <w:bookmarkEnd w:id="60"/>
      <w:bookmarkEnd w:id="61"/>
    </w:p>
    <w:p w:rsidR="00B925AF" w:rsidRDefault="00B925AF" w:rsidP="002E5D86">
      <w:pPr>
        <w:pStyle w:val="Heading2"/>
        <w:numPr>
          <w:ilvl w:val="0"/>
          <w:numId w:val="31"/>
        </w:numPr>
        <w:pBdr>
          <w:top w:val="none" w:sz="0" w:space="0" w:color="auto"/>
        </w:pBdr>
        <w:spacing w:before="200" w:after="0" w:line="276" w:lineRule="auto"/>
        <w:ind w:right="0"/>
      </w:pPr>
      <w:bookmarkStart w:id="62" w:name="_Toc356416083"/>
      <w:bookmarkStart w:id="63" w:name="_Toc368651143"/>
      <w:bookmarkStart w:id="64" w:name="_Toc416902380"/>
      <w:r>
        <w:t>Before Integration</w:t>
      </w:r>
      <w:bookmarkEnd w:id="62"/>
      <w:bookmarkEnd w:id="63"/>
      <w:bookmarkEnd w:id="64"/>
    </w:p>
    <w:p w:rsidR="00B925AF" w:rsidRPr="00EA699F" w:rsidRDefault="00B925AF" w:rsidP="00EA699F">
      <w:pPr>
        <w:pStyle w:val="BodyText"/>
      </w:pPr>
      <w:r w:rsidRPr="00EA699F">
        <w:t xml:space="preserve">Before starting with integration process, merchant needs to identify which type of checkout flow is currently being deployed on the storefront. After the release of </w:t>
      </w:r>
      <w:proofErr w:type="spellStart"/>
      <w:r w:rsidRPr="00EA699F">
        <w:t>SiteGenesis</w:t>
      </w:r>
      <w:proofErr w:type="spellEnd"/>
      <w:r w:rsidRPr="00EA699F">
        <w:t xml:space="preserve"> 13.1, there are now two different types of Checkout flows possible in Demandware as explained below:</w:t>
      </w:r>
    </w:p>
    <w:p w:rsidR="00B925AF" w:rsidRPr="00EA699F" w:rsidRDefault="00B925AF" w:rsidP="002E5D86">
      <w:pPr>
        <w:pStyle w:val="ListParagraph"/>
        <w:numPr>
          <w:ilvl w:val="0"/>
          <w:numId w:val="32"/>
        </w:numPr>
        <w:rPr>
          <w:rFonts w:ascii="Times New Roman" w:hAnsi="Times New Roman" w:cs="Times New Roman"/>
        </w:rPr>
      </w:pPr>
      <w:r w:rsidRPr="00EA699F">
        <w:rPr>
          <w:bCs/>
          <w:color w:val="000000" w:themeColor="text1"/>
        </w:rPr>
        <w:t>One</w:t>
      </w:r>
      <w:r w:rsidRPr="00EA699F">
        <w:rPr>
          <w:rFonts w:ascii="Times New Roman" w:hAnsi="Times New Roman" w:cs="Times New Roman"/>
        </w:rPr>
        <w:t xml:space="preserve"> </w:t>
      </w:r>
      <w:r w:rsidRPr="00EA699F">
        <w:rPr>
          <w:bCs/>
          <w:color w:val="000000" w:themeColor="text1"/>
        </w:rPr>
        <w:t xml:space="preserve">Step Checkout (Up to </w:t>
      </w:r>
      <w:proofErr w:type="spellStart"/>
      <w:r w:rsidRPr="00EA699F">
        <w:rPr>
          <w:bCs/>
          <w:color w:val="000000" w:themeColor="text1"/>
        </w:rPr>
        <w:t>SiteGenesis</w:t>
      </w:r>
      <w:proofErr w:type="spellEnd"/>
      <w:r w:rsidRPr="00EA699F">
        <w:rPr>
          <w:bCs/>
          <w:color w:val="000000" w:themeColor="text1"/>
        </w:rPr>
        <w:t xml:space="preserve"> 12.6)</w:t>
      </w:r>
    </w:p>
    <w:p w:rsidR="00B925AF" w:rsidRPr="00EA699F" w:rsidRDefault="00B925AF" w:rsidP="00EA699F">
      <w:pPr>
        <w:pStyle w:val="BodyText"/>
      </w:pPr>
      <w:r w:rsidRPr="00EA699F">
        <w:t xml:space="preserve">Up to </w:t>
      </w:r>
      <w:proofErr w:type="spellStart"/>
      <w:r w:rsidRPr="00EA699F">
        <w:t>SiteGenesis</w:t>
      </w:r>
      <w:proofErr w:type="spellEnd"/>
      <w:r w:rsidRPr="00EA699F">
        <w:t xml:space="preserve"> 12.6, in the </w:t>
      </w:r>
      <w:proofErr w:type="spellStart"/>
      <w:r w:rsidRPr="00EA699F">
        <w:t>COPlaceOrder</w:t>
      </w:r>
      <w:proofErr w:type="spellEnd"/>
      <w:r w:rsidRPr="00EA699F">
        <w:t xml:space="preserve">-Start pipeline, the order object was created after successfully calling the </w:t>
      </w:r>
      <w:proofErr w:type="spellStart"/>
      <w:r w:rsidRPr="00EA699F">
        <w:t>COPlaceOrder-HandlePayments</w:t>
      </w:r>
      <w:proofErr w:type="spellEnd"/>
      <w:r w:rsidRPr="00EA699F">
        <w:t xml:space="preserve"> pipeline. This ensured that an Order object was created only after receiving successful Payment Authentication message from the Payment Processor. Refer to the screenshot below:</w:t>
      </w:r>
    </w:p>
    <w:p w:rsidR="00B925AF" w:rsidRPr="00EA699F" w:rsidRDefault="00B925AF" w:rsidP="00B925AF">
      <w:pPr>
        <w:pStyle w:val="ListParagraph"/>
      </w:pPr>
      <w:r w:rsidRPr="00EA699F">
        <w:rPr>
          <w:noProof/>
        </w:rPr>
        <w:drawing>
          <wp:inline distT="0" distB="0" distL="0" distR="0" wp14:anchorId="2881F9D3" wp14:editId="1D59D49E">
            <wp:extent cx="5883215" cy="2751826"/>
            <wp:effectExtent l="19050" t="1905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85137" cy="2752725"/>
                    </a:xfrm>
                    <a:prstGeom prst="rect">
                      <a:avLst/>
                    </a:prstGeom>
                    <a:noFill/>
                    <a:ln>
                      <a:solidFill>
                        <a:schemeClr val="accent1"/>
                      </a:solidFill>
                    </a:ln>
                  </pic:spPr>
                </pic:pic>
              </a:graphicData>
            </a:graphic>
          </wp:inline>
        </w:drawing>
      </w:r>
    </w:p>
    <w:p w:rsidR="00B925AF" w:rsidRPr="00EA699F" w:rsidRDefault="00B925AF" w:rsidP="00B925AF">
      <w:pPr>
        <w:pStyle w:val="ListParagraph"/>
      </w:pPr>
    </w:p>
    <w:p w:rsidR="00B925AF" w:rsidRPr="00EA699F" w:rsidRDefault="00B925AF" w:rsidP="00B925AF">
      <w:pPr>
        <w:pStyle w:val="ListParagraph"/>
      </w:pPr>
    </w:p>
    <w:p w:rsidR="00B925AF" w:rsidRPr="00EA699F" w:rsidRDefault="00B925AF" w:rsidP="00B925AF">
      <w:pPr>
        <w:pStyle w:val="ListParagraph"/>
      </w:pPr>
    </w:p>
    <w:p w:rsidR="00B925AF" w:rsidRPr="00EA699F" w:rsidRDefault="00B925AF" w:rsidP="00B925AF">
      <w:pPr>
        <w:pStyle w:val="ListParagraph"/>
      </w:pPr>
    </w:p>
    <w:p w:rsidR="00B925AF" w:rsidRPr="00EA699F" w:rsidRDefault="00B925AF" w:rsidP="00B925AF">
      <w:pPr>
        <w:pStyle w:val="ListParagraph"/>
      </w:pPr>
    </w:p>
    <w:p w:rsidR="001A14B0" w:rsidRPr="00EA699F" w:rsidRDefault="001A14B0" w:rsidP="00B925AF">
      <w:pPr>
        <w:pStyle w:val="ListParagraph"/>
      </w:pPr>
    </w:p>
    <w:p w:rsidR="001A14B0" w:rsidRPr="00EA699F" w:rsidRDefault="001A14B0" w:rsidP="00B925AF">
      <w:pPr>
        <w:pStyle w:val="ListParagraph"/>
      </w:pPr>
    </w:p>
    <w:p w:rsidR="001A14B0" w:rsidRPr="00EA699F" w:rsidRDefault="001A14B0" w:rsidP="00B925AF">
      <w:pPr>
        <w:pStyle w:val="ListParagraph"/>
      </w:pPr>
    </w:p>
    <w:p w:rsidR="001A14B0" w:rsidRPr="00EA699F" w:rsidRDefault="001A14B0" w:rsidP="00B925AF">
      <w:pPr>
        <w:pStyle w:val="ListParagraph"/>
      </w:pPr>
    </w:p>
    <w:p w:rsidR="00B925AF" w:rsidRPr="00EA699F" w:rsidRDefault="00B925AF" w:rsidP="002E5D86">
      <w:pPr>
        <w:pStyle w:val="ListParagraph"/>
        <w:numPr>
          <w:ilvl w:val="0"/>
          <w:numId w:val="32"/>
        </w:numPr>
        <w:rPr>
          <w:rFonts w:ascii="Times New Roman" w:hAnsi="Times New Roman" w:cs="Times New Roman"/>
        </w:rPr>
      </w:pPr>
      <w:r w:rsidRPr="00EA699F">
        <w:rPr>
          <w:bCs/>
          <w:color w:val="000000" w:themeColor="text1"/>
        </w:rPr>
        <w:t>Two</w:t>
      </w:r>
      <w:r w:rsidRPr="00EA699F">
        <w:rPr>
          <w:rFonts w:ascii="Times New Roman" w:hAnsi="Times New Roman" w:cs="Times New Roman"/>
        </w:rPr>
        <w:t xml:space="preserve"> </w:t>
      </w:r>
      <w:r w:rsidRPr="00EA699F">
        <w:rPr>
          <w:bCs/>
          <w:color w:val="000000" w:themeColor="text1"/>
        </w:rPr>
        <w:t>Step Checkout (</w:t>
      </w:r>
      <w:proofErr w:type="spellStart"/>
      <w:r w:rsidRPr="00EA699F">
        <w:rPr>
          <w:bCs/>
          <w:color w:val="000000" w:themeColor="text1"/>
        </w:rPr>
        <w:t>SiteGenesis</w:t>
      </w:r>
      <w:proofErr w:type="spellEnd"/>
      <w:r w:rsidRPr="00EA699F">
        <w:rPr>
          <w:bCs/>
          <w:color w:val="000000" w:themeColor="text1"/>
        </w:rPr>
        <w:t xml:space="preserve"> 13.1 onwards)</w:t>
      </w:r>
    </w:p>
    <w:p w:rsidR="00B925AF" w:rsidRPr="00EA699F" w:rsidRDefault="00B925AF" w:rsidP="00EA699F">
      <w:pPr>
        <w:pStyle w:val="BodyText"/>
      </w:pPr>
      <w:proofErr w:type="spellStart"/>
      <w:r w:rsidRPr="00EA699F">
        <w:t>SiteGenesis</w:t>
      </w:r>
      <w:proofErr w:type="spellEnd"/>
      <w:r w:rsidRPr="00EA699F">
        <w:t xml:space="preserve"> 13.1 release onwards, in the </w:t>
      </w:r>
      <w:proofErr w:type="spellStart"/>
      <w:r w:rsidRPr="00EA699F">
        <w:t>COPlaceOrder</w:t>
      </w:r>
      <w:proofErr w:type="spellEnd"/>
      <w:r w:rsidRPr="00EA699F">
        <w:t xml:space="preserve">-Start pipeline, the Order object is created before calling the </w:t>
      </w:r>
      <w:proofErr w:type="spellStart"/>
      <w:r w:rsidRPr="00EA699F">
        <w:t>COPlaceOrder-HandlePayments</w:t>
      </w:r>
      <w:proofErr w:type="spellEnd"/>
      <w:r w:rsidRPr="00EA699F">
        <w:t xml:space="preserve"> pipeline. This allowed the merchants to create an Order in Business Manager with fail status, even in case of a failed Payment Authorization. Refer to the screenshot below:</w:t>
      </w:r>
    </w:p>
    <w:p w:rsidR="00B925AF" w:rsidRPr="00EA699F" w:rsidRDefault="00B925AF" w:rsidP="00451AA0">
      <w:pPr>
        <w:pStyle w:val="ListParagraph"/>
        <w:rPr>
          <w:rFonts w:ascii="Times New Roman" w:hAnsi="Times New Roman" w:cs="Times New Roman"/>
        </w:rPr>
      </w:pPr>
      <w:r w:rsidRPr="00EA699F">
        <w:rPr>
          <w:rFonts w:ascii="Times New Roman" w:hAnsi="Times New Roman" w:cs="Times New Roman"/>
          <w:noProof/>
        </w:rPr>
        <w:drawing>
          <wp:inline distT="0" distB="0" distL="0" distR="0" wp14:anchorId="0A5B4BBF" wp14:editId="6B75960E">
            <wp:extent cx="5900468" cy="3778370"/>
            <wp:effectExtent l="19050" t="1905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96064" cy="3775550"/>
                    </a:xfrm>
                    <a:prstGeom prst="rect">
                      <a:avLst/>
                    </a:prstGeom>
                    <a:noFill/>
                    <a:ln>
                      <a:solidFill>
                        <a:schemeClr val="accent1"/>
                      </a:solidFill>
                    </a:ln>
                  </pic:spPr>
                </pic:pic>
              </a:graphicData>
            </a:graphic>
          </wp:inline>
        </w:drawing>
      </w:r>
    </w:p>
    <w:p w:rsidR="00B925AF" w:rsidRPr="00EA699F" w:rsidRDefault="00B925AF" w:rsidP="00EA699F">
      <w:pPr>
        <w:pStyle w:val="BodyText"/>
      </w:pPr>
    </w:p>
    <w:p w:rsidR="00451AA0" w:rsidRDefault="00451AA0" w:rsidP="00EA699F">
      <w:pPr>
        <w:pStyle w:val="BodyText"/>
      </w:pPr>
    </w:p>
    <w:p w:rsidR="003D49FF" w:rsidRDefault="003D49FF" w:rsidP="00B925AF">
      <w:pPr>
        <w:pStyle w:val="Heading2"/>
        <w:spacing w:before="0" w:after="0"/>
      </w:pPr>
      <w:bookmarkStart w:id="65" w:name="_Toc368651144"/>
      <w:bookmarkStart w:id="66" w:name="_Toc416902381"/>
      <w:r>
        <w:lastRenderedPageBreak/>
        <w:t>Custom Code</w:t>
      </w:r>
      <w:bookmarkEnd w:id="65"/>
      <w:bookmarkEnd w:id="66"/>
    </w:p>
    <w:p w:rsidR="003D49FF" w:rsidRDefault="00A019D2" w:rsidP="00B925AF">
      <w:pPr>
        <w:pStyle w:val="Heading3"/>
        <w:spacing w:before="0" w:after="0"/>
      </w:pPr>
      <w:bookmarkStart w:id="67" w:name="_Toc368651145"/>
      <w:bookmarkStart w:id="68" w:name="_Toc416902382"/>
      <w:r>
        <w:t>Credit Card Auth</w:t>
      </w:r>
      <w:bookmarkEnd w:id="67"/>
      <w:bookmarkEnd w:id="68"/>
    </w:p>
    <w:p w:rsidR="00351A6E" w:rsidRPr="00EA699F" w:rsidRDefault="003D49FF" w:rsidP="00EA699F">
      <w:pPr>
        <w:pStyle w:val="BodyText"/>
      </w:pPr>
      <w:r w:rsidRPr="00EA699F">
        <w:t xml:space="preserve">Update </w:t>
      </w:r>
      <w:r w:rsidR="00425BA4" w:rsidRPr="00EA699F">
        <w:t>CYBERSOURCE_CREDIT</w:t>
      </w:r>
      <w:r w:rsidRPr="00EA699F">
        <w:t>-</w:t>
      </w:r>
      <w:r w:rsidR="00351A6E" w:rsidRPr="00EA699F">
        <w:t xml:space="preserve">Authorize pipeline to call </w:t>
      </w:r>
      <w:proofErr w:type="spellStart"/>
      <w:r w:rsidR="00351A6E" w:rsidRPr="00EA699F">
        <w:t>Cybercource-AuthorizeCreditCard</w:t>
      </w:r>
      <w:proofErr w:type="spellEnd"/>
      <w:r w:rsidR="00351A6E" w:rsidRPr="00EA699F">
        <w:t xml:space="preserve"> pipeline. </w:t>
      </w:r>
    </w:p>
    <w:p w:rsidR="00FE6225" w:rsidRPr="00EA699F" w:rsidRDefault="00E909DB" w:rsidP="00EA699F">
      <w:pPr>
        <w:pStyle w:val="BodyText"/>
      </w:pPr>
      <w:r w:rsidRPr="00EA699F">
        <w:t>NOTE: Refer to the screen below for changes:</w:t>
      </w:r>
    </w:p>
    <w:p w:rsidR="00623669" w:rsidRPr="00EA699F" w:rsidRDefault="00623669" w:rsidP="00EA699F">
      <w:pPr>
        <w:pStyle w:val="BodyText"/>
      </w:pPr>
      <w:r w:rsidRPr="00EA699F">
        <w:t xml:space="preserve">The following screen is based on </w:t>
      </w:r>
      <w:r w:rsidRPr="00EA699F">
        <w:rPr>
          <w:rFonts w:ascii="Times New Roman" w:hAnsi="Times New Roman" w:cs="Times New Roman"/>
        </w:rPr>
        <w:t xml:space="preserve">Up to </w:t>
      </w:r>
      <w:proofErr w:type="spellStart"/>
      <w:r w:rsidRPr="00EA699F">
        <w:rPr>
          <w:rFonts w:ascii="Times New Roman" w:hAnsi="Times New Roman" w:cs="Times New Roman"/>
        </w:rPr>
        <w:t>SiteGenesis</w:t>
      </w:r>
      <w:proofErr w:type="spellEnd"/>
      <w:r w:rsidRPr="00EA699F">
        <w:rPr>
          <w:rFonts w:ascii="Times New Roman" w:hAnsi="Times New Roman" w:cs="Times New Roman"/>
        </w:rPr>
        <w:t xml:space="preserve"> 12.6</w:t>
      </w:r>
    </w:p>
    <w:p w:rsidR="00351A6E" w:rsidRPr="00EA699F" w:rsidRDefault="00351A6E" w:rsidP="00EA699F">
      <w:pPr>
        <w:pStyle w:val="BodyText"/>
      </w:pPr>
      <w:r w:rsidRPr="00EA699F">
        <w:rPr>
          <w:noProof/>
        </w:rPr>
        <w:drawing>
          <wp:inline distT="0" distB="0" distL="0" distR="0" wp14:anchorId="4294DA0E" wp14:editId="637E296B">
            <wp:extent cx="5819775" cy="3209925"/>
            <wp:effectExtent l="19050" t="1905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22078" cy="3211195"/>
                    </a:xfrm>
                    <a:prstGeom prst="rect">
                      <a:avLst/>
                    </a:prstGeom>
                    <a:noFill/>
                    <a:ln>
                      <a:solidFill>
                        <a:schemeClr val="accent1"/>
                      </a:solidFill>
                    </a:ln>
                  </pic:spPr>
                </pic:pic>
              </a:graphicData>
            </a:graphic>
          </wp:inline>
        </w:drawing>
      </w:r>
    </w:p>
    <w:p w:rsidR="00041DEA" w:rsidRPr="00EA699F" w:rsidRDefault="00041DEA" w:rsidP="00EA699F">
      <w:pPr>
        <w:pStyle w:val="BodyText"/>
      </w:pPr>
    </w:p>
    <w:p w:rsidR="00041DEA" w:rsidRPr="00EA699F" w:rsidRDefault="00041DEA" w:rsidP="00EA699F">
      <w:pPr>
        <w:pStyle w:val="BodyText"/>
      </w:pPr>
    </w:p>
    <w:p w:rsidR="00041DEA" w:rsidRPr="00EA699F" w:rsidRDefault="00041DEA" w:rsidP="00EA699F">
      <w:pPr>
        <w:pStyle w:val="BodyText"/>
      </w:pPr>
    </w:p>
    <w:p w:rsidR="00FE6225" w:rsidRPr="00EA699F" w:rsidRDefault="00FE6225" w:rsidP="00EA699F">
      <w:pPr>
        <w:pStyle w:val="BodyText"/>
      </w:pPr>
    </w:p>
    <w:p w:rsidR="00FE6225" w:rsidRPr="00EA699F" w:rsidRDefault="00FE6225" w:rsidP="00EA699F">
      <w:pPr>
        <w:pStyle w:val="BodyText"/>
      </w:pPr>
    </w:p>
    <w:p w:rsidR="00FE6225" w:rsidRPr="00EA699F" w:rsidRDefault="00FE6225" w:rsidP="00EA699F">
      <w:pPr>
        <w:pStyle w:val="BodyText"/>
      </w:pPr>
    </w:p>
    <w:p w:rsidR="007D086A" w:rsidRPr="00EA699F" w:rsidRDefault="007D086A" w:rsidP="00EA699F">
      <w:pPr>
        <w:pStyle w:val="BodyText"/>
      </w:pPr>
    </w:p>
    <w:p w:rsidR="00B22869" w:rsidRPr="00EA699F" w:rsidRDefault="00B22869" w:rsidP="00EA699F">
      <w:pPr>
        <w:pStyle w:val="BodyText"/>
      </w:pPr>
    </w:p>
    <w:p w:rsidR="00041DEA" w:rsidRPr="00EA699F" w:rsidRDefault="00623669" w:rsidP="00EA699F">
      <w:pPr>
        <w:pStyle w:val="BodyText"/>
      </w:pPr>
      <w:r w:rsidRPr="00EA699F">
        <w:lastRenderedPageBreak/>
        <w:t xml:space="preserve">The following screen is based on </w:t>
      </w:r>
      <w:proofErr w:type="spellStart"/>
      <w:r w:rsidRPr="00EA699F">
        <w:rPr>
          <w:rFonts w:ascii="Times New Roman" w:hAnsi="Times New Roman" w:cs="Times New Roman"/>
        </w:rPr>
        <w:t>SiteGenesis</w:t>
      </w:r>
      <w:proofErr w:type="spellEnd"/>
      <w:r w:rsidRPr="00EA699F">
        <w:rPr>
          <w:rFonts w:ascii="Times New Roman" w:hAnsi="Times New Roman" w:cs="Times New Roman"/>
        </w:rPr>
        <w:t xml:space="preserve"> 13.1</w:t>
      </w:r>
    </w:p>
    <w:p w:rsidR="00041DEA" w:rsidRPr="00EA699F" w:rsidRDefault="00623669" w:rsidP="00EA699F">
      <w:pPr>
        <w:pStyle w:val="BodyText"/>
      </w:pPr>
      <w:r w:rsidRPr="00EA699F">
        <w:rPr>
          <w:noProof/>
        </w:rPr>
        <w:drawing>
          <wp:inline distT="0" distB="0" distL="0" distR="0" wp14:anchorId="08E6923D" wp14:editId="1084EDDA">
            <wp:extent cx="5800725" cy="3295650"/>
            <wp:effectExtent l="19050" t="1905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00725" cy="3295650"/>
                    </a:xfrm>
                    <a:prstGeom prst="rect">
                      <a:avLst/>
                    </a:prstGeom>
                    <a:noFill/>
                    <a:ln>
                      <a:solidFill>
                        <a:schemeClr val="accent1"/>
                      </a:solidFill>
                    </a:ln>
                  </pic:spPr>
                </pic:pic>
              </a:graphicData>
            </a:graphic>
          </wp:inline>
        </w:drawing>
      </w:r>
    </w:p>
    <w:p w:rsidR="00F5128F" w:rsidRPr="00EA699F" w:rsidRDefault="00F5128F" w:rsidP="00EA699F">
      <w:pPr>
        <w:pStyle w:val="BodyText"/>
      </w:pPr>
      <w:r w:rsidRPr="00EA699F">
        <w:t xml:space="preserve">Update </w:t>
      </w:r>
      <w:proofErr w:type="spellStart"/>
      <w:r w:rsidRPr="00EA699F">
        <w:t>COPlaceOrder</w:t>
      </w:r>
      <w:proofErr w:type="spellEnd"/>
      <w:r w:rsidRPr="00EA699F">
        <w:t xml:space="preserve">-CreateOrder Pipeline to include an assign node just after the createorder2 pipelet. </w:t>
      </w:r>
      <w:r w:rsidR="003952C6" w:rsidRPr="00EA699F">
        <w:t>Refer to the screenshot below for more details:</w:t>
      </w:r>
    </w:p>
    <w:p w:rsidR="007C5ADD" w:rsidRPr="00EA699F" w:rsidRDefault="007C5ADD" w:rsidP="007C5ADD">
      <w:pPr>
        <w:jc w:val="both"/>
        <w:rPr>
          <w:rFonts w:ascii="Times New Roman" w:hAnsi="Times New Roman" w:cs="Times New Roman"/>
          <w:color w:val="FF0000"/>
        </w:rPr>
      </w:pPr>
      <w:r w:rsidRPr="00EA699F">
        <w:rPr>
          <w:rFonts w:cs="Times New Roman"/>
          <w:color w:val="FF0000"/>
          <w:u w:val="single"/>
        </w:rPr>
        <w:t>Note</w:t>
      </w:r>
      <w:r w:rsidRPr="00EA699F">
        <w:rPr>
          <w:rFonts w:ascii="Times New Roman" w:hAnsi="Times New Roman" w:cs="Times New Roman"/>
          <w:color w:val="FF0000"/>
          <w:u w:val="single"/>
        </w:rPr>
        <w:t>:</w:t>
      </w:r>
      <w:r w:rsidRPr="00EA699F">
        <w:rPr>
          <w:rFonts w:ascii="Times New Roman" w:hAnsi="Times New Roman" w:cs="Times New Roman"/>
          <w:color w:val="FF0000"/>
        </w:rPr>
        <w:t xml:space="preserve"> </w:t>
      </w:r>
      <w:r w:rsidRPr="00EA699F">
        <w:rPr>
          <w:rFonts w:cs="Times New Roman"/>
          <w:color w:val="FF0000"/>
        </w:rPr>
        <w:t>This change is required only for Merchants using the Two Step Checkout Flow.</w:t>
      </w:r>
    </w:p>
    <w:p w:rsidR="003952C6" w:rsidRPr="00EA699F" w:rsidRDefault="003952C6" w:rsidP="00065079">
      <w:pPr>
        <w:ind w:left="720"/>
      </w:pPr>
      <w:r w:rsidRPr="00EA699F">
        <w:rPr>
          <w:noProof/>
        </w:rPr>
        <w:lastRenderedPageBreak/>
        <w:drawing>
          <wp:inline distT="0" distB="0" distL="0" distR="0" wp14:anchorId="16FB26A9" wp14:editId="3C06DA57">
            <wp:extent cx="5829300" cy="3018298"/>
            <wp:effectExtent l="19050" t="1905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827659" cy="3017448"/>
                    </a:xfrm>
                    <a:prstGeom prst="rect">
                      <a:avLst/>
                    </a:prstGeom>
                    <a:noFill/>
                    <a:ln w="9525">
                      <a:solidFill>
                        <a:schemeClr val="accent1"/>
                      </a:solidFill>
                      <a:miter lim="800000"/>
                      <a:headEnd/>
                      <a:tailEnd/>
                    </a:ln>
                  </pic:spPr>
                </pic:pic>
              </a:graphicData>
            </a:graphic>
          </wp:inline>
        </w:drawing>
      </w:r>
    </w:p>
    <w:p w:rsidR="003952C6" w:rsidRPr="00EA699F" w:rsidRDefault="003952C6" w:rsidP="00EA699F">
      <w:pPr>
        <w:pStyle w:val="BodyText"/>
      </w:pPr>
      <w:r w:rsidRPr="00EA699F">
        <w:rPr>
          <w:noProof/>
        </w:rPr>
        <w:drawing>
          <wp:inline distT="0" distB="0" distL="0" distR="0" wp14:anchorId="6DF3173E" wp14:editId="21CF84FC">
            <wp:extent cx="5829300" cy="3723267"/>
            <wp:effectExtent l="19050" t="1905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831722" cy="3724814"/>
                    </a:xfrm>
                    <a:prstGeom prst="rect">
                      <a:avLst/>
                    </a:prstGeom>
                    <a:noFill/>
                    <a:ln w="9525">
                      <a:solidFill>
                        <a:schemeClr val="accent1"/>
                      </a:solidFill>
                      <a:miter lim="800000"/>
                      <a:headEnd/>
                      <a:tailEnd/>
                    </a:ln>
                  </pic:spPr>
                </pic:pic>
              </a:graphicData>
            </a:graphic>
          </wp:inline>
        </w:drawing>
      </w:r>
    </w:p>
    <w:p w:rsidR="00271B64" w:rsidRPr="00EA699F" w:rsidRDefault="00481ACA" w:rsidP="00EA699F">
      <w:pPr>
        <w:pStyle w:val="BodyText"/>
      </w:pPr>
      <w:r w:rsidRPr="00EA699F">
        <w:t xml:space="preserve">Note: Below mentioned change is required if merchant is using Paypal, Alipay payment methods along with Credit Card and BML Payment methods. </w:t>
      </w:r>
      <w:proofErr w:type="spellStart"/>
      <w:r w:rsidRPr="00EA699F">
        <w:t>COPlaceOrder</w:t>
      </w:r>
      <w:proofErr w:type="spellEnd"/>
      <w:r w:rsidRPr="00EA699F">
        <w:t xml:space="preserve">-CreateOrder node need to update as mentioned </w:t>
      </w:r>
      <w:r w:rsidRPr="00EA699F">
        <w:lastRenderedPageBreak/>
        <w:t>below.</w:t>
      </w:r>
    </w:p>
    <w:p w:rsidR="00481ACA" w:rsidRPr="00EA699F" w:rsidRDefault="00481ACA" w:rsidP="00EA699F">
      <w:pPr>
        <w:pStyle w:val="BodyText"/>
      </w:pPr>
      <w:r w:rsidRPr="00EA699F">
        <w:t xml:space="preserve">Put </w:t>
      </w:r>
    </w:p>
    <w:p w:rsidR="00481ACA" w:rsidRPr="00EA699F" w:rsidRDefault="00481ACA" w:rsidP="00EA699F">
      <w:pPr>
        <w:pStyle w:val="BodyText"/>
      </w:pPr>
      <w:proofErr w:type="gramStart"/>
      <w:r w:rsidRPr="00EA699F">
        <w:t>(!empty</w:t>
      </w:r>
      <w:proofErr w:type="gramEnd"/>
      <w:r w:rsidRPr="00EA699F">
        <w:t xml:space="preserve">(CurrentForms.billing.paymentMethods.selectedPaymentMethodID) &amp;&amp; (CurrentForms.billing.paymentMethods.selectedPaymentMethodID.value.equals('CREDIT_CARD')||CurrentForms.billing.paymentMethods.selectedPaymentMethodID.value.equals('BML'))) </w:t>
      </w:r>
    </w:p>
    <w:p w:rsidR="00481ACA" w:rsidRPr="00EA699F" w:rsidRDefault="00481ACA" w:rsidP="00EA699F">
      <w:pPr>
        <w:pStyle w:val="BodyText"/>
      </w:pPr>
      <w:proofErr w:type="gramStart"/>
      <w:r w:rsidRPr="00EA699F">
        <w:t>condition</w:t>
      </w:r>
      <w:proofErr w:type="gramEnd"/>
      <w:r w:rsidRPr="00EA699F">
        <w:t xml:space="preserve"> in the expression node to set the value of Order Into Basket Object for Credit Card and BML as payment methods.</w:t>
      </w:r>
    </w:p>
    <w:p w:rsidR="00481ACA" w:rsidRPr="00EA699F" w:rsidRDefault="00481ACA" w:rsidP="00EA699F">
      <w:pPr>
        <w:pStyle w:val="BodyText"/>
      </w:pPr>
      <w:r w:rsidRPr="00EA699F">
        <w:rPr>
          <w:noProof/>
        </w:rPr>
        <w:drawing>
          <wp:inline distT="0" distB="0" distL="0" distR="0" wp14:anchorId="77C3D9B9" wp14:editId="2F84881E">
            <wp:extent cx="6400800" cy="3715291"/>
            <wp:effectExtent l="0" t="0" r="0" b="0"/>
            <wp:docPr id="138" name="Picture 138" descr="C:\Users\pchug3\Desktop\cr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hug3\Desktop\credi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3715291"/>
                    </a:xfrm>
                    <a:prstGeom prst="rect">
                      <a:avLst/>
                    </a:prstGeom>
                    <a:noFill/>
                    <a:ln>
                      <a:noFill/>
                    </a:ln>
                  </pic:spPr>
                </pic:pic>
              </a:graphicData>
            </a:graphic>
          </wp:inline>
        </w:drawing>
      </w:r>
    </w:p>
    <w:p w:rsidR="00271B64" w:rsidRPr="00EA699F" w:rsidRDefault="00271B64" w:rsidP="00EA699F">
      <w:pPr>
        <w:pStyle w:val="BodyText"/>
      </w:pPr>
    </w:p>
    <w:p w:rsidR="00271B64" w:rsidRPr="00EA699F" w:rsidRDefault="00271B64" w:rsidP="00EA699F">
      <w:pPr>
        <w:pStyle w:val="BodyText"/>
      </w:pPr>
      <w:r w:rsidRPr="00EA699F">
        <w:t xml:space="preserve">Add assign node just before </w:t>
      </w:r>
      <w:proofErr w:type="spellStart"/>
      <w:r w:rsidRPr="00EA699F">
        <w:t>FailOrder</w:t>
      </w:r>
      <w:proofErr w:type="spellEnd"/>
      <w:r w:rsidRPr="00EA699F">
        <w:t xml:space="preserve"> pipelet and null the Basket instance created at the time of createOrder2 pipelet.</w:t>
      </w:r>
    </w:p>
    <w:p w:rsidR="00271B64" w:rsidRPr="00EA699F" w:rsidRDefault="00271B64" w:rsidP="00EA699F">
      <w:pPr>
        <w:pStyle w:val="BodyText"/>
      </w:pPr>
      <w:r w:rsidRPr="00EA699F">
        <w:t>NOTE: Refer to the screen below for changes:</w:t>
      </w:r>
    </w:p>
    <w:p w:rsidR="00271B64" w:rsidRPr="00EA699F" w:rsidRDefault="00271B64" w:rsidP="00EA699F">
      <w:pPr>
        <w:pStyle w:val="BodyText"/>
      </w:pPr>
      <w:r w:rsidRPr="00EA699F">
        <w:rPr>
          <w:noProof/>
        </w:rPr>
        <w:lastRenderedPageBreak/>
        <w:drawing>
          <wp:inline distT="0" distB="0" distL="0" distR="0" wp14:anchorId="6D19CB70" wp14:editId="119E7682">
            <wp:extent cx="5905500" cy="2838450"/>
            <wp:effectExtent l="19050" t="1905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05500" cy="2838450"/>
                    </a:xfrm>
                    <a:prstGeom prst="rect">
                      <a:avLst/>
                    </a:prstGeom>
                    <a:noFill/>
                    <a:ln>
                      <a:solidFill>
                        <a:schemeClr val="accent1"/>
                      </a:solidFill>
                    </a:ln>
                  </pic:spPr>
                </pic:pic>
              </a:graphicData>
            </a:graphic>
          </wp:inline>
        </w:drawing>
      </w:r>
    </w:p>
    <w:p w:rsidR="00271B64" w:rsidRPr="00EA699F" w:rsidRDefault="00271B64" w:rsidP="00EA699F">
      <w:pPr>
        <w:pStyle w:val="BodyText"/>
      </w:pPr>
      <w:r w:rsidRPr="00EA699F">
        <w:rPr>
          <w:noProof/>
        </w:rPr>
        <w:drawing>
          <wp:inline distT="0" distB="0" distL="0" distR="0" wp14:anchorId="1CEF7C21" wp14:editId="2A79BDE7">
            <wp:extent cx="5905500" cy="3638550"/>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05500" cy="3638550"/>
                    </a:xfrm>
                    <a:prstGeom prst="rect">
                      <a:avLst/>
                    </a:prstGeom>
                    <a:noFill/>
                    <a:ln>
                      <a:solidFill>
                        <a:schemeClr val="accent1"/>
                      </a:solidFill>
                    </a:ln>
                  </pic:spPr>
                </pic:pic>
              </a:graphicData>
            </a:graphic>
          </wp:inline>
        </w:drawing>
      </w:r>
    </w:p>
    <w:p w:rsidR="00271B64" w:rsidRPr="00EA699F" w:rsidRDefault="00271B64" w:rsidP="00EA699F">
      <w:pPr>
        <w:pStyle w:val="BodyText"/>
      </w:pPr>
    </w:p>
    <w:p w:rsidR="003D49FF" w:rsidRPr="00EA699F" w:rsidRDefault="00351A6E" w:rsidP="00EA699F">
      <w:pPr>
        <w:pStyle w:val="BodyText"/>
      </w:pPr>
      <w:r w:rsidRPr="00EA699F">
        <w:t>Als</w:t>
      </w:r>
      <w:r w:rsidR="00041DEA" w:rsidRPr="00EA699F">
        <w:t>o</w:t>
      </w:r>
      <w:r w:rsidRPr="00EA699F">
        <w:t xml:space="preserve">, update </w:t>
      </w:r>
      <w:proofErr w:type="spellStart"/>
      <w:r w:rsidR="003D49FF" w:rsidRPr="00EA699F">
        <w:t>HandlePayments</w:t>
      </w:r>
      <w:proofErr w:type="spellEnd"/>
      <w:r w:rsidR="003D49FF" w:rsidRPr="00EA699F">
        <w:t xml:space="preserve"> pipeline to</w:t>
      </w:r>
      <w:r w:rsidRPr="00EA699F">
        <w:t xml:space="preserve"> </w:t>
      </w:r>
      <w:proofErr w:type="spellStart"/>
      <w:r w:rsidRPr="00EA699F">
        <w:t>handleresponse</w:t>
      </w:r>
      <w:proofErr w:type="spellEnd"/>
      <w:r w:rsidRPr="00EA699F">
        <w:t xml:space="preserve"> code returned by Cybersource</w:t>
      </w:r>
    </w:p>
    <w:p w:rsidR="003D49FF" w:rsidRPr="00EA699F" w:rsidRDefault="003D49FF" w:rsidP="00EA699F">
      <w:pPr>
        <w:pStyle w:val="BodyText"/>
      </w:pPr>
      <w:r w:rsidRPr="00EA699F">
        <w:lastRenderedPageBreak/>
        <w:t>Authorized</w:t>
      </w:r>
      <w:r w:rsidR="00B22869" w:rsidRPr="00EA699F">
        <w:t xml:space="preserve">, </w:t>
      </w:r>
      <w:r w:rsidRPr="00EA699F">
        <w:t>Error</w:t>
      </w:r>
      <w:r w:rsidR="00B22869" w:rsidRPr="00EA699F">
        <w:t xml:space="preserve">, </w:t>
      </w:r>
      <w:r w:rsidRPr="00EA699F">
        <w:t>Declined and Review</w:t>
      </w:r>
    </w:p>
    <w:p w:rsidR="00116A20" w:rsidRPr="00EA699F" w:rsidRDefault="00351A6E" w:rsidP="00EA699F">
      <w:pPr>
        <w:pStyle w:val="BodyText"/>
      </w:pPr>
      <w:r w:rsidRPr="00EA699F">
        <w:t>Note: Refer to screen below for changes:</w:t>
      </w:r>
    </w:p>
    <w:p w:rsidR="00351A6E" w:rsidRPr="00EA699F" w:rsidRDefault="00351A6E" w:rsidP="00EA699F">
      <w:pPr>
        <w:pStyle w:val="BodyText"/>
      </w:pPr>
      <w:r w:rsidRPr="00EA699F">
        <w:rPr>
          <w:noProof/>
        </w:rPr>
        <w:drawing>
          <wp:inline distT="0" distB="0" distL="0" distR="0" wp14:anchorId="082DA683" wp14:editId="5A599667">
            <wp:extent cx="5810250" cy="4264237"/>
            <wp:effectExtent l="19050" t="1905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09095" cy="4263390"/>
                    </a:xfrm>
                    <a:prstGeom prst="rect">
                      <a:avLst/>
                    </a:prstGeom>
                    <a:noFill/>
                    <a:ln>
                      <a:solidFill>
                        <a:schemeClr val="accent1"/>
                      </a:solidFill>
                    </a:ln>
                  </pic:spPr>
                </pic:pic>
              </a:graphicData>
            </a:graphic>
          </wp:inline>
        </w:drawing>
      </w:r>
    </w:p>
    <w:p w:rsidR="00317E65" w:rsidRPr="00EA699F" w:rsidRDefault="00317E65" w:rsidP="00EA699F">
      <w:pPr>
        <w:pStyle w:val="BodyText"/>
      </w:pPr>
      <w:r w:rsidRPr="00EA699F">
        <w:t xml:space="preserve">Add a condition in </w:t>
      </w:r>
      <w:proofErr w:type="spellStart"/>
      <w:r w:rsidRPr="00EA699F">
        <w:t>COBilling-SaveCreditCard</w:t>
      </w:r>
      <w:proofErr w:type="spellEnd"/>
      <w:r w:rsidRPr="00EA699F">
        <w:t xml:space="preserve"> pipeline node if merchant is using Credit card as payment method with other payment methods such as Paypal(Express or Billing), Alipay and BML for payment. By adding this, payment through BML, Paypal, Alipay payment methods will successfully processed.</w:t>
      </w:r>
    </w:p>
    <w:p w:rsidR="00317E65" w:rsidRPr="00EA699F" w:rsidRDefault="00317E65" w:rsidP="00EA699F">
      <w:pPr>
        <w:pStyle w:val="BodyText"/>
      </w:pPr>
      <w:r w:rsidRPr="00EA699F">
        <w:t>Put below mentioned condition in the decision node.</w:t>
      </w:r>
    </w:p>
    <w:p w:rsidR="00317E65" w:rsidRPr="00EA699F" w:rsidRDefault="00317E65" w:rsidP="00EA699F">
      <w:pPr>
        <w:pStyle w:val="BodyText"/>
      </w:pPr>
      <w:proofErr w:type="gramStart"/>
      <w:r w:rsidRPr="00EA699F">
        <w:t>CurrentForms.billing.paymentMethods.selectedPaymentMethodID.value.equals(</w:t>
      </w:r>
      <w:proofErr w:type="gramEnd"/>
      <w:r w:rsidRPr="00EA699F">
        <w:t xml:space="preserve">dw.order.PaymentInstrument.METHOD_BML) || CurrentForms.billing.paymentMethods.selectedPaymentMethodID.value.equals("PayPal") || CurrentForms.billing.paymentMethods.selectedPaymentMethodID.value.equals("ALIPAY") || </w:t>
      </w:r>
      <w:proofErr w:type="spellStart"/>
      <w:r w:rsidRPr="00EA699F">
        <w:t>Basket.paymentInstrument.paymentMethod.equals</w:t>
      </w:r>
      <w:proofErr w:type="spellEnd"/>
      <w:r w:rsidRPr="00EA699F">
        <w:t>("PayPal")</w:t>
      </w:r>
    </w:p>
    <w:p w:rsidR="00317E65" w:rsidRPr="00EA699F" w:rsidRDefault="00317E65" w:rsidP="00EA699F">
      <w:pPr>
        <w:pStyle w:val="BodyText"/>
      </w:pPr>
      <w:r w:rsidRPr="00EA699F">
        <w:rPr>
          <w:noProof/>
        </w:rPr>
        <w:lastRenderedPageBreak/>
        <w:drawing>
          <wp:inline distT="0" distB="0" distL="0" distR="0" wp14:anchorId="5633EACD" wp14:editId="20C3A4CC">
            <wp:extent cx="5953125" cy="4724400"/>
            <wp:effectExtent l="0" t="0" r="9525" b="0"/>
            <wp:docPr id="139" name="Picture 139" descr="C:\Users\pchug3\Desktop\cred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esktop\credit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3125" cy="4724400"/>
                    </a:xfrm>
                    <a:prstGeom prst="rect">
                      <a:avLst/>
                    </a:prstGeom>
                    <a:noFill/>
                    <a:ln>
                      <a:noFill/>
                    </a:ln>
                  </pic:spPr>
                </pic:pic>
              </a:graphicData>
            </a:graphic>
          </wp:inline>
        </w:drawing>
      </w:r>
    </w:p>
    <w:p w:rsidR="00A019D2" w:rsidRDefault="00A019D2" w:rsidP="00A019D2">
      <w:pPr>
        <w:pStyle w:val="Heading3"/>
      </w:pPr>
      <w:bookmarkStart w:id="69" w:name="_Toc368651146"/>
      <w:bookmarkStart w:id="70" w:name="_Toc416902383"/>
      <w:r>
        <w:t>Bill Me Later</w:t>
      </w:r>
      <w:bookmarkEnd w:id="69"/>
      <w:bookmarkEnd w:id="70"/>
    </w:p>
    <w:p w:rsidR="00A019D2" w:rsidRPr="00EA699F" w:rsidRDefault="00A019D2" w:rsidP="00EA699F">
      <w:pPr>
        <w:pStyle w:val="BodyText"/>
      </w:pPr>
      <w:r w:rsidRPr="00EA699F">
        <w:t xml:space="preserve">Update </w:t>
      </w:r>
      <w:proofErr w:type="spellStart"/>
      <w:r w:rsidRPr="00EA699F">
        <w:t>COPlaceOrder-HandlePayments</w:t>
      </w:r>
      <w:proofErr w:type="spellEnd"/>
      <w:r w:rsidRPr="00EA699F">
        <w:t xml:space="preserve"> pipeline to include Cybersource-</w:t>
      </w:r>
      <w:proofErr w:type="spellStart"/>
      <w:r w:rsidRPr="00EA699F">
        <w:t>AuthorizeBML</w:t>
      </w:r>
      <w:proofErr w:type="spellEnd"/>
      <w:r w:rsidRPr="00EA699F">
        <w:t>.</w:t>
      </w:r>
    </w:p>
    <w:p w:rsidR="00A019D2" w:rsidRPr="00EA699F" w:rsidRDefault="00A019D2" w:rsidP="00EA699F">
      <w:pPr>
        <w:pStyle w:val="BodyText"/>
      </w:pPr>
      <w:r w:rsidRPr="00EA699F">
        <w:t>Add logic to handle following responses from the Cybersource-</w:t>
      </w:r>
      <w:proofErr w:type="spellStart"/>
      <w:r w:rsidRPr="00EA699F">
        <w:t>AuthorizeBML</w:t>
      </w:r>
      <w:proofErr w:type="spellEnd"/>
      <w:r w:rsidRPr="00EA699F">
        <w:t>:</w:t>
      </w:r>
    </w:p>
    <w:p w:rsidR="00A019D2" w:rsidRPr="00EA699F" w:rsidRDefault="00A019D2" w:rsidP="00EA699F">
      <w:pPr>
        <w:pStyle w:val="BodyText"/>
      </w:pPr>
      <w:r w:rsidRPr="00EA699F">
        <w:t>Authorized</w:t>
      </w:r>
      <w:r w:rsidR="00B22869" w:rsidRPr="00EA699F">
        <w:t xml:space="preserve">, </w:t>
      </w:r>
      <w:r w:rsidRPr="00EA699F">
        <w:t>Error</w:t>
      </w:r>
      <w:r w:rsidR="00B22869" w:rsidRPr="00EA699F">
        <w:t xml:space="preserve">, </w:t>
      </w:r>
      <w:r w:rsidRPr="00EA699F">
        <w:t>Declined</w:t>
      </w:r>
    </w:p>
    <w:p w:rsidR="00116A20" w:rsidRPr="00EA699F" w:rsidRDefault="00116A20" w:rsidP="00EA699F">
      <w:pPr>
        <w:pStyle w:val="BodyText"/>
      </w:pPr>
      <w:r w:rsidRPr="00EA699F">
        <w:t xml:space="preserve">Note: Refer to </w:t>
      </w:r>
      <w:r w:rsidR="003A32FC" w:rsidRPr="00EA699F">
        <w:t>screenshot below for changes:</w:t>
      </w:r>
    </w:p>
    <w:p w:rsidR="00116A20" w:rsidRPr="00EA699F" w:rsidRDefault="003A32FC" w:rsidP="00EA699F">
      <w:pPr>
        <w:pStyle w:val="BodyText"/>
      </w:pPr>
      <w:r w:rsidRPr="00EA699F">
        <w:rPr>
          <w:noProof/>
        </w:rPr>
        <w:lastRenderedPageBreak/>
        <w:drawing>
          <wp:inline distT="0" distB="0" distL="0" distR="0" wp14:anchorId="5E3E62CA" wp14:editId="1A60DA0B">
            <wp:extent cx="5838825" cy="3263900"/>
            <wp:effectExtent l="19050" t="1905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38825" cy="3263900"/>
                    </a:xfrm>
                    <a:prstGeom prst="rect">
                      <a:avLst/>
                    </a:prstGeom>
                    <a:noFill/>
                    <a:ln>
                      <a:solidFill>
                        <a:schemeClr val="accent1"/>
                      </a:solidFill>
                    </a:ln>
                  </pic:spPr>
                </pic:pic>
              </a:graphicData>
            </a:graphic>
          </wp:inline>
        </w:drawing>
      </w:r>
    </w:p>
    <w:p w:rsidR="00116A20" w:rsidRPr="00EA699F" w:rsidRDefault="00116A20" w:rsidP="00EA699F">
      <w:pPr>
        <w:pStyle w:val="BodyText"/>
      </w:pPr>
    </w:p>
    <w:p w:rsidR="003D49FF" w:rsidRPr="00EA699F" w:rsidRDefault="003D49FF" w:rsidP="003D49FF">
      <w:pPr>
        <w:pStyle w:val="Heading3"/>
        <w:rPr>
          <w:b w:val="0"/>
        </w:rPr>
      </w:pPr>
      <w:bookmarkStart w:id="71" w:name="_Toc368651147"/>
      <w:bookmarkStart w:id="72" w:name="_Toc416902384"/>
      <w:r w:rsidRPr="00EA699F">
        <w:rPr>
          <w:b w:val="0"/>
        </w:rPr>
        <w:t>Tax Service</w:t>
      </w:r>
      <w:bookmarkEnd w:id="71"/>
      <w:bookmarkEnd w:id="72"/>
    </w:p>
    <w:p w:rsidR="003D49FF" w:rsidRPr="00EA699F" w:rsidRDefault="003D49FF" w:rsidP="00EA699F">
      <w:pPr>
        <w:pStyle w:val="BodyText"/>
      </w:pPr>
      <w:r w:rsidRPr="00EA699F">
        <w:t>Update Cart-Calculate pipeline to run the Cybersource-</w:t>
      </w:r>
      <w:proofErr w:type="spellStart"/>
      <w:r w:rsidR="005D36C5" w:rsidRPr="00EA699F">
        <w:t>Calculate</w:t>
      </w:r>
      <w:r w:rsidRPr="00EA699F">
        <w:t>Tax</w:t>
      </w:r>
      <w:r w:rsidR="005D36C5" w:rsidRPr="00EA699F">
        <w:t>es</w:t>
      </w:r>
      <w:proofErr w:type="spellEnd"/>
      <w:r w:rsidRPr="00EA699F">
        <w:t xml:space="preserve"> call node after running the cart/calculateCart.ds script.</w:t>
      </w:r>
      <w:r w:rsidRPr="00EA699F">
        <w:br/>
      </w:r>
      <w:r w:rsidRPr="00EA699F">
        <w:rPr>
          <w:noProof/>
        </w:rPr>
        <w:drawing>
          <wp:inline distT="0" distB="0" distL="0" distR="0" wp14:anchorId="0DA7838A" wp14:editId="6E6E063E">
            <wp:extent cx="2857500" cy="2657475"/>
            <wp:effectExtent l="19050" t="0" r="0" b="0"/>
            <wp:docPr id="12" name="Picture 2" descr="Cart-Calculate 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rt-Calculate changes.png"/>
                    <pic:cNvPicPr>
                      <a:picLocks noChangeAspect="1" noChangeArrowheads="1"/>
                    </pic:cNvPicPr>
                  </pic:nvPicPr>
                  <pic:blipFill>
                    <a:blip r:embed="rId35" cstate="print"/>
                    <a:srcRect/>
                    <a:stretch>
                      <a:fillRect/>
                    </a:stretch>
                  </pic:blipFill>
                  <pic:spPr bwMode="auto">
                    <a:xfrm>
                      <a:off x="0" y="0"/>
                      <a:ext cx="2857500" cy="2657475"/>
                    </a:xfrm>
                    <a:prstGeom prst="rect">
                      <a:avLst/>
                    </a:prstGeom>
                    <a:noFill/>
                    <a:ln w="9525">
                      <a:noFill/>
                      <a:miter lim="800000"/>
                      <a:headEnd/>
                      <a:tailEnd/>
                    </a:ln>
                  </pic:spPr>
                </pic:pic>
              </a:graphicData>
            </a:graphic>
          </wp:inline>
        </w:drawing>
      </w:r>
    </w:p>
    <w:p w:rsidR="00DC1E5F" w:rsidRPr="00EA699F" w:rsidRDefault="003D49FF" w:rsidP="00EA699F">
      <w:pPr>
        <w:pStyle w:val="BodyText"/>
      </w:pPr>
      <w:r w:rsidRPr="00EA699F">
        <w:t>Comment out the built in tax calculation functi</w:t>
      </w:r>
      <w:r w:rsidR="00005BBE">
        <w:t xml:space="preserve">on call in cart/calculate.js which is getting called from a </w:t>
      </w:r>
      <w:r w:rsidR="00005BBE">
        <w:lastRenderedPageBreak/>
        <w:t>custom hook in CalculateCart.ds</w:t>
      </w:r>
      <w:r w:rsidR="00FF34B6">
        <w:t xml:space="preserve"> as mentioned below.</w:t>
      </w:r>
    </w:p>
    <w:p w:rsidR="00CA3F5C" w:rsidRPr="00EA699F" w:rsidRDefault="00FF34B6" w:rsidP="00EA699F">
      <w:pPr>
        <w:pStyle w:val="BodyText"/>
      </w:pPr>
      <w:r>
        <w:rPr>
          <w:noProof/>
        </w:rPr>
        <w:drawing>
          <wp:inline distT="0" distB="0" distL="0" distR="0">
            <wp:extent cx="6400800" cy="2440858"/>
            <wp:effectExtent l="0" t="0" r="0" b="0"/>
            <wp:docPr id="45" name="Picture 45" descr="C:\Users\pchug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2440858"/>
                    </a:xfrm>
                    <a:prstGeom prst="rect">
                      <a:avLst/>
                    </a:prstGeom>
                    <a:noFill/>
                    <a:ln>
                      <a:noFill/>
                    </a:ln>
                  </pic:spPr>
                </pic:pic>
              </a:graphicData>
            </a:graphic>
          </wp:inline>
        </w:drawing>
      </w:r>
    </w:p>
    <w:p w:rsidR="00FB4324" w:rsidRPr="00EA699F" w:rsidRDefault="005D7341" w:rsidP="00EA699F">
      <w:pPr>
        <w:pStyle w:val="BodyText"/>
      </w:pPr>
      <w:r w:rsidRPr="005D7341">
        <w:rPr>
          <w:b/>
        </w:rPr>
        <w:t>Note:</w:t>
      </w:r>
      <w:r>
        <w:t xml:space="preserve"> Please refer to the below mentioned changes for calculate.js file.</w:t>
      </w:r>
    </w:p>
    <w:p w:rsidR="00933373" w:rsidRPr="00EA699F" w:rsidRDefault="00DC1E5F" w:rsidP="00EA699F">
      <w:pPr>
        <w:pStyle w:val="BodyText"/>
      </w:pPr>
      <w:r w:rsidRPr="00EA699F">
        <w:t xml:space="preserve">In order to avoid tax calculation call multiple times, </w:t>
      </w:r>
      <w:r w:rsidR="00933373" w:rsidRPr="00EA699F">
        <w:t xml:space="preserve">set parameter </w:t>
      </w:r>
      <w:proofErr w:type="spellStart"/>
      <w:r w:rsidR="00933373" w:rsidRPr="00EA699F">
        <w:t>SkipTaxCalculation</w:t>
      </w:r>
      <w:proofErr w:type="spellEnd"/>
      <w:r w:rsidR="00933373" w:rsidRPr="00EA699F">
        <w:t xml:space="preserve"> to true in current session scope</w:t>
      </w:r>
      <w:r w:rsidR="0025790E" w:rsidRPr="00EA699F">
        <w:t xml:space="preserve"> in the COShipping-UpdateShippingMethodList pipeline</w:t>
      </w:r>
      <w:r w:rsidR="00933373" w:rsidRPr="00EA699F">
        <w:t>. Refer to the following screenshot:</w:t>
      </w:r>
    </w:p>
    <w:p w:rsidR="00933373" w:rsidRPr="00EA699F" w:rsidRDefault="00933373" w:rsidP="00EA699F">
      <w:pPr>
        <w:pStyle w:val="BodyText"/>
      </w:pPr>
      <w:r w:rsidRPr="00EA699F">
        <w:rPr>
          <w:noProof/>
        </w:rPr>
        <w:lastRenderedPageBreak/>
        <w:drawing>
          <wp:inline distT="0" distB="0" distL="0" distR="0" wp14:anchorId="528B6DF1" wp14:editId="4A058EE4">
            <wp:extent cx="5991225" cy="4257675"/>
            <wp:effectExtent l="19050" t="1905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91225" cy="4257675"/>
                    </a:xfrm>
                    <a:prstGeom prst="rect">
                      <a:avLst/>
                    </a:prstGeom>
                    <a:noFill/>
                    <a:ln>
                      <a:solidFill>
                        <a:schemeClr val="accent1"/>
                      </a:solidFill>
                    </a:ln>
                  </pic:spPr>
                </pic:pic>
              </a:graphicData>
            </a:graphic>
          </wp:inline>
        </w:drawing>
      </w:r>
    </w:p>
    <w:p w:rsidR="003D49FF" w:rsidRPr="00EA699F" w:rsidRDefault="00933373" w:rsidP="00EA699F">
      <w:pPr>
        <w:pStyle w:val="BodyText"/>
      </w:pPr>
      <w:r w:rsidRPr="00EA699F">
        <w:rPr>
          <w:noProof/>
        </w:rPr>
        <w:drawing>
          <wp:inline distT="0" distB="0" distL="0" distR="0" wp14:anchorId="20E87994" wp14:editId="118CE980">
            <wp:extent cx="5895975" cy="2276475"/>
            <wp:effectExtent l="19050" t="1905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95975" cy="2276475"/>
                    </a:xfrm>
                    <a:prstGeom prst="rect">
                      <a:avLst/>
                    </a:prstGeom>
                    <a:noFill/>
                    <a:ln>
                      <a:solidFill>
                        <a:schemeClr val="accent1"/>
                      </a:solidFill>
                    </a:ln>
                  </pic:spPr>
                </pic:pic>
              </a:graphicData>
            </a:graphic>
          </wp:inline>
        </w:drawing>
      </w:r>
      <w:r w:rsidR="003D49FF" w:rsidRPr="00EA699F">
        <w:br/>
      </w:r>
    </w:p>
    <w:p w:rsidR="00FF1FE6" w:rsidRPr="00EA699F" w:rsidRDefault="00AC5B37" w:rsidP="00EA699F">
      <w:pPr>
        <w:pStyle w:val="BodyText"/>
      </w:pPr>
      <w:r w:rsidRPr="00EA699F">
        <w:t xml:space="preserve">Set </w:t>
      </w:r>
      <w:proofErr w:type="spellStart"/>
      <w:r w:rsidRPr="00EA699F">
        <w:t>cartStateString</w:t>
      </w:r>
      <w:proofErr w:type="spellEnd"/>
      <w:r w:rsidRPr="00EA699F">
        <w:t xml:space="preserve"> parameter in current session to n</w:t>
      </w:r>
      <w:r w:rsidR="004D01E1" w:rsidRPr="00EA699F">
        <w:t xml:space="preserve">ull after order has been placed, </w:t>
      </w:r>
      <w:r w:rsidRPr="00EA699F">
        <w:t xml:space="preserve">just before </w:t>
      </w:r>
      <w:proofErr w:type="spellStart"/>
      <w:r w:rsidRPr="00EA699F">
        <w:t>order</w:t>
      </w:r>
      <w:r w:rsidR="004D01E1" w:rsidRPr="00EA699F">
        <w:t>_createdend</w:t>
      </w:r>
      <w:proofErr w:type="spellEnd"/>
      <w:r w:rsidR="004D01E1" w:rsidRPr="00EA699F">
        <w:t xml:space="preserve"> node</w:t>
      </w:r>
      <w:r w:rsidR="00ED56FE" w:rsidRPr="00EA699F">
        <w:t xml:space="preserve"> in the </w:t>
      </w:r>
      <w:proofErr w:type="spellStart"/>
      <w:r w:rsidR="00ED56FE" w:rsidRPr="00EA699F">
        <w:t>CO</w:t>
      </w:r>
      <w:r w:rsidR="004D01E1" w:rsidRPr="00EA699F">
        <w:t>PlaceOrder</w:t>
      </w:r>
      <w:proofErr w:type="spellEnd"/>
      <w:r w:rsidR="00ED56FE" w:rsidRPr="00EA699F">
        <w:t>-S</w:t>
      </w:r>
      <w:r w:rsidR="004D01E1" w:rsidRPr="00EA699F">
        <w:t>tart</w:t>
      </w:r>
      <w:r w:rsidR="00ED56FE" w:rsidRPr="00EA699F">
        <w:t xml:space="preserve"> pipeline</w:t>
      </w:r>
      <w:r w:rsidR="00FF1FE6" w:rsidRPr="00EA699F">
        <w:t>. Refer to the following screenshot</w:t>
      </w:r>
      <w:r w:rsidR="004A7F6B" w:rsidRPr="00EA699F">
        <w:t>s</w:t>
      </w:r>
      <w:r w:rsidR="00FF1FE6" w:rsidRPr="00EA699F">
        <w:t>:</w:t>
      </w:r>
    </w:p>
    <w:p w:rsidR="00AC5B37" w:rsidRPr="00EA699F" w:rsidRDefault="00AC5B37" w:rsidP="00EA699F">
      <w:pPr>
        <w:pStyle w:val="BodyText"/>
      </w:pPr>
    </w:p>
    <w:p w:rsidR="00AC5B37" w:rsidRPr="00EA699F" w:rsidRDefault="00AC5B37" w:rsidP="00EA699F">
      <w:pPr>
        <w:pStyle w:val="BodyText"/>
      </w:pPr>
    </w:p>
    <w:p w:rsidR="009F7DDE" w:rsidRPr="00EA699F" w:rsidRDefault="009F7DDE" w:rsidP="00EA699F">
      <w:pPr>
        <w:pStyle w:val="BodyText"/>
      </w:pPr>
    </w:p>
    <w:p w:rsidR="00FB733F" w:rsidRPr="00EA699F" w:rsidRDefault="00FA433A" w:rsidP="00EA699F">
      <w:pPr>
        <w:pStyle w:val="BodyText"/>
      </w:pPr>
      <w:r w:rsidRPr="00EA699F">
        <w:rPr>
          <w:noProof/>
        </w:rPr>
        <w:drawing>
          <wp:inline distT="0" distB="0" distL="0" distR="0" wp14:anchorId="16B15300" wp14:editId="2BC9F407">
            <wp:extent cx="5303520" cy="3909060"/>
            <wp:effectExtent l="19050" t="19050" r="0" b="0"/>
            <wp:docPr id="60" name="Picture 60" descr="C:\Users\garo11\Desktop\As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ro11\Desktop\Assig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03520" cy="3909060"/>
                    </a:xfrm>
                    <a:prstGeom prst="rect">
                      <a:avLst/>
                    </a:prstGeom>
                    <a:noFill/>
                    <a:ln>
                      <a:solidFill>
                        <a:schemeClr val="accent1"/>
                      </a:solidFill>
                    </a:ln>
                  </pic:spPr>
                </pic:pic>
              </a:graphicData>
            </a:graphic>
          </wp:inline>
        </w:drawing>
      </w:r>
    </w:p>
    <w:p w:rsidR="00F11993" w:rsidRPr="00EA699F" w:rsidRDefault="00AD6896" w:rsidP="00EA699F">
      <w:pPr>
        <w:pStyle w:val="BodyText"/>
      </w:pPr>
      <w:r w:rsidRPr="00EA699F">
        <w:rPr>
          <w:noProof/>
        </w:rPr>
        <w:lastRenderedPageBreak/>
        <w:drawing>
          <wp:inline distT="0" distB="0" distL="0" distR="0" wp14:anchorId="046E3562" wp14:editId="1302A547">
            <wp:extent cx="5280660" cy="3870960"/>
            <wp:effectExtent l="19050" t="19050" r="0" b="0"/>
            <wp:docPr id="61" name="Picture 61" descr="C:\Users\garo11\Desktop\p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ro11\Desktop\prop.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80660" cy="3870960"/>
                    </a:xfrm>
                    <a:prstGeom prst="rect">
                      <a:avLst/>
                    </a:prstGeom>
                    <a:noFill/>
                    <a:ln>
                      <a:solidFill>
                        <a:schemeClr val="accent1"/>
                      </a:solidFill>
                    </a:ln>
                  </pic:spPr>
                </pic:pic>
              </a:graphicData>
            </a:graphic>
          </wp:inline>
        </w:drawing>
      </w:r>
    </w:p>
    <w:p w:rsidR="00D15264" w:rsidRPr="00EA699F" w:rsidRDefault="00D15264" w:rsidP="00EA699F">
      <w:pPr>
        <w:pStyle w:val="BodyText"/>
      </w:pPr>
      <w:r w:rsidRPr="00EA699F">
        <w:t>Note: Tax service changes specific to storefront cartridge version 15.3.</w:t>
      </w:r>
    </w:p>
    <w:p w:rsidR="00D15264" w:rsidRPr="00EA699F" w:rsidRDefault="00D15264" w:rsidP="00EA699F">
      <w:pPr>
        <w:pStyle w:val="BodyText"/>
        <w:numPr>
          <w:ilvl w:val="0"/>
          <w:numId w:val="59"/>
        </w:numPr>
      </w:pPr>
      <w:r w:rsidRPr="00EA699F">
        <w:t>package.json</w:t>
      </w:r>
    </w:p>
    <w:p w:rsidR="00D15264" w:rsidRPr="00EA699F" w:rsidRDefault="00D15264" w:rsidP="00EA699F">
      <w:pPr>
        <w:pStyle w:val="BodyText"/>
      </w:pPr>
      <w:r w:rsidRPr="00EA699F">
        <w:t>Copy this file from app_storefront_core -&gt; cartridge path and place the same file one folder above in app_storefront_core cartridge itself.</w:t>
      </w:r>
    </w:p>
    <w:p w:rsidR="00D15264" w:rsidRPr="00EA699F" w:rsidRDefault="00D15264" w:rsidP="00EA699F">
      <w:pPr>
        <w:pStyle w:val="BodyText"/>
        <w:numPr>
          <w:ilvl w:val="0"/>
          <w:numId w:val="59"/>
        </w:numPr>
      </w:pPr>
      <w:r w:rsidRPr="00EA699F">
        <w:t>Calculate.js</w:t>
      </w:r>
    </w:p>
    <w:p w:rsidR="00D15264" w:rsidRPr="00EA699F" w:rsidRDefault="00D15264" w:rsidP="00EA699F">
      <w:pPr>
        <w:pStyle w:val="BodyText"/>
      </w:pPr>
      <w:r w:rsidRPr="00EA699F">
        <w:t xml:space="preserve">Check if your cartridge have latest sitegenesis version 15.3 code and updated Calculate.js file. </w:t>
      </w:r>
      <w:r w:rsidR="00CA3F5C" w:rsidRPr="00EA699F">
        <w:t>Comment out the built in tax calculation function call in the same file as shown below.</w:t>
      </w:r>
    </w:p>
    <w:p w:rsidR="00CA3F5C" w:rsidRPr="00EA699F" w:rsidRDefault="00CA3F5C" w:rsidP="00EA699F">
      <w:pPr>
        <w:pStyle w:val="BodyText"/>
      </w:pPr>
      <w:r w:rsidRPr="00EA699F">
        <w:rPr>
          <w:noProof/>
        </w:rPr>
        <w:lastRenderedPageBreak/>
        <w:drawing>
          <wp:inline distT="0" distB="0" distL="0" distR="0" wp14:anchorId="28C49DD1" wp14:editId="19E731C5">
            <wp:extent cx="6400800" cy="2819217"/>
            <wp:effectExtent l="0" t="0" r="0" b="635"/>
            <wp:docPr id="141" name="Picture 141" descr="C:\Users\pchug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esktop\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0800" cy="2819217"/>
                    </a:xfrm>
                    <a:prstGeom prst="rect">
                      <a:avLst/>
                    </a:prstGeom>
                    <a:noFill/>
                    <a:ln>
                      <a:noFill/>
                    </a:ln>
                  </pic:spPr>
                </pic:pic>
              </a:graphicData>
            </a:graphic>
          </wp:inline>
        </w:drawing>
      </w:r>
    </w:p>
    <w:p w:rsidR="00CA3F5C" w:rsidRPr="00EA699F" w:rsidRDefault="00CA3F5C" w:rsidP="00EA699F">
      <w:pPr>
        <w:pStyle w:val="BodyText"/>
      </w:pPr>
      <w:r w:rsidRPr="00EA699F">
        <w:t>Above mentioned changes are must for calculating tax through Cybersource service calls.</w:t>
      </w:r>
    </w:p>
    <w:p w:rsidR="003D49FF" w:rsidRDefault="003D49FF" w:rsidP="003D49FF">
      <w:pPr>
        <w:pStyle w:val="Heading3"/>
      </w:pPr>
      <w:bookmarkStart w:id="73" w:name="_Toc368651148"/>
      <w:bookmarkStart w:id="74" w:name="_Toc416902385"/>
      <w:r>
        <w:t>Address Verification Service</w:t>
      </w:r>
      <w:bookmarkEnd w:id="73"/>
      <w:bookmarkEnd w:id="74"/>
    </w:p>
    <w:p w:rsidR="003D49FF" w:rsidRDefault="003D49FF" w:rsidP="00EA699F">
      <w:pPr>
        <w:pStyle w:val="BodyText"/>
      </w:pPr>
      <w:r w:rsidRPr="00EA699F">
        <w:t>Provide Site Preference values for 2 AVS-related business rules:</w:t>
      </w:r>
    </w:p>
    <w:p w:rsidR="00A27D9D" w:rsidRPr="00EA699F" w:rsidRDefault="00A27D9D" w:rsidP="00EA699F">
      <w:pPr>
        <w:pStyle w:val="BodyText"/>
      </w:pPr>
      <w:r>
        <w:t xml:space="preserve">User can change the site preference value by following </w:t>
      </w:r>
      <w:hyperlink r:id="rId42" w:history="1">
        <w:r w:rsidRPr="00D75375">
          <w:t>Merchant Tools</w:t>
        </w:r>
      </w:hyperlink>
      <w:r w:rsidRPr="00D75375">
        <w:t> &gt;  </w:t>
      </w:r>
      <w:hyperlink r:id="rId43" w:history="1">
        <w:r w:rsidRPr="00D75375">
          <w:t>Site Preferences</w:t>
        </w:r>
      </w:hyperlink>
      <w:r w:rsidRPr="00D75375">
        <w:t> &gt;  </w:t>
      </w:r>
      <w:hyperlink r:id="rId44" w:history="1">
        <w:r w:rsidRPr="00D75375">
          <w:t>Custom Site Preferences</w:t>
        </w:r>
      </w:hyperlink>
      <w:r w:rsidRPr="00D75375">
        <w:t> &gt; Cybersource</w:t>
      </w:r>
      <w:r>
        <w:t xml:space="preserve"> path for a selected site as shown below.</w:t>
      </w:r>
    </w:p>
    <w:p w:rsidR="00D75375" w:rsidRDefault="003D49FF" w:rsidP="00A27D9D">
      <w:pPr>
        <w:pStyle w:val="BodyText"/>
      </w:pPr>
      <w:proofErr w:type="spellStart"/>
      <w:r w:rsidRPr="00EA699F">
        <w:t>CsAvsIgnoreResult</w:t>
      </w:r>
      <w:proofErr w:type="spellEnd"/>
      <w:r w:rsidRPr="00EA699F">
        <w:t xml:space="preserve"> – Determines whether AVS failures will force an auth failure</w:t>
      </w:r>
      <w:r w:rsidR="00D75375">
        <w:t>.</w:t>
      </w:r>
    </w:p>
    <w:p w:rsidR="00D75375" w:rsidRPr="00EA699F" w:rsidRDefault="00D75375" w:rsidP="00EA699F">
      <w:pPr>
        <w:pStyle w:val="BodyText"/>
      </w:pPr>
      <w:r>
        <w:t xml:space="preserve">Default value would be false and if </w:t>
      </w:r>
      <w:r w:rsidR="00A27D9D">
        <w:t>user checks</w:t>
      </w:r>
      <w:r>
        <w:t xml:space="preserve"> this checkbox then in case of address verification failure corresponding to AVS decline flags, order will be placed but considering the default value, in case of address verification failure corresponding to decline flags application will not allow </w:t>
      </w:r>
      <w:r w:rsidR="00A27D9D">
        <w:t>user to place the order.</w:t>
      </w:r>
    </w:p>
    <w:p w:rsidR="003D49FF" w:rsidRDefault="003D49FF" w:rsidP="00EA699F">
      <w:pPr>
        <w:pStyle w:val="BodyText"/>
      </w:pPr>
      <w:proofErr w:type="spellStart"/>
      <w:r w:rsidRPr="00EA699F">
        <w:t>CsAvsDeclineFlags</w:t>
      </w:r>
      <w:proofErr w:type="spellEnd"/>
      <w:r w:rsidRPr="00EA699F">
        <w:t xml:space="preserve"> –Determines how “correct” an address must be to produce a failure result</w:t>
      </w:r>
    </w:p>
    <w:p w:rsidR="003D49FF" w:rsidRDefault="003D49FF" w:rsidP="00EA699F">
      <w:pPr>
        <w:pStyle w:val="BodyText"/>
      </w:pPr>
      <w:r w:rsidRPr="00EA699F">
        <w:t xml:space="preserve">Augment UI interaction nodes to deal with AVS failure or correction confirmation dialogs, wherever Payment Authorization takes place, typically within the </w:t>
      </w:r>
      <w:proofErr w:type="spellStart"/>
      <w:r w:rsidRPr="00EA699F">
        <w:t>COPlaceOrder</w:t>
      </w:r>
      <w:proofErr w:type="spellEnd"/>
      <w:r w:rsidRPr="00EA699F">
        <w:t>-</w:t>
      </w:r>
      <w:r w:rsidR="00450CEC" w:rsidRPr="00EA699F">
        <w:t xml:space="preserve">Start and </w:t>
      </w:r>
      <w:proofErr w:type="spellStart"/>
      <w:r w:rsidR="00450CEC" w:rsidRPr="00EA699F">
        <w:t>COSummary</w:t>
      </w:r>
      <w:proofErr w:type="spellEnd"/>
      <w:r w:rsidR="00450CEC" w:rsidRPr="00EA699F">
        <w:t>-</w:t>
      </w:r>
      <w:r w:rsidRPr="00EA699F">
        <w:t>Submit pipeline</w:t>
      </w:r>
      <w:r w:rsidR="00450CEC" w:rsidRPr="00EA699F">
        <w:t>s</w:t>
      </w:r>
      <w:r w:rsidRPr="00EA699F">
        <w:t>.</w:t>
      </w:r>
    </w:p>
    <w:p w:rsidR="00A27D9D" w:rsidRDefault="00A27D9D" w:rsidP="00EA699F">
      <w:pPr>
        <w:pStyle w:val="BodyText"/>
      </w:pPr>
      <w:r>
        <w:t>Merchant can define the value of decline flags in the business manager Cybersource site preference and when address verification service is enabled and while placing the order if that service returns any of the flag mentioned in site preference, system will decline the order.</w:t>
      </w:r>
    </w:p>
    <w:p w:rsidR="00A27D9D" w:rsidRDefault="00A27D9D" w:rsidP="00EA699F">
      <w:pPr>
        <w:pStyle w:val="BodyText"/>
      </w:pPr>
      <w:r>
        <w:t>Screen shot to change the site preference value:</w:t>
      </w:r>
    </w:p>
    <w:p w:rsidR="00A27D9D" w:rsidRDefault="00A27D9D" w:rsidP="00EA699F">
      <w:pPr>
        <w:pStyle w:val="BodyText"/>
      </w:pPr>
      <w:r>
        <w:rPr>
          <w:noProof/>
        </w:rPr>
        <w:lastRenderedPageBreak/>
        <w:drawing>
          <wp:inline distT="0" distB="0" distL="0" distR="0">
            <wp:extent cx="6400800" cy="2520930"/>
            <wp:effectExtent l="0" t="0" r="0" b="0"/>
            <wp:docPr id="46" name="Picture 46" descr="C:\Users\pchug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2520930"/>
                    </a:xfrm>
                    <a:prstGeom prst="rect">
                      <a:avLst/>
                    </a:prstGeom>
                    <a:noFill/>
                    <a:ln>
                      <a:noFill/>
                    </a:ln>
                  </pic:spPr>
                </pic:pic>
              </a:graphicData>
            </a:graphic>
          </wp:inline>
        </w:drawing>
      </w:r>
    </w:p>
    <w:p w:rsidR="00A27D9D" w:rsidRPr="00EA699F" w:rsidRDefault="00A27D9D" w:rsidP="00EA699F">
      <w:pPr>
        <w:pStyle w:val="BodyText"/>
      </w:pPr>
    </w:p>
    <w:p w:rsidR="003D49FF" w:rsidRDefault="003D49FF" w:rsidP="003D49FF">
      <w:pPr>
        <w:pStyle w:val="Heading3"/>
      </w:pPr>
      <w:bookmarkStart w:id="75" w:name="_Toc368651149"/>
      <w:bookmarkStart w:id="76" w:name="_Toc416902386"/>
      <w:r>
        <w:t>Delivery Address Validation Service</w:t>
      </w:r>
      <w:bookmarkEnd w:id="75"/>
      <w:bookmarkEnd w:id="76"/>
    </w:p>
    <w:p w:rsidR="003D49FF" w:rsidRDefault="003D49FF" w:rsidP="00EA699F">
      <w:pPr>
        <w:pStyle w:val="BodyText"/>
      </w:pPr>
      <w:r w:rsidRPr="00EA699F">
        <w:t>Provide Site Preference values for 2 DAV-related business rules:</w:t>
      </w:r>
    </w:p>
    <w:p w:rsidR="00A27D9D" w:rsidRPr="00EA699F" w:rsidRDefault="00A27D9D" w:rsidP="00EA699F">
      <w:pPr>
        <w:pStyle w:val="BodyText"/>
      </w:pPr>
      <w:r>
        <w:t xml:space="preserve">User can change the site preference value by following </w:t>
      </w:r>
      <w:hyperlink r:id="rId46" w:history="1">
        <w:r w:rsidRPr="00D75375">
          <w:t>Merchant Tools</w:t>
        </w:r>
      </w:hyperlink>
      <w:r w:rsidRPr="00D75375">
        <w:t> &gt;  </w:t>
      </w:r>
      <w:hyperlink r:id="rId47" w:history="1">
        <w:r w:rsidRPr="00D75375">
          <w:t>Site Preferences</w:t>
        </w:r>
      </w:hyperlink>
      <w:r w:rsidRPr="00D75375">
        <w:t> &gt;  </w:t>
      </w:r>
      <w:hyperlink r:id="rId48" w:history="1">
        <w:r w:rsidRPr="00D75375">
          <w:t>Custom Site Preferences</w:t>
        </w:r>
      </w:hyperlink>
      <w:r w:rsidRPr="00D75375">
        <w:t> &gt; Cybersource</w:t>
      </w:r>
      <w:r>
        <w:t xml:space="preserve"> path for a selected site as shown below.</w:t>
      </w:r>
    </w:p>
    <w:p w:rsidR="003D49FF" w:rsidRDefault="003D49FF" w:rsidP="00EA699F">
      <w:pPr>
        <w:pStyle w:val="BodyText"/>
      </w:pPr>
      <w:proofErr w:type="spellStart"/>
      <w:r w:rsidRPr="00EA699F">
        <w:t>CsDavEnable</w:t>
      </w:r>
      <w:proofErr w:type="spellEnd"/>
      <w:r w:rsidRPr="00EA699F">
        <w:t xml:space="preserve"> – Determines whether DAV features are enabled for payment auth requests</w:t>
      </w:r>
      <w:r w:rsidR="00A27D9D">
        <w:t>.</w:t>
      </w:r>
    </w:p>
    <w:p w:rsidR="00AA2B22" w:rsidRDefault="00AA2B22" w:rsidP="00EA699F">
      <w:pPr>
        <w:pStyle w:val="BodyText"/>
      </w:pPr>
      <w:r>
        <w:t xml:space="preserve">Default value would be </w:t>
      </w:r>
      <w:r>
        <w:t>DECLINE</w:t>
      </w:r>
      <w:r>
        <w:t xml:space="preserve"> and if user </w:t>
      </w:r>
      <w:r>
        <w:t>selects</w:t>
      </w:r>
      <w:r>
        <w:t xml:space="preserve"> </w:t>
      </w:r>
      <w:r>
        <w:t>APPROVE</w:t>
      </w:r>
      <w:r>
        <w:t xml:space="preserve"> </w:t>
      </w:r>
      <w:r>
        <w:t>from dropdown</w:t>
      </w:r>
      <w:r>
        <w:t xml:space="preserve"> then in case of </w:t>
      </w:r>
      <w:r>
        <w:t xml:space="preserve">shipping or delivery </w:t>
      </w:r>
      <w:r>
        <w:t xml:space="preserve">address </w:t>
      </w:r>
      <w:r>
        <w:t>validation failure</w:t>
      </w:r>
      <w:r>
        <w:t xml:space="preserve"> corresponding to </w:t>
      </w:r>
      <w:r>
        <w:t>enable delivery address verification value mentioned below</w:t>
      </w:r>
      <w:r>
        <w:t>, order will be placed but considering the default value</w:t>
      </w:r>
      <w:r>
        <w:t xml:space="preserve"> i.e. DECLINE</w:t>
      </w:r>
      <w:r>
        <w:t xml:space="preserve">, in case of shipping or delivery address </w:t>
      </w:r>
      <w:r>
        <w:t>validation failure</w:t>
      </w:r>
      <w:r>
        <w:t xml:space="preserve"> corresponding to enable delivery address verification value</w:t>
      </w:r>
      <w:r>
        <w:t xml:space="preserve">, </w:t>
      </w:r>
      <w:r>
        <w:t>application will not allow user to place the order.</w:t>
      </w:r>
      <w:r>
        <w:t xml:space="preserve"> This will </w:t>
      </w:r>
      <w:r w:rsidRPr="00AA2B22">
        <w:t>Prevent/enable authorization of payment if the DeliveryAddressVerification results in an error or rejection response</w:t>
      </w:r>
      <w:r>
        <w:rPr>
          <w:rFonts w:ascii="Helvetica" w:hAnsi="Helvetica"/>
          <w:color w:val="666666"/>
          <w:sz w:val="17"/>
          <w:szCs w:val="17"/>
          <w:shd w:val="clear" w:color="auto" w:fill="FFFFFF"/>
        </w:rPr>
        <w:t>.</w:t>
      </w:r>
    </w:p>
    <w:p w:rsidR="003D49FF" w:rsidRDefault="003D49FF" w:rsidP="00EA699F">
      <w:pPr>
        <w:pStyle w:val="BodyText"/>
      </w:pPr>
      <w:proofErr w:type="spellStart"/>
      <w:r w:rsidRPr="00EA699F">
        <w:rPr>
          <w:rFonts w:cs="Courier New"/>
          <w:iCs/>
        </w:rPr>
        <w:t>CsDavOnAddressVerificationFailure</w:t>
      </w:r>
      <w:proofErr w:type="spellEnd"/>
      <w:r w:rsidRPr="00EA699F">
        <w:t xml:space="preserve"> –Determines whether a DAV failure will result in a payment auth failure</w:t>
      </w:r>
    </w:p>
    <w:p w:rsidR="00AA2B22" w:rsidRDefault="00AA2B22" w:rsidP="00EA699F">
      <w:pPr>
        <w:pStyle w:val="BodyText"/>
      </w:pPr>
      <w:r>
        <w:t xml:space="preserve">Merchant can </w:t>
      </w:r>
      <w:r>
        <w:t>set</w:t>
      </w:r>
      <w:r>
        <w:t xml:space="preserve"> the value of </w:t>
      </w:r>
      <w:r>
        <w:t>this field</w:t>
      </w:r>
      <w:r>
        <w:t xml:space="preserve"> in the business manager Cybersource site preference</w:t>
      </w:r>
      <w:r>
        <w:t xml:space="preserve">. </w:t>
      </w:r>
      <w:r w:rsidRPr="00AA2B22">
        <w:t>This will enable Delivery Address Verification, to help minimize risk of undeliverable or returns orders, because of user data entry errors.</w:t>
      </w:r>
      <w:r>
        <w:t xml:space="preserve"> When user selects YES from the drop down and corresponding </w:t>
      </w:r>
      <w:proofErr w:type="spellStart"/>
      <w:r w:rsidRPr="00EA699F">
        <w:t>CsDavEnable</w:t>
      </w:r>
      <w:proofErr w:type="spellEnd"/>
      <w:r>
        <w:t xml:space="preserve"> site preference value is DECLINE and in case of delivery address verification failure, system will not allow process the order.</w:t>
      </w:r>
    </w:p>
    <w:p w:rsidR="003D49FF" w:rsidRDefault="003D49FF" w:rsidP="00EA699F">
      <w:pPr>
        <w:pStyle w:val="BodyText"/>
      </w:pPr>
      <w:r w:rsidRPr="00EA699F">
        <w:t xml:space="preserve">Augment UI interaction nodes to deal with AVS failure or correction confirmation dialogs, wherever Payment Authorization takes place, typically within the </w:t>
      </w:r>
      <w:proofErr w:type="spellStart"/>
      <w:r w:rsidR="00D2708F" w:rsidRPr="00EA699F">
        <w:t>COPlaceOrder</w:t>
      </w:r>
      <w:proofErr w:type="spellEnd"/>
      <w:r w:rsidR="00D2708F" w:rsidRPr="00EA699F">
        <w:t xml:space="preserve">-Start and </w:t>
      </w:r>
      <w:proofErr w:type="spellStart"/>
      <w:r w:rsidR="00D2708F" w:rsidRPr="00EA699F">
        <w:t>COSummary</w:t>
      </w:r>
      <w:proofErr w:type="spellEnd"/>
      <w:r w:rsidR="00D2708F" w:rsidRPr="00EA699F">
        <w:t xml:space="preserve">-Submit </w:t>
      </w:r>
      <w:r w:rsidR="00D2708F" w:rsidRPr="00EA699F">
        <w:lastRenderedPageBreak/>
        <w:t>pipelines</w:t>
      </w:r>
      <w:r w:rsidRPr="00EA699F">
        <w:t>.</w:t>
      </w:r>
    </w:p>
    <w:p w:rsidR="00AA2B22" w:rsidRDefault="00AA2B22" w:rsidP="00AA2B22">
      <w:pPr>
        <w:pStyle w:val="BodyText"/>
      </w:pPr>
      <w:r>
        <w:t>Screen shot to change the site preference value:</w:t>
      </w:r>
    </w:p>
    <w:p w:rsidR="00AA2B22" w:rsidRDefault="00AA2B22" w:rsidP="00EA699F">
      <w:pPr>
        <w:pStyle w:val="BodyText"/>
      </w:pPr>
      <w:r>
        <w:rPr>
          <w:noProof/>
        </w:rPr>
        <w:drawing>
          <wp:inline distT="0" distB="0" distL="0" distR="0">
            <wp:extent cx="6400800" cy="2876653"/>
            <wp:effectExtent l="0" t="0" r="0" b="0"/>
            <wp:docPr id="47" name="Picture 47" descr="C:\Users\pchug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2876653"/>
                    </a:xfrm>
                    <a:prstGeom prst="rect">
                      <a:avLst/>
                    </a:prstGeom>
                    <a:noFill/>
                    <a:ln>
                      <a:noFill/>
                    </a:ln>
                  </pic:spPr>
                </pic:pic>
              </a:graphicData>
            </a:graphic>
          </wp:inline>
        </w:drawing>
      </w:r>
    </w:p>
    <w:p w:rsidR="008A08BB" w:rsidRDefault="008A08BB" w:rsidP="008A08BB">
      <w:pPr>
        <w:pStyle w:val="Heading3"/>
      </w:pPr>
      <w:bookmarkStart w:id="77" w:name="_Toc368651150"/>
      <w:bookmarkStart w:id="78" w:name="_Toc416902387"/>
      <w:r>
        <w:t>Full Authorization Reversal</w:t>
      </w:r>
      <w:bookmarkEnd w:id="77"/>
      <w:bookmarkEnd w:id="78"/>
    </w:p>
    <w:p w:rsidR="008A08BB" w:rsidRPr="00EA699F" w:rsidRDefault="008A08BB" w:rsidP="00EA699F">
      <w:pPr>
        <w:pStyle w:val="BodyText"/>
      </w:pPr>
      <w:r w:rsidRPr="00EA699F">
        <w:t xml:space="preserve">Full Authorization reversal is created and working in stand-alone mode in </w:t>
      </w:r>
      <w:r w:rsidRPr="00EA699F">
        <w:rPr>
          <w:u w:val="single"/>
        </w:rPr>
        <w:t>Cybersource_Services.xml</w:t>
      </w:r>
      <w:r w:rsidRPr="00EA699F">
        <w:t xml:space="preserve"> pipeline. It has to customized and integrated as per the merchant specific needs.</w:t>
      </w:r>
    </w:p>
    <w:p w:rsidR="003806DD" w:rsidRPr="00EF13B0" w:rsidRDefault="003806DD" w:rsidP="003806DD">
      <w:pPr>
        <w:pStyle w:val="Heading3"/>
      </w:pPr>
      <w:bookmarkStart w:id="79" w:name="_Toc368651151"/>
      <w:bookmarkStart w:id="80" w:name="_Toc416902388"/>
      <w:r w:rsidRPr="00EF13B0">
        <w:t>Payer Authentication Service</w:t>
      </w:r>
      <w:bookmarkEnd w:id="79"/>
      <w:bookmarkEnd w:id="80"/>
    </w:p>
    <w:p w:rsidR="003806DD" w:rsidRPr="00EF13B0" w:rsidRDefault="003806DD" w:rsidP="00EA699F">
      <w:pPr>
        <w:pStyle w:val="BodyText"/>
      </w:pPr>
      <w:r w:rsidRPr="00EF13B0">
        <w:t xml:space="preserve">Provide Site Preference values for </w:t>
      </w:r>
      <w:r w:rsidR="00DB3EF3">
        <w:t xml:space="preserve">5 </w:t>
      </w:r>
      <w:r w:rsidR="009A10F5" w:rsidRPr="00EF13B0">
        <w:t xml:space="preserve">Payment Authorization </w:t>
      </w:r>
      <w:r w:rsidRPr="00EF13B0">
        <w:t>related business rules:</w:t>
      </w:r>
    </w:p>
    <w:p w:rsidR="003806DD" w:rsidRPr="00EF13B0" w:rsidRDefault="009A10F5" w:rsidP="00EA699F">
      <w:pPr>
        <w:pStyle w:val="BodyText"/>
      </w:pPr>
      <w:r w:rsidRPr="00EF13B0">
        <w:rPr>
          <w:u w:val="single"/>
        </w:rPr>
        <w:t>CyberSource Merchant ID (PA):</w:t>
      </w:r>
      <w:r w:rsidR="003806DD" w:rsidRPr="00EF13B0">
        <w:t xml:space="preserve">– Determines </w:t>
      </w:r>
      <w:r w:rsidRPr="00EF13B0">
        <w:t xml:space="preserve">which </w:t>
      </w:r>
      <w:r w:rsidR="004513AB" w:rsidRPr="00EF13B0">
        <w:t>Cybersource</w:t>
      </w:r>
      <w:r w:rsidRPr="00EF13B0">
        <w:t xml:space="preserve"> merchant id to be used for payer authentication. It can be same as default merchant id as well.</w:t>
      </w:r>
    </w:p>
    <w:p w:rsidR="003806DD" w:rsidRPr="00EF13B0" w:rsidRDefault="009A10F5" w:rsidP="00EA699F">
      <w:pPr>
        <w:pStyle w:val="BodyText"/>
      </w:pPr>
      <w:r w:rsidRPr="00EF13B0">
        <w:rPr>
          <w:u w:val="single"/>
        </w:rPr>
        <w:t>CyberSource Merchant Password (PA):</w:t>
      </w:r>
      <w:r w:rsidR="003806DD" w:rsidRPr="00EF13B0">
        <w:t xml:space="preserve"> –</w:t>
      </w:r>
      <w:r w:rsidR="004513AB" w:rsidRPr="00EF13B0">
        <w:t>Password corresponding to the merchant account.</w:t>
      </w:r>
    </w:p>
    <w:p w:rsidR="002C4946" w:rsidRPr="00EF13B0" w:rsidRDefault="002C4946" w:rsidP="00EA699F">
      <w:pPr>
        <w:pStyle w:val="BodyText"/>
      </w:pPr>
      <w:r w:rsidRPr="00EF13B0">
        <w:rPr>
          <w:u w:val="single"/>
        </w:rPr>
        <w:t>CyberSource Merchant Name (PA):</w:t>
      </w:r>
      <w:r w:rsidRPr="00EF13B0">
        <w:t xml:space="preserve"> –Merchant Name to be used for service.</w:t>
      </w:r>
    </w:p>
    <w:p w:rsidR="003806DD" w:rsidRDefault="002C4946" w:rsidP="00EA699F">
      <w:pPr>
        <w:pStyle w:val="BodyText"/>
      </w:pPr>
      <w:r w:rsidRPr="00EF13B0">
        <w:rPr>
          <w:u w:val="single"/>
        </w:rPr>
        <w:t>CyberSource Save Proof.xml (PA):</w:t>
      </w:r>
      <w:r w:rsidRPr="00EF13B0">
        <w:t xml:space="preserve"> –Determines whether to save proof.xml (received from Cybersource response) as part of order object.</w:t>
      </w:r>
    </w:p>
    <w:p w:rsidR="00DB3EF3" w:rsidRPr="00EF13B0" w:rsidRDefault="00DB3EF3" w:rsidP="00EA699F">
      <w:pPr>
        <w:pStyle w:val="BodyText"/>
      </w:pPr>
      <w:r w:rsidRPr="00EF13B0">
        <w:rPr>
          <w:u w:val="single"/>
        </w:rPr>
        <w:t xml:space="preserve">CyberSource Save </w:t>
      </w:r>
      <w:proofErr w:type="spellStart"/>
      <w:proofErr w:type="gramStart"/>
      <w:r>
        <w:rPr>
          <w:u w:val="single"/>
        </w:rPr>
        <w:t>ParesStatus</w:t>
      </w:r>
      <w:proofErr w:type="spellEnd"/>
      <w:r w:rsidRPr="00EF13B0">
        <w:rPr>
          <w:u w:val="single"/>
        </w:rPr>
        <w:t>(</w:t>
      </w:r>
      <w:proofErr w:type="gramEnd"/>
      <w:r w:rsidRPr="00EF13B0">
        <w:rPr>
          <w:u w:val="single"/>
        </w:rPr>
        <w:t>PA):</w:t>
      </w:r>
      <w:r w:rsidRPr="00EF13B0">
        <w:t xml:space="preserve"> –Determines whether to </w:t>
      </w:r>
      <w:r>
        <w:t xml:space="preserve">pass </w:t>
      </w:r>
      <w:proofErr w:type="spellStart"/>
      <w:r>
        <w:t>ParesStatus</w:t>
      </w:r>
      <w:proofErr w:type="spellEnd"/>
      <w:r>
        <w:t xml:space="preserve"> received as input parameter  from Pa authorization request as input parameter to </w:t>
      </w:r>
      <w:proofErr w:type="spellStart"/>
      <w:r>
        <w:t>ccAuthorization</w:t>
      </w:r>
      <w:proofErr w:type="spellEnd"/>
      <w:r>
        <w:t xml:space="preserve"> request</w:t>
      </w:r>
      <w:r w:rsidRPr="00EF13B0">
        <w:t>.</w:t>
      </w:r>
    </w:p>
    <w:p w:rsidR="00F50DED" w:rsidRPr="00EF13B0" w:rsidRDefault="00F50DED" w:rsidP="00EA699F">
      <w:pPr>
        <w:pStyle w:val="BodyText"/>
      </w:pPr>
    </w:p>
    <w:p w:rsidR="00F50DED" w:rsidRPr="00EF13B0" w:rsidRDefault="00F50DED" w:rsidP="00EA699F">
      <w:pPr>
        <w:pStyle w:val="BodyText"/>
      </w:pPr>
      <w:r w:rsidRPr="00EF13B0">
        <w:lastRenderedPageBreak/>
        <w:t xml:space="preserve">Update </w:t>
      </w:r>
      <w:proofErr w:type="spellStart"/>
      <w:r w:rsidRPr="00EF13B0">
        <w:t>COPlaceOrder-HandlePayments</w:t>
      </w:r>
      <w:proofErr w:type="spellEnd"/>
      <w:r w:rsidRPr="00EF13B0">
        <w:t xml:space="preserve"> pipeline to make custom loop to iterate through all the payment methods set in the basket.</w:t>
      </w:r>
    </w:p>
    <w:p w:rsidR="00F50DED" w:rsidRPr="00EF13B0" w:rsidRDefault="00F50DED" w:rsidP="00EA699F">
      <w:pPr>
        <w:pStyle w:val="BodyText"/>
      </w:pPr>
      <w:r w:rsidRPr="00EF13B0">
        <w:rPr>
          <w:u w:val="single"/>
        </w:rPr>
        <w:t>NOTE</w:t>
      </w:r>
      <w:r w:rsidRPr="00EF13B0">
        <w:t xml:space="preserve">: This is required </w:t>
      </w:r>
      <w:r w:rsidR="00F27A5D" w:rsidRPr="00EF13B0">
        <w:t xml:space="preserve">as a result of </w:t>
      </w:r>
      <w:r w:rsidRPr="00EF13B0">
        <w:t>a limitation of Loop Node due to which it does not work properly when a</w:t>
      </w:r>
      <w:r w:rsidR="00DC54F5" w:rsidRPr="00EF13B0">
        <w:t>n</w:t>
      </w:r>
      <w:r w:rsidRPr="00EF13B0">
        <w:t xml:space="preserve"> Interaction </w:t>
      </w:r>
      <w:proofErr w:type="gramStart"/>
      <w:r w:rsidRPr="00EF13B0">
        <w:t>continue</w:t>
      </w:r>
      <w:proofErr w:type="gramEnd"/>
      <w:r w:rsidRPr="00EF13B0">
        <w:t xml:space="preserve"> node is encountered in a loop. </w:t>
      </w:r>
    </w:p>
    <w:p w:rsidR="00F50DED" w:rsidRDefault="00EF3FEF" w:rsidP="00EA699F">
      <w:pPr>
        <w:pStyle w:val="BodyText"/>
      </w:pPr>
      <w:r>
        <w:rPr>
          <w:noProof/>
        </w:rPr>
        <w:drawing>
          <wp:inline distT="0" distB="0" distL="0" distR="0" wp14:anchorId="5753AE5D" wp14:editId="40550971">
            <wp:extent cx="6105525" cy="4257675"/>
            <wp:effectExtent l="19050" t="1905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0989" cy="4261485"/>
                    </a:xfrm>
                    <a:prstGeom prst="rect">
                      <a:avLst/>
                    </a:prstGeom>
                    <a:noFill/>
                    <a:ln>
                      <a:solidFill>
                        <a:schemeClr val="accent1"/>
                      </a:solidFill>
                    </a:ln>
                  </pic:spPr>
                </pic:pic>
              </a:graphicData>
            </a:graphic>
          </wp:inline>
        </w:drawing>
      </w:r>
    </w:p>
    <w:p w:rsidR="007F109F" w:rsidRDefault="007F109F" w:rsidP="00EA699F">
      <w:pPr>
        <w:pStyle w:val="BodyText"/>
      </w:pPr>
      <w:r>
        <w:rPr>
          <w:noProof/>
        </w:rPr>
        <w:lastRenderedPageBreak/>
        <w:drawing>
          <wp:inline distT="0" distB="0" distL="0" distR="0">
            <wp:extent cx="6400800" cy="3052153"/>
            <wp:effectExtent l="0" t="0" r="0" b="0"/>
            <wp:docPr id="48" name="Picture 48" descr="C:\Users\pchug3\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hug3\Desktop\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00800" cy="3052153"/>
                    </a:xfrm>
                    <a:prstGeom prst="rect">
                      <a:avLst/>
                    </a:prstGeom>
                    <a:noFill/>
                    <a:ln>
                      <a:noFill/>
                    </a:ln>
                  </pic:spPr>
                </pic:pic>
              </a:graphicData>
            </a:graphic>
          </wp:inline>
        </w:drawing>
      </w:r>
    </w:p>
    <w:p w:rsidR="007F109F" w:rsidRDefault="007F109F" w:rsidP="00EA699F">
      <w:pPr>
        <w:pStyle w:val="BodyText"/>
      </w:pPr>
      <w:r>
        <w:rPr>
          <w:noProof/>
        </w:rPr>
        <w:drawing>
          <wp:inline distT="0" distB="0" distL="0" distR="0">
            <wp:extent cx="6400800" cy="3122482"/>
            <wp:effectExtent l="0" t="0" r="0" b="1905"/>
            <wp:docPr id="50" name="Picture 50" descr="C:\Users\pchug3\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esktop\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00800" cy="3122482"/>
                    </a:xfrm>
                    <a:prstGeom prst="rect">
                      <a:avLst/>
                    </a:prstGeom>
                    <a:noFill/>
                    <a:ln>
                      <a:noFill/>
                    </a:ln>
                  </pic:spPr>
                </pic:pic>
              </a:graphicData>
            </a:graphic>
          </wp:inline>
        </w:drawing>
      </w:r>
    </w:p>
    <w:p w:rsidR="00EF3FEF" w:rsidRDefault="00EF3FEF" w:rsidP="00EA699F">
      <w:pPr>
        <w:pStyle w:val="BodyText"/>
      </w:pPr>
    </w:p>
    <w:p w:rsidR="00EF3FEF" w:rsidRDefault="00EF3FEF" w:rsidP="00EA699F">
      <w:pPr>
        <w:pStyle w:val="BodyText"/>
      </w:pPr>
      <w:r>
        <w:t>In the diagram above, the loop node in the left side image is now replaced by a custom loop code, created using two Assign nodes and one Decision node. The configuration of Assign node is same as mentioned in the right side image.</w:t>
      </w:r>
    </w:p>
    <w:p w:rsidR="00686D5E" w:rsidRPr="00EF13B0" w:rsidRDefault="00686D5E" w:rsidP="00686D5E">
      <w:pPr>
        <w:pStyle w:val="Heading3"/>
      </w:pPr>
      <w:bookmarkStart w:id="81" w:name="_Toc368651152"/>
      <w:bookmarkStart w:id="82" w:name="_Toc416902389"/>
      <w:r w:rsidRPr="00EF13B0">
        <w:lastRenderedPageBreak/>
        <w:t>Payment Tokenization Service</w:t>
      </w:r>
      <w:bookmarkEnd w:id="81"/>
      <w:bookmarkEnd w:id="82"/>
    </w:p>
    <w:p w:rsidR="0039682C" w:rsidRPr="0039682C" w:rsidRDefault="00686D5E" w:rsidP="00EA699F">
      <w:pPr>
        <w:pStyle w:val="BodyText"/>
      </w:pPr>
      <w:r>
        <w:t xml:space="preserve">Update the form </w:t>
      </w:r>
      <w:r w:rsidRPr="00686D5E">
        <w:rPr>
          <w:u w:val="single"/>
        </w:rPr>
        <w:t>creditcard.xml</w:t>
      </w:r>
    </w:p>
    <w:p w:rsidR="00686D5E" w:rsidRDefault="00686D5E" w:rsidP="00EA699F">
      <w:pPr>
        <w:pStyle w:val="BodyText"/>
      </w:pPr>
      <w:r>
        <w:t>Include the following form field in the form:</w:t>
      </w:r>
    </w:p>
    <w:p w:rsidR="00686D5E" w:rsidRDefault="00686D5E" w:rsidP="00EA699F">
      <w:pPr>
        <w:pStyle w:val="BodyText"/>
        <w:rPr>
          <w:highlight w:val="lightGray"/>
        </w:rPr>
      </w:pPr>
      <w:proofErr w:type="gramStart"/>
      <w:r w:rsidRPr="00686D5E">
        <w:rPr>
          <w:highlight w:val="lightGray"/>
        </w:rPr>
        <w:t>&lt;!--</w:t>
      </w:r>
      <w:proofErr w:type="gramEnd"/>
      <w:r w:rsidRPr="00686D5E">
        <w:rPr>
          <w:highlight w:val="lightGray"/>
        </w:rPr>
        <w:t xml:space="preserve"> field for credit card subscription --&gt;</w:t>
      </w:r>
    </w:p>
    <w:p w:rsidR="00686D5E" w:rsidRDefault="00686D5E" w:rsidP="00EA699F">
      <w:pPr>
        <w:pStyle w:val="BodyText"/>
      </w:pPr>
      <w:r w:rsidRPr="00686D5E">
        <w:rPr>
          <w:highlight w:val="lightGray"/>
        </w:rPr>
        <w:t xml:space="preserve">&lt;field </w:t>
      </w:r>
      <w:proofErr w:type="spellStart"/>
      <w:r w:rsidRPr="00686D5E">
        <w:rPr>
          <w:highlight w:val="lightGray"/>
        </w:rPr>
        <w:t>formid</w:t>
      </w:r>
      <w:proofErr w:type="spellEnd"/>
      <w:r w:rsidRPr="00686D5E">
        <w:rPr>
          <w:highlight w:val="lightGray"/>
        </w:rPr>
        <w:t>="</w:t>
      </w:r>
      <w:proofErr w:type="spellStart"/>
      <w:r w:rsidRPr="00686D5E">
        <w:rPr>
          <w:highlight w:val="lightGray"/>
        </w:rPr>
        <w:t>isSubscription</w:t>
      </w:r>
      <w:proofErr w:type="spellEnd"/>
      <w:r w:rsidRPr="00686D5E">
        <w:rPr>
          <w:highlight w:val="lightGray"/>
        </w:rPr>
        <w:t>" type="boolean" mandatory="false" default-value="false"/&gt;</w:t>
      </w:r>
    </w:p>
    <w:p w:rsidR="00C70E7E" w:rsidRPr="00686D5E" w:rsidRDefault="00C70E7E" w:rsidP="00EA699F">
      <w:pPr>
        <w:pStyle w:val="BodyText"/>
      </w:pPr>
      <w:r w:rsidRPr="00C70E7E">
        <w:t xml:space="preserve">&lt;field </w:t>
      </w:r>
      <w:proofErr w:type="spellStart"/>
      <w:r w:rsidRPr="00C70E7E">
        <w:t>formid</w:t>
      </w:r>
      <w:proofErr w:type="spellEnd"/>
      <w:r w:rsidRPr="00C70E7E">
        <w:t>="</w:t>
      </w:r>
      <w:proofErr w:type="spellStart"/>
      <w:r w:rsidRPr="00C70E7E">
        <w:t>maskedFourDigit"</w:t>
      </w:r>
      <w:r w:rsidR="00614824" w:rsidRPr="00614824">
        <w:t>label</w:t>
      </w:r>
      <w:proofErr w:type="spellEnd"/>
      <w:r w:rsidR="00614824" w:rsidRPr="00614824">
        <w:t>="</w:t>
      </w:r>
      <w:proofErr w:type="spellStart"/>
      <w:r w:rsidR="00614824" w:rsidRPr="00614824">
        <w:t>creditcard.number</w:t>
      </w:r>
      <w:proofErr w:type="spellEnd"/>
      <w:r w:rsidR="00614824" w:rsidRPr="00614824">
        <w:t>"</w:t>
      </w:r>
      <w:r w:rsidRPr="00C70E7E">
        <w:t xml:space="preserve"> type="string" masked="4" max-length="16"/&gt;</w:t>
      </w:r>
    </w:p>
    <w:p w:rsidR="00C81AAB" w:rsidRDefault="00C81AAB" w:rsidP="00EA699F">
      <w:pPr>
        <w:pStyle w:val="BodyText"/>
      </w:pPr>
    </w:p>
    <w:p w:rsidR="0039682C" w:rsidRPr="0039682C" w:rsidRDefault="00C81AAB" w:rsidP="00EA699F">
      <w:pPr>
        <w:pStyle w:val="BodyText"/>
      </w:pPr>
      <w:r>
        <w:t xml:space="preserve">Update the template </w:t>
      </w:r>
      <w:proofErr w:type="spellStart"/>
      <w:r>
        <w:rPr>
          <w:u w:val="single"/>
        </w:rPr>
        <w:t>creditcardjson.isml</w:t>
      </w:r>
      <w:proofErr w:type="spellEnd"/>
    </w:p>
    <w:p w:rsidR="00C81AAB" w:rsidRDefault="00C81AAB" w:rsidP="00EA699F">
      <w:pPr>
        <w:pStyle w:val="BodyText"/>
      </w:pPr>
      <w:r>
        <w:t>Replace the following code block</w:t>
      </w:r>
    </w:p>
    <w:p w:rsidR="00686D5E" w:rsidRPr="00C81AAB" w:rsidRDefault="00C81AAB" w:rsidP="00EA699F">
      <w:pPr>
        <w:pStyle w:val="BodyText"/>
      </w:pPr>
      <w:proofErr w:type="gramStart"/>
      <w:r w:rsidRPr="00C81AAB">
        <w:rPr>
          <w:highlight w:val="lightGray"/>
        </w:rPr>
        <w:t>expirationYear:</w:t>
      </w:r>
      <w:proofErr w:type="gramEnd"/>
      <w:r w:rsidRPr="00C81AAB">
        <w:rPr>
          <w:highlight w:val="lightGray"/>
        </w:rPr>
        <w:t xml:space="preserve">pdict.SelectedCreditCard.creditCardExpirationYear </w:t>
      </w:r>
    </w:p>
    <w:p w:rsidR="00C81AAB" w:rsidRDefault="00C81AAB" w:rsidP="00EA699F">
      <w:pPr>
        <w:pStyle w:val="BodyText"/>
      </w:pPr>
      <w:r>
        <w:tab/>
        <w:t>With the following code block:</w:t>
      </w:r>
    </w:p>
    <w:p w:rsidR="00C81AAB" w:rsidRPr="00C81AAB" w:rsidRDefault="00C81AAB" w:rsidP="00EA699F">
      <w:pPr>
        <w:pStyle w:val="BodyText"/>
        <w:rPr>
          <w:highlight w:val="lightGray"/>
        </w:rPr>
      </w:pPr>
      <w:proofErr w:type="gramStart"/>
      <w:r w:rsidRPr="00C81AAB">
        <w:rPr>
          <w:highlight w:val="lightGray"/>
        </w:rPr>
        <w:t>expirationYear:</w:t>
      </w:r>
      <w:proofErr w:type="gramEnd"/>
      <w:r w:rsidRPr="00C81AAB">
        <w:rPr>
          <w:highlight w:val="lightGray"/>
        </w:rPr>
        <w:t>pdict.SelectedCreditCard.creditCardExpirationYear,</w:t>
      </w:r>
    </w:p>
    <w:p w:rsidR="00C81AAB" w:rsidRDefault="00C81AAB" w:rsidP="00EA699F">
      <w:pPr>
        <w:pStyle w:val="BodyText"/>
        <w:rPr>
          <w:highlight w:val="lightGray"/>
        </w:rPr>
      </w:pPr>
      <w:proofErr w:type="spellStart"/>
      <w:proofErr w:type="gramStart"/>
      <w:r w:rsidRPr="00C81AAB">
        <w:rPr>
          <w:highlight w:val="lightGray"/>
        </w:rPr>
        <w:t>isSubscription:</w:t>
      </w:r>
      <w:proofErr w:type="gramEnd"/>
      <w:r w:rsidRPr="00C81AAB">
        <w:rPr>
          <w:highlight w:val="lightGray"/>
        </w:rPr>
        <w:t>pdict.SelectedCreditCard.custom.isSubscription</w:t>
      </w:r>
      <w:proofErr w:type="spellEnd"/>
      <w:r w:rsidR="003D6CE0">
        <w:rPr>
          <w:highlight w:val="lightGray"/>
        </w:rPr>
        <w:t>,</w:t>
      </w:r>
    </w:p>
    <w:p w:rsidR="003D6CE0" w:rsidRPr="00C81AAB" w:rsidRDefault="003D6CE0" w:rsidP="00EA699F">
      <w:pPr>
        <w:pStyle w:val="BodyText"/>
        <w:rPr>
          <w:highlight w:val="lightGray"/>
        </w:rPr>
      </w:pPr>
      <w:proofErr w:type="spellStart"/>
      <w:proofErr w:type="gramStart"/>
      <w:r w:rsidRPr="003D6CE0">
        <w:t>maskedFourDigit:</w:t>
      </w:r>
      <w:proofErr w:type="gramEnd"/>
      <w:r w:rsidRPr="003D6CE0">
        <w:t>pdict.SelectedCreditCard.custom.maskedFourDigit</w:t>
      </w:r>
      <w:proofErr w:type="spellEnd"/>
    </w:p>
    <w:p w:rsidR="00C81AAB" w:rsidRDefault="00C81AAB" w:rsidP="00EA699F">
      <w:pPr>
        <w:pStyle w:val="BodyText"/>
      </w:pPr>
    </w:p>
    <w:p w:rsidR="0039682C" w:rsidRDefault="00C81AAB" w:rsidP="00EA699F">
      <w:pPr>
        <w:pStyle w:val="BodyText"/>
      </w:pPr>
      <w:r>
        <w:t xml:space="preserve">Update the form </w:t>
      </w:r>
      <w:r w:rsidRPr="00705F0A">
        <w:t>customeraddress.xml</w:t>
      </w:r>
    </w:p>
    <w:p w:rsidR="00C81AAB" w:rsidRDefault="00C81AAB" w:rsidP="00EA699F">
      <w:pPr>
        <w:pStyle w:val="BodyText"/>
      </w:pPr>
      <w:r>
        <w:t xml:space="preserve">Include the following code </w:t>
      </w:r>
      <w:r w:rsidR="00AA6180">
        <w:t>just before adding the action events</w:t>
      </w:r>
    </w:p>
    <w:p w:rsidR="00AA6180" w:rsidRPr="00AA6180" w:rsidRDefault="00AA6180" w:rsidP="00EA699F">
      <w:pPr>
        <w:pStyle w:val="BodyText"/>
        <w:rPr>
          <w:highlight w:val="lightGray"/>
        </w:rPr>
      </w:pPr>
      <w:proofErr w:type="gramStart"/>
      <w:r w:rsidRPr="00AA6180">
        <w:rPr>
          <w:highlight w:val="lightGray"/>
        </w:rPr>
        <w:t>&lt;!--</w:t>
      </w:r>
      <w:proofErr w:type="gramEnd"/>
      <w:r w:rsidRPr="00AA6180">
        <w:rPr>
          <w:highlight w:val="lightGray"/>
        </w:rPr>
        <w:t xml:space="preserve"> email field is contained in separate form group to enable binding to customer profile --&gt;</w:t>
      </w:r>
    </w:p>
    <w:p w:rsidR="00AA6180" w:rsidRPr="00AA6180" w:rsidRDefault="00AA6180" w:rsidP="00EA699F">
      <w:pPr>
        <w:pStyle w:val="BodyText"/>
        <w:rPr>
          <w:highlight w:val="lightGray"/>
        </w:rPr>
      </w:pPr>
      <w:r w:rsidRPr="00AA6180">
        <w:rPr>
          <w:highlight w:val="lightGray"/>
        </w:rPr>
        <w:t xml:space="preserve">&lt;group </w:t>
      </w:r>
      <w:proofErr w:type="spellStart"/>
      <w:r w:rsidRPr="00AA6180">
        <w:rPr>
          <w:highlight w:val="lightGray"/>
        </w:rPr>
        <w:t>formid</w:t>
      </w:r>
      <w:proofErr w:type="spellEnd"/>
      <w:r w:rsidRPr="00AA6180">
        <w:rPr>
          <w:highlight w:val="lightGray"/>
        </w:rPr>
        <w:t>="email"&gt;</w:t>
      </w:r>
    </w:p>
    <w:p w:rsidR="00AA6180" w:rsidRPr="00AA6180" w:rsidRDefault="00AA6180" w:rsidP="00EA699F">
      <w:pPr>
        <w:pStyle w:val="BodyText"/>
        <w:rPr>
          <w:highlight w:val="lightGray"/>
        </w:rPr>
      </w:pPr>
      <w:r>
        <w:rPr>
          <w:highlight w:val="lightGray"/>
        </w:rPr>
        <w:tab/>
      </w:r>
      <w:r w:rsidRPr="00AA6180">
        <w:rPr>
          <w:highlight w:val="lightGray"/>
        </w:rPr>
        <w:t xml:space="preserve">&lt;field </w:t>
      </w:r>
      <w:proofErr w:type="spellStart"/>
      <w:r w:rsidRPr="00AA6180">
        <w:rPr>
          <w:highlight w:val="lightGray"/>
        </w:rPr>
        <w:t>formid</w:t>
      </w:r>
      <w:proofErr w:type="spellEnd"/>
      <w:r w:rsidRPr="00AA6180">
        <w:rPr>
          <w:highlight w:val="lightGray"/>
        </w:rPr>
        <w:t>="</w:t>
      </w:r>
      <w:proofErr w:type="spellStart"/>
      <w:r w:rsidRPr="00AA6180">
        <w:rPr>
          <w:highlight w:val="lightGray"/>
        </w:rPr>
        <w:t>emailAddress</w:t>
      </w:r>
      <w:proofErr w:type="spellEnd"/>
      <w:r w:rsidRPr="00AA6180">
        <w:rPr>
          <w:highlight w:val="lightGray"/>
        </w:rPr>
        <w:t>" label="</w:t>
      </w:r>
      <w:proofErr w:type="spellStart"/>
      <w:r w:rsidRPr="00AA6180">
        <w:rPr>
          <w:highlight w:val="lightGray"/>
        </w:rPr>
        <w:t>profile.email</w:t>
      </w:r>
      <w:proofErr w:type="spellEnd"/>
      <w:r w:rsidRPr="00AA6180">
        <w:rPr>
          <w:highlight w:val="lightGray"/>
        </w:rPr>
        <w:t xml:space="preserve">" type="string" mandatory="true" </w:t>
      </w:r>
      <w:proofErr w:type="spellStart"/>
      <w:r w:rsidRPr="00AA6180">
        <w:rPr>
          <w:highlight w:val="lightGray"/>
        </w:rPr>
        <w:t>regexp</w:t>
      </w:r>
      <w:proofErr w:type="spellEnd"/>
      <w:r w:rsidRPr="00AA6180">
        <w:rPr>
          <w:highlight w:val="lightGray"/>
        </w:rPr>
        <w:t>="^[\w.%+-]+@[\w.-]+\.[\w]{2</w:t>
      </w:r>
      <w:proofErr w:type="gramStart"/>
      <w:r w:rsidRPr="00AA6180">
        <w:rPr>
          <w:highlight w:val="lightGray"/>
        </w:rPr>
        <w:t>,6</w:t>
      </w:r>
      <w:proofErr w:type="gramEnd"/>
      <w:r w:rsidRPr="00AA6180">
        <w:rPr>
          <w:highlight w:val="lightGray"/>
        </w:rPr>
        <w:t>}$" binding="email" max-length="50" missing-error="</w:t>
      </w:r>
      <w:proofErr w:type="spellStart"/>
      <w:r w:rsidRPr="00AA6180">
        <w:rPr>
          <w:highlight w:val="lightGray"/>
        </w:rPr>
        <w:t>forms.address.email.invalid</w:t>
      </w:r>
      <w:proofErr w:type="spellEnd"/>
      <w:r w:rsidRPr="00AA6180">
        <w:rPr>
          <w:highlight w:val="lightGray"/>
        </w:rPr>
        <w:t>" range-error="</w:t>
      </w:r>
      <w:proofErr w:type="spellStart"/>
      <w:r w:rsidRPr="00AA6180">
        <w:rPr>
          <w:highlight w:val="lightGray"/>
        </w:rPr>
        <w:t>forms.address.email.invalid</w:t>
      </w:r>
      <w:proofErr w:type="spellEnd"/>
      <w:r w:rsidRPr="00AA6180">
        <w:rPr>
          <w:highlight w:val="lightGray"/>
        </w:rPr>
        <w:t>" parse-error="</w:t>
      </w:r>
      <w:proofErr w:type="spellStart"/>
      <w:r w:rsidRPr="00AA6180">
        <w:rPr>
          <w:highlight w:val="lightGray"/>
        </w:rPr>
        <w:t>forms.address.email.invalid</w:t>
      </w:r>
      <w:proofErr w:type="spellEnd"/>
      <w:r w:rsidRPr="00AA6180">
        <w:rPr>
          <w:highlight w:val="lightGray"/>
        </w:rPr>
        <w:t>" value-error="</w:t>
      </w:r>
      <w:proofErr w:type="spellStart"/>
      <w:r w:rsidRPr="00AA6180">
        <w:rPr>
          <w:highlight w:val="lightGray"/>
        </w:rPr>
        <w:t>forms.address.email.invalid</w:t>
      </w:r>
      <w:proofErr w:type="spellEnd"/>
      <w:r w:rsidRPr="00AA6180">
        <w:rPr>
          <w:highlight w:val="lightGray"/>
        </w:rPr>
        <w:t>"/&gt;</w:t>
      </w:r>
    </w:p>
    <w:p w:rsidR="00AA6180" w:rsidRPr="00AA6180" w:rsidRDefault="00AA6180" w:rsidP="00EA699F">
      <w:pPr>
        <w:pStyle w:val="BodyText"/>
        <w:rPr>
          <w:highlight w:val="lightGray"/>
        </w:rPr>
      </w:pPr>
      <w:r w:rsidRPr="00AA6180">
        <w:rPr>
          <w:highlight w:val="lightGray"/>
        </w:rPr>
        <w:t>&lt;/group&gt;</w:t>
      </w:r>
    </w:p>
    <w:p w:rsidR="00A6159A" w:rsidRDefault="00A6159A" w:rsidP="00EA699F">
      <w:pPr>
        <w:pStyle w:val="BodyText"/>
      </w:pPr>
    </w:p>
    <w:p w:rsidR="00D313E6" w:rsidRDefault="00A6159A" w:rsidP="00EA699F">
      <w:pPr>
        <w:pStyle w:val="BodyText"/>
      </w:pPr>
      <w:r>
        <w:lastRenderedPageBreak/>
        <w:t xml:space="preserve">Update the form </w:t>
      </w:r>
      <w:r w:rsidRPr="00A6159A">
        <w:t>paymentinstruments.xml</w:t>
      </w:r>
      <w:r>
        <w:t>.</w:t>
      </w:r>
    </w:p>
    <w:p w:rsidR="00315F44" w:rsidRDefault="00315F44" w:rsidP="00EA699F">
      <w:pPr>
        <w:pStyle w:val="BodyText"/>
      </w:pPr>
      <w:r>
        <w:t xml:space="preserve"> Replace</w:t>
      </w:r>
      <w:r w:rsidR="00A6159A">
        <w:t xml:space="preserve"> the following code block to include the customeraddress.xml </w:t>
      </w:r>
      <w:r w:rsidR="0026661B">
        <w:t>form:</w:t>
      </w:r>
    </w:p>
    <w:p w:rsidR="00A6159A" w:rsidRDefault="00315F44" w:rsidP="00EA699F">
      <w:pPr>
        <w:pStyle w:val="BodyText"/>
        <w:rPr>
          <w:highlight w:val="lightGray"/>
        </w:rPr>
      </w:pPr>
      <w:r w:rsidRPr="00315F44">
        <w:rPr>
          <w:highlight w:val="lightGray"/>
        </w:rPr>
        <w:t xml:space="preserve">&lt;include </w:t>
      </w:r>
      <w:proofErr w:type="spellStart"/>
      <w:r w:rsidRPr="00315F44">
        <w:rPr>
          <w:highlight w:val="lightGray"/>
        </w:rPr>
        <w:t>formid</w:t>
      </w:r>
      <w:proofErr w:type="spellEnd"/>
      <w:r w:rsidRPr="00315F44">
        <w:rPr>
          <w:highlight w:val="lightGray"/>
        </w:rPr>
        <w:t>="</w:t>
      </w:r>
      <w:proofErr w:type="spellStart"/>
      <w:r w:rsidRPr="00315F44">
        <w:rPr>
          <w:highlight w:val="lightGray"/>
        </w:rPr>
        <w:t>newcreditcard</w:t>
      </w:r>
      <w:proofErr w:type="spellEnd"/>
      <w:r w:rsidRPr="00315F44">
        <w:rPr>
          <w:highlight w:val="lightGray"/>
        </w:rPr>
        <w:t>" name="</w:t>
      </w:r>
      <w:proofErr w:type="spellStart"/>
      <w:r w:rsidRPr="00315F44">
        <w:rPr>
          <w:highlight w:val="lightGray"/>
        </w:rPr>
        <w:t>creditcard</w:t>
      </w:r>
      <w:proofErr w:type="spellEnd"/>
      <w:r w:rsidRPr="00315F44">
        <w:rPr>
          <w:highlight w:val="lightGray"/>
        </w:rPr>
        <w:t>"/&gt;</w:t>
      </w:r>
    </w:p>
    <w:p w:rsidR="00315F44" w:rsidRPr="00315F44" w:rsidRDefault="00315F44" w:rsidP="00EA699F">
      <w:pPr>
        <w:pStyle w:val="BodyText"/>
      </w:pPr>
      <w:r w:rsidRPr="00315F44">
        <w:t>With the following code block:</w:t>
      </w:r>
    </w:p>
    <w:p w:rsidR="00315F44" w:rsidRDefault="00315F44" w:rsidP="00EA699F">
      <w:pPr>
        <w:pStyle w:val="BodyText"/>
        <w:rPr>
          <w:highlight w:val="lightGray"/>
        </w:rPr>
      </w:pPr>
      <w:r w:rsidRPr="00315F44">
        <w:rPr>
          <w:highlight w:val="lightGray"/>
        </w:rPr>
        <w:t xml:space="preserve">&lt;include </w:t>
      </w:r>
      <w:proofErr w:type="spellStart"/>
      <w:r w:rsidRPr="00315F44">
        <w:rPr>
          <w:highlight w:val="lightGray"/>
        </w:rPr>
        <w:t>formid</w:t>
      </w:r>
      <w:proofErr w:type="spellEnd"/>
      <w:r w:rsidRPr="00315F44">
        <w:rPr>
          <w:highlight w:val="lightGray"/>
        </w:rPr>
        <w:t>="</w:t>
      </w:r>
      <w:proofErr w:type="spellStart"/>
      <w:r w:rsidRPr="00315F44">
        <w:rPr>
          <w:highlight w:val="lightGray"/>
        </w:rPr>
        <w:t>newcreditcard</w:t>
      </w:r>
      <w:proofErr w:type="spellEnd"/>
      <w:r w:rsidRPr="00315F44">
        <w:rPr>
          <w:highlight w:val="lightGray"/>
        </w:rPr>
        <w:t>" name="</w:t>
      </w:r>
      <w:proofErr w:type="spellStart"/>
      <w:r w:rsidRPr="00315F44">
        <w:rPr>
          <w:highlight w:val="lightGray"/>
        </w:rPr>
        <w:t>creditcard</w:t>
      </w:r>
      <w:proofErr w:type="spellEnd"/>
      <w:r w:rsidRPr="00315F44">
        <w:rPr>
          <w:highlight w:val="lightGray"/>
        </w:rPr>
        <w:t>"/&gt;</w:t>
      </w:r>
    </w:p>
    <w:p w:rsidR="00A6159A" w:rsidRPr="00A6159A" w:rsidRDefault="00A6159A" w:rsidP="00EA699F">
      <w:pPr>
        <w:pStyle w:val="BodyText"/>
        <w:rPr>
          <w:highlight w:val="lightGray"/>
        </w:rPr>
      </w:pPr>
      <w:r w:rsidRPr="00A6159A">
        <w:rPr>
          <w:highlight w:val="lightGray"/>
        </w:rPr>
        <w:t xml:space="preserve">&lt;include </w:t>
      </w:r>
      <w:proofErr w:type="spellStart"/>
      <w:r w:rsidRPr="00A6159A">
        <w:rPr>
          <w:highlight w:val="lightGray"/>
        </w:rPr>
        <w:t>formid</w:t>
      </w:r>
      <w:proofErr w:type="spellEnd"/>
      <w:r w:rsidRPr="00A6159A">
        <w:rPr>
          <w:highlight w:val="lightGray"/>
        </w:rPr>
        <w:t>="address" name="</w:t>
      </w:r>
      <w:proofErr w:type="spellStart"/>
      <w:r w:rsidRPr="00A6159A">
        <w:rPr>
          <w:highlight w:val="lightGray"/>
        </w:rPr>
        <w:t>customeraddress</w:t>
      </w:r>
      <w:proofErr w:type="spellEnd"/>
      <w:r w:rsidRPr="00A6159A">
        <w:rPr>
          <w:highlight w:val="lightGray"/>
        </w:rPr>
        <w:t>"/&gt;</w:t>
      </w:r>
    </w:p>
    <w:p w:rsidR="00705F0A" w:rsidRDefault="00705F0A" w:rsidP="00EA699F">
      <w:pPr>
        <w:pStyle w:val="BodyText"/>
      </w:pPr>
    </w:p>
    <w:p w:rsidR="00D313E6" w:rsidRDefault="00705F0A" w:rsidP="00EA699F">
      <w:pPr>
        <w:pStyle w:val="BodyText"/>
      </w:pPr>
      <w:r>
        <w:t xml:space="preserve">Update the template </w:t>
      </w:r>
      <w:proofErr w:type="spellStart"/>
      <w:r>
        <w:t>paymentinstrumentdetails.isml</w:t>
      </w:r>
      <w:proofErr w:type="spellEnd"/>
      <w:r>
        <w:t xml:space="preserve">. </w:t>
      </w:r>
    </w:p>
    <w:p w:rsidR="00705F0A" w:rsidRDefault="00705F0A" w:rsidP="00EA699F">
      <w:pPr>
        <w:pStyle w:val="BodyText"/>
      </w:pPr>
      <w:r>
        <w:t>Include the following code block just after the &lt;h1&gt; tag to display the title message</w:t>
      </w:r>
    </w:p>
    <w:p w:rsidR="00705F0A" w:rsidRPr="00705F0A" w:rsidRDefault="00705F0A" w:rsidP="00EA699F">
      <w:pPr>
        <w:pStyle w:val="BodyText"/>
        <w:rPr>
          <w:highlight w:val="lightGray"/>
        </w:rPr>
      </w:pPr>
      <w:r w:rsidRPr="00705F0A">
        <w:rPr>
          <w:highlight w:val="lightGray"/>
        </w:rPr>
        <w:t>&lt;isif condition="${</w:t>
      </w:r>
      <w:proofErr w:type="spellStart"/>
      <w:proofErr w:type="gramStart"/>
      <w:r w:rsidRPr="00705F0A">
        <w:rPr>
          <w:highlight w:val="lightGray"/>
        </w:rPr>
        <w:t>pdict.SubscriptionError</w:t>
      </w:r>
      <w:proofErr w:type="spellEnd"/>
      <w:r w:rsidRPr="00705F0A">
        <w:rPr>
          <w:highlight w:val="lightGray"/>
        </w:rPr>
        <w:t xml:space="preserve"> !</w:t>
      </w:r>
      <w:proofErr w:type="gramEnd"/>
      <w:r w:rsidRPr="00705F0A">
        <w:rPr>
          <w:highlight w:val="lightGray"/>
        </w:rPr>
        <w:t>= null}"&gt;</w:t>
      </w:r>
    </w:p>
    <w:p w:rsidR="00705F0A" w:rsidRDefault="00705F0A" w:rsidP="00EA699F">
      <w:pPr>
        <w:pStyle w:val="BodyText"/>
        <w:rPr>
          <w:highlight w:val="lightGray"/>
        </w:rPr>
      </w:pPr>
      <w:r w:rsidRPr="00705F0A">
        <w:rPr>
          <w:highlight w:val="lightGray"/>
        </w:rPr>
        <w:t>&lt;div class="error-form"&gt;</w:t>
      </w:r>
    </w:p>
    <w:p w:rsidR="00705F0A" w:rsidRDefault="00705F0A" w:rsidP="00EA699F">
      <w:pPr>
        <w:pStyle w:val="BodyText"/>
        <w:rPr>
          <w:highlight w:val="lightGray"/>
        </w:rPr>
      </w:pPr>
      <w:r w:rsidRPr="00705F0A">
        <w:rPr>
          <w:highlight w:val="lightGray"/>
        </w:rPr>
        <w:t>${</w:t>
      </w:r>
      <w:proofErr w:type="gramStart"/>
      <w:r w:rsidRPr="00705F0A">
        <w:rPr>
          <w:highlight w:val="lightGray"/>
        </w:rPr>
        <w:t>Resource.msg(</w:t>
      </w:r>
      <w:proofErr w:type="gramEnd"/>
      <w:r w:rsidRPr="00705F0A">
        <w:rPr>
          <w:highlight w:val="lightGray"/>
        </w:rPr>
        <w:t>'</w:t>
      </w:r>
      <w:proofErr w:type="spellStart"/>
      <w:r w:rsidRPr="00705F0A">
        <w:rPr>
          <w:highlight w:val="lightGray"/>
        </w:rPr>
        <w:t>account.subscription','account',null</w:t>
      </w:r>
      <w:proofErr w:type="spellEnd"/>
      <w:r w:rsidRPr="00705F0A">
        <w:rPr>
          <w:highlight w:val="lightGray"/>
        </w:rPr>
        <w:t>)}</w:t>
      </w:r>
    </w:p>
    <w:p w:rsidR="00705F0A" w:rsidRPr="00705F0A" w:rsidRDefault="00705F0A" w:rsidP="00EA699F">
      <w:pPr>
        <w:pStyle w:val="BodyText"/>
        <w:rPr>
          <w:highlight w:val="lightGray"/>
        </w:rPr>
      </w:pPr>
      <w:r w:rsidRPr="00705F0A">
        <w:rPr>
          <w:highlight w:val="lightGray"/>
        </w:rPr>
        <w:t>&lt;/div&gt;</w:t>
      </w:r>
    </w:p>
    <w:p w:rsidR="00705F0A" w:rsidRPr="00705F0A" w:rsidRDefault="00705F0A" w:rsidP="00EA699F">
      <w:pPr>
        <w:pStyle w:val="BodyText"/>
        <w:rPr>
          <w:highlight w:val="lightGray"/>
        </w:rPr>
      </w:pPr>
      <w:r w:rsidRPr="00705F0A">
        <w:rPr>
          <w:highlight w:val="lightGray"/>
        </w:rPr>
        <w:t>&lt;/isif&gt;</w:t>
      </w:r>
    </w:p>
    <w:p w:rsidR="00D26F75" w:rsidRDefault="00D26F75" w:rsidP="00EA699F">
      <w:pPr>
        <w:pStyle w:val="BodyText"/>
      </w:pPr>
    </w:p>
    <w:p w:rsidR="00D313E6" w:rsidRDefault="00D26F75" w:rsidP="00EA699F">
      <w:pPr>
        <w:pStyle w:val="BodyText"/>
      </w:pPr>
      <w:r>
        <w:t xml:space="preserve">Update the template </w:t>
      </w:r>
      <w:proofErr w:type="spellStart"/>
      <w:r>
        <w:t>paymentinstrumentdetails.isml</w:t>
      </w:r>
      <w:proofErr w:type="spellEnd"/>
      <w:r w:rsidR="00EF7653">
        <w:t xml:space="preserve">. </w:t>
      </w:r>
    </w:p>
    <w:p w:rsidR="00D26F75" w:rsidRDefault="00EF7653" w:rsidP="00EA699F">
      <w:pPr>
        <w:pStyle w:val="BodyText"/>
      </w:pPr>
      <w:r>
        <w:t>I</w:t>
      </w:r>
      <w:r w:rsidR="00D26F75">
        <w:t>nclude the following code right after the for field for card expiration year</w:t>
      </w:r>
    </w:p>
    <w:p w:rsidR="00D26F75" w:rsidRPr="00D26F75" w:rsidRDefault="00D26F75" w:rsidP="00EA699F">
      <w:pPr>
        <w:pStyle w:val="BodyText"/>
        <w:rPr>
          <w:highlight w:val="lightGray"/>
        </w:rPr>
      </w:pPr>
      <w:proofErr w:type="gramStart"/>
      <w:r w:rsidRPr="00D26F75">
        <w:rPr>
          <w:highlight w:val="lightGray"/>
        </w:rPr>
        <w:t>&lt;!--</w:t>
      </w:r>
      <w:proofErr w:type="gramEnd"/>
      <w:r w:rsidRPr="00D26F75">
        <w:rPr>
          <w:highlight w:val="lightGray"/>
        </w:rPr>
        <w:t xml:space="preserve"> code comments for adding new billing fields..--&gt;</w:t>
      </w:r>
    </w:p>
    <w:p w:rsidR="00D26F75" w:rsidRDefault="00D26F75" w:rsidP="00EA699F">
      <w:pPr>
        <w:pStyle w:val="BodyText"/>
        <w:rPr>
          <w:highlight w:val="lightGray"/>
        </w:rPr>
      </w:pPr>
      <w:r w:rsidRPr="00D26F75">
        <w:rPr>
          <w:highlight w:val="lightGray"/>
        </w:rPr>
        <w:t>&lt;isinputfield formfield="${pdict.CurrentForms.paymentinstruments.creditcards.address.firstname}" type="input"/&gt;</w:t>
      </w:r>
    </w:p>
    <w:p w:rsidR="00D26F75" w:rsidRDefault="00D26F75" w:rsidP="00EA699F">
      <w:pPr>
        <w:pStyle w:val="BodyText"/>
        <w:rPr>
          <w:highlight w:val="lightGray"/>
        </w:rPr>
      </w:pPr>
      <w:r w:rsidRPr="00D26F75">
        <w:rPr>
          <w:highlight w:val="lightGray"/>
        </w:rPr>
        <w:t>&lt;isinputfield formfield="${pdict.CurrentForms.paymentinstruments.creditcards.address.lastname}" type="input"/&gt;</w:t>
      </w:r>
    </w:p>
    <w:p w:rsidR="00D26F75" w:rsidRDefault="00D26F75" w:rsidP="00EA699F">
      <w:pPr>
        <w:pStyle w:val="BodyText"/>
        <w:rPr>
          <w:highlight w:val="lightGray"/>
        </w:rPr>
      </w:pPr>
      <w:r w:rsidRPr="00D26F75">
        <w:rPr>
          <w:highlight w:val="lightGray"/>
        </w:rPr>
        <w:t>&lt;isinputfield formfield="${pdict.CurrentForms.paymentinstruments.creditcards.address.address1}" type="input"/&gt;</w:t>
      </w:r>
    </w:p>
    <w:p w:rsidR="008263FF" w:rsidRDefault="00D26F75" w:rsidP="00EA699F">
      <w:pPr>
        <w:pStyle w:val="BodyText"/>
        <w:rPr>
          <w:highlight w:val="lightGray"/>
        </w:rPr>
      </w:pPr>
      <w:r w:rsidRPr="00D26F75">
        <w:rPr>
          <w:highlight w:val="lightGray"/>
        </w:rPr>
        <w:t xml:space="preserve">&lt;isinputfield formfield="${pdict.CurrentForms.paymentinstruments.creditcards.address.address2}" </w:t>
      </w:r>
      <w:r w:rsidRPr="00D26F75">
        <w:rPr>
          <w:highlight w:val="lightGray"/>
        </w:rPr>
        <w:lastRenderedPageBreak/>
        <w:t>type="input"/&gt;</w:t>
      </w:r>
    </w:p>
    <w:p w:rsidR="008263FF" w:rsidRDefault="00D26F75" w:rsidP="00EA699F">
      <w:pPr>
        <w:pStyle w:val="BodyText"/>
        <w:rPr>
          <w:highlight w:val="lightGray"/>
        </w:rPr>
      </w:pPr>
      <w:r w:rsidRPr="00D26F75">
        <w:rPr>
          <w:highlight w:val="lightGray"/>
        </w:rPr>
        <w:t>&lt;isinputfield formfield="${pdict.CurrentForms.paymentinstruments.creditcards.address.country}" type="select"/&gt;</w:t>
      </w:r>
    </w:p>
    <w:p w:rsidR="008263FF" w:rsidRDefault="00D26F75" w:rsidP="00EA699F">
      <w:pPr>
        <w:pStyle w:val="BodyText"/>
        <w:rPr>
          <w:highlight w:val="lightGray"/>
        </w:rPr>
      </w:pPr>
      <w:r w:rsidRPr="00D26F75">
        <w:rPr>
          <w:highlight w:val="lightGray"/>
        </w:rPr>
        <w:t>&lt;isinputfield formfield="${pdict.CurrentForms.paymentinstruments.creditcards.address.states.state}" type="select"/&gt;</w:t>
      </w:r>
    </w:p>
    <w:p w:rsidR="008263FF" w:rsidRDefault="00D26F75" w:rsidP="00EA699F">
      <w:pPr>
        <w:pStyle w:val="BodyText"/>
        <w:rPr>
          <w:highlight w:val="lightGray"/>
        </w:rPr>
      </w:pPr>
      <w:r w:rsidRPr="00D26F75">
        <w:rPr>
          <w:highlight w:val="lightGray"/>
        </w:rPr>
        <w:t>&lt;isinputfield formfield="${pdict.CurrentForms.paymentinstruments.creditcards.address.city}" type="input"/&gt;</w:t>
      </w:r>
    </w:p>
    <w:p w:rsidR="008263FF" w:rsidRDefault="00D26F75" w:rsidP="00EA699F">
      <w:pPr>
        <w:pStyle w:val="BodyText"/>
        <w:rPr>
          <w:highlight w:val="lightGray"/>
        </w:rPr>
      </w:pPr>
      <w:r w:rsidRPr="00D26F75">
        <w:rPr>
          <w:highlight w:val="lightGray"/>
        </w:rPr>
        <w:t>&lt;isinputfield formfield="${pdict.CurrentForms.paymentinstruments.creditcards.address.zip}" type="input"/&gt;</w:t>
      </w:r>
    </w:p>
    <w:p w:rsidR="008263FF" w:rsidRDefault="00D26F75" w:rsidP="00EA699F">
      <w:pPr>
        <w:pStyle w:val="BodyText"/>
        <w:rPr>
          <w:highlight w:val="lightGray"/>
        </w:rPr>
      </w:pPr>
      <w:r w:rsidRPr="00D26F75">
        <w:rPr>
          <w:highlight w:val="lightGray"/>
        </w:rPr>
        <w:t>&lt;isinputfield formfield="${pdict.CurrentForms.paymentinstruments.creditcards.address.phone}" type="input"/&gt;</w:t>
      </w:r>
    </w:p>
    <w:p w:rsidR="008263FF" w:rsidRDefault="00D26F75" w:rsidP="00EA699F">
      <w:pPr>
        <w:pStyle w:val="BodyText"/>
        <w:rPr>
          <w:highlight w:val="lightGray"/>
        </w:rPr>
      </w:pPr>
      <w:r w:rsidRPr="00D26F75">
        <w:rPr>
          <w:highlight w:val="lightGray"/>
        </w:rPr>
        <w:t xml:space="preserve">&lt;isinputfield formfield="${pdict.CurrentForms.paymentinstruments.creditcards.address.email.emailAddress}" </w:t>
      </w:r>
      <w:proofErr w:type="spellStart"/>
      <w:r w:rsidRPr="00D26F75">
        <w:rPr>
          <w:highlight w:val="lightGray"/>
        </w:rPr>
        <w:t>xhtmlclass</w:t>
      </w:r>
      <w:proofErr w:type="spellEnd"/>
      <w:r w:rsidRPr="00D26F75">
        <w:rPr>
          <w:highlight w:val="lightGray"/>
        </w:rPr>
        <w:t>="email" type="input"/&gt;</w:t>
      </w:r>
    </w:p>
    <w:p w:rsidR="00D26F75" w:rsidRPr="008263FF" w:rsidRDefault="00D26F75" w:rsidP="00EA699F">
      <w:pPr>
        <w:pStyle w:val="BodyText"/>
        <w:rPr>
          <w:highlight w:val="lightGray"/>
        </w:rPr>
      </w:pPr>
      <w:proofErr w:type="gramStart"/>
      <w:r w:rsidRPr="00D26F75">
        <w:rPr>
          <w:highlight w:val="lightGray"/>
        </w:rPr>
        <w:t>&lt;!--</w:t>
      </w:r>
      <w:proofErr w:type="gramEnd"/>
      <w:r w:rsidRPr="00D26F75">
        <w:rPr>
          <w:highlight w:val="lightGray"/>
        </w:rPr>
        <w:t xml:space="preserve"> end code changes for billing fields. --&gt;</w:t>
      </w:r>
    </w:p>
    <w:p w:rsidR="00F132FE" w:rsidRDefault="00F132FE" w:rsidP="00EA699F">
      <w:pPr>
        <w:pStyle w:val="BodyText"/>
      </w:pPr>
    </w:p>
    <w:p w:rsidR="00D313E6" w:rsidRDefault="00F132FE" w:rsidP="00EA699F">
      <w:pPr>
        <w:pStyle w:val="BodyText"/>
      </w:pPr>
      <w:r>
        <w:t xml:space="preserve">Update the template </w:t>
      </w:r>
      <w:proofErr w:type="spellStart"/>
      <w:r w:rsidRPr="00F132FE">
        <w:t>paymentinstrumentlist.isml</w:t>
      </w:r>
      <w:proofErr w:type="spellEnd"/>
      <w:r>
        <w:t xml:space="preserve">. </w:t>
      </w:r>
    </w:p>
    <w:p w:rsidR="00F132FE" w:rsidRDefault="00F132FE" w:rsidP="00EA699F">
      <w:pPr>
        <w:pStyle w:val="BodyText"/>
      </w:pPr>
      <w:r>
        <w:t xml:space="preserve">Include the following code just before </w:t>
      </w:r>
    </w:p>
    <w:p w:rsidR="00EF7653" w:rsidRDefault="00F132FE" w:rsidP="00EA699F">
      <w:pPr>
        <w:pStyle w:val="BodyText"/>
      </w:pPr>
      <w:r w:rsidRPr="00F132FE">
        <w:t>&lt;div class="section-header"&gt;</w:t>
      </w:r>
      <w:r w:rsidR="0050479A">
        <w:t xml:space="preserve"> to display the error message for delete subscription</w:t>
      </w:r>
    </w:p>
    <w:p w:rsidR="0050479A" w:rsidRPr="0050479A" w:rsidRDefault="0050479A" w:rsidP="00EA699F">
      <w:pPr>
        <w:pStyle w:val="BodyText"/>
        <w:rPr>
          <w:highlight w:val="lightGray"/>
        </w:rPr>
      </w:pPr>
      <w:r w:rsidRPr="0050479A">
        <w:rPr>
          <w:highlight w:val="lightGray"/>
        </w:rPr>
        <w:t>&lt;isif condition="${</w:t>
      </w:r>
      <w:proofErr w:type="spellStart"/>
      <w:proofErr w:type="gramStart"/>
      <w:r w:rsidRPr="0050479A">
        <w:rPr>
          <w:highlight w:val="lightGray"/>
        </w:rPr>
        <w:t>pdict.SubscriptionError</w:t>
      </w:r>
      <w:proofErr w:type="spellEnd"/>
      <w:r w:rsidRPr="0050479A">
        <w:rPr>
          <w:highlight w:val="lightGray"/>
        </w:rPr>
        <w:t xml:space="preserve"> !</w:t>
      </w:r>
      <w:proofErr w:type="gramEnd"/>
      <w:r w:rsidRPr="0050479A">
        <w:rPr>
          <w:highlight w:val="lightGray"/>
        </w:rPr>
        <w:t>= null}"&gt;</w:t>
      </w:r>
    </w:p>
    <w:p w:rsidR="0050479A" w:rsidRPr="0050479A" w:rsidRDefault="0050479A" w:rsidP="00EA699F">
      <w:pPr>
        <w:pStyle w:val="BodyText"/>
        <w:rPr>
          <w:highlight w:val="lightGray"/>
        </w:rPr>
      </w:pPr>
      <w:r w:rsidRPr="0050479A">
        <w:rPr>
          <w:highlight w:val="lightGray"/>
        </w:rPr>
        <w:t>&lt;div class="error-form"&gt;</w:t>
      </w:r>
    </w:p>
    <w:p w:rsidR="0050479A" w:rsidRPr="0050479A" w:rsidRDefault="0050479A" w:rsidP="00EA699F">
      <w:pPr>
        <w:pStyle w:val="BodyText"/>
        <w:rPr>
          <w:highlight w:val="lightGray"/>
        </w:rPr>
      </w:pPr>
      <w:r w:rsidRPr="0050479A">
        <w:rPr>
          <w:highlight w:val="lightGray"/>
        </w:rPr>
        <w:t xml:space="preserve">                      ${</w:t>
      </w:r>
      <w:proofErr w:type="gramStart"/>
      <w:r w:rsidRPr="0050479A">
        <w:rPr>
          <w:highlight w:val="lightGray"/>
        </w:rPr>
        <w:t>Resource.msg(</w:t>
      </w:r>
      <w:proofErr w:type="gramEnd"/>
      <w:r w:rsidRPr="0050479A">
        <w:rPr>
          <w:highlight w:val="lightGray"/>
        </w:rPr>
        <w:t>paymentinstrumentlist.deletesubscription','account',null)}</w:t>
      </w:r>
    </w:p>
    <w:p w:rsidR="0050479A" w:rsidRPr="0050479A" w:rsidRDefault="0050479A" w:rsidP="00EA699F">
      <w:pPr>
        <w:pStyle w:val="BodyText"/>
        <w:rPr>
          <w:highlight w:val="lightGray"/>
        </w:rPr>
      </w:pPr>
      <w:r w:rsidRPr="0050479A">
        <w:rPr>
          <w:highlight w:val="lightGray"/>
        </w:rPr>
        <w:t>&lt;/div&gt;</w:t>
      </w:r>
    </w:p>
    <w:p w:rsidR="0050479A" w:rsidRPr="0050479A" w:rsidRDefault="0050479A" w:rsidP="00EA699F">
      <w:pPr>
        <w:pStyle w:val="BodyText"/>
        <w:rPr>
          <w:highlight w:val="lightGray"/>
        </w:rPr>
      </w:pPr>
      <w:r w:rsidRPr="0050479A">
        <w:rPr>
          <w:highlight w:val="lightGray"/>
        </w:rPr>
        <w:t>&lt;/isif&gt;</w:t>
      </w:r>
    </w:p>
    <w:p w:rsidR="007042A5" w:rsidRDefault="007042A5" w:rsidP="00EA699F">
      <w:pPr>
        <w:pStyle w:val="BodyText"/>
      </w:pPr>
    </w:p>
    <w:p w:rsidR="00D313E6" w:rsidRDefault="007042A5" w:rsidP="00EA699F">
      <w:pPr>
        <w:pStyle w:val="BodyText"/>
      </w:pPr>
      <w:r>
        <w:t xml:space="preserve">Update the </w:t>
      </w:r>
      <w:proofErr w:type="spellStart"/>
      <w:r>
        <w:t>account.properties</w:t>
      </w:r>
      <w:proofErr w:type="spellEnd"/>
      <w:r>
        <w:t>.</w:t>
      </w:r>
    </w:p>
    <w:p w:rsidR="007042A5" w:rsidRDefault="007042A5" w:rsidP="00EA699F">
      <w:pPr>
        <w:pStyle w:val="BodyText"/>
      </w:pPr>
      <w:r>
        <w:t xml:space="preserve"> Include the following code just at end of the </w:t>
      </w:r>
      <w:proofErr w:type="spellStart"/>
      <w:r>
        <w:t>account.properties</w:t>
      </w:r>
      <w:proofErr w:type="spellEnd"/>
      <w:r>
        <w:t xml:space="preserve"> file</w:t>
      </w:r>
      <w:r w:rsidR="00A73A7D">
        <w:t xml:space="preserve"> to display error messages</w:t>
      </w:r>
    </w:p>
    <w:p w:rsidR="0050479A" w:rsidRPr="007042A5" w:rsidRDefault="007042A5" w:rsidP="00EA699F">
      <w:pPr>
        <w:pStyle w:val="BodyText"/>
        <w:rPr>
          <w:highlight w:val="lightGray"/>
        </w:rPr>
      </w:pPr>
      <w:proofErr w:type="spellStart"/>
      <w:r w:rsidRPr="007042A5">
        <w:rPr>
          <w:highlight w:val="lightGray"/>
        </w:rPr>
        <w:lastRenderedPageBreak/>
        <w:t>paymentinstrumentlist.deletesubscription</w:t>
      </w:r>
      <w:proofErr w:type="spellEnd"/>
      <w:r w:rsidRPr="007042A5">
        <w:rPr>
          <w:highlight w:val="lightGray"/>
        </w:rPr>
        <w:t>=</w:t>
      </w:r>
      <w:proofErr w:type="gramStart"/>
      <w:r w:rsidRPr="007042A5">
        <w:rPr>
          <w:highlight w:val="lightGray"/>
        </w:rPr>
        <w:t>An</w:t>
      </w:r>
      <w:proofErr w:type="gramEnd"/>
      <w:r w:rsidRPr="007042A5">
        <w:rPr>
          <w:highlight w:val="lightGray"/>
        </w:rPr>
        <w:t xml:space="preserve"> error occurred while deleting subscription.</w:t>
      </w:r>
    </w:p>
    <w:p w:rsidR="007042A5" w:rsidRPr="007042A5" w:rsidRDefault="007042A5" w:rsidP="00EA699F">
      <w:pPr>
        <w:pStyle w:val="BodyText"/>
        <w:rPr>
          <w:highlight w:val="lightGray"/>
        </w:rPr>
      </w:pPr>
      <w:proofErr w:type="spellStart"/>
      <w:r w:rsidRPr="007042A5">
        <w:rPr>
          <w:highlight w:val="lightGray"/>
        </w:rPr>
        <w:t>account.subscription</w:t>
      </w:r>
      <w:proofErr w:type="spellEnd"/>
      <w:r w:rsidRPr="007042A5">
        <w:rPr>
          <w:highlight w:val="lightGray"/>
        </w:rPr>
        <w:t xml:space="preserve"> = Subscription is not created. Please check your card details.</w:t>
      </w:r>
    </w:p>
    <w:p w:rsidR="007042A5" w:rsidRDefault="007042A5" w:rsidP="00EA699F">
      <w:pPr>
        <w:pStyle w:val="BodyText"/>
      </w:pPr>
    </w:p>
    <w:p w:rsidR="00D313E6" w:rsidRPr="00D313E6" w:rsidRDefault="00D91784" w:rsidP="00EA699F">
      <w:pPr>
        <w:pStyle w:val="BodyText"/>
      </w:pPr>
      <w:r>
        <w:t xml:space="preserve">Update template </w:t>
      </w:r>
      <w:proofErr w:type="spellStart"/>
      <w:r w:rsidRPr="00D91784">
        <w:t>minicreditcard.isml</w:t>
      </w:r>
      <w:proofErr w:type="spellEnd"/>
      <w:r w:rsidR="00D313E6">
        <w:t>.</w:t>
      </w:r>
    </w:p>
    <w:p w:rsidR="00D91784" w:rsidRDefault="00D313E6" w:rsidP="00EA699F">
      <w:pPr>
        <w:pStyle w:val="BodyText"/>
      </w:pPr>
      <w:r>
        <w:t>T</w:t>
      </w:r>
      <w:r w:rsidR="00D91784" w:rsidRPr="00D91784">
        <w:t>o display masked four digits instead of credit card number</w:t>
      </w:r>
      <w:r w:rsidR="00D91784">
        <w:t xml:space="preserve">. </w:t>
      </w:r>
    </w:p>
    <w:p w:rsidR="00D91784" w:rsidRDefault="00D91784" w:rsidP="00EA699F">
      <w:pPr>
        <w:pStyle w:val="BodyText"/>
      </w:pPr>
      <w:r>
        <w:t>Add a variable within isscript block:</w:t>
      </w:r>
    </w:p>
    <w:p w:rsidR="00D91784" w:rsidRPr="00D91784" w:rsidRDefault="00D91784" w:rsidP="00EA699F">
      <w:pPr>
        <w:pStyle w:val="BodyText"/>
        <w:rPr>
          <w:highlight w:val="lightGray"/>
        </w:rPr>
      </w:pPr>
      <w:proofErr w:type="spellStart"/>
      <w:proofErr w:type="gramStart"/>
      <w:r w:rsidRPr="00D91784">
        <w:rPr>
          <w:highlight w:val="lightGray"/>
        </w:rPr>
        <w:t>varmaskedFourDigit</w:t>
      </w:r>
      <w:proofErr w:type="spellEnd"/>
      <w:r w:rsidRPr="00D91784">
        <w:rPr>
          <w:highlight w:val="lightGray"/>
        </w:rPr>
        <w:t xml:space="preserve">  :</w:t>
      </w:r>
      <w:proofErr w:type="gramEnd"/>
      <w:r w:rsidRPr="00D91784">
        <w:rPr>
          <w:highlight w:val="lightGray"/>
        </w:rPr>
        <w:t xml:space="preserve"> String;</w:t>
      </w:r>
    </w:p>
    <w:p w:rsidR="00D91784" w:rsidRDefault="00D91784" w:rsidP="00EA699F">
      <w:pPr>
        <w:pStyle w:val="BodyText"/>
      </w:pPr>
    </w:p>
    <w:p w:rsidR="00D91784" w:rsidRDefault="00D91784" w:rsidP="00EA699F">
      <w:pPr>
        <w:pStyle w:val="BodyText"/>
      </w:pPr>
      <w:r>
        <w:t xml:space="preserve">Assign the value into </w:t>
      </w:r>
      <w:proofErr w:type="spellStart"/>
      <w:r>
        <w:t>maskedFourDigit</w:t>
      </w:r>
      <w:proofErr w:type="spellEnd"/>
      <w:r>
        <w:t xml:space="preserve"> within </w:t>
      </w:r>
      <w:proofErr w:type="gramStart"/>
      <w:r w:rsidRPr="00D91784">
        <w:t>if(</w:t>
      </w:r>
      <w:proofErr w:type="spellStart"/>
      <w:proofErr w:type="gramEnd"/>
      <w:r w:rsidRPr="00D91784">
        <w:t>pdict.p_card</w:t>
      </w:r>
      <w:proofErr w:type="spellEnd"/>
      <w:r w:rsidRPr="00D91784">
        <w:t xml:space="preserve"> != null )</w:t>
      </w:r>
    </w:p>
    <w:p w:rsidR="00D91784" w:rsidRPr="00D91784" w:rsidRDefault="00D91784" w:rsidP="00EA699F">
      <w:pPr>
        <w:pStyle w:val="BodyText"/>
        <w:rPr>
          <w:highlight w:val="lightGray"/>
        </w:rPr>
      </w:pPr>
      <w:proofErr w:type="spellStart"/>
      <w:proofErr w:type="gramStart"/>
      <w:r w:rsidRPr="00D91784">
        <w:rPr>
          <w:highlight w:val="lightGray"/>
        </w:rPr>
        <w:t>maskedFourDigit</w:t>
      </w:r>
      <w:proofErr w:type="spellEnd"/>
      <w:proofErr w:type="gramEnd"/>
      <w:r w:rsidRPr="00D91784">
        <w:rPr>
          <w:highlight w:val="lightGray"/>
        </w:rPr>
        <w:t xml:space="preserve"> = </w:t>
      </w:r>
      <w:proofErr w:type="spellStart"/>
      <w:r w:rsidRPr="00D91784">
        <w:rPr>
          <w:highlight w:val="lightGray"/>
        </w:rPr>
        <w:t>pdict.p_card.custom.maskedFourDigit</w:t>
      </w:r>
      <w:proofErr w:type="spellEnd"/>
      <w:r w:rsidRPr="00D91784">
        <w:rPr>
          <w:highlight w:val="lightGray"/>
        </w:rPr>
        <w:t>;</w:t>
      </w:r>
    </w:p>
    <w:p w:rsidR="00D91784" w:rsidRDefault="00D91784" w:rsidP="00EA699F">
      <w:pPr>
        <w:pStyle w:val="BodyText"/>
      </w:pPr>
    </w:p>
    <w:p w:rsidR="00D91784" w:rsidRDefault="00D91784" w:rsidP="00EA699F">
      <w:pPr>
        <w:pStyle w:val="BodyText"/>
      </w:pPr>
      <w:r>
        <w:t>Replace the block of code</w:t>
      </w:r>
      <w:r w:rsidR="0020034B">
        <w:t>:</w:t>
      </w:r>
    </w:p>
    <w:p w:rsidR="00D91784" w:rsidRPr="00D91784" w:rsidRDefault="00D91784" w:rsidP="00EA699F">
      <w:pPr>
        <w:pStyle w:val="BodyText"/>
        <w:rPr>
          <w:highlight w:val="lightGray"/>
        </w:rPr>
      </w:pPr>
      <w:r w:rsidRPr="00D91784">
        <w:rPr>
          <w:highlight w:val="lightGray"/>
        </w:rPr>
        <w:t>&lt;isif condition="${</w:t>
      </w:r>
      <w:proofErr w:type="gramStart"/>
      <w:r w:rsidRPr="00D91784">
        <w:rPr>
          <w:highlight w:val="lightGray"/>
        </w:rPr>
        <w:t>!empty</w:t>
      </w:r>
      <w:proofErr w:type="gramEnd"/>
      <w:r w:rsidRPr="00D91784">
        <w:rPr>
          <w:highlight w:val="lightGray"/>
        </w:rPr>
        <w:t>(</w:t>
      </w:r>
      <w:proofErr w:type="spellStart"/>
      <w:r w:rsidRPr="00D91784">
        <w:rPr>
          <w:highlight w:val="lightGray"/>
        </w:rPr>
        <w:t>ccOwner</w:t>
      </w:r>
      <w:proofErr w:type="spellEnd"/>
      <w:r w:rsidRPr="00D91784">
        <w:rPr>
          <w:highlight w:val="lightGray"/>
        </w:rPr>
        <w:t>) &amp;&amp; !empty(</w:t>
      </w:r>
      <w:proofErr w:type="spellStart"/>
      <w:r w:rsidRPr="00D91784">
        <w:rPr>
          <w:highlight w:val="lightGray"/>
        </w:rPr>
        <w:t>ccType</w:t>
      </w:r>
      <w:proofErr w:type="spellEnd"/>
      <w:r w:rsidRPr="00D91784">
        <w:rPr>
          <w:highlight w:val="lightGray"/>
        </w:rPr>
        <w:t>) &amp;&amp; !empty(</w:t>
      </w:r>
      <w:proofErr w:type="spellStart"/>
      <w:r w:rsidRPr="00D91784">
        <w:t>ccNumber</w:t>
      </w:r>
      <w:proofErr w:type="spellEnd"/>
      <w:r w:rsidRPr="00D91784">
        <w:rPr>
          <w:highlight w:val="lightGray"/>
        </w:rPr>
        <w:t>)}"&gt;</w:t>
      </w:r>
    </w:p>
    <w:p w:rsidR="00D91784" w:rsidRPr="00D91784" w:rsidRDefault="00D91784" w:rsidP="00EA699F">
      <w:pPr>
        <w:pStyle w:val="BodyText"/>
        <w:rPr>
          <w:highlight w:val="lightGray"/>
        </w:rPr>
      </w:pPr>
      <w:r w:rsidRPr="00D91784">
        <w:rPr>
          <w:highlight w:val="lightGray"/>
        </w:rPr>
        <w:tab/>
        <w:t>&lt;isprint value="${</w:t>
      </w:r>
      <w:proofErr w:type="spellStart"/>
      <w:r w:rsidRPr="00D91784">
        <w:rPr>
          <w:highlight w:val="lightGray"/>
        </w:rPr>
        <w:t>ccOwner</w:t>
      </w:r>
      <w:proofErr w:type="spellEnd"/>
      <w:r w:rsidRPr="00D91784">
        <w:rPr>
          <w:highlight w:val="lightGray"/>
        </w:rPr>
        <w:t>}"/&gt;&lt;br /&gt;</w:t>
      </w:r>
    </w:p>
    <w:p w:rsidR="00D91784" w:rsidRPr="00D91784" w:rsidRDefault="00D91784" w:rsidP="00EA699F">
      <w:pPr>
        <w:pStyle w:val="BodyText"/>
        <w:rPr>
          <w:highlight w:val="lightGray"/>
        </w:rPr>
      </w:pPr>
      <w:r w:rsidRPr="00D91784">
        <w:rPr>
          <w:highlight w:val="lightGray"/>
        </w:rPr>
        <w:tab/>
        <w:t>&lt;isprint value="${</w:t>
      </w:r>
      <w:proofErr w:type="spellStart"/>
      <w:r w:rsidRPr="00D91784">
        <w:rPr>
          <w:highlight w:val="lightGray"/>
        </w:rPr>
        <w:t>ccType</w:t>
      </w:r>
      <w:proofErr w:type="spellEnd"/>
      <w:r w:rsidRPr="00D91784">
        <w:rPr>
          <w:highlight w:val="lightGray"/>
        </w:rPr>
        <w:t>}"/&gt;&lt;br /&gt;</w:t>
      </w:r>
      <w:r w:rsidRPr="00D91784">
        <w:rPr>
          <w:highlight w:val="lightGray"/>
        </w:rPr>
        <w:tab/>
      </w:r>
    </w:p>
    <w:p w:rsidR="00D91784" w:rsidRPr="00D91784" w:rsidRDefault="00D91784" w:rsidP="00EA699F">
      <w:pPr>
        <w:pStyle w:val="BodyText"/>
        <w:rPr>
          <w:highlight w:val="lightGray"/>
        </w:rPr>
      </w:pPr>
      <w:r w:rsidRPr="00D91784">
        <w:rPr>
          <w:highlight w:val="lightGray"/>
        </w:rPr>
        <w:tab/>
        <w:t>&lt;isprint value="${</w:t>
      </w:r>
      <w:proofErr w:type="spellStart"/>
      <w:r w:rsidRPr="00D91784">
        <w:t>ccNumber</w:t>
      </w:r>
      <w:proofErr w:type="spellEnd"/>
      <w:r w:rsidRPr="00D91784">
        <w:rPr>
          <w:highlight w:val="lightGray"/>
        </w:rPr>
        <w:t>}"/&gt;&lt;br /&gt;</w:t>
      </w:r>
    </w:p>
    <w:p w:rsidR="00D91784" w:rsidRDefault="00D91784" w:rsidP="00EA699F">
      <w:pPr>
        <w:pStyle w:val="BodyText"/>
      </w:pPr>
      <w:r>
        <w:t>With</w:t>
      </w:r>
      <w:r w:rsidR="0020034B">
        <w:t xml:space="preserve"> following code block:</w:t>
      </w:r>
    </w:p>
    <w:p w:rsidR="00D91784" w:rsidRPr="00B80AA9" w:rsidRDefault="00D91784" w:rsidP="00EA699F">
      <w:pPr>
        <w:pStyle w:val="BodyText"/>
        <w:rPr>
          <w:highlight w:val="lightGray"/>
        </w:rPr>
      </w:pPr>
      <w:r w:rsidRPr="00B80AA9">
        <w:rPr>
          <w:highlight w:val="lightGray"/>
        </w:rPr>
        <w:t>&lt;isif condition="${</w:t>
      </w:r>
      <w:proofErr w:type="gramStart"/>
      <w:r w:rsidRPr="00B80AA9">
        <w:rPr>
          <w:highlight w:val="lightGray"/>
        </w:rPr>
        <w:t>!empty</w:t>
      </w:r>
      <w:proofErr w:type="gramEnd"/>
      <w:r w:rsidRPr="00B80AA9">
        <w:rPr>
          <w:highlight w:val="lightGray"/>
        </w:rPr>
        <w:t>(</w:t>
      </w:r>
      <w:proofErr w:type="spellStart"/>
      <w:r w:rsidRPr="00B80AA9">
        <w:rPr>
          <w:highlight w:val="lightGray"/>
        </w:rPr>
        <w:t>ccOwner</w:t>
      </w:r>
      <w:proofErr w:type="spellEnd"/>
      <w:r w:rsidRPr="00B80AA9">
        <w:rPr>
          <w:highlight w:val="lightGray"/>
        </w:rPr>
        <w:t>) &amp;&amp; !empty(</w:t>
      </w:r>
      <w:proofErr w:type="spellStart"/>
      <w:r w:rsidRPr="00B80AA9">
        <w:rPr>
          <w:highlight w:val="lightGray"/>
        </w:rPr>
        <w:t>ccType</w:t>
      </w:r>
      <w:proofErr w:type="spellEnd"/>
      <w:r w:rsidRPr="00B80AA9">
        <w:rPr>
          <w:highlight w:val="lightGray"/>
        </w:rPr>
        <w:t>) &amp;&amp; !empty(</w:t>
      </w:r>
      <w:proofErr w:type="spellStart"/>
      <w:r w:rsidRPr="00B80AA9">
        <w:rPr>
          <w:highlight w:val="lightGray"/>
        </w:rPr>
        <w:t>maskedFourDigit</w:t>
      </w:r>
      <w:proofErr w:type="spellEnd"/>
      <w:r w:rsidRPr="00B80AA9">
        <w:rPr>
          <w:highlight w:val="lightGray"/>
        </w:rPr>
        <w:t>)}"&gt;</w:t>
      </w:r>
    </w:p>
    <w:p w:rsidR="00D91784" w:rsidRPr="00B80AA9" w:rsidRDefault="00D91784" w:rsidP="00EA699F">
      <w:pPr>
        <w:pStyle w:val="BodyText"/>
        <w:rPr>
          <w:highlight w:val="lightGray"/>
        </w:rPr>
      </w:pPr>
      <w:r w:rsidRPr="00B80AA9">
        <w:rPr>
          <w:highlight w:val="lightGray"/>
        </w:rPr>
        <w:tab/>
        <w:t>&lt;isprint value="${</w:t>
      </w:r>
      <w:proofErr w:type="spellStart"/>
      <w:r w:rsidRPr="00B80AA9">
        <w:rPr>
          <w:highlight w:val="lightGray"/>
        </w:rPr>
        <w:t>ccOwner</w:t>
      </w:r>
      <w:proofErr w:type="spellEnd"/>
      <w:r w:rsidRPr="00B80AA9">
        <w:rPr>
          <w:highlight w:val="lightGray"/>
        </w:rPr>
        <w:t>}"/&gt;&lt;br /&gt;</w:t>
      </w:r>
    </w:p>
    <w:p w:rsidR="00D91784" w:rsidRPr="00B80AA9" w:rsidRDefault="00D91784" w:rsidP="00EA699F">
      <w:pPr>
        <w:pStyle w:val="BodyText"/>
        <w:rPr>
          <w:highlight w:val="lightGray"/>
        </w:rPr>
      </w:pPr>
      <w:r w:rsidRPr="00B80AA9">
        <w:rPr>
          <w:highlight w:val="lightGray"/>
        </w:rPr>
        <w:tab/>
        <w:t>&lt;isprint value="${</w:t>
      </w:r>
      <w:proofErr w:type="spellStart"/>
      <w:r w:rsidRPr="00B80AA9">
        <w:rPr>
          <w:highlight w:val="lightGray"/>
        </w:rPr>
        <w:t>ccType</w:t>
      </w:r>
      <w:proofErr w:type="spellEnd"/>
      <w:r w:rsidRPr="00B80AA9">
        <w:rPr>
          <w:highlight w:val="lightGray"/>
        </w:rPr>
        <w:t>}"/&gt;&lt;br /&gt;</w:t>
      </w:r>
      <w:r w:rsidRPr="00B80AA9">
        <w:rPr>
          <w:highlight w:val="lightGray"/>
        </w:rPr>
        <w:tab/>
      </w:r>
    </w:p>
    <w:p w:rsidR="00D91784" w:rsidRPr="00B80AA9" w:rsidRDefault="00D91784" w:rsidP="00EA699F">
      <w:pPr>
        <w:pStyle w:val="BodyText"/>
        <w:rPr>
          <w:highlight w:val="lightGray"/>
        </w:rPr>
      </w:pPr>
      <w:r w:rsidRPr="00B80AA9">
        <w:rPr>
          <w:highlight w:val="lightGray"/>
        </w:rPr>
        <w:tab/>
        <w:t>&lt;isprint value="${</w:t>
      </w:r>
      <w:proofErr w:type="spellStart"/>
      <w:r w:rsidRPr="00B80AA9">
        <w:rPr>
          <w:highlight w:val="lightGray"/>
        </w:rPr>
        <w:t>maskedFourDigit</w:t>
      </w:r>
      <w:proofErr w:type="spellEnd"/>
      <w:r w:rsidRPr="00B80AA9">
        <w:rPr>
          <w:highlight w:val="lightGray"/>
        </w:rPr>
        <w:t>}"/&gt;&lt;br /&gt;</w:t>
      </w:r>
    </w:p>
    <w:p w:rsidR="00D91784" w:rsidRDefault="00D91784" w:rsidP="00EA699F">
      <w:pPr>
        <w:pStyle w:val="BodyText"/>
      </w:pPr>
    </w:p>
    <w:p w:rsidR="00D313E6" w:rsidRDefault="00CD19DA" w:rsidP="00EA699F">
      <w:pPr>
        <w:pStyle w:val="BodyText"/>
      </w:pPr>
      <w:r>
        <w:t xml:space="preserve">Update the template </w:t>
      </w:r>
      <w:proofErr w:type="spellStart"/>
      <w:r>
        <w:rPr>
          <w:u w:val="single"/>
        </w:rPr>
        <w:t>paymentmethods.isml</w:t>
      </w:r>
      <w:proofErr w:type="spellEnd"/>
      <w:r>
        <w:t xml:space="preserve">. </w:t>
      </w:r>
    </w:p>
    <w:p w:rsidR="00CD19DA" w:rsidRPr="004E473D" w:rsidRDefault="00CD19DA" w:rsidP="00EA699F">
      <w:pPr>
        <w:pStyle w:val="BodyText"/>
      </w:pPr>
      <w:r w:rsidRPr="004E473D">
        <w:t>Include the following code before the credit card number field</w:t>
      </w:r>
    </w:p>
    <w:p w:rsidR="00475C3E" w:rsidRPr="004E473D" w:rsidRDefault="00CD19DA" w:rsidP="00EA699F">
      <w:pPr>
        <w:pStyle w:val="BodyText"/>
      </w:pPr>
      <w:r w:rsidRPr="004E473D">
        <w:lastRenderedPageBreak/>
        <w:tab/>
      </w:r>
      <w:r w:rsidRPr="004E473D">
        <w:rPr>
          <w:highlight w:val="lightGray"/>
        </w:rPr>
        <w:t>&lt;isinputfield formfield="${pdict.CurrentForms.billing.paymentMethods.creditCard.maskedFourDigit}" type="input"/&gt;</w:t>
      </w:r>
      <w:ins w:id="83" w:author="WIN764BIT" w:date="2014-09-05T14:26:00Z">
        <w:r w:rsidR="004E473D">
          <w:t xml:space="preserve"> </w:t>
        </w:r>
      </w:ins>
    </w:p>
    <w:p w:rsidR="00475C3E" w:rsidRDefault="00475C3E" w:rsidP="00EA699F">
      <w:pPr>
        <w:pStyle w:val="BodyText"/>
      </w:pPr>
    </w:p>
    <w:p w:rsidR="00D313E6" w:rsidRDefault="00EF7653" w:rsidP="00EA699F">
      <w:pPr>
        <w:pStyle w:val="BodyText"/>
      </w:pPr>
      <w:r>
        <w:t xml:space="preserve">Update the template </w:t>
      </w:r>
      <w:proofErr w:type="spellStart"/>
      <w:r>
        <w:rPr>
          <w:u w:val="single"/>
        </w:rPr>
        <w:t>paymentmethods.isml</w:t>
      </w:r>
      <w:proofErr w:type="spellEnd"/>
      <w:r>
        <w:t xml:space="preserve">. </w:t>
      </w:r>
    </w:p>
    <w:p w:rsidR="00EF7653" w:rsidRDefault="00EF7653" w:rsidP="00EA699F">
      <w:pPr>
        <w:pStyle w:val="BodyText"/>
      </w:pPr>
      <w:r>
        <w:t>Include the following code right after the credit card expiration year field</w:t>
      </w:r>
    </w:p>
    <w:p w:rsidR="00CD19DA" w:rsidRDefault="00CD19DA" w:rsidP="00EA699F">
      <w:pPr>
        <w:pStyle w:val="BodyText"/>
        <w:rPr>
          <w:highlight w:val="lightGray"/>
        </w:rPr>
      </w:pPr>
    </w:p>
    <w:p w:rsidR="00EF7653" w:rsidRPr="00EF7653" w:rsidRDefault="00EF7653" w:rsidP="00EA699F">
      <w:pPr>
        <w:pStyle w:val="BodyText"/>
        <w:rPr>
          <w:highlight w:val="lightGray"/>
        </w:rPr>
      </w:pPr>
      <w:r w:rsidRPr="00EF7653">
        <w:rPr>
          <w:highlight w:val="lightGray"/>
        </w:rPr>
        <w:t>&lt;isinputfield formfield="${pdict.CurrentForms.billing.paymentMethods.creditCard.isSubscription}" type="hidden" /&gt;</w:t>
      </w:r>
    </w:p>
    <w:p w:rsidR="004A2B09" w:rsidRPr="00A77AEF" w:rsidRDefault="004A2B09" w:rsidP="00EA699F">
      <w:pPr>
        <w:pStyle w:val="BodyText"/>
      </w:pPr>
      <w:r w:rsidRPr="00A77AEF">
        <w:t xml:space="preserve">Update the template </w:t>
      </w:r>
      <w:proofErr w:type="spellStart"/>
      <w:r w:rsidRPr="00A77AEF">
        <w:rPr>
          <w:u w:val="single"/>
        </w:rPr>
        <w:t>paymentmethods.isml</w:t>
      </w:r>
      <w:proofErr w:type="spellEnd"/>
      <w:r w:rsidRPr="00A77AEF">
        <w:t xml:space="preserve">. </w:t>
      </w:r>
    </w:p>
    <w:p w:rsidR="004A2B09" w:rsidRPr="00A77AEF" w:rsidRDefault="004A2B09" w:rsidP="00EA699F">
      <w:pPr>
        <w:pStyle w:val="BodyText"/>
      </w:pPr>
      <w:r w:rsidRPr="00A77AEF">
        <w:t>Replace the following code within select input type</w:t>
      </w:r>
      <w:r w:rsidR="00F45117" w:rsidRPr="00A77AEF">
        <w:t xml:space="preserve"> (Select a Credit Card)</w:t>
      </w:r>
    </w:p>
    <w:p w:rsidR="004A2B09" w:rsidRPr="00A77AEF" w:rsidRDefault="004A2B09" w:rsidP="00EA699F">
      <w:pPr>
        <w:pStyle w:val="BodyText"/>
        <w:rPr>
          <w:highlight w:val="lightGray"/>
        </w:rPr>
      </w:pPr>
      <w:r w:rsidRPr="00A77AEF">
        <w:rPr>
          <w:highlight w:val="lightGray"/>
        </w:rPr>
        <w:t>&lt;isprint value="${</w:t>
      </w:r>
      <w:proofErr w:type="spellStart"/>
      <w:r w:rsidRPr="00A77AEF">
        <w:rPr>
          <w:highlight w:val="lightGray"/>
        </w:rPr>
        <w:t>creditCardInstr.maskedCreditCardNumber</w:t>
      </w:r>
      <w:proofErr w:type="spellEnd"/>
      <w:r w:rsidRPr="00A77AEF">
        <w:rPr>
          <w:highlight w:val="lightGray"/>
        </w:rPr>
        <w:t>}"/&gt;</w:t>
      </w:r>
    </w:p>
    <w:p w:rsidR="004A2B09" w:rsidRPr="00A77AEF" w:rsidRDefault="004A2B09" w:rsidP="00EA699F">
      <w:pPr>
        <w:pStyle w:val="BodyText"/>
      </w:pPr>
      <w:r w:rsidRPr="00A77AEF">
        <w:t xml:space="preserve">With </w:t>
      </w:r>
    </w:p>
    <w:p w:rsidR="004A2B09" w:rsidRPr="00A77AEF" w:rsidRDefault="004A2B09" w:rsidP="00EA699F">
      <w:pPr>
        <w:pStyle w:val="BodyText"/>
        <w:rPr>
          <w:highlight w:val="lightGray"/>
        </w:rPr>
      </w:pPr>
      <w:r w:rsidRPr="00A77AEF">
        <w:rPr>
          <w:highlight w:val="lightGray"/>
        </w:rPr>
        <w:t>&lt;</w:t>
      </w:r>
      <w:proofErr w:type="gramStart"/>
      <w:r w:rsidRPr="00A77AEF">
        <w:rPr>
          <w:highlight w:val="lightGray"/>
        </w:rPr>
        <w:t>isprint</w:t>
      </w:r>
      <w:proofErr w:type="gramEnd"/>
      <w:r w:rsidRPr="00A77AEF">
        <w:rPr>
          <w:highlight w:val="lightGray"/>
        </w:rPr>
        <w:t xml:space="preserve"> value="${</w:t>
      </w:r>
      <w:proofErr w:type="spellStart"/>
      <w:r w:rsidRPr="00A77AEF">
        <w:rPr>
          <w:highlight w:val="lightGray"/>
        </w:rPr>
        <w:t>creditCardInstr.custom.maskedFourDigit</w:t>
      </w:r>
      <w:proofErr w:type="spellEnd"/>
      <w:r w:rsidRPr="00A77AEF">
        <w:rPr>
          <w:highlight w:val="lightGray"/>
        </w:rPr>
        <w:t>}"/&gt;</w:t>
      </w:r>
    </w:p>
    <w:p w:rsidR="004A2B09" w:rsidRPr="004A2B09" w:rsidRDefault="004A2B09" w:rsidP="00EA699F">
      <w:pPr>
        <w:pStyle w:val="BodyText"/>
        <w:rPr>
          <w:highlight w:val="lightGray"/>
        </w:rPr>
      </w:pPr>
    </w:p>
    <w:p w:rsidR="00D313E6" w:rsidRDefault="00FC514D" w:rsidP="00EA699F">
      <w:pPr>
        <w:pStyle w:val="BodyText"/>
      </w:pPr>
      <w:r>
        <w:t xml:space="preserve">Update the pipeline </w:t>
      </w:r>
      <w:proofErr w:type="spellStart"/>
      <w:r w:rsidRPr="00FC514D">
        <w:rPr>
          <w:u w:val="single"/>
        </w:rPr>
        <w:t>COBilling</w:t>
      </w:r>
      <w:proofErr w:type="spellEnd"/>
      <w:r w:rsidRPr="00FC514D">
        <w:rPr>
          <w:u w:val="single"/>
        </w:rPr>
        <w:t>-Start</w:t>
      </w:r>
      <w:r w:rsidR="00D313E6">
        <w:t>.</w:t>
      </w:r>
    </w:p>
    <w:p w:rsidR="00FC514D" w:rsidRDefault="00FC514D" w:rsidP="00EA699F">
      <w:pPr>
        <w:pStyle w:val="BodyText"/>
      </w:pPr>
      <w:r>
        <w:t xml:space="preserve">Add Assign node </w:t>
      </w:r>
      <w:r w:rsidR="005453DE">
        <w:t xml:space="preserve">just before interaction continue node </w:t>
      </w:r>
      <w:r>
        <w:t xml:space="preserve">to set </w:t>
      </w:r>
      <w:proofErr w:type="spellStart"/>
      <w:r>
        <w:t>isSubscrition</w:t>
      </w:r>
      <w:proofErr w:type="spellEnd"/>
      <w:r>
        <w:t xml:space="preserve"> form field “false”</w:t>
      </w:r>
    </w:p>
    <w:p w:rsidR="00FC514D" w:rsidRDefault="00FC514D" w:rsidP="00EA699F">
      <w:pPr>
        <w:pStyle w:val="BodyText"/>
      </w:pPr>
      <w:r>
        <w:rPr>
          <w:noProof/>
        </w:rPr>
        <w:lastRenderedPageBreak/>
        <w:drawing>
          <wp:inline distT="0" distB="0" distL="0" distR="0" wp14:anchorId="56A05DBB" wp14:editId="6138BBCD">
            <wp:extent cx="5796951" cy="3709358"/>
            <wp:effectExtent l="19050" t="1905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7179" cy="3709504"/>
                    </a:xfrm>
                    <a:prstGeom prst="rect">
                      <a:avLst/>
                    </a:prstGeom>
                    <a:noFill/>
                    <a:ln>
                      <a:solidFill>
                        <a:schemeClr val="accent1"/>
                      </a:solidFill>
                    </a:ln>
                  </pic:spPr>
                </pic:pic>
              </a:graphicData>
            </a:graphic>
          </wp:inline>
        </w:drawing>
      </w:r>
    </w:p>
    <w:p w:rsidR="005453DE" w:rsidRDefault="005453DE" w:rsidP="00EA699F">
      <w:pPr>
        <w:pStyle w:val="BodyText"/>
      </w:pPr>
    </w:p>
    <w:p w:rsidR="00D313E6" w:rsidRDefault="00D313E6" w:rsidP="00EA699F">
      <w:pPr>
        <w:pStyle w:val="BodyText"/>
      </w:pPr>
    </w:p>
    <w:p w:rsidR="00D313E6" w:rsidRDefault="008918B4" w:rsidP="00EA699F">
      <w:pPr>
        <w:pStyle w:val="BodyText"/>
      </w:pPr>
      <w:r>
        <w:t xml:space="preserve">Update the pipeline </w:t>
      </w:r>
      <w:proofErr w:type="spellStart"/>
      <w:r>
        <w:t>COBilling-SelectCreditCard</w:t>
      </w:r>
      <w:proofErr w:type="spellEnd"/>
      <w:r>
        <w:t xml:space="preserve">. </w:t>
      </w:r>
    </w:p>
    <w:p w:rsidR="008918B4" w:rsidRDefault="008918B4" w:rsidP="00EA699F">
      <w:pPr>
        <w:pStyle w:val="BodyText"/>
      </w:pPr>
      <w:r>
        <w:t>Update the assign node just after GetCustomerCreditCard.ds.</w:t>
      </w:r>
    </w:p>
    <w:p w:rsidR="008918B4" w:rsidRDefault="008918B4" w:rsidP="00EA699F">
      <w:pPr>
        <w:pStyle w:val="BodyText"/>
      </w:pPr>
    </w:p>
    <w:p w:rsidR="008918B4" w:rsidRDefault="008918B4" w:rsidP="00EA699F">
      <w:pPr>
        <w:pStyle w:val="BodyText"/>
      </w:pPr>
    </w:p>
    <w:p w:rsidR="008918B4" w:rsidRDefault="008918B4" w:rsidP="00EA699F">
      <w:pPr>
        <w:pStyle w:val="BodyText"/>
      </w:pPr>
      <w:r>
        <w:rPr>
          <w:noProof/>
        </w:rPr>
        <w:lastRenderedPageBreak/>
        <w:drawing>
          <wp:inline distT="0" distB="0" distL="0" distR="0" wp14:anchorId="3415F999" wp14:editId="4A152E1C">
            <wp:extent cx="5727031" cy="3338423"/>
            <wp:effectExtent l="19050" t="1905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6884" cy="3338337"/>
                    </a:xfrm>
                    <a:prstGeom prst="rect">
                      <a:avLst/>
                    </a:prstGeom>
                    <a:noFill/>
                    <a:ln>
                      <a:solidFill>
                        <a:schemeClr val="accent1"/>
                      </a:solidFill>
                    </a:ln>
                  </pic:spPr>
                </pic:pic>
              </a:graphicData>
            </a:graphic>
          </wp:inline>
        </w:drawing>
      </w:r>
    </w:p>
    <w:p w:rsidR="008918B4" w:rsidRDefault="008918B4" w:rsidP="00EA699F">
      <w:pPr>
        <w:pStyle w:val="BodyText"/>
      </w:pPr>
    </w:p>
    <w:p w:rsidR="00D313E6" w:rsidRDefault="0087749B" w:rsidP="00EA699F">
      <w:pPr>
        <w:pStyle w:val="BodyText"/>
      </w:pPr>
      <w:r>
        <w:t xml:space="preserve">Update the pipeline </w:t>
      </w:r>
      <w:proofErr w:type="spellStart"/>
      <w:r>
        <w:t>COBilling-SaveCreditCar</w:t>
      </w:r>
      <w:r w:rsidR="008918B4">
        <w:t>d</w:t>
      </w:r>
      <w:proofErr w:type="spellEnd"/>
      <w:r>
        <w:t xml:space="preserve">. </w:t>
      </w:r>
    </w:p>
    <w:p w:rsidR="0087749B" w:rsidRDefault="0087749B" w:rsidP="00EA699F">
      <w:pPr>
        <w:pStyle w:val="BodyText"/>
      </w:pPr>
      <w:r>
        <w:t>Add Conditional Node to check if the current payment card is a saved subscription or not. If not make a call to Cybersource pipeline to Create Subscription.</w:t>
      </w:r>
    </w:p>
    <w:p w:rsidR="0087749B" w:rsidRDefault="0010677A" w:rsidP="00EA699F">
      <w:pPr>
        <w:pStyle w:val="BodyText"/>
      </w:pPr>
      <w:r>
        <w:rPr>
          <w:noProof/>
        </w:rPr>
        <w:lastRenderedPageBreak/>
        <w:drawing>
          <wp:inline distT="0" distB="0" distL="0" distR="0" wp14:anchorId="048049DD" wp14:editId="489E514A">
            <wp:extent cx="5715000" cy="3619500"/>
            <wp:effectExtent l="19050" t="1905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5000" cy="3619500"/>
                    </a:xfrm>
                    <a:prstGeom prst="rect">
                      <a:avLst/>
                    </a:prstGeom>
                    <a:noFill/>
                    <a:ln>
                      <a:solidFill>
                        <a:schemeClr val="accent1"/>
                      </a:solidFill>
                    </a:ln>
                  </pic:spPr>
                </pic:pic>
              </a:graphicData>
            </a:graphic>
          </wp:inline>
        </w:drawing>
      </w:r>
    </w:p>
    <w:p w:rsidR="00141435" w:rsidRDefault="00141435" w:rsidP="00EA699F">
      <w:pPr>
        <w:pStyle w:val="BodyText"/>
      </w:pPr>
      <w:r>
        <w:tab/>
      </w:r>
    </w:p>
    <w:p w:rsidR="009921CE" w:rsidRDefault="009921CE" w:rsidP="00EA699F">
      <w:pPr>
        <w:pStyle w:val="BodyText"/>
      </w:pPr>
    </w:p>
    <w:p w:rsidR="00D313E6" w:rsidRDefault="0087749B" w:rsidP="00EA699F">
      <w:pPr>
        <w:pStyle w:val="BodyText"/>
      </w:pPr>
      <w:r>
        <w:t xml:space="preserve">Update the pipeline </w:t>
      </w:r>
      <w:proofErr w:type="spellStart"/>
      <w:r>
        <w:t>COBilling-</w:t>
      </w:r>
      <w:proofErr w:type="gramStart"/>
      <w:r>
        <w:t>SaveCreditCard</w:t>
      </w:r>
      <w:proofErr w:type="spellEnd"/>
      <w:r w:rsidR="00D313E6">
        <w:t xml:space="preserve"> .</w:t>
      </w:r>
      <w:proofErr w:type="gramEnd"/>
    </w:p>
    <w:p w:rsidR="0087749B" w:rsidRDefault="00D313E6" w:rsidP="00EA699F">
      <w:pPr>
        <w:pStyle w:val="BodyText"/>
      </w:pPr>
      <w:r>
        <w:t>A</w:t>
      </w:r>
      <w:r w:rsidR="00333EEB">
        <w:t xml:space="preserve">dd logic to save generated subscription id to </w:t>
      </w:r>
      <w:proofErr w:type="spellStart"/>
      <w:r w:rsidR="00333EEB">
        <w:t>customerpaymentinstrument</w:t>
      </w:r>
      <w:r w:rsidR="00EC1648">
        <w:t>&amp;orderpaymentinstruments</w:t>
      </w:r>
      <w:proofErr w:type="spellEnd"/>
      <w:r w:rsidR="00333EEB">
        <w:t xml:space="preserve"> object.</w:t>
      </w:r>
    </w:p>
    <w:p w:rsidR="00333EEB" w:rsidRDefault="00EC1648" w:rsidP="00EA699F">
      <w:pPr>
        <w:pStyle w:val="BodyText"/>
      </w:pPr>
      <w:r>
        <w:rPr>
          <w:noProof/>
        </w:rPr>
        <w:lastRenderedPageBreak/>
        <w:drawing>
          <wp:inline distT="0" distB="0" distL="0" distR="0" wp14:anchorId="482C2603" wp14:editId="60BB2904">
            <wp:extent cx="5805578" cy="3597215"/>
            <wp:effectExtent l="19050" t="19050" r="508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05578" cy="3597215"/>
                    </a:xfrm>
                    <a:prstGeom prst="rect">
                      <a:avLst/>
                    </a:prstGeom>
                    <a:noFill/>
                    <a:ln>
                      <a:solidFill>
                        <a:schemeClr val="accent1"/>
                      </a:solidFill>
                    </a:ln>
                  </pic:spPr>
                </pic:pic>
              </a:graphicData>
            </a:graphic>
          </wp:inline>
        </w:drawing>
      </w:r>
    </w:p>
    <w:p w:rsidR="00C50237" w:rsidRDefault="00C50237" w:rsidP="00EA699F">
      <w:pPr>
        <w:pStyle w:val="BodyText"/>
      </w:pPr>
    </w:p>
    <w:p w:rsidR="00C50237" w:rsidRDefault="00C50237" w:rsidP="00EA699F">
      <w:pPr>
        <w:pStyle w:val="BodyText"/>
      </w:pPr>
    </w:p>
    <w:p w:rsidR="00D313E6" w:rsidRPr="00A77AEF" w:rsidRDefault="00EC1648" w:rsidP="00EA699F">
      <w:pPr>
        <w:pStyle w:val="BodyText"/>
      </w:pPr>
      <w:r w:rsidRPr="00A77AEF">
        <w:t xml:space="preserve">Update the pipeline </w:t>
      </w:r>
      <w:proofErr w:type="spellStart"/>
      <w:r w:rsidRPr="00A77AEF">
        <w:t>COBilling-SaveCreditCard</w:t>
      </w:r>
      <w:proofErr w:type="spellEnd"/>
      <w:r w:rsidRPr="00A77AEF">
        <w:t>.</w:t>
      </w:r>
    </w:p>
    <w:p w:rsidR="00EC1648" w:rsidRPr="00A77AEF" w:rsidRDefault="00EC1648" w:rsidP="00EA699F">
      <w:pPr>
        <w:pStyle w:val="BodyText"/>
      </w:pPr>
      <w:r w:rsidRPr="00A77AEF">
        <w:t xml:space="preserve"> Add assign node after conditional block of </w:t>
      </w:r>
      <w:proofErr w:type="spellStart"/>
      <w:r w:rsidRPr="00A77AEF">
        <w:t>subscriptionID</w:t>
      </w:r>
      <w:proofErr w:type="spellEnd"/>
      <w:r w:rsidRPr="00A77AEF">
        <w:t xml:space="preserve"> to assign credit card number to masked four digit form field.</w:t>
      </w:r>
    </w:p>
    <w:p w:rsidR="00EC1648" w:rsidRDefault="00EC1648" w:rsidP="00EA699F">
      <w:pPr>
        <w:pStyle w:val="BodyText"/>
      </w:pPr>
    </w:p>
    <w:p w:rsidR="00EC1648" w:rsidRDefault="00EC1648" w:rsidP="00EA699F">
      <w:pPr>
        <w:pStyle w:val="BodyText"/>
      </w:pPr>
      <w:r>
        <w:rPr>
          <w:noProof/>
        </w:rPr>
        <w:lastRenderedPageBreak/>
        <w:drawing>
          <wp:inline distT="0" distB="0" distL="0" distR="0" wp14:anchorId="3B1BD279" wp14:editId="35664619">
            <wp:extent cx="5796951" cy="3071004"/>
            <wp:effectExtent l="19050" t="1905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97242" cy="3071158"/>
                    </a:xfrm>
                    <a:prstGeom prst="rect">
                      <a:avLst/>
                    </a:prstGeom>
                    <a:noFill/>
                    <a:ln>
                      <a:solidFill>
                        <a:schemeClr val="accent1"/>
                      </a:solidFill>
                    </a:ln>
                  </pic:spPr>
                </pic:pic>
              </a:graphicData>
            </a:graphic>
          </wp:inline>
        </w:drawing>
      </w:r>
    </w:p>
    <w:p w:rsidR="00C50237" w:rsidRDefault="00C50237" w:rsidP="00EA699F">
      <w:pPr>
        <w:pStyle w:val="BodyText"/>
      </w:pPr>
    </w:p>
    <w:p w:rsidR="00891AC0" w:rsidRDefault="0006310E" w:rsidP="00EA699F">
      <w:pPr>
        <w:pStyle w:val="BodyText"/>
      </w:pPr>
      <w:r>
        <w:t>Add</w:t>
      </w:r>
      <w:r w:rsidR="00891AC0">
        <w:t xml:space="preserve"> assign node just before SaveCustomerCreditCard.ds to update credit card number with </w:t>
      </w:r>
      <w:proofErr w:type="spellStart"/>
      <w:r w:rsidR="00891AC0">
        <w:t>subscriptionID</w:t>
      </w:r>
      <w:proofErr w:type="spellEnd"/>
      <w:r w:rsidR="00891AC0">
        <w:t>.</w:t>
      </w:r>
    </w:p>
    <w:p w:rsidR="00891AC0" w:rsidRDefault="00891AC0" w:rsidP="00EA699F">
      <w:pPr>
        <w:pStyle w:val="BodyText"/>
      </w:pPr>
      <w:r>
        <w:rPr>
          <w:noProof/>
        </w:rPr>
        <w:drawing>
          <wp:inline distT="0" distB="0" distL="0" distR="0" wp14:anchorId="38EBBBB9" wp14:editId="468D6E91">
            <wp:extent cx="5799221" cy="3342575"/>
            <wp:effectExtent l="19050" t="190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92244" cy="3338554"/>
                    </a:xfrm>
                    <a:prstGeom prst="rect">
                      <a:avLst/>
                    </a:prstGeom>
                    <a:noFill/>
                    <a:ln>
                      <a:solidFill>
                        <a:schemeClr val="accent1"/>
                      </a:solidFill>
                    </a:ln>
                  </pic:spPr>
                </pic:pic>
              </a:graphicData>
            </a:graphic>
          </wp:inline>
        </w:drawing>
      </w:r>
    </w:p>
    <w:p w:rsidR="00C50237" w:rsidRDefault="00C50237" w:rsidP="00EA699F">
      <w:pPr>
        <w:pStyle w:val="BodyText"/>
      </w:pPr>
    </w:p>
    <w:p w:rsidR="00C50237" w:rsidRDefault="00C50237" w:rsidP="00EA699F">
      <w:pPr>
        <w:pStyle w:val="BodyText"/>
      </w:pPr>
    </w:p>
    <w:p w:rsidR="0006310E" w:rsidRDefault="0006310E" w:rsidP="00EA699F">
      <w:pPr>
        <w:pStyle w:val="BodyText"/>
      </w:pPr>
      <w:r>
        <w:t xml:space="preserve">Add another assign node just after SaveCustomerCreditCard.ds to update </w:t>
      </w:r>
      <w:proofErr w:type="spellStart"/>
      <w:r>
        <w:t>customerpaymentinstruments&amp;orderpaymentinsturments</w:t>
      </w:r>
      <w:proofErr w:type="spellEnd"/>
      <w:r>
        <w:t xml:space="preserve"> with subscription.</w:t>
      </w:r>
    </w:p>
    <w:p w:rsidR="0006310E" w:rsidRDefault="0006310E" w:rsidP="00EA699F">
      <w:pPr>
        <w:pStyle w:val="BodyText"/>
      </w:pPr>
    </w:p>
    <w:p w:rsidR="0006310E" w:rsidRDefault="0006310E" w:rsidP="00EA699F">
      <w:pPr>
        <w:pStyle w:val="BodyText"/>
      </w:pPr>
      <w:r>
        <w:rPr>
          <w:noProof/>
        </w:rPr>
        <w:drawing>
          <wp:inline distT="0" distB="0" distL="0" distR="0" wp14:anchorId="28775343" wp14:editId="04C1EC64">
            <wp:extent cx="5727940" cy="3528204"/>
            <wp:effectExtent l="19050" t="1905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8134" cy="3528323"/>
                    </a:xfrm>
                    <a:prstGeom prst="rect">
                      <a:avLst/>
                    </a:prstGeom>
                    <a:noFill/>
                    <a:ln>
                      <a:solidFill>
                        <a:schemeClr val="accent1"/>
                      </a:solidFill>
                    </a:ln>
                  </pic:spPr>
                </pic:pic>
              </a:graphicData>
            </a:graphic>
          </wp:inline>
        </w:drawing>
      </w:r>
    </w:p>
    <w:p w:rsidR="0006310E" w:rsidRDefault="0006310E" w:rsidP="00EA699F">
      <w:pPr>
        <w:pStyle w:val="BodyText"/>
      </w:pPr>
    </w:p>
    <w:p w:rsidR="00C50237" w:rsidRDefault="00C50237" w:rsidP="00EA699F">
      <w:pPr>
        <w:pStyle w:val="BodyText"/>
      </w:pPr>
    </w:p>
    <w:p w:rsidR="00C50237" w:rsidRDefault="00C50237" w:rsidP="00EA699F">
      <w:pPr>
        <w:pStyle w:val="BodyText"/>
      </w:pPr>
    </w:p>
    <w:p w:rsidR="00C50237" w:rsidRDefault="007201E4" w:rsidP="00EA699F">
      <w:pPr>
        <w:pStyle w:val="BodyText"/>
      </w:pPr>
      <w:r>
        <w:t xml:space="preserve">Update the script </w:t>
      </w:r>
      <w:r w:rsidRPr="007201E4">
        <w:rPr>
          <w:u w:val="single"/>
        </w:rPr>
        <w:t>SaveCustomerCreditCard.ds</w:t>
      </w:r>
      <w:r>
        <w:t xml:space="preserve"> to update </w:t>
      </w:r>
      <w:proofErr w:type="spellStart"/>
      <w:r>
        <w:t>customerpaymentinstruments</w:t>
      </w:r>
      <w:proofErr w:type="spellEnd"/>
      <w:r>
        <w:t xml:space="preserve"> with credit card form fields. Add the following code block after </w:t>
      </w:r>
      <w:proofErr w:type="spellStart"/>
      <w:proofErr w:type="gramStart"/>
      <w:r w:rsidRPr="007201E4">
        <w:t>paymentInstr.setCreditCardType</w:t>
      </w:r>
      <w:proofErr w:type="spellEnd"/>
      <w:r>
        <w:t>(</w:t>
      </w:r>
      <w:proofErr w:type="gramEnd"/>
      <w:r>
        <w:t xml:space="preserve"> </w:t>
      </w:r>
      <w:proofErr w:type="spellStart"/>
      <w:r>
        <w:t>creditCardFields.type.value</w:t>
      </w:r>
      <w:proofErr w:type="spellEnd"/>
      <w:r>
        <w:t xml:space="preserve"> ):</w:t>
      </w:r>
    </w:p>
    <w:p w:rsidR="007201E4" w:rsidRDefault="007201E4" w:rsidP="00EA699F">
      <w:pPr>
        <w:pStyle w:val="BodyText"/>
      </w:pPr>
    </w:p>
    <w:p w:rsidR="007201E4" w:rsidRPr="007201E4" w:rsidRDefault="007201E4" w:rsidP="00EA699F">
      <w:pPr>
        <w:pStyle w:val="BodyText"/>
        <w:rPr>
          <w:highlight w:val="lightGray"/>
        </w:rPr>
      </w:pPr>
      <w:proofErr w:type="gramStart"/>
      <w:r w:rsidRPr="007201E4">
        <w:rPr>
          <w:highlight w:val="lightGray"/>
        </w:rPr>
        <w:t>if(</w:t>
      </w:r>
      <w:proofErr w:type="gramEnd"/>
      <w:r w:rsidRPr="007201E4">
        <w:rPr>
          <w:highlight w:val="lightGray"/>
        </w:rPr>
        <w:t>!empty(</w:t>
      </w:r>
      <w:proofErr w:type="spellStart"/>
      <w:r w:rsidRPr="007201E4">
        <w:rPr>
          <w:highlight w:val="lightGray"/>
        </w:rPr>
        <w:t>creditCardFields.isSubscription.value</w:t>
      </w:r>
      <w:proofErr w:type="spellEnd"/>
      <w:r w:rsidRPr="007201E4">
        <w:rPr>
          <w:highlight w:val="lightGray"/>
        </w:rPr>
        <w:t>))</w:t>
      </w:r>
    </w:p>
    <w:p w:rsidR="007201E4" w:rsidRPr="007201E4" w:rsidRDefault="007201E4" w:rsidP="00EA699F">
      <w:pPr>
        <w:pStyle w:val="BodyText"/>
        <w:rPr>
          <w:highlight w:val="lightGray"/>
        </w:rPr>
      </w:pPr>
      <w:r w:rsidRPr="007201E4">
        <w:rPr>
          <w:highlight w:val="lightGray"/>
        </w:rPr>
        <w:tab/>
      </w:r>
      <w:r w:rsidRPr="007201E4">
        <w:rPr>
          <w:highlight w:val="lightGray"/>
        </w:rPr>
        <w:tab/>
      </w:r>
      <w:proofErr w:type="spellStart"/>
      <w:r w:rsidRPr="007201E4">
        <w:rPr>
          <w:highlight w:val="lightGray"/>
        </w:rPr>
        <w:t>paymentInstr.custom.isSubscription</w:t>
      </w:r>
      <w:proofErr w:type="spellEnd"/>
      <w:r w:rsidRPr="007201E4">
        <w:rPr>
          <w:highlight w:val="lightGray"/>
        </w:rPr>
        <w:t xml:space="preserve"> = </w:t>
      </w:r>
      <w:proofErr w:type="spellStart"/>
      <w:r w:rsidRPr="007201E4">
        <w:rPr>
          <w:highlight w:val="lightGray"/>
        </w:rPr>
        <w:t>creditCardFields.isSubscription.value</w:t>
      </w:r>
      <w:proofErr w:type="spellEnd"/>
      <w:r w:rsidRPr="007201E4">
        <w:rPr>
          <w:highlight w:val="lightGray"/>
        </w:rPr>
        <w:t>;</w:t>
      </w:r>
      <w:r w:rsidRPr="007201E4">
        <w:rPr>
          <w:highlight w:val="lightGray"/>
        </w:rPr>
        <w:tab/>
      </w:r>
      <w:r w:rsidRPr="007201E4">
        <w:rPr>
          <w:highlight w:val="lightGray"/>
        </w:rPr>
        <w:tab/>
      </w:r>
    </w:p>
    <w:p w:rsidR="007201E4" w:rsidRPr="007201E4" w:rsidRDefault="007201E4" w:rsidP="00EA699F">
      <w:pPr>
        <w:pStyle w:val="BodyText"/>
        <w:rPr>
          <w:highlight w:val="lightGray"/>
        </w:rPr>
      </w:pPr>
      <w:r w:rsidRPr="007201E4">
        <w:rPr>
          <w:highlight w:val="lightGray"/>
        </w:rPr>
        <w:lastRenderedPageBreak/>
        <w:tab/>
      </w:r>
      <w:proofErr w:type="gramStart"/>
      <w:r w:rsidRPr="007201E4">
        <w:rPr>
          <w:highlight w:val="lightGray"/>
        </w:rPr>
        <w:t>if(</w:t>
      </w:r>
      <w:proofErr w:type="gramEnd"/>
      <w:r w:rsidRPr="007201E4">
        <w:rPr>
          <w:highlight w:val="lightGray"/>
        </w:rPr>
        <w:t>!empty(</w:t>
      </w:r>
      <w:proofErr w:type="spellStart"/>
      <w:r w:rsidRPr="007201E4">
        <w:rPr>
          <w:highlight w:val="lightGray"/>
        </w:rPr>
        <w:t>creditCardFields.maskedFourDigit.value</w:t>
      </w:r>
      <w:proofErr w:type="spellEnd"/>
      <w:r w:rsidRPr="007201E4">
        <w:rPr>
          <w:highlight w:val="lightGray"/>
        </w:rPr>
        <w:t>))</w:t>
      </w:r>
    </w:p>
    <w:p w:rsidR="007201E4" w:rsidRPr="007201E4" w:rsidRDefault="007201E4" w:rsidP="00EA699F">
      <w:pPr>
        <w:pStyle w:val="BodyText"/>
        <w:rPr>
          <w:highlight w:val="lightGray"/>
        </w:rPr>
      </w:pPr>
      <w:r w:rsidRPr="007201E4">
        <w:rPr>
          <w:highlight w:val="lightGray"/>
        </w:rPr>
        <w:tab/>
      </w:r>
      <w:r w:rsidRPr="007201E4">
        <w:rPr>
          <w:highlight w:val="lightGray"/>
        </w:rPr>
        <w:tab/>
      </w:r>
      <w:proofErr w:type="spellStart"/>
      <w:r w:rsidRPr="007201E4">
        <w:rPr>
          <w:highlight w:val="lightGray"/>
        </w:rPr>
        <w:t>paymentInstr.custom.maskedFourDigit</w:t>
      </w:r>
      <w:proofErr w:type="spellEnd"/>
      <w:r w:rsidRPr="007201E4">
        <w:rPr>
          <w:highlight w:val="lightGray"/>
        </w:rPr>
        <w:t xml:space="preserve"> = "************"+</w:t>
      </w:r>
      <w:proofErr w:type="gramStart"/>
      <w:r w:rsidRPr="007201E4">
        <w:rPr>
          <w:highlight w:val="lightGray"/>
        </w:rPr>
        <w:t>creditCardFields.maskedFourDigit.value.slice(</w:t>
      </w:r>
      <w:proofErr w:type="gramEnd"/>
      <w:r w:rsidRPr="007201E4">
        <w:rPr>
          <w:highlight w:val="lightGray"/>
        </w:rPr>
        <w:t>creditCardFields.maskedFourDigit.value.length-4,creditCardFields.maskedFourDigit.value.length);</w:t>
      </w:r>
    </w:p>
    <w:p w:rsidR="007201E4" w:rsidRDefault="007201E4" w:rsidP="00EA699F">
      <w:pPr>
        <w:pStyle w:val="BodyText"/>
      </w:pPr>
    </w:p>
    <w:p w:rsidR="007201E4" w:rsidRDefault="007201E4" w:rsidP="00EA699F">
      <w:pPr>
        <w:pStyle w:val="BodyText"/>
      </w:pPr>
    </w:p>
    <w:p w:rsidR="00D313E6" w:rsidRDefault="00796955" w:rsidP="00EA699F">
      <w:pPr>
        <w:pStyle w:val="BodyText"/>
      </w:pPr>
      <w:r>
        <w:t xml:space="preserve">Update the pipeline </w:t>
      </w:r>
      <w:proofErr w:type="spellStart"/>
      <w:r>
        <w:t>COBilling-SaveCreditCard</w:t>
      </w:r>
      <w:proofErr w:type="spellEnd"/>
      <w:r>
        <w:t xml:space="preserve">. </w:t>
      </w:r>
      <w:proofErr w:type="gramStart"/>
      <w:r>
        <w:t xml:space="preserve">If </w:t>
      </w:r>
      <w:proofErr w:type="spellStart"/>
      <w:r>
        <w:t>subscriptionID</w:t>
      </w:r>
      <w:proofErr w:type="spellEnd"/>
      <w:r>
        <w:t xml:space="preserve"> is empty.</w:t>
      </w:r>
      <w:proofErr w:type="gramEnd"/>
    </w:p>
    <w:p w:rsidR="00796955" w:rsidRDefault="00796955" w:rsidP="00EA699F">
      <w:pPr>
        <w:pStyle w:val="BodyText"/>
      </w:pPr>
      <w:r>
        <w:t xml:space="preserve"> Add the following expression node &amp; assign node:</w:t>
      </w:r>
    </w:p>
    <w:p w:rsidR="00796955" w:rsidRDefault="00796955" w:rsidP="00EA699F">
      <w:pPr>
        <w:pStyle w:val="BodyText"/>
      </w:pPr>
    </w:p>
    <w:p w:rsidR="00796955" w:rsidRDefault="00796955" w:rsidP="00EA699F">
      <w:pPr>
        <w:pStyle w:val="BodyText"/>
      </w:pPr>
      <w:r>
        <w:rPr>
          <w:noProof/>
        </w:rPr>
        <w:drawing>
          <wp:inline distT="0" distB="0" distL="0" distR="0" wp14:anchorId="540E7D9F" wp14:editId="4AF60DE9">
            <wp:extent cx="5753819" cy="3036498"/>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3819" cy="3036498"/>
                    </a:xfrm>
                    <a:prstGeom prst="rect">
                      <a:avLst/>
                    </a:prstGeom>
                    <a:noFill/>
                    <a:ln>
                      <a:solidFill>
                        <a:schemeClr val="accent1"/>
                      </a:solidFill>
                    </a:ln>
                  </pic:spPr>
                </pic:pic>
              </a:graphicData>
            </a:graphic>
          </wp:inline>
        </w:drawing>
      </w:r>
    </w:p>
    <w:p w:rsidR="007201E4" w:rsidRDefault="007201E4" w:rsidP="00EA699F">
      <w:pPr>
        <w:pStyle w:val="BodyText"/>
      </w:pPr>
    </w:p>
    <w:p w:rsidR="00C50237" w:rsidRDefault="00C50237" w:rsidP="00EA699F">
      <w:pPr>
        <w:pStyle w:val="BodyText"/>
      </w:pPr>
    </w:p>
    <w:p w:rsidR="00C50237" w:rsidRDefault="00C50237" w:rsidP="00EA699F">
      <w:pPr>
        <w:pStyle w:val="BodyText"/>
      </w:pPr>
    </w:p>
    <w:p w:rsidR="00C50237" w:rsidRDefault="00796955" w:rsidP="00EA699F">
      <w:pPr>
        <w:pStyle w:val="BodyText"/>
      </w:pPr>
      <w:r>
        <w:t xml:space="preserve">In assign node in above figure. </w:t>
      </w:r>
      <w:r w:rsidR="00D313E6">
        <w:t xml:space="preserve">Update the </w:t>
      </w:r>
      <w:proofErr w:type="spellStart"/>
      <w:r w:rsidR="00D313E6">
        <w:t>paymentinsturments</w:t>
      </w:r>
      <w:proofErr w:type="spellEnd"/>
      <w:r w:rsidR="00D313E6">
        <w:t xml:space="preserve"> custom </w:t>
      </w:r>
      <w:proofErr w:type="spellStart"/>
      <w:r w:rsidR="00D313E6">
        <w:t>attributes</w:t>
      </w:r>
      <w:r>
        <w:t>subscriptionID&amp;isSubscription</w:t>
      </w:r>
      <w:proofErr w:type="spellEnd"/>
      <w:r>
        <w:t>.</w:t>
      </w:r>
    </w:p>
    <w:p w:rsidR="00796955" w:rsidRDefault="00796955" w:rsidP="00EA699F">
      <w:pPr>
        <w:pStyle w:val="BodyText"/>
      </w:pPr>
    </w:p>
    <w:p w:rsidR="00796955" w:rsidRDefault="00796955" w:rsidP="00EA699F">
      <w:pPr>
        <w:pStyle w:val="BodyText"/>
      </w:pPr>
      <w:r>
        <w:rPr>
          <w:noProof/>
        </w:rPr>
        <w:lastRenderedPageBreak/>
        <w:drawing>
          <wp:inline distT="0" distB="0" distL="0" distR="0" wp14:anchorId="64FF32F5" wp14:editId="2D52CABB">
            <wp:extent cx="5771072" cy="2950234"/>
            <wp:effectExtent l="19050" t="19050" r="127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71072" cy="2950234"/>
                    </a:xfrm>
                    <a:prstGeom prst="rect">
                      <a:avLst/>
                    </a:prstGeom>
                    <a:noFill/>
                    <a:ln>
                      <a:solidFill>
                        <a:schemeClr val="accent1"/>
                      </a:solidFill>
                    </a:ln>
                  </pic:spPr>
                </pic:pic>
              </a:graphicData>
            </a:graphic>
          </wp:inline>
        </w:drawing>
      </w:r>
    </w:p>
    <w:p w:rsidR="00C50237" w:rsidRDefault="00C50237" w:rsidP="00EA699F">
      <w:pPr>
        <w:pStyle w:val="BodyText"/>
      </w:pPr>
    </w:p>
    <w:p w:rsidR="00C50237" w:rsidRDefault="00C50237" w:rsidP="00EA699F">
      <w:pPr>
        <w:pStyle w:val="BodyText"/>
      </w:pPr>
    </w:p>
    <w:p w:rsidR="0010677A" w:rsidRDefault="0010677A" w:rsidP="00EA699F">
      <w:pPr>
        <w:pStyle w:val="BodyText"/>
      </w:pPr>
      <w:r>
        <w:t xml:space="preserve">Update app.js. Update </w:t>
      </w:r>
      <w:proofErr w:type="spellStart"/>
      <w:r w:rsidR="0086468D" w:rsidRPr="0086468D">
        <w:t>exports.init</w:t>
      </w:r>
      <w:proofErr w:type="spellEnd"/>
      <w:r w:rsidR="0086468D" w:rsidRPr="0086468D">
        <w:t xml:space="preserve"> = function ()</w:t>
      </w:r>
      <w:r w:rsidR="0086468D">
        <w:t xml:space="preserve"> </w:t>
      </w:r>
      <w:r>
        <w:t xml:space="preserve">function. </w:t>
      </w:r>
    </w:p>
    <w:p w:rsidR="0010677A" w:rsidRDefault="0010677A" w:rsidP="00EA699F">
      <w:pPr>
        <w:pStyle w:val="BodyText"/>
      </w:pPr>
      <w:r>
        <w:t xml:space="preserve">Add following code block </w:t>
      </w:r>
      <w:r w:rsidR="00D20313">
        <w:t xml:space="preserve">after </w:t>
      </w:r>
      <w:r w:rsidR="00D20313" w:rsidRPr="00D20313">
        <w:t xml:space="preserve">var </w:t>
      </w:r>
      <w:proofErr w:type="spellStart"/>
      <w:r w:rsidR="00D20313" w:rsidRPr="00D20313">
        <w:t>selectedPaymentMethod</w:t>
      </w:r>
      <w:proofErr w:type="spellEnd"/>
      <w:r w:rsidR="00D20313" w:rsidRPr="00D20313">
        <w:t xml:space="preserve"> = $</w:t>
      </w:r>
      <w:proofErr w:type="spellStart"/>
      <w:proofErr w:type="gramStart"/>
      <w:r w:rsidR="00D20313" w:rsidRPr="00D20313">
        <w:t>selectPaymentMethod.find</w:t>
      </w:r>
      <w:proofErr w:type="spellEnd"/>
      <w:r w:rsidR="00D20313" w:rsidRPr="00D20313">
        <w:t>(</w:t>
      </w:r>
      <w:proofErr w:type="gramEnd"/>
      <w:r w:rsidR="00D20313" w:rsidRPr="00D20313">
        <w:t>':checked').val();</w:t>
      </w:r>
      <w:r w:rsidR="00D20313">
        <w:t xml:space="preserve"> code line in above mentioned function</w:t>
      </w:r>
    </w:p>
    <w:p w:rsidR="00D20313" w:rsidRDefault="00D20313" w:rsidP="00D20313">
      <w:pPr>
        <w:autoSpaceDE w:val="0"/>
        <w:autoSpaceDN w:val="0"/>
        <w:adjustRightInd w:val="0"/>
        <w:spacing w:after="0" w:line="240" w:lineRule="auto"/>
        <w:ind w:firstLine="360"/>
        <w:rPr>
          <w:rFonts w:ascii="Consolas" w:eastAsia="Times New Roman" w:hAnsi="Consolas" w:cs="Consolas"/>
          <w:sz w:val="20"/>
          <w:szCs w:val="20"/>
        </w:rPr>
      </w:pPr>
      <w:proofErr w:type="gramStart"/>
      <w:r>
        <w:rPr>
          <w:rFonts w:ascii="Consolas" w:eastAsia="Times New Roman" w:hAnsi="Consolas" w:cs="Consolas"/>
          <w:b/>
          <w:bCs/>
          <w:color w:val="7F0055"/>
          <w:sz w:val="20"/>
          <w:szCs w:val="20"/>
          <w:highlight w:val="lightGray"/>
        </w:rPr>
        <w:t>var</w:t>
      </w:r>
      <w:proofErr w:type="gramEnd"/>
      <w:r>
        <w:rPr>
          <w:rFonts w:ascii="Consolas" w:eastAsia="Times New Roman" w:hAnsi="Consolas" w:cs="Consolas"/>
          <w:color w:val="000000"/>
          <w:sz w:val="20"/>
          <w:szCs w:val="20"/>
          <w:highlight w:val="lightGray"/>
        </w:rPr>
        <w:t xml:space="preserve"> $</w:t>
      </w:r>
      <w:proofErr w:type="spellStart"/>
      <w:r>
        <w:rPr>
          <w:rFonts w:ascii="Consolas" w:eastAsia="Times New Roman" w:hAnsi="Consolas" w:cs="Consolas"/>
          <w:color w:val="000000"/>
          <w:sz w:val="20"/>
          <w:szCs w:val="20"/>
          <w:highlight w:val="lightGray"/>
        </w:rPr>
        <w:t>ccContainer</w:t>
      </w:r>
      <w:proofErr w:type="spellEnd"/>
      <w:r>
        <w:rPr>
          <w:rFonts w:ascii="Consolas" w:eastAsia="Times New Roman" w:hAnsi="Consolas" w:cs="Consolas"/>
          <w:color w:val="000000"/>
          <w:sz w:val="20"/>
          <w:szCs w:val="20"/>
          <w:highlight w:val="lightGray"/>
        </w:rPr>
        <w:t xml:space="preserve"> = $($</w:t>
      </w:r>
      <w:proofErr w:type="spellStart"/>
      <w:r>
        <w:rPr>
          <w:rFonts w:ascii="Consolas" w:eastAsia="Times New Roman" w:hAnsi="Consolas" w:cs="Consolas"/>
          <w:color w:val="000000"/>
          <w:sz w:val="20"/>
          <w:szCs w:val="20"/>
          <w:highlight w:val="lightGray"/>
        </w:rPr>
        <w:t>checkoutForm</w:t>
      </w:r>
      <w:proofErr w:type="spellEnd"/>
      <w:r>
        <w:rPr>
          <w:rFonts w:ascii="Consolas" w:eastAsia="Times New Roman" w:hAnsi="Consolas" w:cs="Consolas"/>
          <w:color w:val="000000"/>
          <w:sz w:val="20"/>
          <w:szCs w:val="20"/>
          <w:highlight w:val="lightGray"/>
        </w:rPr>
        <w:t>).find(</w:t>
      </w:r>
      <w:r>
        <w:rPr>
          <w:rFonts w:ascii="Consolas" w:eastAsia="Times New Roman" w:hAnsi="Consolas" w:cs="Consolas"/>
          <w:color w:val="2A00FF"/>
          <w:sz w:val="20"/>
          <w:szCs w:val="20"/>
          <w:highlight w:val="lightGray"/>
        </w:rPr>
        <w:t>".payment-method"</w:t>
      </w:r>
      <w:r>
        <w:rPr>
          <w:rFonts w:ascii="Consolas" w:eastAsia="Times New Roman" w:hAnsi="Consolas" w:cs="Consolas"/>
          <w:color w:val="000000"/>
          <w:sz w:val="20"/>
          <w:szCs w:val="20"/>
          <w:highlight w:val="lightGray"/>
        </w:rPr>
        <w:t>).filter(</w:t>
      </w:r>
      <w:r>
        <w:rPr>
          <w:rFonts w:ascii="Consolas" w:eastAsia="Times New Roman" w:hAnsi="Consolas" w:cs="Consolas"/>
          <w:b/>
          <w:bCs/>
          <w:color w:val="7F0055"/>
          <w:sz w:val="20"/>
          <w:szCs w:val="20"/>
          <w:highlight w:val="lightGray"/>
        </w:rPr>
        <w:t>function</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r>
      <w:proofErr w:type="gramStart"/>
      <w:r>
        <w:rPr>
          <w:rFonts w:ascii="Consolas" w:eastAsia="Times New Roman" w:hAnsi="Consolas" w:cs="Consolas"/>
          <w:b/>
          <w:bCs/>
          <w:color w:val="7F0055"/>
          <w:sz w:val="20"/>
          <w:szCs w:val="20"/>
          <w:highlight w:val="lightGray"/>
        </w:rPr>
        <w:t>return</w:t>
      </w:r>
      <w:proofErr w:type="gramEnd"/>
      <w:r>
        <w:rPr>
          <w:rFonts w:ascii="Consolas" w:eastAsia="Times New Roman" w:hAnsi="Consolas" w:cs="Consolas"/>
          <w:color w:val="000000"/>
          <w:sz w:val="20"/>
          <w:szCs w:val="20"/>
          <w:highlight w:val="lightGray"/>
        </w:rPr>
        <w:t xml:space="preserve"> $(</w:t>
      </w:r>
      <w:r>
        <w:rPr>
          <w:rFonts w:ascii="Consolas" w:eastAsia="Times New Roman" w:hAnsi="Consolas" w:cs="Consolas"/>
          <w:b/>
          <w:bCs/>
          <w:color w:val="7F0055"/>
          <w:sz w:val="20"/>
          <w:szCs w:val="20"/>
          <w:highlight w:val="lightGray"/>
        </w:rPr>
        <w:t>this</w:t>
      </w:r>
      <w:r>
        <w:rPr>
          <w:rFonts w:ascii="Consolas" w:eastAsia="Times New Roman" w:hAnsi="Consolas" w:cs="Consolas"/>
          <w:color w:val="000000"/>
          <w:sz w:val="20"/>
          <w:szCs w:val="20"/>
          <w:highlight w:val="lightGray"/>
        </w:rPr>
        <w:t>).data(</w:t>
      </w:r>
      <w:r>
        <w:rPr>
          <w:rFonts w:ascii="Consolas" w:eastAsia="Times New Roman" w:hAnsi="Consolas" w:cs="Consolas"/>
          <w:color w:val="2A00FF"/>
          <w:sz w:val="20"/>
          <w:szCs w:val="20"/>
          <w:highlight w:val="lightGray"/>
        </w:rPr>
        <w:t>"method"</w:t>
      </w:r>
      <w:r>
        <w:rPr>
          <w:rFonts w:ascii="Consolas" w:eastAsia="Times New Roman" w:hAnsi="Consolas" w:cs="Consolas"/>
          <w:color w:val="000000"/>
          <w:sz w:val="20"/>
          <w:szCs w:val="20"/>
          <w:highlight w:val="lightGray"/>
        </w:rPr>
        <w:t>)==</w:t>
      </w:r>
      <w:r>
        <w:rPr>
          <w:rFonts w:ascii="Consolas" w:eastAsia="Times New Roman" w:hAnsi="Consolas" w:cs="Consolas"/>
          <w:color w:val="2A00FF"/>
          <w:sz w:val="20"/>
          <w:szCs w:val="20"/>
          <w:highlight w:val="lightGray"/>
        </w:rPr>
        <w:t>"CREDIT_CARD"</w:t>
      </w:r>
      <w:r>
        <w:rPr>
          <w:rFonts w:ascii="Consolas" w:eastAsia="Times New Roman" w:hAnsi="Consolas" w:cs="Consolas"/>
          <w:color w:val="000000"/>
          <w:sz w:val="20"/>
          <w:szCs w:val="20"/>
          <w:highlight w:val="lightGray"/>
        </w:rPr>
        <w:t>;</w:t>
      </w:r>
      <w:r>
        <w:rPr>
          <w:rFonts w:ascii="Consolas" w:eastAsia="Times New Roman" w:hAnsi="Consolas" w:cs="Consolas"/>
          <w:color w:val="000000"/>
          <w:sz w:val="20"/>
          <w:szCs w:val="20"/>
          <w:highlight w:val="lightGray"/>
        </w:rPr>
        <w:tab/>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proofErr w:type="gramStart"/>
      <w:r>
        <w:rPr>
          <w:rFonts w:ascii="Consolas" w:eastAsia="Times New Roman" w:hAnsi="Consolas" w:cs="Consolas"/>
          <w:b/>
          <w:bCs/>
          <w:color w:val="7F0055"/>
          <w:sz w:val="20"/>
          <w:szCs w:val="20"/>
          <w:highlight w:val="lightGray"/>
        </w:rPr>
        <w:t>var</w:t>
      </w:r>
      <w:proofErr w:type="gramEnd"/>
      <w:r>
        <w:rPr>
          <w:rFonts w:ascii="Consolas" w:eastAsia="Times New Roman" w:hAnsi="Consolas" w:cs="Consolas"/>
          <w:color w:val="000000"/>
          <w:sz w:val="20"/>
          <w:szCs w:val="20"/>
          <w:highlight w:val="lightGray"/>
        </w:rPr>
        <w:t xml:space="preserve"> $</w:t>
      </w:r>
      <w:proofErr w:type="spellStart"/>
      <w:r>
        <w:rPr>
          <w:rFonts w:ascii="Consolas" w:eastAsia="Times New Roman" w:hAnsi="Consolas" w:cs="Consolas"/>
          <w:color w:val="000000"/>
          <w:sz w:val="20"/>
          <w:szCs w:val="20"/>
          <w:highlight w:val="lightGray"/>
        </w:rPr>
        <w:t>ccNum</w:t>
      </w:r>
      <w:proofErr w:type="spellEnd"/>
      <w:r>
        <w:rPr>
          <w:rFonts w:ascii="Consolas" w:eastAsia="Times New Roman" w:hAnsi="Consolas" w:cs="Consolas"/>
          <w:color w:val="000000"/>
          <w:sz w:val="20"/>
          <w:szCs w:val="20"/>
          <w:highlight w:val="lightGray"/>
        </w:rPr>
        <w:t xml:space="preserve"> = $</w:t>
      </w:r>
      <w:proofErr w:type="spellStart"/>
      <w:r>
        <w:rPr>
          <w:rFonts w:ascii="Consolas" w:eastAsia="Times New Roman" w:hAnsi="Consolas" w:cs="Consolas"/>
          <w:color w:val="000000"/>
          <w:sz w:val="20"/>
          <w:szCs w:val="20"/>
          <w:highlight w:val="lightGray"/>
        </w:rPr>
        <w:t>ccContainer.find</w:t>
      </w:r>
      <w:proofErr w:type="spellEnd"/>
      <w:r>
        <w:rPr>
          <w:rFonts w:ascii="Consolas" w:eastAsia="Times New Roman" w:hAnsi="Consolas" w:cs="Consolas"/>
          <w:color w:val="000000"/>
          <w:sz w:val="20"/>
          <w:szCs w:val="20"/>
          <w:highlight w:val="lightGray"/>
        </w:rPr>
        <w:t>(</w:t>
      </w:r>
      <w:r>
        <w:rPr>
          <w:rFonts w:ascii="Consolas" w:eastAsia="Times New Roman" w:hAnsi="Consolas" w:cs="Consolas"/>
          <w:color w:val="2A00FF"/>
          <w:sz w:val="20"/>
          <w:szCs w:val="20"/>
          <w:highlight w:val="lightGray"/>
        </w:rPr>
        <w:t>"input[name$='_number']"</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proofErr w:type="gramStart"/>
      <w:r>
        <w:rPr>
          <w:rFonts w:ascii="Consolas" w:eastAsia="Times New Roman" w:hAnsi="Consolas" w:cs="Consolas"/>
          <w:b/>
          <w:bCs/>
          <w:color w:val="7F0055"/>
          <w:sz w:val="20"/>
          <w:szCs w:val="20"/>
          <w:highlight w:val="lightGray"/>
        </w:rPr>
        <w:t>var</w:t>
      </w:r>
      <w:proofErr w:type="gramEnd"/>
      <w:r>
        <w:rPr>
          <w:rFonts w:ascii="Consolas" w:eastAsia="Times New Roman" w:hAnsi="Consolas" w:cs="Consolas"/>
          <w:color w:val="000000"/>
          <w:sz w:val="20"/>
          <w:szCs w:val="20"/>
          <w:highlight w:val="lightGray"/>
        </w:rPr>
        <w:t xml:space="preserve"> $</w:t>
      </w:r>
      <w:proofErr w:type="spellStart"/>
      <w:r>
        <w:rPr>
          <w:rFonts w:ascii="Consolas" w:eastAsia="Times New Roman" w:hAnsi="Consolas" w:cs="Consolas"/>
          <w:color w:val="000000"/>
          <w:sz w:val="20"/>
          <w:szCs w:val="20"/>
          <w:highlight w:val="lightGray"/>
        </w:rPr>
        <w:t>ccSubscription</w:t>
      </w:r>
      <w:proofErr w:type="spellEnd"/>
      <w:r>
        <w:rPr>
          <w:rFonts w:ascii="Consolas" w:eastAsia="Times New Roman" w:hAnsi="Consolas" w:cs="Consolas"/>
          <w:color w:val="000000"/>
          <w:sz w:val="20"/>
          <w:szCs w:val="20"/>
          <w:highlight w:val="lightGray"/>
        </w:rPr>
        <w:t xml:space="preserve"> = $</w:t>
      </w:r>
      <w:proofErr w:type="spellStart"/>
      <w:r>
        <w:rPr>
          <w:rFonts w:ascii="Consolas" w:eastAsia="Times New Roman" w:hAnsi="Consolas" w:cs="Consolas"/>
          <w:color w:val="000000"/>
          <w:sz w:val="20"/>
          <w:szCs w:val="20"/>
          <w:highlight w:val="lightGray"/>
        </w:rPr>
        <w:t>ccContainer.find</w:t>
      </w:r>
      <w:proofErr w:type="spellEnd"/>
      <w:r>
        <w:rPr>
          <w:rFonts w:ascii="Consolas" w:eastAsia="Times New Roman" w:hAnsi="Consolas" w:cs="Consolas"/>
          <w:color w:val="000000"/>
          <w:sz w:val="20"/>
          <w:szCs w:val="20"/>
          <w:highlight w:val="lightGray"/>
        </w:rPr>
        <w:t>(</w:t>
      </w:r>
      <w:r>
        <w:rPr>
          <w:rFonts w:ascii="Consolas" w:eastAsia="Times New Roman" w:hAnsi="Consolas" w:cs="Consolas"/>
          <w:color w:val="2A00FF"/>
          <w:sz w:val="20"/>
          <w:szCs w:val="20"/>
          <w:highlight w:val="lightGray"/>
        </w:rPr>
        <w:t>"input[name$='</w:t>
      </w:r>
      <w:proofErr w:type="spellStart"/>
      <w:r>
        <w:rPr>
          <w:rFonts w:ascii="Consolas" w:eastAsia="Times New Roman" w:hAnsi="Consolas" w:cs="Consolas"/>
          <w:color w:val="2A00FF"/>
          <w:sz w:val="20"/>
          <w:szCs w:val="20"/>
          <w:highlight w:val="lightGray"/>
        </w:rPr>
        <w:t>creditCard_isSubscription</w:t>
      </w:r>
      <w:proofErr w:type="spellEnd"/>
      <w:r>
        <w:rPr>
          <w:rFonts w:ascii="Consolas" w:eastAsia="Times New Roman" w:hAnsi="Consolas" w:cs="Consolas"/>
          <w:color w:val="2A00FF"/>
          <w:sz w:val="20"/>
          <w:szCs w:val="20"/>
          <w:highlight w:val="lightGray"/>
        </w:rPr>
        <w:t>']"</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roofErr w:type="spellStart"/>
      <w:proofErr w:type="gramStart"/>
      <w:r>
        <w:rPr>
          <w:rFonts w:ascii="Consolas" w:eastAsia="Times New Roman" w:hAnsi="Consolas" w:cs="Consolas"/>
          <w:color w:val="000000"/>
          <w:sz w:val="20"/>
          <w:szCs w:val="20"/>
          <w:highlight w:val="lightGray"/>
        </w:rPr>
        <w:t>ccSubscription.val</w:t>
      </w:r>
      <w:proofErr w:type="spellEnd"/>
      <w:r>
        <w:rPr>
          <w:rFonts w:ascii="Consolas" w:eastAsia="Times New Roman" w:hAnsi="Consolas" w:cs="Consolas"/>
          <w:color w:val="000000"/>
          <w:sz w:val="20"/>
          <w:szCs w:val="20"/>
          <w:highlight w:val="lightGray"/>
        </w:rPr>
        <w:t>(</w:t>
      </w:r>
      <w:proofErr w:type="gramEnd"/>
      <w:r>
        <w:rPr>
          <w:rFonts w:ascii="Consolas" w:eastAsia="Times New Roman" w:hAnsi="Consolas" w:cs="Consolas"/>
          <w:b/>
          <w:bCs/>
          <w:color w:val="7F0055"/>
          <w:sz w:val="20"/>
          <w:szCs w:val="20"/>
          <w:highlight w:val="lightGray"/>
        </w:rPr>
        <w:t>false</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ind w:left="435"/>
        <w:rPr>
          <w:rFonts w:ascii="Consolas" w:eastAsia="Times New Roman" w:hAnsi="Consolas" w:cs="Consolas"/>
          <w:sz w:val="20"/>
          <w:szCs w:val="20"/>
        </w:rPr>
      </w:pPr>
      <w:proofErr w:type="gramStart"/>
      <w:r>
        <w:rPr>
          <w:rFonts w:ascii="Consolas" w:eastAsia="Times New Roman" w:hAnsi="Consolas" w:cs="Consolas"/>
          <w:b/>
          <w:bCs/>
          <w:color w:val="7F0055"/>
          <w:sz w:val="20"/>
          <w:szCs w:val="20"/>
          <w:highlight w:val="lightGray"/>
        </w:rPr>
        <w:t>var</w:t>
      </w:r>
      <w:proofErr w:type="gramEnd"/>
      <w:r>
        <w:rPr>
          <w:rFonts w:ascii="Consolas" w:eastAsia="Times New Roman" w:hAnsi="Consolas" w:cs="Consolas"/>
          <w:color w:val="000000"/>
          <w:sz w:val="20"/>
          <w:szCs w:val="20"/>
          <w:highlight w:val="lightGray"/>
        </w:rPr>
        <w:t xml:space="preserve"> $</w:t>
      </w:r>
      <w:proofErr w:type="spellStart"/>
      <w:r>
        <w:rPr>
          <w:rFonts w:ascii="Consolas" w:eastAsia="Times New Roman" w:hAnsi="Consolas" w:cs="Consolas"/>
          <w:color w:val="000000"/>
          <w:sz w:val="20"/>
          <w:szCs w:val="20"/>
          <w:highlight w:val="lightGray"/>
        </w:rPr>
        <w:t>ccMaskedFourDigit</w:t>
      </w:r>
      <w:proofErr w:type="spellEnd"/>
      <w:r>
        <w:rPr>
          <w:rFonts w:ascii="Consolas" w:eastAsia="Times New Roman" w:hAnsi="Consolas" w:cs="Consolas"/>
          <w:color w:val="000000"/>
          <w:sz w:val="20"/>
          <w:szCs w:val="20"/>
          <w:highlight w:val="lightGray"/>
        </w:rPr>
        <w:t xml:space="preserve"> = $</w:t>
      </w:r>
      <w:proofErr w:type="spellStart"/>
      <w:r>
        <w:rPr>
          <w:rFonts w:ascii="Consolas" w:eastAsia="Times New Roman" w:hAnsi="Consolas" w:cs="Consolas"/>
          <w:color w:val="000000"/>
          <w:sz w:val="20"/>
          <w:szCs w:val="20"/>
          <w:highlight w:val="lightGray"/>
        </w:rPr>
        <w:t>ccContainer.find</w:t>
      </w:r>
      <w:proofErr w:type="spellEnd"/>
      <w:r>
        <w:rPr>
          <w:rFonts w:ascii="Consolas" w:eastAsia="Times New Roman" w:hAnsi="Consolas" w:cs="Consolas"/>
          <w:color w:val="000000"/>
          <w:sz w:val="20"/>
          <w:szCs w:val="20"/>
          <w:highlight w:val="lightGray"/>
        </w:rPr>
        <w:t>(</w:t>
      </w:r>
      <w:r>
        <w:rPr>
          <w:rFonts w:ascii="Consolas" w:eastAsia="Times New Roman" w:hAnsi="Consolas" w:cs="Consolas"/>
          <w:color w:val="2A00FF"/>
          <w:sz w:val="20"/>
          <w:szCs w:val="20"/>
          <w:highlight w:val="lightGray"/>
        </w:rPr>
        <w:t>"input[name$='</w:t>
      </w:r>
      <w:proofErr w:type="spellStart"/>
      <w:r>
        <w:rPr>
          <w:rFonts w:ascii="Consolas" w:eastAsia="Times New Roman" w:hAnsi="Consolas" w:cs="Consolas"/>
          <w:color w:val="2A00FF"/>
          <w:sz w:val="20"/>
          <w:szCs w:val="20"/>
          <w:highlight w:val="lightGray"/>
        </w:rPr>
        <w:t>creditCard_maskedFourDigit</w:t>
      </w:r>
      <w:proofErr w:type="spellEnd"/>
      <w:r>
        <w:rPr>
          <w:rFonts w:ascii="Consolas" w:eastAsia="Times New Roman" w:hAnsi="Consolas" w:cs="Consolas"/>
          <w:color w:val="2A00FF"/>
          <w:sz w:val="20"/>
          <w:szCs w:val="20"/>
          <w:highlight w:val="lightGray"/>
        </w:rPr>
        <w:t>']"</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roofErr w:type="spellStart"/>
      <w:proofErr w:type="gramStart"/>
      <w:r>
        <w:rPr>
          <w:rFonts w:ascii="Consolas" w:eastAsia="Times New Roman" w:hAnsi="Consolas" w:cs="Consolas"/>
          <w:color w:val="000000"/>
          <w:sz w:val="20"/>
          <w:szCs w:val="20"/>
          <w:highlight w:val="lightGray"/>
        </w:rPr>
        <w:t>ccMaskedFourDigit.parent</w:t>
      </w:r>
      <w:proofErr w:type="spellEnd"/>
      <w:r>
        <w:rPr>
          <w:rFonts w:ascii="Consolas" w:eastAsia="Times New Roman" w:hAnsi="Consolas" w:cs="Consolas"/>
          <w:color w:val="000000"/>
          <w:sz w:val="20"/>
          <w:szCs w:val="20"/>
          <w:highlight w:val="lightGray"/>
        </w:rPr>
        <w:t>(</w:t>
      </w:r>
      <w:proofErr w:type="gramEnd"/>
      <w:r>
        <w:rPr>
          <w:rFonts w:ascii="Consolas" w:eastAsia="Times New Roman" w:hAnsi="Consolas" w:cs="Consolas"/>
          <w:color w:val="000000"/>
          <w:sz w:val="20"/>
          <w:szCs w:val="20"/>
          <w:highlight w:val="lightGray"/>
        </w:rPr>
        <w:t>).hide();</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proofErr w:type="gramStart"/>
      <w:r>
        <w:rPr>
          <w:rFonts w:ascii="Consolas" w:eastAsia="Times New Roman" w:hAnsi="Consolas" w:cs="Consolas"/>
          <w:b/>
          <w:bCs/>
          <w:color w:val="7F0055"/>
          <w:sz w:val="20"/>
          <w:szCs w:val="20"/>
          <w:highlight w:val="lightGray"/>
        </w:rPr>
        <w:t>if</w:t>
      </w:r>
      <w:r>
        <w:rPr>
          <w:rFonts w:ascii="Consolas" w:eastAsia="Times New Roman" w:hAnsi="Consolas" w:cs="Consolas"/>
          <w:color w:val="000000"/>
          <w:sz w:val="20"/>
          <w:szCs w:val="20"/>
          <w:highlight w:val="lightGray"/>
        </w:rPr>
        <w:t>(</w:t>
      </w:r>
      <w:proofErr w:type="gramEnd"/>
      <w:r>
        <w:rPr>
          <w:rFonts w:ascii="Consolas" w:eastAsia="Times New Roman" w:hAnsi="Consolas" w:cs="Consolas"/>
          <w:color w:val="000000"/>
          <w:sz w:val="20"/>
          <w:szCs w:val="20"/>
          <w:highlight w:val="lightGray"/>
        </w:rPr>
        <w:t>$</w:t>
      </w:r>
      <w:proofErr w:type="spellStart"/>
      <w:r>
        <w:rPr>
          <w:rFonts w:ascii="Consolas" w:eastAsia="Times New Roman" w:hAnsi="Consolas" w:cs="Consolas"/>
          <w:color w:val="000000"/>
          <w:sz w:val="20"/>
          <w:szCs w:val="20"/>
          <w:highlight w:val="lightGray"/>
        </w:rPr>
        <w:t>ccMaskedFourDigit.val</w:t>
      </w:r>
      <w:proofErr w:type="spellEnd"/>
      <w:r>
        <w:rPr>
          <w:rFonts w:ascii="Consolas" w:eastAsia="Times New Roman" w:hAnsi="Consolas" w:cs="Consolas"/>
          <w:color w:val="000000"/>
          <w:sz w:val="20"/>
          <w:szCs w:val="20"/>
          <w:highlight w:val="lightGray"/>
        </w:rPr>
        <w:t xml:space="preserve">()== </w:t>
      </w:r>
      <w:r>
        <w:rPr>
          <w:rFonts w:ascii="Consolas" w:eastAsia="Times New Roman" w:hAnsi="Consolas" w:cs="Consolas"/>
          <w:b/>
          <w:bCs/>
          <w:color w:val="7F0055"/>
          <w:sz w:val="20"/>
          <w:szCs w:val="20"/>
          <w:highlight w:val="lightGray"/>
        </w:rPr>
        <w:t>undefined</w:t>
      </w:r>
      <w:r>
        <w:rPr>
          <w:rFonts w:ascii="Consolas" w:eastAsia="Times New Roman" w:hAnsi="Consolas" w:cs="Consolas"/>
          <w:color w:val="000000"/>
          <w:sz w:val="20"/>
          <w:szCs w:val="20"/>
          <w:highlight w:val="lightGray"/>
        </w:rPr>
        <w:t xml:space="preserve"> || $</w:t>
      </w:r>
      <w:proofErr w:type="spellStart"/>
      <w:r>
        <w:rPr>
          <w:rFonts w:ascii="Consolas" w:eastAsia="Times New Roman" w:hAnsi="Consolas" w:cs="Consolas"/>
          <w:color w:val="000000"/>
          <w:sz w:val="20"/>
          <w:szCs w:val="20"/>
          <w:highlight w:val="lightGray"/>
        </w:rPr>
        <w:t>ccMaskedFourDigit.val</w:t>
      </w:r>
      <w:proofErr w:type="spellEnd"/>
      <w:r>
        <w:rPr>
          <w:rFonts w:ascii="Consolas" w:eastAsia="Times New Roman" w:hAnsi="Consolas" w:cs="Consolas"/>
          <w:color w:val="000000"/>
          <w:sz w:val="20"/>
          <w:szCs w:val="20"/>
          <w:highlight w:val="lightGray"/>
        </w:rPr>
        <w:t>()==</w:t>
      </w:r>
      <w:r>
        <w:rPr>
          <w:rFonts w:ascii="Consolas" w:eastAsia="Times New Roman" w:hAnsi="Consolas" w:cs="Consolas"/>
          <w:color w:val="2A00FF"/>
          <w:sz w:val="20"/>
          <w:szCs w:val="20"/>
          <w:highlight w:val="lightGray"/>
        </w:rPr>
        <w:t>""</w:t>
      </w:r>
      <w:r>
        <w:rPr>
          <w:rFonts w:ascii="Consolas" w:eastAsia="Times New Roman" w:hAnsi="Consolas" w:cs="Consolas"/>
          <w:color w:val="000000"/>
          <w:sz w:val="20"/>
          <w:szCs w:val="20"/>
          <w:highlight w:val="lightGray"/>
        </w:rPr>
        <w:t xml:space="preserve">) </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w:t>
      </w:r>
      <w:proofErr w:type="spellStart"/>
      <w:proofErr w:type="gramStart"/>
      <w:r>
        <w:rPr>
          <w:rFonts w:ascii="Consolas" w:eastAsia="Times New Roman" w:hAnsi="Consolas" w:cs="Consolas"/>
          <w:color w:val="000000"/>
          <w:sz w:val="20"/>
          <w:szCs w:val="20"/>
          <w:highlight w:val="lightGray"/>
        </w:rPr>
        <w:t>ccMaskedFourDigit.parent</w:t>
      </w:r>
      <w:proofErr w:type="spellEnd"/>
      <w:r>
        <w:rPr>
          <w:rFonts w:ascii="Consolas" w:eastAsia="Times New Roman" w:hAnsi="Consolas" w:cs="Consolas"/>
          <w:color w:val="000000"/>
          <w:sz w:val="20"/>
          <w:szCs w:val="20"/>
          <w:highlight w:val="lightGray"/>
        </w:rPr>
        <w:t>(</w:t>
      </w:r>
      <w:proofErr w:type="gramEnd"/>
      <w:r>
        <w:rPr>
          <w:rFonts w:ascii="Consolas" w:eastAsia="Times New Roman" w:hAnsi="Consolas" w:cs="Consolas"/>
          <w:color w:val="000000"/>
          <w:sz w:val="20"/>
          <w:szCs w:val="20"/>
          <w:highlight w:val="lightGray"/>
        </w:rPr>
        <w:t>).hide();</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proofErr w:type="gramStart"/>
      <w:r>
        <w:rPr>
          <w:rFonts w:ascii="Consolas" w:eastAsia="Times New Roman" w:hAnsi="Consolas" w:cs="Consolas"/>
          <w:b/>
          <w:bCs/>
          <w:color w:val="7F0055"/>
          <w:sz w:val="20"/>
          <w:szCs w:val="20"/>
          <w:highlight w:val="lightGray"/>
        </w:rPr>
        <w:t>else</w:t>
      </w:r>
      <w:proofErr w:type="gramEnd"/>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w:t>
      </w:r>
      <w:proofErr w:type="spellStart"/>
      <w:proofErr w:type="gramStart"/>
      <w:r>
        <w:rPr>
          <w:rFonts w:ascii="Consolas" w:eastAsia="Times New Roman" w:hAnsi="Consolas" w:cs="Consolas"/>
          <w:color w:val="000000"/>
          <w:sz w:val="20"/>
          <w:szCs w:val="20"/>
          <w:highlight w:val="lightGray"/>
        </w:rPr>
        <w:t>ccMaskedFourDigit.parent</w:t>
      </w:r>
      <w:proofErr w:type="spellEnd"/>
      <w:r>
        <w:rPr>
          <w:rFonts w:ascii="Consolas" w:eastAsia="Times New Roman" w:hAnsi="Consolas" w:cs="Consolas"/>
          <w:color w:val="000000"/>
          <w:sz w:val="20"/>
          <w:szCs w:val="20"/>
          <w:highlight w:val="lightGray"/>
        </w:rPr>
        <w:t>(</w:t>
      </w:r>
      <w:proofErr w:type="gramEnd"/>
      <w:r>
        <w:rPr>
          <w:rFonts w:ascii="Consolas" w:eastAsia="Times New Roman" w:hAnsi="Consolas" w:cs="Consolas"/>
          <w:color w:val="000000"/>
          <w:sz w:val="20"/>
          <w:szCs w:val="20"/>
          <w:highlight w:val="lightGray"/>
        </w:rPr>
        <w:t>).show();</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w:t>
      </w:r>
      <w:proofErr w:type="spellStart"/>
      <w:proofErr w:type="gramStart"/>
      <w:r>
        <w:rPr>
          <w:rFonts w:ascii="Consolas" w:eastAsia="Times New Roman" w:hAnsi="Consolas" w:cs="Consolas"/>
          <w:color w:val="000000"/>
          <w:sz w:val="20"/>
          <w:szCs w:val="20"/>
          <w:highlight w:val="lightGray"/>
        </w:rPr>
        <w:t>ccNum.parent</w:t>
      </w:r>
      <w:proofErr w:type="spellEnd"/>
      <w:r>
        <w:rPr>
          <w:rFonts w:ascii="Consolas" w:eastAsia="Times New Roman" w:hAnsi="Consolas" w:cs="Consolas"/>
          <w:color w:val="000000"/>
          <w:sz w:val="20"/>
          <w:szCs w:val="20"/>
          <w:highlight w:val="lightGray"/>
        </w:rPr>
        <w:t>(</w:t>
      </w:r>
      <w:proofErr w:type="gramEnd"/>
      <w:r>
        <w:rPr>
          <w:rFonts w:ascii="Consolas" w:eastAsia="Times New Roman" w:hAnsi="Consolas" w:cs="Consolas"/>
          <w:color w:val="000000"/>
          <w:sz w:val="20"/>
          <w:szCs w:val="20"/>
          <w:highlight w:val="lightGray"/>
        </w:rPr>
        <w:t>).hide();</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w:t>
      </w:r>
      <w:proofErr w:type="spellStart"/>
      <w:proofErr w:type="gramStart"/>
      <w:r>
        <w:rPr>
          <w:rFonts w:ascii="Consolas" w:eastAsia="Times New Roman" w:hAnsi="Consolas" w:cs="Consolas"/>
          <w:color w:val="000000"/>
          <w:sz w:val="20"/>
          <w:szCs w:val="20"/>
          <w:highlight w:val="lightGray"/>
        </w:rPr>
        <w:t>ccSubscription.val</w:t>
      </w:r>
      <w:proofErr w:type="spellEnd"/>
      <w:r>
        <w:rPr>
          <w:rFonts w:ascii="Consolas" w:eastAsia="Times New Roman" w:hAnsi="Consolas" w:cs="Consolas"/>
          <w:color w:val="000000"/>
          <w:sz w:val="20"/>
          <w:szCs w:val="20"/>
          <w:highlight w:val="lightGray"/>
        </w:rPr>
        <w:t>(</w:t>
      </w:r>
      <w:proofErr w:type="gramEnd"/>
      <w:r>
        <w:rPr>
          <w:rFonts w:ascii="Consolas" w:eastAsia="Times New Roman" w:hAnsi="Consolas" w:cs="Consolas"/>
          <w:b/>
          <w:bCs/>
          <w:color w:val="7F0055"/>
          <w:sz w:val="20"/>
          <w:szCs w:val="20"/>
          <w:highlight w:val="lightGray"/>
        </w:rPr>
        <w:t>true</w:t>
      </w:r>
      <w:r>
        <w:rPr>
          <w:rFonts w:ascii="Consolas" w:eastAsia="Times New Roman" w:hAnsi="Consolas" w:cs="Consolas"/>
          <w:color w:val="000000"/>
          <w:sz w:val="20"/>
          <w:szCs w:val="20"/>
          <w:highlight w:val="lightGray"/>
        </w:rPr>
        <w:t>);</w:t>
      </w:r>
    </w:p>
    <w:p w:rsidR="0010677A" w:rsidRDefault="00D20313" w:rsidP="00EA699F">
      <w:pPr>
        <w:pStyle w:val="BodyText"/>
      </w:pPr>
      <w:r>
        <w:rPr>
          <w:highlight w:val="lightGray"/>
        </w:rPr>
        <w:tab/>
        <w:t>}</w:t>
      </w:r>
    </w:p>
    <w:p w:rsidR="0010677A" w:rsidRDefault="0010677A" w:rsidP="00EA699F">
      <w:pPr>
        <w:pStyle w:val="BodyText"/>
      </w:pPr>
      <w:r>
        <w:lastRenderedPageBreak/>
        <w:t xml:space="preserve">Update app.js. Update </w:t>
      </w:r>
      <w:proofErr w:type="spellStart"/>
      <w:r w:rsidRPr="009921CE">
        <w:t>setCCFields</w:t>
      </w:r>
      <w:proofErr w:type="spellEnd"/>
      <w:r>
        <w:t xml:space="preserve"> function.</w:t>
      </w:r>
    </w:p>
    <w:p w:rsidR="0010677A" w:rsidRDefault="0010677A" w:rsidP="00EA699F">
      <w:pPr>
        <w:pStyle w:val="BodyText"/>
      </w:pPr>
      <w:r>
        <w:t xml:space="preserve">Add the following code block after </w:t>
      </w:r>
    </w:p>
    <w:p w:rsidR="00D20313" w:rsidRDefault="00D20313" w:rsidP="00D20313">
      <w:pPr>
        <w:autoSpaceDE w:val="0"/>
        <w:autoSpaceDN w:val="0"/>
        <w:adjustRightInd w:val="0"/>
        <w:spacing w:after="0" w:line="240" w:lineRule="auto"/>
        <w:ind w:firstLine="720"/>
      </w:pPr>
      <w:r w:rsidRPr="00D20313">
        <w:rPr>
          <w:color w:val="000000" w:themeColor="text1"/>
        </w:rPr>
        <w:t>$</w:t>
      </w:r>
      <w:proofErr w:type="gramStart"/>
      <w:r w:rsidRPr="00D20313">
        <w:rPr>
          <w:color w:val="000000" w:themeColor="text1"/>
        </w:rPr>
        <w:t>creditCard.find(</w:t>
      </w:r>
      <w:proofErr w:type="gramEnd"/>
      <w:r w:rsidRPr="00D20313">
        <w:rPr>
          <w:color w:val="000000" w:themeColor="text1"/>
        </w:rPr>
        <w:t>'input[name$="_cvn"]').val('').trigger('change');</w:t>
      </w:r>
      <w:r w:rsidRPr="0010677A">
        <w:rPr>
          <w:highlight w:val="lightGray"/>
        </w:rPr>
        <w:t xml:space="preserve"> </w:t>
      </w:r>
    </w:p>
    <w:p w:rsidR="00D20313" w:rsidRDefault="00D20313" w:rsidP="00D20313">
      <w:pPr>
        <w:autoSpaceDE w:val="0"/>
        <w:autoSpaceDN w:val="0"/>
        <w:adjustRightInd w:val="0"/>
        <w:spacing w:after="0" w:line="240" w:lineRule="auto"/>
        <w:ind w:left="720"/>
        <w:rPr>
          <w:rFonts w:ascii="Consolas" w:eastAsia="Times New Roman" w:hAnsi="Consolas" w:cs="Consolas"/>
          <w:color w:val="000000"/>
          <w:sz w:val="20"/>
          <w:szCs w:val="20"/>
        </w:rPr>
      </w:pPr>
    </w:p>
    <w:p w:rsidR="00D20313" w:rsidRDefault="00D20313" w:rsidP="00D20313">
      <w:pPr>
        <w:autoSpaceDE w:val="0"/>
        <w:autoSpaceDN w:val="0"/>
        <w:adjustRightInd w:val="0"/>
        <w:spacing w:after="0" w:line="240" w:lineRule="auto"/>
        <w:ind w:left="720"/>
        <w:rPr>
          <w:rFonts w:ascii="Consolas" w:eastAsia="Times New Roman" w:hAnsi="Consolas" w:cs="Consolas"/>
          <w:sz w:val="20"/>
          <w:szCs w:val="20"/>
        </w:rPr>
      </w:pPr>
      <w:r>
        <w:rPr>
          <w:rFonts w:ascii="Consolas" w:eastAsia="Times New Roman" w:hAnsi="Consolas" w:cs="Consolas"/>
          <w:color w:val="000000"/>
          <w:sz w:val="20"/>
          <w:szCs w:val="20"/>
        </w:rPr>
        <w:t>$</w:t>
      </w:r>
      <w:proofErr w:type="gramStart"/>
      <w:r>
        <w:rPr>
          <w:rFonts w:ascii="Consolas" w:eastAsia="Times New Roman" w:hAnsi="Consolas" w:cs="Consolas"/>
          <w:color w:val="000000"/>
          <w:sz w:val="20"/>
          <w:szCs w:val="20"/>
        </w:rPr>
        <w:t>creditCard.find(</w:t>
      </w:r>
      <w:proofErr w:type="gramEnd"/>
      <w:r>
        <w:rPr>
          <w:rFonts w:ascii="Consolas" w:eastAsia="Times New Roman" w:hAnsi="Consolas" w:cs="Consolas"/>
          <w:color w:val="2A00FF"/>
          <w:sz w:val="20"/>
          <w:szCs w:val="20"/>
        </w:rPr>
        <w:t>'[name$="creditCard_isSubscription"]'</w:t>
      </w:r>
      <w:r>
        <w:rPr>
          <w:rFonts w:ascii="Consolas" w:eastAsia="Times New Roman" w:hAnsi="Consolas" w:cs="Consolas"/>
          <w:color w:val="000000"/>
          <w:sz w:val="20"/>
          <w:szCs w:val="20"/>
        </w:rPr>
        <w:t>).val(data.isSubscription).trigger(</w:t>
      </w:r>
      <w:r>
        <w:rPr>
          <w:rFonts w:ascii="Consolas" w:eastAsia="Times New Roman" w:hAnsi="Consolas" w:cs="Consolas"/>
          <w:color w:val="2A00FF"/>
          <w:sz w:val="20"/>
          <w:szCs w:val="20"/>
        </w:rPr>
        <w:t>'change'</w:t>
      </w:r>
      <w:r>
        <w:rPr>
          <w:rFonts w:ascii="Consolas" w:eastAsia="Times New Roman" w:hAnsi="Consolas" w:cs="Consolas"/>
          <w:color w:val="000000"/>
          <w:sz w:val="20"/>
          <w:szCs w:val="20"/>
        </w:rPr>
        <w:t>);</w:t>
      </w:r>
    </w:p>
    <w:p w:rsidR="00D20313" w:rsidRDefault="00D20313" w:rsidP="00D20313">
      <w:pPr>
        <w:autoSpaceDE w:val="0"/>
        <w:autoSpaceDN w:val="0"/>
        <w:adjustRightInd w:val="0"/>
        <w:spacing w:after="0" w:line="240" w:lineRule="auto"/>
        <w:ind w:left="720"/>
        <w:rPr>
          <w:rFonts w:ascii="Consolas" w:eastAsia="Times New Roman" w:hAnsi="Consolas" w:cs="Consolas"/>
          <w:sz w:val="20"/>
          <w:szCs w:val="20"/>
        </w:rPr>
      </w:pPr>
      <w:r>
        <w:rPr>
          <w:rFonts w:ascii="Consolas" w:eastAsia="Times New Roman" w:hAnsi="Consolas" w:cs="Consolas"/>
          <w:color w:val="000000"/>
          <w:sz w:val="20"/>
          <w:szCs w:val="20"/>
          <w:highlight w:val="white"/>
        </w:rPr>
        <w:t>$</w:t>
      </w:r>
      <w:proofErr w:type="gramStart"/>
      <w:r>
        <w:rPr>
          <w:rFonts w:ascii="Consolas" w:eastAsia="Times New Roman" w:hAnsi="Consolas" w:cs="Consolas"/>
          <w:color w:val="000000"/>
          <w:sz w:val="20"/>
          <w:szCs w:val="20"/>
          <w:highlight w:val="white"/>
        </w:rPr>
        <w:t>creditCard.find(</w:t>
      </w:r>
      <w:proofErr w:type="gramEnd"/>
      <w:r>
        <w:rPr>
          <w:rFonts w:ascii="Consolas" w:eastAsia="Times New Roman" w:hAnsi="Consolas" w:cs="Consolas"/>
          <w:color w:val="2A00FF"/>
          <w:sz w:val="20"/>
          <w:szCs w:val="20"/>
          <w:highlight w:val="white"/>
        </w:rPr>
        <w:t>'[name$="creditCard_maskedFourDigit"]'</w:t>
      </w:r>
      <w:r>
        <w:rPr>
          <w:rFonts w:ascii="Consolas" w:eastAsia="Times New Roman" w:hAnsi="Consolas" w:cs="Consolas"/>
          <w:color w:val="000000"/>
          <w:sz w:val="20"/>
          <w:szCs w:val="20"/>
          <w:highlight w:val="white"/>
        </w:rPr>
        <w:t>).val(data.maskedFourDigit).trigger(</w:t>
      </w:r>
      <w:r>
        <w:rPr>
          <w:rFonts w:ascii="Consolas" w:eastAsia="Times New Roman" w:hAnsi="Consolas" w:cs="Consolas"/>
          <w:color w:val="2A00FF"/>
          <w:sz w:val="20"/>
          <w:szCs w:val="20"/>
          <w:highlight w:val="white"/>
        </w:rPr>
        <w:t>'change'</w:t>
      </w:r>
      <w:r>
        <w:rPr>
          <w:rFonts w:ascii="Consolas" w:eastAsia="Times New Roman" w:hAnsi="Consolas" w:cs="Consolas"/>
          <w:color w:val="000000"/>
          <w:sz w:val="20"/>
          <w:szCs w:val="20"/>
          <w:highlight w:val="white"/>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white"/>
        </w:rPr>
        <w:tab/>
        <w:t>$</w:t>
      </w:r>
      <w:proofErr w:type="gramStart"/>
      <w:r>
        <w:rPr>
          <w:rFonts w:ascii="Consolas" w:eastAsia="Times New Roman" w:hAnsi="Consolas" w:cs="Consolas"/>
          <w:color w:val="000000"/>
          <w:sz w:val="20"/>
          <w:szCs w:val="20"/>
          <w:highlight w:val="white"/>
        </w:rPr>
        <w:t>creditCard.find(</w:t>
      </w:r>
      <w:proofErr w:type="gramEnd"/>
      <w:r>
        <w:rPr>
          <w:rFonts w:ascii="Consolas" w:eastAsia="Times New Roman" w:hAnsi="Consolas" w:cs="Consolas"/>
          <w:color w:val="2A00FF"/>
          <w:sz w:val="20"/>
          <w:szCs w:val="20"/>
          <w:highlight w:val="white"/>
        </w:rPr>
        <w:t>"input[name$='creditCard_maskedFourDigit']"</w:t>
      </w:r>
      <w:r>
        <w:rPr>
          <w:rFonts w:ascii="Consolas" w:eastAsia="Times New Roman" w:hAnsi="Consolas" w:cs="Consolas"/>
          <w:color w:val="000000"/>
          <w:sz w:val="20"/>
          <w:szCs w:val="20"/>
          <w:highlight w:val="white"/>
        </w:rPr>
        <w:t>).parent().show();</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white"/>
        </w:rPr>
        <w:tab/>
        <w:t>$</w:t>
      </w:r>
      <w:proofErr w:type="spellStart"/>
      <w:proofErr w:type="gramStart"/>
      <w:r>
        <w:rPr>
          <w:rFonts w:ascii="Consolas" w:eastAsia="Times New Roman" w:hAnsi="Consolas" w:cs="Consolas"/>
          <w:color w:val="000000"/>
          <w:sz w:val="20"/>
          <w:szCs w:val="20"/>
          <w:highlight w:val="white"/>
        </w:rPr>
        <w:t>creditCard.find</w:t>
      </w:r>
      <w:proofErr w:type="spellEnd"/>
      <w:r>
        <w:rPr>
          <w:rFonts w:ascii="Consolas" w:eastAsia="Times New Roman" w:hAnsi="Consolas" w:cs="Consolas"/>
          <w:color w:val="000000"/>
          <w:sz w:val="20"/>
          <w:szCs w:val="20"/>
          <w:highlight w:val="white"/>
        </w:rPr>
        <w:t>(</w:t>
      </w:r>
      <w:proofErr w:type="gramEnd"/>
      <w:r>
        <w:rPr>
          <w:rFonts w:ascii="Consolas" w:eastAsia="Times New Roman" w:hAnsi="Consolas" w:cs="Consolas"/>
          <w:color w:val="2A00FF"/>
          <w:sz w:val="20"/>
          <w:szCs w:val="20"/>
          <w:highlight w:val="white"/>
        </w:rPr>
        <w:t>"input[name$='_number']"</w:t>
      </w:r>
      <w:r>
        <w:rPr>
          <w:rFonts w:ascii="Consolas" w:eastAsia="Times New Roman" w:hAnsi="Consolas" w:cs="Consolas"/>
          <w:color w:val="000000"/>
          <w:sz w:val="20"/>
          <w:szCs w:val="20"/>
          <w:highlight w:val="white"/>
        </w:rPr>
        <w:t>).hide();</w:t>
      </w:r>
    </w:p>
    <w:p w:rsidR="0010677A" w:rsidRDefault="00D20313" w:rsidP="00EA699F">
      <w:pPr>
        <w:pStyle w:val="BodyText"/>
      </w:pPr>
      <w:r>
        <w:rPr>
          <w:highlight w:val="white"/>
        </w:rPr>
        <w:tab/>
        <w:t>$</w:t>
      </w:r>
      <w:proofErr w:type="spellStart"/>
      <w:proofErr w:type="gramStart"/>
      <w:r>
        <w:rPr>
          <w:highlight w:val="white"/>
        </w:rPr>
        <w:t>creditCard.find</w:t>
      </w:r>
      <w:proofErr w:type="spellEnd"/>
      <w:r>
        <w:rPr>
          <w:highlight w:val="white"/>
        </w:rPr>
        <w:t>(</w:t>
      </w:r>
      <w:proofErr w:type="gramEnd"/>
      <w:r>
        <w:rPr>
          <w:color w:val="2A00FF"/>
          <w:highlight w:val="white"/>
        </w:rPr>
        <w:t>"input[name$='_</w:t>
      </w:r>
      <w:proofErr w:type="spellStart"/>
      <w:r>
        <w:rPr>
          <w:color w:val="2A00FF"/>
          <w:highlight w:val="white"/>
        </w:rPr>
        <w:t>cvn</w:t>
      </w:r>
      <w:proofErr w:type="spellEnd"/>
      <w:r>
        <w:rPr>
          <w:color w:val="2A00FF"/>
          <w:highlight w:val="white"/>
        </w:rPr>
        <w:t>']"</w:t>
      </w:r>
      <w:r>
        <w:rPr>
          <w:highlight w:val="white"/>
        </w:rPr>
        <w:t>).val(</w:t>
      </w:r>
      <w:r>
        <w:rPr>
          <w:color w:val="2A00FF"/>
          <w:highlight w:val="white"/>
        </w:rPr>
        <w:t>''</w:t>
      </w:r>
      <w:r>
        <w:rPr>
          <w:highlight w:val="white"/>
        </w:rPr>
        <w:t>);</w:t>
      </w:r>
    </w:p>
    <w:p w:rsidR="00D313E6" w:rsidRDefault="002002E6" w:rsidP="00EA699F">
      <w:pPr>
        <w:pStyle w:val="BodyText"/>
      </w:pPr>
      <w:r>
        <w:t xml:space="preserve">Update the pipeline </w:t>
      </w:r>
      <w:r>
        <w:rPr>
          <w:u w:val="single"/>
        </w:rPr>
        <w:t>BASIC_CREDIT</w:t>
      </w:r>
      <w:r w:rsidRPr="00AC4FA2">
        <w:rPr>
          <w:u w:val="single"/>
        </w:rPr>
        <w:t>-</w:t>
      </w:r>
      <w:r>
        <w:rPr>
          <w:u w:val="single"/>
        </w:rPr>
        <w:t>Handle</w:t>
      </w:r>
      <w:r>
        <w:t xml:space="preserve"> to skip the subscription id for card validation.</w:t>
      </w:r>
    </w:p>
    <w:p w:rsidR="00496685" w:rsidRDefault="00496685" w:rsidP="00EA699F">
      <w:pPr>
        <w:pStyle w:val="BodyText"/>
      </w:pPr>
    </w:p>
    <w:p w:rsidR="00496685" w:rsidRPr="00A77AEF" w:rsidRDefault="00496685" w:rsidP="00EA699F">
      <w:pPr>
        <w:pStyle w:val="BodyText"/>
      </w:pPr>
      <w:r w:rsidRPr="00A77AEF">
        <w:t xml:space="preserve">Add Script node CreatePaymentInstrument.ds to create </w:t>
      </w:r>
      <w:proofErr w:type="spellStart"/>
      <w:r w:rsidRPr="00A77AEF">
        <w:t>PaymentInstrument</w:t>
      </w:r>
      <w:proofErr w:type="spellEnd"/>
      <w:r w:rsidRPr="00A77AEF">
        <w:t xml:space="preserve"> for subscription.</w:t>
      </w:r>
    </w:p>
    <w:p w:rsidR="00496685" w:rsidRDefault="00496685" w:rsidP="00EA699F">
      <w:pPr>
        <w:pStyle w:val="BodyText"/>
      </w:pPr>
      <w:r>
        <w:rPr>
          <w:noProof/>
        </w:rPr>
        <w:drawing>
          <wp:inline distT="0" distB="0" distL="0" distR="0" wp14:anchorId="4C2C81DB" wp14:editId="627E7F68">
            <wp:extent cx="5781675" cy="2867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81675" cy="2867025"/>
                    </a:xfrm>
                    <a:prstGeom prst="rect">
                      <a:avLst/>
                    </a:prstGeom>
                    <a:noFill/>
                    <a:ln>
                      <a:noFill/>
                    </a:ln>
                  </pic:spPr>
                </pic:pic>
              </a:graphicData>
            </a:graphic>
          </wp:inline>
        </w:drawing>
      </w:r>
    </w:p>
    <w:p w:rsidR="00496685" w:rsidRDefault="00496685" w:rsidP="00EA699F">
      <w:pPr>
        <w:pStyle w:val="BodyText"/>
      </w:pPr>
    </w:p>
    <w:p w:rsidR="00496685" w:rsidRPr="00BF29CC" w:rsidRDefault="00496685" w:rsidP="00EA699F">
      <w:pPr>
        <w:pStyle w:val="BodyText"/>
      </w:pPr>
      <w:r w:rsidRPr="00BF29CC">
        <w:t>Assign the Input/output parameter as shown in figure below:</w:t>
      </w:r>
    </w:p>
    <w:p w:rsidR="00496685" w:rsidRDefault="00496685" w:rsidP="00EA699F">
      <w:pPr>
        <w:pStyle w:val="BodyText"/>
      </w:pPr>
      <w:r>
        <w:rPr>
          <w:noProof/>
        </w:rPr>
        <w:lastRenderedPageBreak/>
        <w:drawing>
          <wp:inline distT="0" distB="0" distL="0" distR="0" wp14:anchorId="26DDBFB2" wp14:editId="240FC6AA">
            <wp:extent cx="5829300" cy="3009900"/>
            <wp:effectExtent l="19050" t="1905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9300" cy="3009900"/>
                    </a:xfrm>
                    <a:prstGeom prst="rect">
                      <a:avLst/>
                    </a:prstGeom>
                    <a:noFill/>
                    <a:ln>
                      <a:solidFill>
                        <a:schemeClr val="accent1"/>
                      </a:solidFill>
                    </a:ln>
                  </pic:spPr>
                </pic:pic>
              </a:graphicData>
            </a:graphic>
          </wp:inline>
        </w:drawing>
      </w:r>
    </w:p>
    <w:p w:rsidR="00496685" w:rsidRDefault="00496685" w:rsidP="00EA699F">
      <w:pPr>
        <w:pStyle w:val="BodyText"/>
      </w:pPr>
    </w:p>
    <w:p w:rsidR="00496685" w:rsidRDefault="00496685" w:rsidP="00EA699F">
      <w:pPr>
        <w:pStyle w:val="BodyText"/>
      </w:pPr>
    </w:p>
    <w:p w:rsidR="002002E6" w:rsidRDefault="002002E6" w:rsidP="00EA699F">
      <w:pPr>
        <w:pStyle w:val="BodyText"/>
      </w:pPr>
      <w:r>
        <w:t xml:space="preserve">And assign current forms values to </w:t>
      </w:r>
      <w:proofErr w:type="spellStart"/>
      <w:r>
        <w:t>PaymentInstrument</w:t>
      </w:r>
      <w:proofErr w:type="spellEnd"/>
      <w:r>
        <w:t>.</w:t>
      </w:r>
    </w:p>
    <w:p w:rsidR="00C50237" w:rsidRDefault="00C50237" w:rsidP="00EA699F">
      <w:pPr>
        <w:pStyle w:val="BodyText"/>
      </w:pPr>
    </w:p>
    <w:p w:rsidR="00C50237" w:rsidRPr="002002E6" w:rsidRDefault="002002E6" w:rsidP="00EA699F">
      <w:pPr>
        <w:pStyle w:val="BodyText"/>
      </w:pPr>
      <w:r w:rsidRPr="002002E6">
        <w:rPr>
          <w:noProof/>
        </w:rPr>
        <w:drawing>
          <wp:inline distT="0" distB="0" distL="0" distR="0" wp14:anchorId="2A735DD7" wp14:editId="26E3BE66">
            <wp:extent cx="5762445" cy="2820838"/>
            <wp:effectExtent l="19050" t="1905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2253" cy="2820744"/>
                    </a:xfrm>
                    <a:prstGeom prst="rect">
                      <a:avLst/>
                    </a:prstGeom>
                    <a:noFill/>
                    <a:ln>
                      <a:solidFill>
                        <a:schemeClr val="accent1"/>
                      </a:solidFill>
                    </a:ln>
                  </pic:spPr>
                </pic:pic>
              </a:graphicData>
            </a:graphic>
          </wp:inline>
        </w:drawing>
      </w:r>
    </w:p>
    <w:p w:rsidR="00AC4FA2" w:rsidRDefault="00AC4FA2" w:rsidP="00EA699F">
      <w:pPr>
        <w:pStyle w:val="BodyText"/>
      </w:pPr>
    </w:p>
    <w:p w:rsidR="00AB4526" w:rsidRDefault="00AB4526" w:rsidP="00EA699F">
      <w:pPr>
        <w:pStyle w:val="BodyText"/>
      </w:pPr>
      <w:r>
        <w:t xml:space="preserve">Assign the current credit card form </w:t>
      </w:r>
      <w:r w:rsidR="0005753C">
        <w:t>field’s</w:t>
      </w:r>
      <w:r>
        <w:t xml:space="preserve"> values to Payment</w:t>
      </w:r>
      <w:r w:rsidR="0005753C">
        <w:t xml:space="preserve"> </w:t>
      </w:r>
      <w:r>
        <w:t>Instruments as shown in screen below:</w:t>
      </w:r>
    </w:p>
    <w:p w:rsidR="00AB4526" w:rsidRDefault="00AB4526" w:rsidP="00EA699F">
      <w:pPr>
        <w:pStyle w:val="BodyText"/>
      </w:pPr>
    </w:p>
    <w:p w:rsidR="00AB4526" w:rsidRDefault="00AB4526" w:rsidP="00EA699F">
      <w:pPr>
        <w:pStyle w:val="BodyText"/>
      </w:pPr>
      <w:r>
        <w:rPr>
          <w:noProof/>
        </w:rPr>
        <w:drawing>
          <wp:inline distT="0" distB="0" distL="0" distR="0" wp14:anchorId="3561CBB1" wp14:editId="03D01A80">
            <wp:extent cx="5657850" cy="3476625"/>
            <wp:effectExtent l="19050" t="1905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57850" cy="3476625"/>
                    </a:xfrm>
                    <a:prstGeom prst="rect">
                      <a:avLst/>
                    </a:prstGeom>
                    <a:noFill/>
                    <a:ln>
                      <a:solidFill>
                        <a:schemeClr val="accent1"/>
                      </a:solidFill>
                    </a:ln>
                  </pic:spPr>
                </pic:pic>
              </a:graphicData>
            </a:graphic>
          </wp:inline>
        </w:drawing>
      </w:r>
    </w:p>
    <w:p w:rsidR="00AB4526" w:rsidRDefault="00AB4526" w:rsidP="00EA699F">
      <w:pPr>
        <w:pStyle w:val="BodyText"/>
      </w:pPr>
    </w:p>
    <w:p w:rsidR="00AB4526" w:rsidRDefault="00AB4526" w:rsidP="00EA699F">
      <w:pPr>
        <w:pStyle w:val="BodyText"/>
      </w:pPr>
    </w:p>
    <w:p w:rsidR="00AC4FA2" w:rsidRDefault="00AC4FA2" w:rsidP="00EA699F">
      <w:pPr>
        <w:pStyle w:val="BodyText"/>
      </w:pPr>
      <w:r>
        <w:t xml:space="preserve">Update the pipeline </w:t>
      </w:r>
      <w:proofErr w:type="spellStart"/>
      <w:r w:rsidRPr="00AC4FA2">
        <w:rPr>
          <w:u w:val="single"/>
        </w:rPr>
        <w:t>PaymentInstruments</w:t>
      </w:r>
      <w:proofErr w:type="spellEnd"/>
      <w:r w:rsidRPr="00AC4FA2">
        <w:rPr>
          <w:u w:val="single"/>
        </w:rPr>
        <w:t>-Add</w:t>
      </w:r>
      <w:r>
        <w:t xml:space="preserve"> to make a call to Cybersource pipeline to Create Subscription.</w:t>
      </w:r>
    </w:p>
    <w:p w:rsidR="00AC4FA2" w:rsidRDefault="00AC4FA2" w:rsidP="00EA699F">
      <w:pPr>
        <w:pStyle w:val="BodyText"/>
      </w:pPr>
      <w:r>
        <w:rPr>
          <w:noProof/>
        </w:rPr>
        <w:lastRenderedPageBreak/>
        <w:drawing>
          <wp:inline distT="0" distB="0" distL="0" distR="0" wp14:anchorId="019B0523" wp14:editId="3320C930">
            <wp:extent cx="5745192" cy="3036430"/>
            <wp:effectExtent l="19050" t="19050" r="8255"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srcRect/>
                    <a:stretch>
                      <a:fillRect/>
                    </a:stretch>
                  </pic:blipFill>
                  <pic:spPr bwMode="auto">
                    <a:xfrm>
                      <a:off x="0" y="0"/>
                      <a:ext cx="5744972" cy="3036314"/>
                    </a:xfrm>
                    <a:prstGeom prst="rect">
                      <a:avLst/>
                    </a:prstGeom>
                    <a:noFill/>
                    <a:ln w="9525">
                      <a:solidFill>
                        <a:schemeClr val="accent1"/>
                      </a:solidFill>
                      <a:miter lim="800000"/>
                      <a:headEnd/>
                      <a:tailEnd/>
                    </a:ln>
                  </pic:spPr>
                </pic:pic>
              </a:graphicData>
            </a:graphic>
          </wp:inline>
        </w:drawing>
      </w:r>
    </w:p>
    <w:p w:rsidR="002F6212" w:rsidRDefault="002F6212" w:rsidP="00EA699F">
      <w:pPr>
        <w:pStyle w:val="BodyText"/>
      </w:pPr>
      <w:r>
        <w:t>Add assign node just after call node at error connector.  And assign the value as shown in screen below:</w:t>
      </w:r>
    </w:p>
    <w:p w:rsidR="002F6212" w:rsidRDefault="002F6212" w:rsidP="00EA699F">
      <w:pPr>
        <w:pStyle w:val="BodyText"/>
      </w:pPr>
    </w:p>
    <w:p w:rsidR="00D313E6" w:rsidRDefault="00D313E6" w:rsidP="00EA699F">
      <w:pPr>
        <w:pStyle w:val="BodyText"/>
      </w:pPr>
    </w:p>
    <w:p w:rsidR="002F6212" w:rsidRDefault="002F6212" w:rsidP="00EA699F">
      <w:pPr>
        <w:pStyle w:val="BodyText"/>
      </w:pPr>
      <w:r>
        <w:rPr>
          <w:noProof/>
        </w:rPr>
        <w:drawing>
          <wp:inline distT="0" distB="0" distL="0" distR="0" wp14:anchorId="388C3513" wp14:editId="75DCE294">
            <wp:extent cx="5762625" cy="3190875"/>
            <wp:effectExtent l="19050" t="1905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2625" cy="3190875"/>
                    </a:xfrm>
                    <a:prstGeom prst="rect">
                      <a:avLst/>
                    </a:prstGeom>
                    <a:noFill/>
                    <a:ln>
                      <a:solidFill>
                        <a:schemeClr val="accent1"/>
                      </a:solidFill>
                    </a:ln>
                  </pic:spPr>
                </pic:pic>
              </a:graphicData>
            </a:graphic>
          </wp:inline>
        </w:drawing>
      </w:r>
    </w:p>
    <w:p w:rsidR="007909AD" w:rsidRDefault="007909AD" w:rsidP="00EA699F">
      <w:pPr>
        <w:pStyle w:val="BodyText"/>
      </w:pPr>
    </w:p>
    <w:p w:rsidR="00D313E6" w:rsidRDefault="00AE39BB" w:rsidP="00EA699F">
      <w:pPr>
        <w:pStyle w:val="BodyText"/>
      </w:pPr>
      <w:r>
        <w:t xml:space="preserve">Add assign node just after </w:t>
      </w:r>
      <w:proofErr w:type="spellStart"/>
      <w:r>
        <w:t>GetCustomerPaymentInsturments</w:t>
      </w:r>
      <w:proofErr w:type="spellEnd"/>
      <w:r>
        <w:t xml:space="preserve">. </w:t>
      </w:r>
    </w:p>
    <w:p w:rsidR="00AE39BB" w:rsidRDefault="00AE39BB" w:rsidP="00EA699F">
      <w:pPr>
        <w:pStyle w:val="BodyText"/>
      </w:pPr>
      <w:r>
        <w:t xml:space="preserve">Assign the credit card number to masked four </w:t>
      </w:r>
      <w:proofErr w:type="gramStart"/>
      <w:r>
        <w:t>digit</w:t>
      </w:r>
      <w:proofErr w:type="gramEnd"/>
      <w:r>
        <w:t xml:space="preserve"> (newly created field in creditcard.xml)</w:t>
      </w:r>
    </w:p>
    <w:p w:rsidR="00AE39BB" w:rsidRDefault="00AE39BB" w:rsidP="00EA699F">
      <w:pPr>
        <w:pStyle w:val="BodyText"/>
      </w:pPr>
    </w:p>
    <w:p w:rsidR="00AE39BB" w:rsidRDefault="00AE39BB" w:rsidP="00EA699F">
      <w:pPr>
        <w:pStyle w:val="BodyText"/>
      </w:pPr>
      <w:r>
        <w:rPr>
          <w:noProof/>
        </w:rPr>
        <w:drawing>
          <wp:inline distT="0" distB="0" distL="0" distR="0" wp14:anchorId="2B3829CD" wp14:editId="24A86182">
            <wp:extent cx="5667554" cy="3450566"/>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71334" cy="3452867"/>
                    </a:xfrm>
                    <a:prstGeom prst="rect">
                      <a:avLst/>
                    </a:prstGeom>
                    <a:noFill/>
                    <a:ln>
                      <a:solidFill>
                        <a:schemeClr val="accent1"/>
                      </a:solidFill>
                    </a:ln>
                  </pic:spPr>
                </pic:pic>
              </a:graphicData>
            </a:graphic>
          </wp:inline>
        </w:drawing>
      </w:r>
    </w:p>
    <w:p w:rsidR="00AE39BB" w:rsidRDefault="00AE39BB" w:rsidP="00EA699F">
      <w:pPr>
        <w:pStyle w:val="BodyText"/>
      </w:pPr>
    </w:p>
    <w:p w:rsidR="00D313E6" w:rsidRDefault="00EC51C0" w:rsidP="00EA699F">
      <w:pPr>
        <w:pStyle w:val="BodyText"/>
      </w:pPr>
      <w:r>
        <w:t xml:space="preserve">Add assign node just after </w:t>
      </w:r>
      <w:proofErr w:type="spellStart"/>
      <w:r>
        <w:t>UpdateObjectWithForm</w:t>
      </w:r>
      <w:proofErr w:type="spellEnd"/>
      <w:r>
        <w:t xml:space="preserve"> within same pipeline flow. </w:t>
      </w:r>
    </w:p>
    <w:p w:rsidR="00AE39BB" w:rsidRDefault="00EC51C0" w:rsidP="00EA699F">
      <w:pPr>
        <w:pStyle w:val="BodyText"/>
      </w:pPr>
      <w:r>
        <w:t xml:space="preserve">Update the customer payment instrument with </w:t>
      </w:r>
      <w:proofErr w:type="spellStart"/>
      <w:r>
        <w:t>isSubscription&amp;maskedFourDigit</w:t>
      </w:r>
      <w:proofErr w:type="spellEnd"/>
      <w:r w:rsidR="00466CEE">
        <w:t xml:space="preserve"> (Make sure pipelet should be transactional)</w:t>
      </w:r>
      <w:r>
        <w:t>.</w:t>
      </w:r>
    </w:p>
    <w:p w:rsidR="00EC51C0" w:rsidRDefault="00EC51C0" w:rsidP="00EA699F">
      <w:pPr>
        <w:pStyle w:val="BodyText"/>
      </w:pPr>
    </w:p>
    <w:p w:rsidR="00EC51C0" w:rsidRPr="00EC51C0" w:rsidRDefault="00EC51C0" w:rsidP="00EA699F">
      <w:pPr>
        <w:pStyle w:val="BodyText"/>
      </w:pPr>
      <w:r>
        <w:t>Assign the following value:</w:t>
      </w:r>
    </w:p>
    <w:p w:rsidR="00EC51C0" w:rsidRPr="00EC51C0" w:rsidRDefault="00EC51C0" w:rsidP="00EA699F">
      <w:pPr>
        <w:pStyle w:val="BodyText"/>
        <w:rPr>
          <w:highlight w:val="lightGray"/>
        </w:rPr>
      </w:pPr>
      <w:r w:rsidRPr="00EC51C0">
        <w:rPr>
          <w:highlight w:val="lightGray"/>
        </w:rPr>
        <w:t>************"+CurrentForms.paymentinstruments.creditcards.newcreditcard.maskedFourDigit.value.slice(CurrentForms.paymentinstruments.creditcards.newcreditcard.maskedFourDigit.value.length-4,CurrentForms.paymentinstruments.creditcards.newcreditcard.maskedFourDigit.value.length)</w:t>
      </w:r>
    </w:p>
    <w:p w:rsidR="00AC4FA2" w:rsidRDefault="00EC51C0" w:rsidP="00EA699F">
      <w:pPr>
        <w:pStyle w:val="BodyText"/>
      </w:pPr>
      <w:r>
        <w:tab/>
        <w:t>To</w:t>
      </w:r>
    </w:p>
    <w:p w:rsidR="00EC51C0" w:rsidRDefault="00EC51C0" w:rsidP="00EA699F">
      <w:pPr>
        <w:pStyle w:val="BodyText"/>
      </w:pPr>
      <w:r>
        <w:lastRenderedPageBreak/>
        <w:tab/>
      </w:r>
      <w:proofErr w:type="spellStart"/>
      <w:r w:rsidRPr="00EC51C0">
        <w:rPr>
          <w:highlight w:val="lightGray"/>
        </w:rPr>
        <w:t>PaymentInstrument.custom.maskedFourDigit</w:t>
      </w:r>
      <w:proofErr w:type="spellEnd"/>
    </w:p>
    <w:p w:rsidR="0038137E" w:rsidRDefault="00EC51C0" w:rsidP="00EA699F">
      <w:pPr>
        <w:pStyle w:val="BodyText"/>
      </w:pPr>
      <w:r>
        <w:tab/>
      </w:r>
      <w:r>
        <w:rPr>
          <w:noProof/>
        </w:rPr>
        <w:drawing>
          <wp:inline distT="0" distB="0" distL="0" distR="0" wp14:anchorId="3A014F9C" wp14:editId="5F57DB14">
            <wp:extent cx="5848709" cy="3390181"/>
            <wp:effectExtent l="19050" t="1905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48856" cy="3390266"/>
                    </a:xfrm>
                    <a:prstGeom prst="rect">
                      <a:avLst/>
                    </a:prstGeom>
                    <a:noFill/>
                    <a:ln>
                      <a:solidFill>
                        <a:schemeClr val="accent1"/>
                      </a:solidFill>
                    </a:ln>
                  </pic:spPr>
                </pic:pic>
              </a:graphicData>
            </a:graphic>
          </wp:inline>
        </w:drawing>
      </w:r>
    </w:p>
    <w:p w:rsidR="0038137E" w:rsidRDefault="0038137E" w:rsidP="00EA699F">
      <w:pPr>
        <w:pStyle w:val="BodyText"/>
      </w:pPr>
    </w:p>
    <w:p w:rsidR="0038137E" w:rsidRDefault="0038137E" w:rsidP="00EA699F">
      <w:pPr>
        <w:pStyle w:val="BodyText"/>
      </w:pPr>
      <w:r>
        <w:t xml:space="preserve">Update the pipeline </w:t>
      </w:r>
      <w:proofErr w:type="spellStart"/>
      <w:r w:rsidRPr="00AC4FA2">
        <w:rPr>
          <w:u w:val="single"/>
        </w:rPr>
        <w:t>PaymentInstruments</w:t>
      </w:r>
      <w:proofErr w:type="spellEnd"/>
      <w:r w:rsidRPr="00AC4FA2">
        <w:rPr>
          <w:u w:val="single"/>
        </w:rPr>
        <w:t>-</w:t>
      </w:r>
      <w:r>
        <w:rPr>
          <w:u w:val="single"/>
        </w:rPr>
        <w:t>Delete</w:t>
      </w:r>
      <w:r>
        <w:t xml:space="preserve"> to make a call to Cybersource pipeline to Delete Subscription.</w:t>
      </w:r>
      <w:r w:rsidR="001A71E0">
        <w:t xml:space="preserve"> Add call node after expression.</w:t>
      </w:r>
    </w:p>
    <w:p w:rsidR="001A71E0" w:rsidRDefault="001A71E0" w:rsidP="00EA699F">
      <w:pPr>
        <w:pStyle w:val="BodyText"/>
      </w:pPr>
    </w:p>
    <w:p w:rsidR="0038137E" w:rsidRDefault="001F18B2" w:rsidP="00EA699F">
      <w:pPr>
        <w:pStyle w:val="BodyText"/>
      </w:pPr>
      <w:r>
        <w:rPr>
          <w:noProof/>
        </w:rPr>
        <w:lastRenderedPageBreak/>
        <w:drawing>
          <wp:inline distT="0" distB="0" distL="0" distR="0" wp14:anchorId="53F4C04C" wp14:editId="6F82040A">
            <wp:extent cx="5848709" cy="2898475"/>
            <wp:effectExtent l="19050" t="1905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49314" cy="2898775"/>
                    </a:xfrm>
                    <a:prstGeom prst="rect">
                      <a:avLst/>
                    </a:prstGeom>
                    <a:noFill/>
                    <a:ln>
                      <a:solidFill>
                        <a:schemeClr val="accent1"/>
                      </a:solidFill>
                    </a:ln>
                  </pic:spPr>
                </pic:pic>
              </a:graphicData>
            </a:graphic>
          </wp:inline>
        </w:drawing>
      </w:r>
    </w:p>
    <w:p w:rsidR="0026661B" w:rsidRDefault="0026661B" w:rsidP="00EA699F">
      <w:pPr>
        <w:pStyle w:val="BodyText"/>
      </w:pPr>
    </w:p>
    <w:p w:rsidR="0026661B" w:rsidRDefault="0026661B" w:rsidP="00EA699F">
      <w:pPr>
        <w:pStyle w:val="BodyText"/>
      </w:pPr>
    </w:p>
    <w:p w:rsidR="0026661B" w:rsidRDefault="0026661B" w:rsidP="00EA699F">
      <w:pPr>
        <w:pStyle w:val="BodyText"/>
      </w:pPr>
      <w:r>
        <w:t>Add assign node just after call node at error connector.  And assign the value as shown in screen below:</w:t>
      </w:r>
    </w:p>
    <w:p w:rsidR="0026661B" w:rsidRDefault="0026661B" w:rsidP="00EA699F">
      <w:pPr>
        <w:pStyle w:val="BodyText"/>
      </w:pPr>
      <w:r>
        <w:rPr>
          <w:noProof/>
        </w:rPr>
        <w:drawing>
          <wp:inline distT="0" distB="0" distL="0" distR="0" wp14:anchorId="6FBDACB7" wp14:editId="5A97D4AD">
            <wp:extent cx="5762625" cy="3190875"/>
            <wp:effectExtent l="19050" t="1905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2625" cy="3190875"/>
                    </a:xfrm>
                    <a:prstGeom prst="rect">
                      <a:avLst/>
                    </a:prstGeom>
                    <a:noFill/>
                    <a:ln>
                      <a:solidFill>
                        <a:schemeClr val="accent1"/>
                      </a:solidFill>
                    </a:ln>
                  </pic:spPr>
                </pic:pic>
              </a:graphicData>
            </a:graphic>
          </wp:inline>
        </w:drawing>
      </w:r>
    </w:p>
    <w:p w:rsidR="00D20313" w:rsidRDefault="00D20313" w:rsidP="00EA699F">
      <w:pPr>
        <w:pStyle w:val="BodyText"/>
      </w:pPr>
    </w:p>
    <w:p w:rsidR="00686D5E" w:rsidRDefault="00686D5E" w:rsidP="00EA699F">
      <w:pPr>
        <w:pStyle w:val="BodyText"/>
      </w:pPr>
      <w:r w:rsidRPr="00EF13B0">
        <w:lastRenderedPageBreak/>
        <w:t xml:space="preserve">All functionalities </w:t>
      </w:r>
      <w:r>
        <w:t xml:space="preserve">related to Cybersource Payment Tokenization </w:t>
      </w:r>
      <w:r w:rsidRPr="00EF13B0">
        <w:t>are created and working in stand</w:t>
      </w:r>
      <w:r>
        <w:t>-</w:t>
      </w:r>
      <w:r w:rsidRPr="00EF13B0">
        <w:t xml:space="preserve">alone mode in </w:t>
      </w:r>
      <w:r w:rsidRPr="00086A75">
        <w:rPr>
          <w:color w:val="FF0000"/>
        </w:rPr>
        <w:t>Cybersource_Subscription.xml</w:t>
      </w:r>
      <w:r w:rsidRPr="00EF13B0">
        <w:t xml:space="preserve"> pipeline. They have to customized and integrated as per the merchant specific needs</w:t>
      </w:r>
    </w:p>
    <w:p w:rsidR="00F85F6F" w:rsidRPr="00F85F6F" w:rsidRDefault="002A2504" w:rsidP="00F85F6F">
      <w:pPr>
        <w:pStyle w:val="Heading3"/>
        <w:spacing w:before="0" w:after="0"/>
      </w:pPr>
      <w:bookmarkStart w:id="84" w:name="_Toc416902390"/>
      <w:r>
        <w:t>Alipay Authorization</w:t>
      </w:r>
      <w:bookmarkEnd w:id="84"/>
    </w:p>
    <w:p w:rsidR="00045702" w:rsidRDefault="00045702" w:rsidP="00EA699F">
      <w:pPr>
        <w:pStyle w:val="BodyText"/>
      </w:pPr>
    </w:p>
    <w:p w:rsidR="002A2504" w:rsidRDefault="002A2504" w:rsidP="00EA699F">
      <w:pPr>
        <w:pStyle w:val="BodyText"/>
      </w:pPr>
      <w:r>
        <w:t xml:space="preserve">Add CYBERSOURCE_ALIPAY pipeline to call Cybersource-AuthorizeAlipay pipeline. </w:t>
      </w:r>
    </w:p>
    <w:p w:rsidR="002A2504" w:rsidRDefault="002A2504" w:rsidP="00EA699F">
      <w:pPr>
        <w:pStyle w:val="BodyText"/>
      </w:pPr>
      <w:r w:rsidRPr="0086675E">
        <w:t>Note:</w:t>
      </w:r>
      <w:r>
        <w:t xml:space="preserve"> Refer the screen below for addition.</w:t>
      </w:r>
    </w:p>
    <w:p w:rsidR="002A2504" w:rsidRDefault="002A2504" w:rsidP="00EA699F">
      <w:pPr>
        <w:pStyle w:val="BodyText"/>
      </w:pPr>
      <w:r>
        <w:rPr>
          <w:noProof/>
        </w:rPr>
        <w:drawing>
          <wp:inline distT="0" distB="0" distL="0" distR="0" wp14:anchorId="2FF99731" wp14:editId="152A02FA">
            <wp:extent cx="6400800" cy="3924216"/>
            <wp:effectExtent l="0" t="0" r="0" b="0"/>
            <wp:docPr id="85" name="Picture 85" descr="C:\Users\pchug3\Desktop\alipa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hug3\Desktop\alipay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00800" cy="3924216"/>
                    </a:xfrm>
                    <a:prstGeom prst="rect">
                      <a:avLst/>
                    </a:prstGeom>
                    <a:noFill/>
                    <a:ln>
                      <a:noFill/>
                    </a:ln>
                  </pic:spPr>
                </pic:pic>
              </a:graphicData>
            </a:graphic>
          </wp:inline>
        </w:drawing>
      </w:r>
    </w:p>
    <w:p w:rsidR="002A2504" w:rsidRDefault="002A2504" w:rsidP="00EA699F">
      <w:pPr>
        <w:pStyle w:val="BodyText"/>
      </w:pPr>
    </w:p>
    <w:p w:rsidR="000B5D34" w:rsidRDefault="000B5D34" w:rsidP="00EA699F">
      <w:pPr>
        <w:pStyle w:val="BodyText"/>
      </w:pPr>
      <w:r>
        <w:t xml:space="preserve">Update </w:t>
      </w:r>
      <w:proofErr w:type="spellStart"/>
      <w:r>
        <w:t>COPlaceOrder</w:t>
      </w:r>
      <w:proofErr w:type="spellEnd"/>
      <w:r>
        <w:t>-Start pipeline for changing the Payment status from “Not Paid” to “Paid” in case of Alipay COMPLETED scenario. Refer the screen shot below for more details.</w:t>
      </w:r>
    </w:p>
    <w:p w:rsidR="000B5D34" w:rsidRDefault="000B5D34" w:rsidP="00EA699F">
      <w:pPr>
        <w:pStyle w:val="BodyText"/>
      </w:pPr>
      <w:r>
        <w:t xml:space="preserve">Put </w:t>
      </w:r>
      <w:r w:rsidRPr="000B5D34">
        <w:t>((</w:t>
      </w:r>
      <w:proofErr w:type="spellStart"/>
      <w:r w:rsidRPr="000B5D34">
        <w:t>Order.paymentInstrument.paymentMethod</w:t>
      </w:r>
      <w:proofErr w:type="spellEnd"/>
      <w:r w:rsidRPr="000B5D34">
        <w:t xml:space="preserve"> == 'ALIPAY') &amp;&amp; (</w:t>
      </w:r>
      <w:proofErr w:type="gramStart"/>
      <w:r w:rsidRPr="000B5D34">
        <w:t>!empty</w:t>
      </w:r>
      <w:proofErr w:type="gramEnd"/>
      <w:r w:rsidRPr="000B5D34">
        <w:t>(</w:t>
      </w:r>
      <w:proofErr w:type="spellStart"/>
      <w:r w:rsidRPr="000B5D34">
        <w:t>Order.paymentTransaction.custom.apPaymentStatus</w:t>
      </w:r>
      <w:proofErr w:type="spellEnd"/>
      <w:r w:rsidRPr="000B5D34">
        <w:t xml:space="preserve">) &amp;&amp; </w:t>
      </w:r>
      <w:proofErr w:type="spellStart"/>
      <w:r w:rsidRPr="000B5D34">
        <w:t>Order.paymentTransaction.custom.apPaymentStatus</w:t>
      </w:r>
      <w:proofErr w:type="spellEnd"/>
      <w:r w:rsidRPr="000B5D34">
        <w:t xml:space="preserve"> == 'COMPLETED'))</w:t>
      </w:r>
      <w:r>
        <w:t xml:space="preserve"> condition in the expression node.</w:t>
      </w:r>
    </w:p>
    <w:p w:rsidR="002A2504" w:rsidRDefault="000B5D34" w:rsidP="00EA699F">
      <w:pPr>
        <w:pStyle w:val="BodyText"/>
      </w:pPr>
      <w:r>
        <w:rPr>
          <w:noProof/>
        </w:rPr>
        <w:lastRenderedPageBreak/>
        <w:drawing>
          <wp:inline distT="0" distB="0" distL="0" distR="0" wp14:anchorId="168261E8" wp14:editId="22F2B057">
            <wp:extent cx="6400800" cy="3681462"/>
            <wp:effectExtent l="0" t="0" r="0" b="0"/>
            <wp:docPr id="86" name="Picture 86" descr="C:\Users\pchug3\Desktop\alipa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hug3\Desktop\alipay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0" cy="3681462"/>
                    </a:xfrm>
                    <a:prstGeom prst="rect">
                      <a:avLst/>
                    </a:prstGeom>
                    <a:noFill/>
                    <a:ln>
                      <a:noFill/>
                    </a:ln>
                  </pic:spPr>
                </pic:pic>
              </a:graphicData>
            </a:graphic>
          </wp:inline>
        </w:drawing>
      </w:r>
      <w:r>
        <w:t xml:space="preserve"> </w:t>
      </w:r>
    </w:p>
    <w:p w:rsidR="006F214A" w:rsidRDefault="006F214A" w:rsidP="00EA699F">
      <w:pPr>
        <w:pStyle w:val="BodyText"/>
      </w:pPr>
      <w:r>
        <w:t xml:space="preserve">Also, update </w:t>
      </w:r>
      <w:proofErr w:type="spellStart"/>
      <w:r>
        <w:t>HandlePayments</w:t>
      </w:r>
      <w:proofErr w:type="spellEnd"/>
      <w:r>
        <w:t xml:space="preserve"> pipeline to handle response code returned by </w:t>
      </w:r>
      <w:r w:rsidR="006A25F5">
        <w:t>CyberSource</w:t>
      </w:r>
      <w:r w:rsidR="007F109F">
        <w:t>. Add different end nodes to handle various response returned by service call</w:t>
      </w:r>
      <w:r w:rsidR="00A42FB2">
        <w:t>.</w:t>
      </w:r>
    </w:p>
    <w:p w:rsidR="006F214A" w:rsidRDefault="006F214A" w:rsidP="00EA699F">
      <w:pPr>
        <w:pStyle w:val="BodyText"/>
      </w:pPr>
      <w:r>
        <w:rPr>
          <w:noProof/>
        </w:rPr>
        <w:lastRenderedPageBreak/>
        <w:drawing>
          <wp:inline distT="0" distB="0" distL="0" distR="0" wp14:anchorId="7371D76C" wp14:editId="71624C4F">
            <wp:extent cx="6400800" cy="4762195"/>
            <wp:effectExtent l="0" t="0" r="0" b="0"/>
            <wp:docPr id="94" name="Picture 94" descr="C:\Users\pchug3\Desktop\handle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chug3\Desktop\handlepaymen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00800" cy="4762195"/>
                    </a:xfrm>
                    <a:prstGeom prst="rect">
                      <a:avLst/>
                    </a:prstGeom>
                    <a:noFill/>
                    <a:ln>
                      <a:noFill/>
                    </a:ln>
                  </pic:spPr>
                </pic:pic>
              </a:graphicData>
            </a:graphic>
          </wp:inline>
        </w:drawing>
      </w:r>
    </w:p>
    <w:p w:rsidR="00187F8E" w:rsidRDefault="00A42FB2" w:rsidP="00EA699F">
      <w:pPr>
        <w:pStyle w:val="BodyText"/>
      </w:pPr>
      <w:r>
        <w:rPr>
          <w:noProof/>
        </w:rPr>
        <w:lastRenderedPageBreak/>
        <w:drawing>
          <wp:inline distT="0" distB="0" distL="0" distR="0">
            <wp:extent cx="6400800" cy="4230608"/>
            <wp:effectExtent l="0" t="0" r="0" b="0"/>
            <wp:docPr id="52" name="Picture 52" descr="C:\Users\pchug3\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hug3\Desktop\8.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00800" cy="4230608"/>
                    </a:xfrm>
                    <a:prstGeom prst="rect">
                      <a:avLst/>
                    </a:prstGeom>
                    <a:noFill/>
                    <a:ln>
                      <a:noFill/>
                    </a:ln>
                  </pic:spPr>
                </pic:pic>
              </a:graphicData>
            </a:graphic>
          </wp:inline>
        </w:drawing>
      </w:r>
    </w:p>
    <w:p w:rsidR="0072620F" w:rsidRDefault="0072620F" w:rsidP="00EA699F">
      <w:pPr>
        <w:pStyle w:val="BodyText"/>
      </w:pPr>
      <w:r>
        <w:t xml:space="preserve">Add an assign node in COPlaceOrder-FailImpl to show the error message on screen in case of </w:t>
      </w:r>
      <w:proofErr w:type="spellStart"/>
      <w:r>
        <w:t>alipay</w:t>
      </w:r>
      <w:proofErr w:type="spellEnd"/>
      <w:r>
        <w:t xml:space="preserve"> error scenarios.</w:t>
      </w:r>
    </w:p>
    <w:p w:rsidR="0072620F" w:rsidRDefault="0072620F" w:rsidP="00EA699F">
      <w:pPr>
        <w:pStyle w:val="BodyText"/>
      </w:pPr>
      <w:r>
        <w:rPr>
          <w:noProof/>
        </w:rPr>
        <w:lastRenderedPageBreak/>
        <w:drawing>
          <wp:inline distT="0" distB="0" distL="0" distR="0" wp14:anchorId="6F4BBC31" wp14:editId="477F9EFC">
            <wp:extent cx="6400800" cy="3262665"/>
            <wp:effectExtent l="0" t="0" r="0" b="0"/>
            <wp:docPr id="132" name="Picture 132" descr="C:\Users\pchug3\Desktop\checkou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heckout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00800" cy="3262665"/>
                    </a:xfrm>
                    <a:prstGeom prst="rect">
                      <a:avLst/>
                    </a:prstGeom>
                    <a:noFill/>
                    <a:ln>
                      <a:noFill/>
                    </a:ln>
                  </pic:spPr>
                </pic:pic>
              </a:graphicData>
            </a:graphic>
          </wp:inline>
        </w:drawing>
      </w:r>
    </w:p>
    <w:p w:rsidR="0072620F" w:rsidRDefault="0072620F" w:rsidP="00EA699F">
      <w:pPr>
        <w:pStyle w:val="BodyText"/>
      </w:pPr>
      <w:r>
        <w:t xml:space="preserve">Assign </w:t>
      </w:r>
      <w:proofErr w:type="spellStart"/>
      <w:proofErr w:type="gramStart"/>
      <w:r w:rsidRPr="0072620F">
        <w:t>PlaceOrderError</w:t>
      </w:r>
      <w:proofErr w:type="spellEnd"/>
      <w:r w:rsidRPr="0072620F">
        <w:t xml:space="preserve"> !</w:t>
      </w:r>
      <w:proofErr w:type="gramEnd"/>
      <w:r w:rsidRPr="0072620F">
        <w:t xml:space="preserve">= null ? </w:t>
      </w:r>
      <w:proofErr w:type="spellStart"/>
      <w:proofErr w:type="gramStart"/>
      <w:r w:rsidRPr="0072620F">
        <w:t>PlaceOrderError</w:t>
      </w:r>
      <w:proofErr w:type="spellEnd"/>
      <w:r w:rsidRPr="0072620F">
        <w:t xml:space="preserve"> :</w:t>
      </w:r>
      <w:proofErr w:type="gramEnd"/>
      <w:r w:rsidRPr="0072620F">
        <w:t xml:space="preserve"> new </w:t>
      </w:r>
      <w:proofErr w:type="spellStart"/>
      <w:r w:rsidRPr="0072620F">
        <w:t>dw.system.Status</w:t>
      </w:r>
      <w:proofErr w:type="spellEnd"/>
      <w:r w:rsidRPr="0072620F">
        <w:t>(</w:t>
      </w:r>
      <w:proofErr w:type="spellStart"/>
      <w:r w:rsidRPr="0072620F">
        <w:t>dw.system.Status.ERROR</w:t>
      </w:r>
      <w:proofErr w:type="spellEnd"/>
      <w:r w:rsidRPr="0072620F">
        <w:t>, "</w:t>
      </w:r>
      <w:proofErr w:type="spellStart"/>
      <w:r w:rsidRPr="0072620F">
        <w:t>confirm.error.declined</w:t>
      </w:r>
      <w:proofErr w:type="spellEnd"/>
      <w:r w:rsidRPr="0072620F">
        <w:t>")</w:t>
      </w:r>
      <w:r>
        <w:t xml:space="preserve"> value in the pipeline Input Dictionary as shown below.</w:t>
      </w:r>
    </w:p>
    <w:p w:rsidR="0072620F" w:rsidRDefault="0072620F" w:rsidP="00EA699F">
      <w:pPr>
        <w:pStyle w:val="BodyText"/>
      </w:pPr>
      <w:r>
        <w:rPr>
          <w:noProof/>
        </w:rPr>
        <w:drawing>
          <wp:inline distT="0" distB="0" distL="0" distR="0" wp14:anchorId="4FA63A09" wp14:editId="370D3CCB">
            <wp:extent cx="6400800" cy="2587557"/>
            <wp:effectExtent l="0" t="0" r="0" b="3810"/>
            <wp:docPr id="133" name="Picture 133" descr="C:\Users\pchug3\Desktop\checkou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checkout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00" cy="2587557"/>
                    </a:xfrm>
                    <a:prstGeom prst="rect">
                      <a:avLst/>
                    </a:prstGeom>
                    <a:noFill/>
                    <a:ln>
                      <a:noFill/>
                    </a:ln>
                  </pic:spPr>
                </pic:pic>
              </a:graphicData>
            </a:graphic>
          </wp:inline>
        </w:drawing>
      </w:r>
    </w:p>
    <w:p w:rsidR="00DC7C02" w:rsidRDefault="00DC7C02" w:rsidP="00EA699F">
      <w:pPr>
        <w:pStyle w:val="BodyText"/>
        <w:numPr>
          <w:ilvl w:val="0"/>
          <w:numId w:val="33"/>
        </w:numPr>
      </w:pPr>
      <w:r>
        <w:t>checkout.properties</w:t>
      </w:r>
    </w:p>
    <w:p w:rsidR="00DC7C02" w:rsidRDefault="0072620F" w:rsidP="00EA699F">
      <w:pPr>
        <w:pStyle w:val="BodyText"/>
      </w:pPr>
      <w:r>
        <w:t xml:space="preserve">Add following values in checkout.properties file for </w:t>
      </w:r>
      <w:proofErr w:type="spellStart"/>
      <w:r>
        <w:t>alipay</w:t>
      </w:r>
      <w:proofErr w:type="spellEnd"/>
      <w:r>
        <w:t xml:space="preserve"> changes.</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t>##############################################</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lastRenderedPageBreak/>
        <w:t xml:space="preserve"># </w:t>
      </w:r>
      <w:proofErr w:type="spellStart"/>
      <w:proofErr w:type="gramStart"/>
      <w:r>
        <w:rPr>
          <w:rFonts w:ascii="Consolas" w:eastAsia="Times New Roman" w:hAnsi="Consolas" w:cs="Consolas"/>
          <w:color w:val="3F7F5F"/>
          <w:sz w:val="20"/>
          <w:szCs w:val="20"/>
          <w:u w:val="single"/>
        </w:rPr>
        <w:t>alipay</w:t>
      </w:r>
      <w:proofErr w:type="spellEnd"/>
      <w:proofErr w:type="gramEnd"/>
      <w:r>
        <w:rPr>
          <w:rFonts w:ascii="Consolas" w:eastAsia="Times New Roman" w:hAnsi="Consolas" w:cs="Consolas"/>
          <w:color w:val="3F7F5F"/>
          <w:sz w:val="20"/>
          <w:szCs w:val="20"/>
        </w:rPr>
        <w:t xml:space="preserve"> Checkout</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t>##############################################</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proofErr w:type="spellStart"/>
      <w:r>
        <w:rPr>
          <w:rFonts w:ascii="Consolas" w:eastAsia="Times New Roman" w:hAnsi="Consolas" w:cs="Consolas"/>
          <w:color w:val="000000"/>
          <w:sz w:val="20"/>
          <w:szCs w:val="20"/>
        </w:rPr>
        <w:t>alipaycheckout.domesticpaymenttype</w:t>
      </w:r>
      <w:proofErr w:type="spellEnd"/>
      <w:r>
        <w:rPr>
          <w:rFonts w:ascii="Consolas" w:eastAsia="Times New Roman" w:hAnsi="Consolas" w:cs="Consolas"/>
          <w:color w:val="000000"/>
          <w:sz w:val="20"/>
          <w:szCs w:val="20"/>
        </w:rPr>
        <w:t>=</w:t>
      </w:r>
      <w:r>
        <w:rPr>
          <w:rFonts w:ascii="Consolas" w:eastAsia="Times New Roman" w:hAnsi="Consolas" w:cs="Consolas"/>
          <w:color w:val="2A00FF"/>
          <w:sz w:val="20"/>
          <w:szCs w:val="20"/>
        </w:rPr>
        <w:t>APD</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proofErr w:type="spellStart"/>
      <w:r>
        <w:rPr>
          <w:rFonts w:ascii="Consolas" w:eastAsia="Times New Roman" w:hAnsi="Consolas" w:cs="Consolas"/>
          <w:color w:val="000000"/>
          <w:sz w:val="20"/>
          <w:szCs w:val="20"/>
        </w:rPr>
        <w:t>alipaycheckout.currency</w:t>
      </w:r>
      <w:proofErr w:type="spellEnd"/>
      <w:r>
        <w:rPr>
          <w:rFonts w:ascii="Consolas" w:eastAsia="Times New Roman" w:hAnsi="Consolas" w:cs="Consolas"/>
          <w:color w:val="000000"/>
          <w:sz w:val="20"/>
          <w:szCs w:val="20"/>
        </w:rPr>
        <w:t>=</w:t>
      </w:r>
      <w:r>
        <w:rPr>
          <w:rFonts w:ascii="Consolas" w:eastAsia="Times New Roman" w:hAnsi="Consolas" w:cs="Consolas"/>
          <w:color w:val="2A00FF"/>
          <w:sz w:val="20"/>
          <w:szCs w:val="20"/>
        </w:rPr>
        <w:t>CNY</w:t>
      </w:r>
    </w:p>
    <w:p w:rsidR="0072620F" w:rsidRPr="0072620F" w:rsidRDefault="0072620F" w:rsidP="00EA699F">
      <w:pPr>
        <w:pStyle w:val="BodyText"/>
        <w:rPr>
          <w:color w:val="2A00FF"/>
        </w:rPr>
      </w:pPr>
      <w:proofErr w:type="spellStart"/>
      <w:r>
        <w:t>alipaycheckout.internationalpaymenttype</w:t>
      </w:r>
      <w:proofErr w:type="spellEnd"/>
      <w:r>
        <w:t>=</w:t>
      </w:r>
      <w:r>
        <w:rPr>
          <w:color w:val="2A00FF"/>
        </w:rPr>
        <w:t>APY</w:t>
      </w:r>
    </w:p>
    <w:p w:rsidR="00187F8E" w:rsidRDefault="00187F8E" w:rsidP="000B5D34">
      <w:pPr>
        <w:pStyle w:val="Heading3"/>
        <w:spacing w:before="0" w:after="0"/>
      </w:pPr>
      <w:bookmarkStart w:id="85" w:name="_Toc416902391"/>
      <w:r>
        <w:t>Alipay Batch Job</w:t>
      </w:r>
      <w:bookmarkEnd w:id="85"/>
    </w:p>
    <w:p w:rsidR="00187F8E" w:rsidRDefault="00187F8E" w:rsidP="00EA699F">
      <w:pPr>
        <w:pStyle w:val="BodyText"/>
      </w:pPr>
      <w:r>
        <w:t>Add a new start node Cybersource-</w:t>
      </w:r>
      <w:r w:rsidRPr="00187F8E">
        <w:t xml:space="preserve"> AlipayCheckPaymentStatusWorkflow</w:t>
      </w:r>
      <w:r>
        <w:t xml:space="preserve"> to process the orders in Demandware after getting response from Alipay Check Payment Status service. </w:t>
      </w:r>
      <w:r w:rsidRPr="00187F8E">
        <w:t xml:space="preserve">This pipeline will </w:t>
      </w:r>
      <w:r>
        <w:t xml:space="preserve">be </w:t>
      </w:r>
      <w:r w:rsidRPr="00187F8E">
        <w:t>call</w:t>
      </w:r>
      <w:r>
        <w:t>ed</w:t>
      </w:r>
      <w:r w:rsidRPr="00187F8E">
        <w:t xml:space="preserve"> from job scheduler to chang</w:t>
      </w:r>
      <w:r>
        <w:t xml:space="preserve">e the status of Demandware orders. It will process all the orders which are in New, Open and Created state and will update the order status after getting response from service call. </w:t>
      </w:r>
    </w:p>
    <w:p w:rsidR="009133E9" w:rsidRDefault="009133E9" w:rsidP="00EA699F">
      <w:pPr>
        <w:pStyle w:val="BodyText"/>
      </w:pPr>
      <w:r w:rsidRPr="0086675E">
        <w:t>Note:</w:t>
      </w:r>
      <w:r>
        <w:t xml:space="preserve"> </w:t>
      </w:r>
      <w:r w:rsidR="00187F8E">
        <w:t xml:space="preserve">Please refer to the </w:t>
      </w:r>
      <w:r>
        <w:t>order status mapping and refer the screen shots below for code changes done in pipeline.</w:t>
      </w:r>
    </w:p>
    <w:p w:rsidR="00CD596F" w:rsidRDefault="00CD596F" w:rsidP="00EA699F">
      <w:pPr>
        <w:pStyle w:val="BodyText"/>
      </w:pPr>
      <w:r>
        <w:rPr>
          <w:noProof/>
        </w:rPr>
        <w:drawing>
          <wp:inline distT="0" distB="0" distL="0" distR="0" wp14:anchorId="582EDF92" wp14:editId="1943B9AF">
            <wp:extent cx="5702300" cy="4752975"/>
            <wp:effectExtent l="0" t="0" r="0" b="9525"/>
            <wp:docPr id="113" name="Picture 113" descr="C:\Users\pchug3\Desktop\j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esktop\job.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02300" cy="4752975"/>
                    </a:xfrm>
                    <a:prstGeom prst="rect">
                      <a:avLst/>
                    </a:prstGeom>
                    <a:noFill/>
                    <a:ln>
                      <a:noFill/>
                    </a:ln>
                  </pic:spPr>
                </pic:pic>
              </a:graphicData>
            </a:graphic>
          </wp:inline>
        </w:drawing>
      </w:r>
    </w:p>
    <w:p w:rsidR="00187F8E" w:rsidRDefault="00EA699F" w:rsidP="00EA699F">
      <w:pPr>
        <w:pStyle w:val="BodyText"/>
        <w:numPr>
          <w:ilvl w:val="0"/>
          <w:numId w:val="33"/>
        </w:numPr>
      </w:pPr>
      <w:r>
        <w:lastRenderedPageBreak/>
        <w:t>Cybersource.xml</w:t>
      </w:r>
    </w:p>
    <w:p w:rsidR="00EA699F" w:rsidRDefault="00EA699F" w:rsidP="00EA699F">
      <w:pPr>
        <w:pStyle w:val="BodyText"/>
      </w:pPr>
      <w:r>
        <w:t xml:space="preserve">For Alipay Batch Job, a reference from storefront cartridge has been taken </w:t>
      </w:r>
      <w:r w:rsidR="008064A7">
        <w:t>in Cybersource-</w:t>
      </w:r>
      <w:proofErr w:type="spellStart"/>
      <w:r w:rsidR="008064A7" w:rsidRPr="008064A7">
        <w:t>ProcessOrderPaymentStatus</w:t>
      </w:r>
      <w:proofErr w:type="spellEnd"/>
      <w:r w:rsidR="008064A7">
        <w:t xml:space="preserve"> </w:t>
      </w:r>
      <w:r>
        <w:t xml:space="preserve">when Alipay Check Payment status service returns COMPLETED as payment status and to update the Demandware export status </w:t>
      </w:r>
      <w:r w:rsidR="008064A7">
        <w:t>to READY FOR EXPORT, below mentioned storefront file has been modified.</w:t>
      </w:r>
    </w:p>
    <w:p w:rsidR="008064A7" w:rsidRDefault="008064A7" w:rsidP="00EA699F">
      <w:pPr>
        <w:pStyle w:val="BodyText"/>
      </w:pPr>
      <w:r>
        <w:rPr>
          <w:noProof/>
        </w:rPr>
        <w:drawing>
          <wp:inline distT="0" distB="0" distL="0" distR="0">
            <wp:extent cx="5991225" cy="4429125"/>
            <wp:effectExtent l="0" t="0" r="9525" b="9525"/>
            <wp:docPr id="16" name="Picture 16" descr="C:\Users\pchug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91225" cy="4429125"/>
                    </a:xfrm>
                    <a:prstGeom prst="rect">
                      <a:avLst/>
                    </a:prstGeom>
                    <a:noFill/>
                    <a:ln>
                      <a:noFill/>
                    </a:ln>
                  </pic:spPr>
                </pic:pic>
              </a:graphicData>
            </a:graphic>
          </wp:inline>
        </w:drawing>
      </w:r>
    </w:p>
    <w:p w:rsidR="008064A7" w:rsidRPr="002A615B" w:rsidRDefault="008064A7" w:rsidP="00EA699F">
      <w:pPr>
        <w:pStyle w:val="BodyText"/>
      </w:pPr>
      <w:r>
        <w:t xml:space="preserve">Change the name of cartridge to customer’s storefront cartridge name before using the </w:t>
      </w:r>
      <w:r>
        <w:t>Alipay Batch Job</w:t>
      </w:r>
      <w:r>
        <w:t xml:space="preserve"> implementation.</w:t>
      </w:r>
    </w:p>
    <w:p w:rsidR="000B5D34" w:rsidRDefault="006A25F5" w:rsidP="000B5D34">
      <w:pPr>
        <w:pStyle w:val="Heading3"/>
        <w:spacing w:before="0" w:after="0"/>
      </w:pPr>
      <w:bookmarkStart w:id="86" w:name="_Toc416902392"/>
      <w:r>
        <w:t>PayPal</w:t>
      </w:r>
      <w:r w:rsidR="000B5D34">
        <w:t xml:space="preserve"> Express Checkout</w:t>
      </w:r>
      <w:r w:rsidR="00525C54">
        <w:t xml:space="preserve"> [From Cart Page and Mini Cart]</w:t>
      </w:r>
      <w:bookmarkEnd w:id="86"/>
    </w:p>
    <w:p w:rsidR="000B5D34" w:rsidRDefault="003545BC" w:rsidP="00EA699F">
      <w:pPr>
        <w:pStyle w:val="BodyText"/>
      </w:pPr>
      <w:r>
        <w:t>Add a new transition in Cart-Show pipeline to support express checkout from cart as well as mini cart page and to further call Cybersource_Service-PaypalExpressCheckout.</w:t>
      </w:r>
      <w:r w:rsidR="005645BF">
        <w:t xml:space="preserve"> Refer the screen shots for more details.</w:t>
      </w:r>
    </w:p>
    <w:p w:rsidR="007E3C89" w:rsidRDefault="007E3C89" w:rsidP="00EA699F">
      <w:pPr>
        <w:pStyle w:val="BodyText"/>
      </w:pPr>
      <w:r>
        <w:t>Below screen shot recognize the express checkout from cart page.</w:t>
      </w:r>
    </w:p>
    <w:p w:rsidR="005645BF" w:rsidRDefault="005645BF" w:rsidP="00EA699F">
      <w:pPr>
        <w:pStyle w:val="BodyText"/>
      </w:pPr>
      <w:r>
        <w:rPr>
          <w:noProof/>
        </w:rPr>
        <w:lastRenderedPageBreak/>
        <w:drawing>
          <wp:inline distT="0" distB="0" distL="0" distR="0" wp14:anchorId="62295C2B" wp14:editId="67C1C23F">
            <wp:extent cx="6400800" cy="4691641"/>
            <wp:effectExtent l="0" t="0" r="0" b="0"/>
            <wp:docPr id="87" name="Picture 87" descr="C:\Users\pchug3\Desktop\ca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esktop\cart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0800" cy="4691641"/>
                    </a:xfrm>
                    <a:prstGeom prst="rect">
                      <a:avLst/>
                    </a:prstGeom>
                    <a:noFill/>
                    <a:ln>
                      <a:noFill/>
                    </a:ln>
                  </pic:spPr>
                </pic:pic>
              </a:graphicData>
            </a:graphic>
          </wp:inline>
        </w:drawing>
      </w:r>
    </w:p>
    <w:p w:rsidR="005645BF" w:rsidRDefault="007E3C89" w:rsidP="00EA699F">
      <w:pPr>
        <w:pStyle w:val="BodyText"/>
      </w:pPr>
      <w:proofErr w:type="gramStart"/>
      <w:r>
        <w:t>Below screen shot providing the details of start node for express c</w:t>
      </w:r>
      <w:r w:rsidR="005645BF">
        <w:t>heckout flow from mini cart.</w:t>
      </w:r>
      <w:proofErr w:type="gramEnd"/>
    </w:p>
    <w:p w:rsidR="005645BF" w:rsidRDefault="007E3C89" w:rsidP="00EA699F">
      <w:pPr>
        <w:pStyle w:val="BodyText"/>
      </w:pPr>
      <w:r>
        <w:rPr>
          <w:noProof/>
        </w:rPr>
        <w:lastRenderedPageBreak/>
        <w:drawing>
          <wp:inline distT="0" distB="0" distL="0" distR="0" wp14:anchorId="4D791E1A" wp14:editId="3A84B52B">
            <wp:extent cx="6400800" cy="3734360"/>
            <wp:effectExtent l="0" t="0" r="0" b="0"/>
            <wp:docPr id="92" name="Picture 92" descr="C:\Users\pchug3\Desktop\car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hug3\Desktop\cart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00800" cy="3734360"/>
                    </a:xfrm>
                    <a:prstGeom prst="rect">
                      <a:avLst/>
                    </a:prstGeom>
                    <a:noFill/>
                    <a:ln>
                      <a:noFill/>
                    </a:ln>
                  </pic:spPr>
                </pic:pic>
              </a:graphicData>
            </a:graphic>
          </wp:inline>
        </w:drawing>
      </w:r>
    </w:p>
    <w:p w:rsidR="005645BF" w:rsidRDefault="005645BF" w:rsidP="00EA699F">
      <w:pPr>
        <w:pStyle w:val="BodyText"/>
      </w:pPr>
      <w:r>
        <w:rPr>
          <w:noProof/>
        </w:rPr>
        <w:lastRenderedPageBreak/>
        <w:drawing>
          <wp:inline distT="0" distB="0" distL="0" distR="0" wp14:anchorId="46C7E903" wp14:editId="7E42E902">
            <wp:extent cx="6400800" cy="4407639"/>
            <wp:effectExtent l="0" t="0" r="0" b="0"/>
            <wp:docPr id="89" name="Picture 89" descr="C:\Users\pchug3\Desktop\car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hug3\Desktop\cart3.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00800" cy="4407639"/>
                    </a:xfrm>
                    <a:prstGeom prst="rect">
                      <a:avLst/>
                    </a:prstGeom>
                    <a:noFill/>
                    <a:ln>
                      <a:noFill/>
                    </a:ln>
                  </pic:spPr>
                </pic:pic>
              </a:graphicData>
            </a:graphic>
          </wp:inline>
        </w:drawing>
      </w:r>
    </w:p>
    <w:p w:rsidR="005645BF" w:rsidRDefault="005645BF" w:rsidP="00EA699F">
      <w:pPr>
        <w:pStyle w:val="BodyText"/>
      </w:pPr>
      <w:r>
        <w:t xml:space="preserve">Assign the </w:t>
      </w:r>
      <w:proofErr w:type="spellStart"/>
      <w:r>
        <w:t>paypalOrigin</w:t>
      </w:r>
      <w:proofErr w:type="spellEnd"/>
      <w:r>
        <w:t xml:space="preserve"> to “cart” so as to recognize the flow.</w:t>
      </w:r>
    </w:p>
    <w:p w:rsidR="005645BF" w:rsidRDefault="005645BF" w:rsidP="00EA699F">
      <w:pPr>
        <w:pStyle w:val="BodyText"/>
      </w:pPr>
      <w:r>
        <w:rPr>
          <w:noProof/>
        </w:rPr>
        <w:lastRenderedPageBreak/>
        <w:drawing>
          <wp:inline distT="0" distB="0" distL="0" distR="0" wp14:anchorId="21317CFE" wp14:editId="0294E0FD">
            <wp:extent cx="6400800" cy="3544186"/>
            <wp:effectExtent l="0" t="0" r="0" b="0"/>
            <wp:docPr id="90" name="Picture 90" descr="C:\Users\pchug3\Desktop\car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hug3\Desktop\cart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00800" cy="3544186"/>
                    </a:xfrm>
                    <a:prstGeom prst="rect">
                      <a:avLst/>
                    </a:prstGeom>
                    <a:noFill/>
                    <a:ln>
                      <a:noFill/>
                    </a:ln>
                  </pic:spPr>
                </pic:pic>
              </a:graphicData>
            </a:graphic>
          </wp:inline>
        </w:drawing>
      </w:r>
    </w:p>
    <w:p w:rsidR="005645BF" w:rsidRDefault="005645BF" w:rsidP="00EA699F">
      <w:pPr>
        <w:pStyle w:val="BodyText"/>
      </w:pPr>
      <w:r>
        <w:rPr>
          <w:noProof/>
        </w:rPr>
        <w:drawing>
          <wp:inline distT="0" distB="0" distL="0" distR="0" wp14:anchorId="0D8F8D7B" wp14:editId="57336FFD">
            <wp:extent cx="6400800" cy="3837632"/>
            <wp:effectExtent l="0" t="0" r="0" b="0"/>
            <wp:docPr id="91" name="Picture 91" descr="C:\Users\pchug3\Desktop\car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hug3\Desktop\cart5.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00800" cy="3837632"/>
                    </a:xfrm>
                    <a:prstGeom prst="rect">
                      <a:avLst/>
                    </a:prstGeom>
                    <a:noFill/>
                    <a:ln>
                      <a:noFill/>
                    </a:ln>
                  </pic:spPr>
                </pic:pic>
              </a:graphicData>
            </a:graphic>
          </wp:inline>
        </w:drawing>
      </w:r>
    </w:p>
    <w:p w:rsidR="00DC7C02" w:rsidRDefault="00DC7C02" w:rsidP="00EA699F">
      <w:pPr>
        <w:pStyle w:val="BodyText"/>
      </w:pPr>
      <w:r>
        <w:lastRenderedPageBreak/>
        <w:t xml:space="preserve">In Cart.xml pipeline also change the </w:t>
      </w:r>
      <w:r w:rsidR="00347FD9">
        <w:t>COShipping</w:t>
      </w:r>
      <w:r>
        <w:t>-SelectShippingMethod at the bottom and add a condition for PayPal to continue the checkout flow without using shipping method JSON object. Please refer the screen shot below for the changes in the pipeline.</w:t>
      </w:r>
    </w:p>
    <w:p w:rsidR="00DC7C02" w:rsidRDefault="00DC7C02" w:rsidP="00EA699F">
      <w:pPr>
        <w:pStyle w:val="BodyText"/>
      </w:pPr>
      <w:r>
        <w:t>Add below mentioned condition in the expression node.</w:t>
      </w:r>
    </w:p>
    <w:p w:rsidR="00DC7C02" w:rsidRDefault="00DC7C02" w:rsidP="00EA699F">
      <w:pPr>
        <w:pStyle w:val="BodyText"/>
      </w:pPr>
      <w:proofErr w:type="spellStart"/>
      <w:proofErr w:type="gramStart"/>
      <w:r w:rsidRPr="00DC7C02">
        <w:t>PaymentInstrument</w:t>
      </w:r>
      <w:proofErr w:type="spellEnd"/>
      <w:r w:rsidRPr="00DC7C02">
        <w:t xml:space="preserve"> !</w:t>
      </w:r>
      <w:proofErr w:type="gramEnd"/>
      <w:r w:rsidRPr="00DC7C02">
        <w:t xml:space="preserve">= null &amp;&amp; </w:t>
      </w:r>
      <w:proofErr w:type="spellStart"/>
      <w:r w:rsidRPr="00DC7C02">
        <w:t>PaymentInstrument.paymentMethod</w:t>
      </w:r>
      <w:proofErr w:type="spellEnd"/>
      <w:r w:rsidRPr="00DC7C02">
        <w:t xml:space="preserve"> == "PayPal"</w:t>
      </w:r>
    </w:p>
    <w:p w:rsidR="00DC7C02" w:rsidRDefault="00DC7C02" w:rsidP="00EA699F">
      <w:pPr>
        <w:pStyle w:val="BodyText"/>
      </w:pPr>
      <w:r>
        <w:rPr>
          <w:noProof/>
        </w:rPr>
        <w:drawing>
          <wp:inline distT="0" distB="0" distL="0" distR="0" wp14:anchorId="3B0A87D8" wp14:editId="1E0A3A78">
            <wp:extent cx="5676900" cy="5086350"/>
            <wp:effectExtent l="0" t="0" r="0" b="0"/>
            <wp:docPr id="119" name="Picture 119" descr="C:\Users\pchug3\Desktop\checkou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hug3\Desktop\checkout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76900" cy="5086350"/>
                    </a:xfrm>
                    <a:prstGeom prst="rect">
                      <a:avLst/>
                    </a:prstGeom>
                    <a:noFill/>
                    <a:ln>
                      <a:noFill/>
                    </a:ln>
                  </pic:spPr>
                </pic:pic>
              </a:graphicData>
            </a:graphic>
          </wp:inline>
        </w:drawing>
      </w:r>
    </w:p>
    <w:p w:rsidR="00E15E82" w:rsidRDefault="00E15E82" w:rsidP="00EA699F">
      <w:pPr>
        <w:pStyle w:val="BodyText"/>
      </w:pPr>
      <w:r>
        <w:t xml:space="preserve">Note: Update </w:t>
      </w:r>
      <w:proofErr w:type="spellStart"/>
      <w:r>
        <w:t>HandlePayment</w:t>
      </w:r>
      <w:proofErr w:type="spellEnd"/>
      <w:r>
        <w:t xml:space="preserve"> pipeline node of </w:t>
      </w:r>
      <w:proofErr w:type="spellStart"/>
      <w:r>
        <w:t>COPlaceOrder</w:t>
      </w:r>
      <w:proofErr w:type="spellEnd"/>
      <w:r>
        <w:t xml:space="preserve"> same as mentioned above for Alipay to handle response from service call.</w:t>
      </w:r>
    </w:p>
    <w:p w:rsidR="003B654C" w:rsidRDefault="003B654C" w:rsidP="00EA699F">
      <w:pPr>
        <w:pStyle w:val="BodyText"/>
      </w:pPr>
      <w:r>
        <w:t xml:space="preserve">Also handle </w:t>
      </w:r>
      <w:r w:rsidRPr="00F85F6F">
        <w:t xml:space="preserve">responses from </w:t>
      </w:r>
      <w:proofErr w:type="spellStart"/>
      <w:r w:rsidRPr="00F85F6F">
        <w:t>COPla</w:t>
      </w:r>
      <w:r>
        <w:t>ceOrder-HandlePayments</w:t>
      </w:r>
      <w:proofErr w:type="spellEnd"/>
      <w:r>
        <w:t xml:space="preserve"> pipeline as mentioned below in the screen shot.</w:t>
      </w:r>
    </w:p>
    <w:p w:rsidR="003B654C" w:rsidRDefault="003B654C" w:rsidP="00EA699F">
      <w:pPr>
        <w:pStyle w:val="BodyText"/>
      </w:pPr>
      <w:r w:rsidRPr="00F85F6F">
        <w:rPr>
          <w:noProof/>
        </w:rPr>
        <w:lastRenderedPageBreak/>
        <w:drawing>
          <wp:inline distT="0" distB="0" distL="0" distR="0" wp14:anchorId="3306C5CE" wp14:editId="25DF31ED">
            <wp:extent cx="5547360" cy="4427220"/>
            <wp:effectExtent l="19050" t="19050" r="0" b="0"/>
            <wp:docPr id="136" name="Picture 136" descr="C:\Users\garo11\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ro11\Desktop\12.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47360" cy="4427220"/>
                    </a:xfrm>
                    <a:prstGeom prst="rect">
                      <a:avLst/>
                    </a:prstGeom>
                    <a:noFill/>
                    <a:ln>
                      <a:solidFill>
                        <a:schemeClr val="accent1"/>
                      </a:solidFill>
                    </a:ln>
                  </pic:spPr>
                </pic:pic>
              </a:graphicData>
            </a:graphic>
          </wp:inline>
        </w:drawing>
      </w:r>
    </w:p>
    <w:p w:rsidR="00A31351" w:rsidRDefault="00A31351" w:rsidP="00EA699F">
      <w:pPr>
        <w:pStyle w:val="BodyText"/>
      </w:pPr>
      <w:r>
        <w:t xml:space="preserve">Also add </w:t>
      </w:r>
      <w:proofErr w:type="spellStart"/>
      <w:r w:rsidRPr="00A31351">
        <w:t>CybersourceData-CreateItemForPaypal</w:t>
      </w:r>
      <w:proofErr w:type="spellEnd"/>
      <w:r>
        <w:t xml:space="preserve"> call node in </w:t>
      </w:r>
      <w:proofErr w:type="spellStart"/>
      <w:r>
        <w:t>COPlaceOrder</w:t>
      </w:r>
      <w:proofErr w:type="spellEnd"/>
      <w:r>
        <w:t>-Start pipeline before creating an order as mentioned below. This change is required to avail item object in case of express checkout with decision manager enabled.</w:t>
      </w:r>
    </w:p>
    <w:p w:rsidR="00A31351" w:rsidRDefault="00A31351" w:rsidP="00EA699F">
      <w:pPr>
        <w:pStyle w:val="BodyText"/>
      </w:pPr>
      <w:r>
        <w:rPr>
          <w:noProof/>
        </w:rPr>
        <w:lastRenderedPageBreak/>
        <w:drawing>
          <wp:inline distT="0" distB="0" distL="0" distR="0" wp14:anchorId="453083B4" wp14:editId="71395FF6">
            <wp:extent cx="6400800" cy="4270030"/>
            <wp:effectExtent l="0" t="0" r="0" b="0"/>
            <wp:docPr id="140" name="Picture 140" descr="C:\Users\pchug3\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Untitled.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00800" cy="4270030"/>
                    </a:xfrm>
                    <a:prstGeom prst="rect">
                      <a:avLst/>
                    </a:prstGeom>
                    <a:noFill/>
                    <a:ln>
                      <a:noFill/>
                    </a:ln>
                  </pic:spPr>
                </pic:pic>
              </a:graphicData>
            </a:graphic>
          </wp:inline>
        </w:drawing>
      </w:r>
    </w:p>
    <w:p w:rsidR="00E15E82" w:rsidRDefault="00E15E82" w:rsidP="00EA699F">
      <w:pPr>
        <w:pStyle w:val="BodyText"/>
      </w:pPr>
      <w:r>
        <w:t xml:space="preserve">Update PAYPAL_EXPRESS-Handle and PAYPAL_EXPRESS-Authorize to call </w:t>
      </w:r>
      <w:r w:rsidR="0086675E">
        <w:t>PayPal</w:t>
      </w:r>
      <w:r>
        <w:t xml:space="preserve"> Order Setup, </w:t>
      </w:r>
      <w:r w:rsidR="0086675E">
        <w:t>PayPal</w:t>
      </w:r>
      <w:r>
        <w:t xml:space="preserve"> Authorize and capture </w:t>
      </w:r>
      <w:r w:rsidR="0086675E">
        <w:t>PayPal</w:t>
      </w:r>
      <w:r>
        <w:t>. Please refer to the screen shot below:</w:t>
      </w:r>
    </w:p>
    <w:p w:rsidR="00E15E82" w:rsidRDefault="00E15E82" w:rsidP="00EA699F">
      <w:pPr>
        <w:pStyle w:val="BodyText"/>
      </w:pPr>
      <w:r>
        <w:rPr>
          <w:noProof/>
        </w:rPr>
        <w:lastRenderedPageBreak/>
        <w:drawing>
          <wp:inline distT="0" distB="0" distL="0" distR="0" wp14:anchorId="76175AD7" wp14:editId="7904EE33">
            <wp:extent cx="6400800" cy="3490765"/>
            <wp:effectExtent l="0" t="0" r="0" b="0"/>
            <wp:docPr id="96" name="Picture 96" descr="C:\Users\pchug3\Desktop\au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chug3\Desktop\auth.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0800" cy="3490765"/>
                    </a:xfrm>
                    <a:prstGeom prst="rect">
                      <a:avLst/>
                    </a:prstGeom>
                    <a:noFill/>
                    <a:ln>
                      <a:noFill/>
                    </a:ln>
                  </pic:spPr>
                </pic:pic>
              </a:graphicData>
            </a:graphic>
          </wp:inline>
        </w:drawing>
      </w:r>
    </w:p>
    <w:p w:rsidR="00E15E82" w:rsidRDefault="00E15E82" w:rsidP="00EA699F">
      <w:pPr>
        <w:pStyle w:val="BodyText"/>
      </w:pPr>
      <w:r>
        <w:rPr>
          <w:noProof/>
        </w:rPr>
        <w:drawing>
          <wp:inline distT="0" distB="0" distL="0" distR="0" wp14:anchorId="3DEE3A29" wp14:editId="773A1B72">
            <wp:extent cx="6400800" cy="3386023"/>
            <wp:effectExtent l="0" t="0" r="0" b="0"/>
            <wp:docPr id="97" name="Picture 97" descr="C:\Users\pchug3\Desktop\aut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chug3\Desktop\auth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00800" cy="3386023"/>
                    </a:xfrm>
                    <a:prstGeom prst="rect">
                      <a:avLst/>
                    </a:prstGeom>
                    <a:noFill/>
                    <a:ln>
                      <a:noFill/>
                    </a:ln>
                  </pic:spPr>
                </pic:pic>
              </a:graphicData>
            </a:graphic>
          </wp:inline>
        </w:drawing>
      </w:r>
    </w:p>
    <w:p w:rsidR="00893D0D" w:rsidRPr="00893D0D" w:rsidRDefault="00CD596F" w:rsidP="00EA699F">
      <w:pPr>
        <w:pStyle w:val="BodyText"/>
        <w:numPr>
          <w:ilvl w:val="0"/>
          <w:numId w:val="33"/>
        </w:numPr>
      </w:pPr>
      <w:r>
        <w:t>c</w:t>
      </w:r>
      <w:r w:rsidR="00893D0D" w:rsidRPr="00893D0D">
        <w:t>art.isml</w:t>
      </w:r>
    </w:p>
    <w:p w:rsidR="00893D0D" w:rsidRPr="00893D0D" w:rsidRDefault="00893D0D" w:rsidP="00EA699F">
      <w:pPr>
        <w:pStyle w:val="BodyText"/>
      </w:pPr>
      <w:r w:rsidRPr="00893D0D">
        <w:lastRenderedPageBreak/>
        <w:t>Add below mentioned code to display the error on cart page while placing an order.</w:t>
      </w:r>
    </w:p>
    <w:p w:rsidR="00893D0D" w:rsidRPr="00525C54" w:rsidRDefault="00893D0D" w:rsidP="00893D0D">
      <w:pPr>
        <w:autoSpaceDE w:val="0"/>
        <w:autoSpaceDN w:val="0"/>
        <w:adjustRightInd w:val="0"/>
        <w:spacing w:after="0" w:line="240" w:lineRule="auto"/>
        <w:ind w:firstLine="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w:t>
      </w:r>
      <w:proofErr w:type="spellStart"/>
      <w:proofErr w:type="gramStart"/>
      <w:r w:rsidRPr="00525C54">
        <w:rPr>
          <w:rFonts w:eastAsia="Times New Roman" w:cs="Consolas"/>
          <w:i/>
          <w:iCs/>
          <w:color w:val="2A00FF"/>
          <w:sz w:val="20"/>
          <w:szCs w:val="20"/>
        </w:rPr>
        <w:t>pdict.PlaceOrderError</w:t>
      </w:r>
      <w:proofErr w:type="spellEnd"/>
      <w:r w:rsidRPr="00525C54">
        <w:rPr>
          <w:rFonts w:eastAsia="Times New Roman" w:cs="Consolas"/>
          <w:i/>
          <w:iCs/>
          <w:color w:val="2A00FF"/>
          <w:sz w:val="20"/>
          <w:szCs w:val="20"/>
        </w:rPr>
        <w:t xml:space="preserve"> !</w:t>
      </w:r>
      <w:proofErr w:type="gramEnd"/>
      <w:r w:rsidRPr="00525C54">
        <w:rPr>
          <w:rFonts w:eastAsia="Times New Roman" w:cs="Consolas"/>
          <w:i/>
          <w:iCs/>
          <w:color w:val="2A00FF"/>
          <w:sz w:val="20"/>
          <w:szCs w:val="20"/>
        </w:rPr>
        <w:t>= null}"</w:t>
      </w:r>
      <w:r w:rsidRPr="00525C54">
        <w:rPr>
          <w:rFonts w:eastAsia="Times New Roman" w:cs="Consolas"/>
          <w:color w:val="008080"/>
          <w:sz w:val="20"/>
          <w:szCs w:val="20"/>
        </w:rPr>
        <w:t>&gt;</w:t>
      </w:r>
    </w:p>
    <w:p w:rsidR="00893D0D" w:rsidRPr="00525C54" w:rsidRDefault="00893D0D" w:rsidP="00893D0D">
      <w:pPr>
        <w:autoSpaceDE w:val="0"/>
        <w:autoSpaceDN w:val="0"/>
        <w:adjustRightInd w:val="0"/>
        <w:spacing w:after="0" w:line="240" w:lineRule="auto"/>
        <w:ind w:left="72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div</w:t>
      </w:r>
      <w:r w:rsidRPr="00525C54">
        <w:rPr>
          <w:rFonts w:eastAsia="Times New Roman" w:cs="Consolas"/>
          <w:sz w:val="20"/>
          <w:szCs w:val="20"/>
        </w:rPr>
        <w:t xml:space="preserve"> </w:t>
      </w:r>
      <w:r w:rsidRPr="00525C54">
        <w:rPr>
          <w:rFonts w:eastAsia="Times New Roman" w:cs="Consolas"/>
          <w:color w:val="7F007F"/>
          <w:sz w:val="20"/>
          <w:szCs w:val="20"/>
        </w:rPr>
        <w:t>class</w:t>
      </w:r>
      <w:r w:rsidRPr="00525C54">
        <w:rPr>
          <w:rFonts w:eastAsia="Times New Roman" w:cs="Consolas"/>
          <w:color w:val="000000"/>
          <w:sz w:val="20"/>
          <w:szCs w:val="20"/>
        </w:rPr>
        <w:t>=</w:t>
      </w:r>
      <w:r w:rsidRPr="00525C54">
        <w:rPr>
          <w:rFonts w:eastAsia="Times New Roman" w:cs="Consolas"/>
          <w:i/>
          <w:iCs/>
          <w:color w:val="2A00FF"/>
          <w:sz w:val="20"/>
          <w:szCs w:val="20"/>
        </w:rPr>
        <w:t>"error-form"</w:t>
      </w:r>
      <w:r w:rsidRPr="00525C54">
        <w:rPr>
          <w:rFonts w:eastAsia="Times New Roman" w:cs="Consolas"/>
          <w:color w:val="008080"/>
          <w:sz w:val="20"/>
          <w:szCs w:val="20"/>
        </w:rPr>
        <w:t>&gt;</w:t>
      </w:r>
      <w:r w:rsidRPr="00525C54">
        <w:rPr>
          <w:rFonts w:eastAsia="Times New Roman" w:cs="Consolas"/>
          <w:color w:val="000000"/>
          <w:sz w:val="20"/>
          <w:szCs w:val="20"/>
        </w:rPr>
        <w:t>${</w:t>
      </w:r>
      <w:proofErr w:type="gramStart"/>
      <w:r w:rsidRPr="00525C54">
        <w:rPr>
          <w:rFonts w:eastAsia="Times New Roman" w:cs="Consolas"/>
          <w:color w:val="000000"/>
          <w:sz w:val="20"/>
          <w:szCs w:val="20"/>
        </w:rPr>
        <w:t>Resource.msg(</w:t>
      </w:r>
      <w:proofErr w:type="gramEnd"/>
      <w:r w:rsidRPr="00525C54">
        <w:rPr>
          <w:rFonts w:eastAsia="Times New Roman" w:cs="Consolas"/>
          <w:color w:val="000000"/>
          <w:sz w:val="20"/>
          <w:szCs w:val="20"/>
        </w:rPr>
        <w:t>pdict.PlaceOrderError.code,'checkout',null)}</w:t>
      </w:r>
      <w:r w:rsidRPr="00525C54">
        <w:rPr>
          <w:rFonts w:eastAsia="Times New Roman" w:cs="Consolas"/>
          <w:color w:val="008080"/>
          <w:sz w:val="20"/>
          <w:szCs w:val="20"/>
        </w:rPr>
        <w:t>&lt;/</w:t>
      </w:r>
      <w:r w:rsidRPr="00525C54">
        <w:rPr>
          <w:rFonts w:eastAsia="Times New Roman" w:cs="Consolas"/>
          <w:color w:val="3F7F7F"/>
          <w:sz w:val="20"/>
          <w:szCs w:val="20"/>
        </w:rPr>
        <w:t>div</w:t>
      </w:r>
      <w:r w:rsidRPr="00525C54">
        <w:rPr>
          <w:rFonts w:eastAsia="Times New Roman" w:cs="Consolas"/>
          <w:color w:val="008080"/>
          <w:sz w:val="20"/>
          <w:szCs w:val="20"/>
        </w:rPr>
        <w:t>&gt;</w:t>
      </w:r>
    </w:p>
    <w:p w:rsidR="00893D0D" w:rsidRPr="00525C54" w:rsidRDefault="00893D0D" w:rsidP="00CD596F">
      <w:pPr>
        <w:autoSpaceDE w:val="0"/>
        <w:autoSpaceDN w:val="0"/>
        <w:adjustRightInd w:val="0"/>
        <w:spacing w:after="0" w:line="240" w:lineRule="auto"/>
        <w:ind w:firstLine="360"/>
        <w:rPr>
          <w:color w:val="008080"/>
        </w:rPr>
      </w:pPr>
      <w:r w:rsidRPr="00525C54">
        <w:rPr>
          <w:color w:val="008080"/>
        </w:rPr>
        <w:t>&lt;/</w:t>
      </w:r>
      <w:r w:rsidRPr="00525C54">
        <w:rPr>
          <w:rFonts w:eastAsia="Times New Roman" w:cs="Consolas"/>
          <w:color w:val="3F7F7F"/>
          <w:sz w:val="20"/>
          <w:szCs w:val="20"/>
          <w:highlight w:val="lightGray"/>
        </w:rPr>
        <w:t>isif</w:t>
      </w:r>
      <w:r w:rsidRPr="00525C54">
        <w:rPr>
          <w:color w:val="008080"/>
        </w:rPr>
        <w:t>&gt;</w:t>
      </w:r>
    </w:p>
    <w:p w:rsidR="008E3137" w:rsidRDefault="008E3137" w:rsidP="00CD596F">
      <w:pPr>
        <w:autoSpaceDE w:val="0"/>
        <w:autoSpaceDN w:val="0"/>
        <w:adjustRightInd w:val="0"/>
        <w:spacing w:after="0" w:line="240" w:lineRule="auto"/>
        <w:ind w:firstLine="360"/>
        <w:rPr>
          <w:color w:val="008080"/>
        </w:rPr>
      </w:pPr>
    </w:p>
    <w:p w:rsidR="008E3137" w:rsidRPr="008E3137" w:rsidRDefault="008E3137" w:rsidP="00EA699F">
      <w:pPr>
        <w:pStyle w:val="BodyText"/>
      </w:pPr>
      <w:r w:rsidRPr="008E3137">
        <w:t>Please refer the screen shot below.</w:t>
      </w:r>
    </w:p>
    <w:p w:rsidR="008E3137" w:rsidRDefault="008E3137" w:rsidP="00CD596F">
      <w:pPr>
        <w:autoSpaceDE w:val="0"/>
        <w:autoSpaceDN w:val="0"/>
        <w:adjustRightInd w:val="0"/>
        <w:spacing w:after="0" w:line="240" w:lineRule="auto"/>
        <w:ind w:firstLine="360"/>
        <w:rPr>
          <w:color w:val="008080"/>
        </w:rPr>
      </w:pPr>
      <w:r>
        <w:rPr>
          <w:noProof/>
          <w:color w:val="008080"/>
        </w:rPr>
        <w:drawing>
          <wp:inline distT="0" distB="0" distL="0" distR="0" wp14:anchorId="7FBFDA42" wp14:editId="7E250339">
            <wp:extent cx="6400800" cy="2369721"/>
            <wp:effectExtent l="0" t="0" r="0" b="0"/>
            <wp:docPr id="114" name="Picture 114" descr="C:\Users\pchug3\Desktop\plac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esktop\placeorde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00800" cy="2369721"/>
                    </a:xfrm>
                    <a:prstGeom prst="rect">
                      <a:avLst/>
                    </a:prstGeom>
                    <a:noFill/>
                    <a:ln>
                      <a:noFill/>
                    </a:ln>
                  </pic:spPr>
                </pic:pic>
              </a:graphicData>
            </a:graphic>
          </wp:inline>
        </w:drawing>
      </w:r>
    </w:p>
    <w:p w:rsidR="00024649" w:rsidRDefault="00024649" w:rsidP="00CD596F">
      <w:pPr>
        <w:autoSpaceDE w:val="0"/>
        <w:autoSpaceDN w:val="0"/>
        <w:adjustRightInd w:val="0"/>
        <w:spacing w:after="0" w:line="240" w:lineRule="auto"/>
        <w:ind w:firstLine="360"/>
        <w:rPr>
          <w:color w:val="008080"/>
        </w:rPr>
      </w:pPr>
    </w:p>
    <w:p w:rsidR="00024649" w:rsidRDefault="00024649" w:rsidP="00EA699F">
      <w:pPr>
        <w:pStyle w:val="BodyText"/>
      </w:pPr>
      <w:r>
        <w:t>Add below mentioned code to display Paypal Express checkout button in cart page.</w:t>
      </w:r>
    </w:p>
    <w:p w:rsidR="00024649" w:rsidRPr="00525C54" w:rsidRDefault="00024649" w:rsidP="00024649">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w:t>
      </w:r>
      <w:proofErr w:type="gramStart"/>
      <w:r w:rsidRPr="00525C54">
        <w:rPr>
          <w:rFonts w:eastAsia="Times New Roman" w:cs="Consolas"/>
          <w:i/>
          <w:iCs/>
          <w:color w:val="2A00FF"/>
          <w:sz w:val="20"/>
          <w:szCs w:val="20"/>
        </w:rPr>
        <w:t>dw.system.Site.current.getCustomPreferenceValue(</w:t>
      </w:r>
      <w:proofErr w:type="gramEnd"/>
      <w:r w:rsidRPr="00525C54">
        <w:rPr>
          <w:rFonts w:eastAsia="Times New Roman" w:cs="Consolas"/>
          <w:i/>
          <w:iCs/>
          <w:color w:val="2A00FF"/>
          <w:sz w:val="20"/>
          <w:szCs w:val="20"/>
        </w:rPr>
        <w:t>'CsEnableExpressPaypal')==true}"</w:t>
      </w:r>
      <w:r w:rsidRPr="00525C54">
        <w:rPr>
          <w:rFonts w:eastAsia="Times New Roman" w:cs="Consolas"/>
          <w:color w:val="008080"/>
          <w:sz w:val="20"/>
          <w:szCs w:val="20"/>
        </w:rPr>
        <w:t>&gt;</w:t>
      </w:r>
      <w:r w:rsidRPr="00525C54">
        <w:rPr>
          <w:rFonts w:eastAsia="Times New Roman" w:cs="Consolas"/>
          <w:color w:val="000000"/>
          <w:sz w:val="20"/>
          <w:szCs w:val="20"/>
        </w:rPr>
        <w:t xml:space="preserve"> </w:t>
      </w:r>
    </w:p>
    <w:p w:rsidR="00024649" w:rsidRPr="00525C54" w:rsidRDefault="00024649" w:rsidP="00024649">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input</w:t>
      </w:r>
      <w:r w:rsidRPr="00525C54">
        <w:rPr>
          <w:rFonts w:eastAsia="Times New Roman" w:cs="Consolas"/>
          <w:sz w:val="20"/>
          <w:szCs w:val="20"/>
        </w:rPr>
        <w:t xml:space="preserve"> </w:t>
      </w:r>
      <w:r w:rsidRPr="00525C54">
        <w:rPr>
          <w:rFonts w:eastAsia="Times New Roman" w:cs="Consolas"/>
          <w:color w:val="7F007F"/>
          <w:sz w:val="20"/>
          <w:szCs w:val="20"/>
        </w:rPr>
        <w:t>type</w:t>
      </w:r>
      <w:r w:rsidRPr="00525C54">
        <w:rPr>
          <w:rFonts w:eastAsia="Times New Roman" w:cs="Consolas"/>
          <w:color w:val="000000"/>
          <w:sz w:val="20"/>
          <w:szCs w:val="20"/>
        </w:rPr>
        <w:t>=</w:t>
      </w:r>
      <w:r w:rsidRPr="00525C54">
        <w:rPr>
          <w:rFonts w:eastAsia="Times New Roman" w:cs="Consolas"/>
          <w:i/>
          <w:iCs/>
          <w:color w:val="2A00FF"/>
          <w:sz w:val="20"/>
          <w:szCs w:val="20"/>
        </w:rPr>
        <w:t>"image"</w:t>
      </w:r>
      <w:r w:rsidRPr="00525C54">
        <w:rPr>
          <w:rFonts w:eastAsia="Times New Roman" w:cs="Consolas"/>
          <w:sz w:val="20"/>
          <w:szCs w:val="20"/>
        </w:rPr>
        <w:t xml:space="preserve"> </w:t>
      </w:r>
      <w:r w:rsidRPr="00525C54">
        <w:rPr>
          <w:rFonts w:eastAsia="Times New Roman" w:cs="Consolas"/>
          <w:color w:val="7F007F"/>
          <w:sz w:val="20"/>
          <w:szCs w:val="20"/>
        </w:rPr>
        <w:t>src</w:t>
      </w:r>
      <w:r w:rsidRPr="00525C54">
        <w:rPr>
          <w:rFonts w:eastAsia="Times New Roman" w:cs="Consolas"/>
          <w:color w:val="000000"/>
          <w:sz w:val="20"/>
          <w:szCs w:val="20"/>
        </w:rPr>
        <w:t>=</w:t>
      </w:r>
      <w:r w:rsidRPr="00525C54">
        <w:rPr>
          <w:rFonts w:eastAsia="Times New Roman" w:cs="Consolas"/>
          <w:i/>
          <w:iCs/>
          <w:color w:val="2A00FF"/>
          <w:sz w:val="20"/>
          <w:szCs w:val="20"/>
        </w:rPr>
        <w:t>"https://www.paypal.com/en_US/i/btn/btn_xpressCheckout.gif"</w:t>
      </w:r>
      <w:r w:rsidRPr="00525C54">
        <w:rPr>
          <w:rFonts w:eastAsia="Times New Roman" w:cs="Consolas"/>
          <w:sz w:val="20"/>
          <w:szCs w:val="20"/>
        </w:rPr>
        <w:t xml:space="preserve"> </w:t>
      </w:r>
      <w:r w:rsidRPr="00525C54">
        <w:rPr>
          <w:rFonts w:eastAsia="Times New Roman" w:cs="Consolas"/>
          <w:color w:val="7F007F"/>
          <w:sz w:val="20"/>
          <w:szCs w:val="20"/>
        </w:rPr>
        <w:t>alt</w:t>
      </w:r>
      <w:r w:rsidRPr="00525C54">
        <w:rPr>
          <w:rFonts w:eastAsia="Times New Roman" w:cs="Consolas"/>
          <w:color w:val="000000"/>
          <w:sz w:val="20"/>
          <w:szCs w:val="20"/>
        </w:rPr>
        <w:t>=</w:t>
      </w:r>
      <w:r w:rsidRPr="00525C54">
        <w:rPr>
          <w:rFonts w:eastAsia="Times New Roman" w:cs="Consolas"/>
          <w:i/>
          <w:iCs/>
          <w:color w:val="2A00FF"/>
          <w:sz w:val="20"/>
          <w:szCs w:val="20"/>
        </w:rPr>
        <w:t>"Paypal Express"</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w:t>
      </w:r>
      <w:proofErr w:type="spellStart"/>
      <w:r w:rsidRPr="00525C54">
        <w:rPr>
          <w:rFonts w:eastAsia="Times New Roman" w:cs="Consolas"/>
          <w:i/>
          <w:iCs/>
          <w:color w:val="2A00FF"/>
          <w:sz w:val="20"/>
          <w:szCs w:val="20"/>
        </w:rPr>
        <w:t>pdict.CurrentForms.cart.paypalExpressCheckout.htmlName</w:t>
      </w:r>
      <w:proofErr w:type="spellEnd"/>
      <w:r w:rsidRPr="00525C54">
        <w:rPr>
          <w:rFonts w:eastAsia="Times New Roman" w:cs="Consolas"/>
          <w:i/>
          <w:iCs/>
          <w:color w:val="2A00FF"/>
          <w:sz w:val="20"/>
          <w:szCs w:val="20"/>
        </w:rPr>
        <w:t>}"</w:t>
      </w:r>
      <w:r w:rsidRPr="00525C54">
        <w:rPr>
          <w:rFonts w:eastAsia="Times New Roman" w:cs="Consolas"/>
          <w:sz w:val="20"/>
          <w:szCs w:val="20"/>
        </w:rPr>
        <w:t xml:space="preserve"> </w:t>
      </w:r>
      <w:r w:rsidRPr="00525C54">
        <w:rPr>
          <w:rFonts w:eastAsia="Times New Roman" w:cs="Consolas"/>
          <w:color w:val="7F007F"/>
          <w:sz w:val="20"/>
          <w:szCs w:val="20"/>
        </w:rPr>
        <w:t>align</w:t>
      </w:r>
      <w:r w:rsidRPr="00525C54">
        <w:rPr>
          <w:rFonts w:eastAsia="Times New Roman" w:cs="Consolas"/>
          <w:color w:val="000000"/>
          <w:sz w:val="20"/>
          <w:szCs w:val="20"/>
        </w:rPr>
        <w:t>=</w:t>
      </w:r>
      <w:r w:rsidRPr="00525C54">
        <w:rPr>
          <w:rFonts w:eastAsia="Times New Roman" w:cs="Consolas"/>
          <w:i/>
          <w:iCs/>
          <w:color w:val="2A00FF"/>
          <w:sz w:val="20"/>
          <w:szCs w:val="20"/>
        </w:rPr>
        <w:t>"left"</w:t>
      </w:r>
      <w:r w:rsidRPr="00525C54">
        <w:rPr>
          <w:rFonts w:eastAsia="Times New Roman" w:cs="Consolas"/>
          <w:sz w:val="20"/>
          <w:szCs w:val="20"/>
        </w:rPr>
        <w:t xml:space="preserve"> </w:t>
      </w:r>
      <w:r w:rsidRPr="00525C54">
        <w:rPr>
          <w:rFonts w:eastAsia="Times New Roman" w:cs="Consolas"/>
          <w:color w:val="7F007F"/>
          <w:sz w:val="20"/>
          <w:szCs w:val="20"/>
        </w:rPr>
        <w:t>style</w:t>
      </w:r>
      <w:r w:rsidRPr="00525C54">
        <w:rPr>
          <w:rFonts w:eastAsia="Times New Roman" w:cs="Consolas"/>
          <w:color w:val="000000"/>
          <w:sz w:val="20"/>
          <w:szCs w:val="20"/>
        </w:rPr>
        <w:t>="</w:t>
      </w:r>
      <w:r w:rsidRPr="00525C54">
        <w:rPr>
          <w:rFonts w:eastAsia="Times New Roman" w:cs="Consolas"/>
          <w:color w:val="7F007F"/>
          <w:sz w:val="20"/>
          <w:szCs w:val="20"/>
        </w:rPr>
        <w:t>margin-right</w:t>
      </w:r>
      <w:proofErr w:type="gramStart"/>
      <w:r w:rsidRPr="00525C54">
        <w:rPr>
          <w:rFonts w:eastAsia="Times New Roman" w:cs="Consolas"/>
          <w:color w:val="000000"/>
          <w:sz w:val="20"/>
          <w:szCs w:val="20"/>
        </w:rPr>
        <w:t>:</w:t>
      </w:r>
      <w:r w:rsidRPr="00525C54">
        <w:rPr>
          <w:rFonts w:eastAsia="Times New Roman" w:cs="Consolas"/>
          <w:i/>
          <w:iCs/>
          <w:color w:val="2A00E1"/>
          <w:sz w:val="20"/>
          <w:szCs w:val="20"/>
        </w:rPr>
        <w:t>7px</w:t>
      </w:r>
      <w:proofErr w:type="gramEnd"/>
      <w:r w:rsidRPr="00525C54">
        <w:rPr>
          <w:rFonts w:eastAsia="Times New Roman" w:cs="Consolas"/>
          <w:color w:val="000000"/>
          <w:sz w:val="20"/>
          <w:szCs w:val="20"/>
        </w:rPr>
        <w:t>;"</w:t>
      </w:r>
      <w:r w:rsidRPr="00525C54">
        <w:rPr>
          <w:rFonts w:eastAsia="Times New Roman" w:cs="Consolas"/>
          <w:color w:val="008080"/>
          <w:sz w:val="20"/>
          <w:szCs w:val="20"/>
        </w:rPr>
        <w:t>/&gt;</w:t>
      </w:r>
    </w:p>
    <w:p w:rsidR="008E3137" w:rsidRPr="00525C54" w:rsidRDefault="00024649" w:rsidP="00024649">
      <w:pPr>
        <w:autoSpaceDE w:val="0"/>
        <w:autoSpaceDN w:val="0"/>
        <w:adjustRightInd w:val="0"/>
        <w:spacing w:after="0" w:line="240" w:lineRule="auto"/>
        <w:ind w:firstLine="360"/>
        <w:rPr>
          <w:rFonts w:eastAsia="Times New Roman" w:cs="Consolas"/>
          <w:color w:val="008080"/>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color w:val="008080"/>
          <w:sz w:val="20"/>
          <w:szCs w:val="20"/>
        </w:rPr>
        <w:t>&gt;</w:t>
      </w:r>
    </w:p>
    <w:p w:rsidR="00024649" w:rsidRDefault="00024649" w:rsidP="00024649">
      <w:pPr>
        <w:autoSpaceDE w:val="0"/>
        <w:autoSpaceDN w:val="0"/>
        <w:adjustRightInd w:val="0"/>
        <w:spacing w:after="0" w:line="240" w:lineRule="auto"/>
        <w:ind w:firstLine="360"/>
        <w:rPr>
          <w:rFonts w:ascii="Consolas" w:eastAsia="Times New Roman" w:hAnsi="Consolas" w:cs="Consolas"/>
          <w:color w:val="008080"/>
          <w:sz w:val="20"/>
          <w:szCs w:val="20"/>
        </w:rPr>
      </w:pPr>
    </w:p>
    <w:p w:rsidR="00024649" w:rsidRDefault="00024649" w:rsidP="00EA699F">
      <w:pPr>
        <w:pStyle w:val="BodyText"/>
      </w:pPr>
      <w:r w:rsidRPr="008E3137">
        <w:t>Please refer the screen shot below</w:t>
      </w:r>
      <w:r>
        <w:t>.</w:t>
      </w:r>
    </w:p>
    <w:p w:rsidR="00024649" w:rsidRDefault="00024649" w:rsidP="00024649">
      <w:pPr>
        <w:autoSpaceDE w:val="0"/>
        <w:autoSpaceDN w:val="0"/>
        <w:adjustRightInd w:val="0"/>
        <w:spacing w:after="0" w:line="240" w:lineRule="auto"/>
        <w:ind w:firstLine="360"/>
        <w:rPr>
          <w:rFonts w:ascii="Consolas" w:eastAsia="Times New Roman" w:hAnsi="Consolas" w:cs="Consolas"/>
          <w:color w:val="008080"/>
          <w:sz w:val="20"/>
          <w:szCs w:val="20"/>
        </w:rPr>
      </w:pPr>
      <w:r>
        <w:rPr>
          <w:rFonts w:ascii="Consolas" w:eastAsia="Times New Roman" w:hAnsi="Consolas" w:cs="Consolas"/>
          <w:noProof/>
          <w:color w:val="008080"/>
          <w:sz w:val="20"/>
          <w:szCs w:val="20"/>
        </w:rPr>
        <w:drawing>
          <wp:inline distT="0" distB="0" distL="0" distR="0" wp14:anchorId="474717E1" wp14:editId="0D6BF592">
            <wp:extent cx="6400800" cy="1843999"/>
            <wp:effectExtent l="0" t="0" r="0" b="4445"/>
            <wp:docPr id="116" name="Picture 116" descr="C:\Users\pchug3\Desktop\exp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express.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00800" cy="1843999"/>
                    </a:xfrm>
                    <a:prstGeom prst="rect">
                      <a:avLst/>
                    </a:prstGeom>
                    <a:noFill/>
                    <a:ln>
                      <a:noFill/>
                    </a:ln>
                  </pic:spPr>
                </pic:pic>
              </a:graphicData>
            </a:graphic>
          </wp:inline>
        </w:drawing>
      </w:r>
    </w:p>
    <w:p w:rsidR="00024649" w:rsidRDefault="00024649" w:rsidP="00024649">
      <w:pPr>
        <w:autoSpaceDE w:val="0"/>
        <w:autoSpaceDN w:val="0"/>
        <w:adjustRightInd w:val="0"/>
        <w:spacing w:after="0" w:line="240" w:lineRule="auto"/>
        <w:ind w:firstLine="360"/>
        <w:rPr>
          <w:rFonts w:ascii="Consolas" w:eastAsia="Times New Roman" w:hAnsi="Consolas" w:cs="Consolas"/>
          <w:color w:val="008080"/>
          <w:sz w:val="20"/>
          <w:szCs w:val="20"/>
        </w:rPr>
      </w:pPr>
    </w:p>
    <w:p w:rsidR="00CD596F" w:rsidRPr="008E3137" w:rsidRDefault="00CD596F" w:rsidP="00EA699F">
      <w:pPr>
        <w:pStyle w:val="BodyText"/>
        <w:numPr>
          <w:ilvl w:val="0"/>
          <w:numId w:val="33"/>
        </w:numPr>
      </w:pPr>
      <w:r w:rsidRPr="008E3137">
        <w:t>minicart</w:t>
      </w:r>
      <w:r w:rsidRPr="008E3137">
        <w:rPr>
          <w:color w:val="008080"/>
        </w:rPr>
        <w:t>.</w:t>
      </w:r>
      <w:r w:rsidRPr="008E3137">
        <w:t>isml</w:t>
      </w:r>
    </w:p>
    <w:p w:rsidR="00CD596F" w:rsidRDefault="00CD596F" w:rsidP="00EA699F">
      <w:pPr>
        <w:pStyle w:val="BodyText"/>
      </w:pPr>
      <w:r>
        <w:lastRenderedPageBreak/>
        <w:t>Add below mentioned code to display Paypal Express checkout button in minicart.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form</w:t>
      </w:r>
      <w:r w:rsidRPr="00525C54">
        <w:rPr>
          <w:rFonts w:eastAsia="Times New Roman" w:cs="Consolas"/>
          <w:sz w:val="20"/>
          <w:szCs w:val="20"/>
        </w:rPr>
        <w:t xml:space="preserve"> </w:t>
      </w:r>
      <w:r w:rsidRPr="00525C54">
        <w:rPr>
          <w:rFonts w:eastAsia="Times New Roman" w:cs="Consolas"/>
          <w:color w:val="7F007F"/>
          <w:sz w:val="20"/>
          <w:szCs w:val="20"/>
        </w:rPr>
        <w:t>class</w:t>
      </w:r>
      <w:r w:rsidRPr="00525C54">
        <w:rPr>
          <w:rFonts w:eastAsia="Times New Roman" w:cs="Consolas"/>
          <w:color w:val="000000"/>
          <w:sz w:val="20"/>
          <w:szCs w:val="20"/>
        </w:rPr>
        <w:t>=</w:t>
      </w:r>
      <w:r w:rsidRPr="00525C54">
        <w:rPr>
          <w:rFonts w:eastAsia="Times New Roman" w:cs="Consolas"/>
          <w:i/>
          <w:iCs/>
          <w:color w:val="2A00FF"/>
          <w:sz w:val="20"/>
          <w:szCs w:val="20"/>
        </w:rPr>
        <w:t>"minicart-action-</w:t>
      </w:r>
      <w:proofErr w:type="spellStart"/>
      <w:r w:rsidRPr="00525C54">
        <w:rPr>
          <w:rFonts w:eastAsia="Times New Roman" w:cs="Consolas"/>
          <w:i/>
          <w:iCs/>
          <w:color w:val="2A00FF"/>
          <w:sz w:val="20"/>
          <w:szCs w:val="20"/>
        </w:rPr>
        <w:t>expresscheckout</w:t>
      </w:r>
      <w:proofErr w:type="spellEnd"/>
      <w:r w:rsidRPr="00525C54">
        <w:rPr>
          <w:rFonts w:eastAsia="Times New Roman" w:cs="Consolas"/>
          <w:i/>
          <w:iCs/>
          <w:color w:val="2A00FF"/>
          <w:sz w:val="20"/>
          <w:szCs w:val="20"/>
        </w:rPr>
        <w:t>"</w:t>
      </w:r>
      <w:r w:rsidRPr="00525C54">
        <w:rPr>
          <w:rFonts w:eastAsia="Times New Roman" w:cs="Consolas"/>
          <w:sz w:val="20"/>
          <w:szCs w:val="20"/>
        </w:rPr>
        <w:t xml:space="preserve"> </w:t>
      </w:r>
      <w:r w:rsidRPr="00525C54">
        <w:rPr>
          <w:rFonts w:eastAsia="Times New Roman" w:cs="Consolas"/>
          <w:color w:val="7F007F"/>
          <w:sz w:val="20"/>
          <w:szCs w:val="20"/>
        </w:rPr>
        <w:t>action</w:t>
      </w:r>
      <w:r w:rsidRPr="00525C54">
        <w:rPr>
          <w:rFonts w:eastAsia="Times New Roman" w:cs="Consolas"/>
          <w:color w:val="000000"/>
          <w:sz w:val="20"/>
          <w:szCs w:val="20"/>
        </w:rPr>
        <w:t>=</w:t>
      </w:r>
      <w:r w:rsidRPr="00525C54">
        <w:rPr>
          <w:rFonts w:eastAsia="Times New Roman" w:cs="Consolas"/>
          <w:i/>
          <w:iCs/>
          <w:color w:val="2A00FF"/>
          <w:sz w:val="20"/>
          <w:szCs w:val="20"/>
        </w:rPr>
        <w:t>"${</w:t>
      </w:r>
      <w:proofErr w:type="gramStart"/>
      <w:r w:rsidRPr="00525C54">
        <w:rPr>
          <w:rFonts w:eastAsia="Times New Roman" w:cs="Consolas"/>
          <w:i/>
          <w:iCs/>
          <w:color w:val="2A00FF"/>
          <w:sz w:val="20"/>
          <w:szCs w:val="20"/>
        </w:rPr>
        <w:t>URLUtils.url(</w:t>
      </w:r>
      <w:proofErr w:type="gramEnd"/>
      <w:r w:rsidRPr="00525C54">
        <w:rPr>
          <w:rFonts w:eastAsia="Times New Roman" w:cs="Consolas"/>
          <w:i/>
          <w:iCs/>
          <w:color w:val="2A00FF"/>
          <w:sz w:val="20"/>
          <w:szCs w:val="20"/>
        </w:rPr>
        <w:t>'Cart-</w:t>
      </w:r>
      <w:proofErr w:type="spellStart"/>
      <w:r w:rsidRPr="00525C54">
        <w:rPr>
          <w:rFonts w:eastAsia="Times New Roman" w:cs="Consolas"/>
          <w:i/>
          <w:iCs/>
          <w:color w:val="2A00FF"/>
          <w:sz w:val="20"/>
          <w:szCs w:val="20"/>
        </w:rPr>
        <w:t>MiniCartExpressCheckout</w:t>
      </w:r>
      <w:proofErr w:type="spellEnd"/>
      <w:r w:rsidRPr="00525C54">
        <w:rPr>
          <w:rFonts w:eastAsia="Times New Roman" w:cs="Consolas"/>
          <w:i/>
          <w:iCs/>
          <w:color w:val="2A00FF"/>
          <w:sz w:val="20"/>
          <w:szCs w:val="20"/>
        </w:rPr>
        <w:t>')}"</w:t>
      </w:r>
      <w:r w:rsidRPr="00525C54">
        <w:rPr>
          <w:rFonts w:eastAsia="Times New Roman" w:cs="Consolas"/>
          <w:sz w:val="20"/>
          <w:szCs w:val="20"/>
        </w:rPr>
        <w:t xml:space="preserve"> </w:t>
      </w:r>
      <w:r w:rsidRPr="00525C54">
        <w:rPr>
          <w:rFonts w:eastAsia="Times New Roman" w:cs="Consolas"/>
          <w:color w:val="7F007F"/>
          <w:sz w:val="20"/>
          <w:szCs w:val="20"/>
        </w:rPr>
        <w:t>method</w:t>
      </w:r>
      <w:r w:rsidRPr="00525C54">
        <w:rPr>
          <w:rFonts w:eastAsia="Times New Roman" w:cs="Consolas"/>
          <w:color w:val="000000"/>
          <w:sz w:val="20"/>
          <w:szCs w:val="20"/>
        </w:rPr>
        <w:t>=</w:t>
      </w:r>
      <w:r w:rsidRPr="00525C54">
        <w:rPr>
          <w:rFonts w:eastAsia="Times New Roman" w:cs="Consolas"/>
          <w:i/>
          <w:iCs/>
          <w:color w:val="2A00FF"/>
          <w:sz w:val="20"/>
          <w:szCs w:val="20"/>
        </w:rPr>
        <w:t>"post"</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w:t>
      </w:r>
      <w:proofErr w:type="spellStart"/>
      <w:r w:rsidRPr="00525C54">
        <w:rPr>
          <w:rFonts w:eastAsia="Times New Roman" w:cs="Consolas"/>
          <w:i/>
          <w:iCs/>
          <w:color w:val="2A00FF"/>
          <w:sz w:val="20"/>
          <w:szCs w:val="20"/>
        </w:rPr>
        <w:t>pdict.CurrentForms.cart.dynamicHtmlName</w:t>
      </w:r>
      <w:proofErr w:type="spellEnd"/>
      <w:r w:rsidRPr="00525C54">
        <w:rPr>
          <w:rFonts w:eastAsia="Times New Roman" w:cs="Consolas"/>
          <w:i/>
          <w:iCs/>
          <w:color w:val="2A00FF"/>
          <w:sz w:val="20"/>
          <w:szCs w:val="20"/>
        </w:rPr>
        <w:t>}"</w:t>
      </w:r>
      <w:r w:rsidRPr="00525C54">
        <w:rPr>
          <w:rFonts w:eastAsia="Times New Roman" w:cs="Consolas"/>
          <w:sz w:val="20"/>
          <w:szCs w:val="20"/>
        </w:rPr>
        <w:t xml:space="preserve"> </w:t>
      </w:r>
      <w:r w:rsidRPr="00525C54">
        <w:rPr>
          <w:rFonts w:eastAsia="Times New Roman" w:cs="Consolas"/>
          <w:color w:val="7F007F"/>
          <w:sz w:val="20"/>
          <w:szCs w:val="20"/>
        </w:rPr>
        <w:t>id</w:t>
      </w:r>
      <w:r w:rsidRPr="00525C54">
        <w:rPr>
          <w:rFonts w:eastAsia="Times New Roman" w:cs="Consolas"/>
          <w:color w:val="000000"/>
          <w:sz w:val="20"/>
          <w:szCs w:val="20"/>
        </w:rPr>
        <w:t>=</w:t>
      </w:r>
      <w:r w:rsidRPr="00525C54">
        <w:rPr>
          <w:rFonts w:eastAsia="Times New Roman" w:cs="Consolas"/>
          <w:i/>
          <w:iCs/>
          <w:color w:val="2A00FF"/>
          <w:sz w:val="20"/>
          <w:szCs w:val="20"/>
        </w:rPr>
        <w:t>"checkout-form"</w:t>
      </w:r>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firstLine="720"/>
        <w:rPr>
          <w:rFonts w:eastAsia="Times New Roman" w:cs="Consolas"/>
          <w:sz w:val="20"/>
          <w:szCs w:val="20"/>
        </w:rPr>
      </w:pPr>
      <w:r w:rsidRPr="00525C54">
        <w:rPr>
          <w:rFonts w:eastAsia="Times New Roman" w:cs="Consolas"/>
          <w:color w:val="008080"/>
          <w:sz w:val="20"/>
          <w:szCs w:val="20"/>
        </w:rPr>
        <w:t>&lt;</w:t>
      </w:r>
      <w:proofErr w:type="gramStart"/>
      <w:r w:rsidRPr="00525C54">
        <w:rPr>
          <w:rFonts w:eastAsia="Times New Roman" w:cs="Consolas"/>
          <w:color w:val="3F7F7F"/>
          <w:sz w:val="20"/>
          <w:szCs w:val="20"/>
        </w:rPr>
        <w:t>fieldset</w:t>
      </w:r>
      <w:proofErr w:type="gramEnd"/>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w:t>
      </w:r>
      <w:proofErr w:type="gramStart"/>
      <w:r w:rsidRPr="00525C54">
        <w:rPr>
          <w:rFonts w:eastAsia="Times New Roman" w:cs="Consolas"/>
          <w:i/>
          <w:iCs/>
          <w:color w:val="2A00FF"/>
          <w:sz w:val="20"/>
          <w:szCs w:val="20"/>
        </w:rPr>
        <w:t>dw.system.Site.current.getCustomPreferenceValue(</w:t>
      </w:r>
      <w:proofErr w:type="gramEnd"/>
      <w:r w:rsidRPr="00525C54">
        <w:rPr>
          <w:rFonts w:eastAsia="Times New Roman" w:cs="Consolas"/>
          <w:i/>
          <w:iCs/>
          <w:color w:val="2A00FF"/>
          <w:sz w:val="20"/>
          <w:szCs w:val="20"/>
        </w:rPr>
        <w:t>'CsEnableExpressPaypal')==true}"</w:t>
      </w:r>
      <w:r w:rsidRPr="00525C54">
        <w:rPr>
          <w:rFonts w:eastAsia="Times New Roman" w:cs="Consolas"/>
          <w:color w:val="008080"/>
          <w:sz w:val="20"/>
          <w:szCs w:val="20"/>
        </w:rPr>
        <w:t>&gt;</w:t>
      </w:r>
      <w:r w:rsidRPr="00525C54">
        <w:rPr>
          <w:rFonts w:eastAsia="Times New Roman" w:cs="Consolas"/>
          <w:color w:val="000000"/>
          <w:sz w:val="20"/>
          <w:szCs w:val="20"/>
        </w:rPr>
        <w:t xml:space="preserve"> </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input</w:t>
      </w:r>
      <w:r w:rsidRPr="00525C54">
        <w:rPr>
          <w:rFonts w:eastAsia="Times New Roman" w:cs="Consolas"/>
          <w:sz w:val="20"/>
          <w:szCs w:val="20"/>
        </w:rPr>
        <w:t xml:space="preserve"> </w:t>
      </w:r>
      <w:r w:rsidRPr="00525C54">
        <w:rPr>
          <w:rFonts w:eastAsia="Times New Roman" w:cs="Consolas"/>
          <w:color w:val="7F007F"/>
          <w:sz w:val="20"/>
          <w:szCs w:val="20"/>
        </w:rPr>
        <w:t>type</w:t>
      </w:r>
      <w:r w:rsidRPr="00525C54">
        <w:rPr>
          <w:rFonts w:eastAsia="Times New Roman" w:cs="Consolas"/>
          <w:color w:val="000000"/>
          <w:sz w:val="20"/>
          <w:szCs w:val="20"/>
        </w:rPr>
        <w:t>=</w:t>
      </w:r>
      <w:r w:rsidRPr="00525C54">
        <w:rPr>
          <w:rFonts w:eastAsia="Times New Roman" w:cs="Consolas"/>
          <w:i/>
          <w:iCs/>
          <w:color w:val="2A00FF"/>
          <w:sz w:val="20"/>
          <w:szCs w:val="20"/>
        </w:rPr>
        <w:t>"image"</w:t>
      </w:r>
      <w:r w:rsidRPr="00525C54">
        <w:rPr>
          <w:rFonts w:eastAsia="Times New Roman" w:cs="Consolas"/>
          <w:sz w:val="20"/>
          <w:szCs w:val="20"/>
        </w:rPr>
        <w:t xml:space="preserve"> </w:t>
      </w:r>
      <w:r w:rsidRPr="00525C54">
        <w:rPr>
          <w:rFonts w:eastAsia="Times New Roman" w:cs="Consolas"/>
          <w:color w:val="7F007F"/>
          <w:sz w:val="20"/>
          <w:szCs w:val="20"/>
        </w:rPr>
        <w:t>src</w:t>
      </w:r>
      <w:r w:rsidRPr="00525C54">
        <w:rPr>
          <w:rFonts w:eastAsia="Times New Roman" w:cs="Consolas"/>
          <w:color w:val="000000"/>
          <w:sz w:val="20"/>
          <w:szCs w:val="20"/>
        </w:rPr>
        <w:t>=</w:t>
      </w:r>
      <w:r w:rsidRPr="00525C54">
        <w:rPr>
          <w:rFonts w:eastAsia="Times New Roman" w:cs="Consolas"/>
          <w:i/>
          <w:iCs/>
          <w:color w:val="2A00FF"/>
          <w:sz w:val="20"/>
          <w:szCs w:val="20"/>
        </w:rPr>
        <w:t>"https://www.paypal.com/en_US/i/btn/btn_xpressCheckout.gif"</w:t>
      </w:r>
      <w:r w:rsidRPr="00525C54">
        <w:rPr>
          <w:rFonts w:eastAsia="Times New Roman" w:cs="Consolas"/>
          <w:sz w:val="20"/>
          <w:szCs w:val="20"/>
        </w:rPr>
        <w:t xml:space="preserve"> </w:t>
      </w:r>
      <w:r w:rsidRPr="00525C54">
        <w:rPr>
          <w:rFonts w:eastAsia="Times New Roman" w:cs="Consolas"/>
          <w:color w:val="7F007F"/>
          <w:sz w:val="20"/>
          <w:szCs w:val="20"/>
        </w:rPr>
        <w:t>alt</w:t>
      </w:r>
      <w:r w:rsidRPr="00525C54">
        <w:rPr>
          <w:rFonts w:eastAsia="Times New Roman" w:cs="Consolas"/>
          <w:color w:val="000000"/>
          <w:sz w:val="20"/>
          <w:szCs w:val="20"/>
        </w:rPr>
        <w:t>=</w:t>
      </w:r>
      <w:r w:rsidRPr="00525C54">
        <w:rPr>
          <w:rFonts w:eastAsia="Times New Roman" w:cs="Consolas"/>
          <w:i/>
          <w:iCs/>
          <w:color w:val="2A00FF"/>
          <w:sz w:val="20"/>
          <w:szCs w:val="20"/>
        </w:rPr>
        <w:t>"Paypal Express"</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w:t>
      </w:r>
      <w:proofErr w:type="spellStart"/>
      <w:r w:rsidRPr="00525C54">
        <w:rPr>
          <w:rFonts w:eastAsia="Times New Roman" w:cs="Consolas"/>
          <w:i/>
          <w:iCs/>
          <w:color w:val="2A00FF"/>
          <w:sz w:val="20"/>
          <w:szCs w:val="20"/>
        </w:rPr>
        <w:t>pdict.CurrentForms.cart.paypalExpressCheckout.htmlName</w:t>
      </w:r>
      <w:proofErr w:type="spellEnd"/>
      <w:r w:rsidRPr="00525C54">
        <w:rPr>
          <w:rFonts w:eastAsia="Times New Roman" w:cs="Consolas"/>
          <w:i/>
          <w:iCs/>
          <w:color w:val="2A00FF"/>
          <w:sz w:val="20"/>
          <w:szCs w:val="20"/>
        </w:rPr>
        <w:t>}"</w:t>
      </w:r>
      <w:r w:rsidRPr="00525C54">
        <w:rPr>
          <w:rFonts w:eastAsia="Times New Roman" w:cs="Consolas"/>
          <w:sz w:val="20"/>
          <w:szCs w:val="20"/>
        </w:rPr>
        <w:t xml:space="preserve"> </w:t>
      </w:r>
      <w:r w:rsidRPr="00525C54">
        <w:rPr>
          <w:rFonts w:eastAsia="Times New Roman" w:cs="Consolas"/>
          <w:color w:val="7F007F"/>
          <w:sz w:val="20"/>
          <w:szCs w:val="20"/>
        </w:rPr>
        <w:t>align</w:t>
      </w:r>
      <w:r w:rsidRPr="00525C54">
        <w:rPr>
          <w:rFonts w:eastAsia="Times New Roman" w:cs="Consolas"/>
          <w:color w:val="000000"/>
          <w:sz w:val="20"/>
          <w:szCs w:val="20"/>
        </w:rPr>
        <w:t>=</w:t>
      </w:r>
      <w:r w:rsidRPr="00525C54">
        <w:rPr>
          <w:rFonts w:eastAsia="Times New Roman" w:cs="Consolas"/>
          <w:i/>
          <w:iCs/>
          <w:color w:val="2A00FF"/>
          <w:sz w:val="20"/>
          <w:szCs w:val="20"/>
        </w:rPr>
        <w:t>"left"</w:t>
      </w:r>
      <w:r w:rsidRPr="00525C54">
        <w:rPr>
          <w:rFonts w:eastAsia="Times New Roman" w:cs="Consolas"/>
          <w:sz w:val="20"/>
          <w:szCs w:val="20"/>
        </w:rPr>
        <w:t xml:space="preserve"> </w:t>
      </w:r>
      <w:r w:rsidRPr="00525C54">
        <w:rPr>
          <w:rFonts w:eastAsia="Times New Roman" w:cs="Consolas"/>
          <w:color w:val="7F007F"/>
          <w:sz w:val="20"/>
          <w:szCs w:val="20"/>
        </w:rPr>
        <w:t>style</w:t>
      </w:r>
      <w:r w:rsidRPr="00525C54">
        <w:rPr>
          <w:rFonts w:eastAsia="Times New Roman" w:cs="Consolas"/>
          <w:color w:val="000000"/>
          <w:sz w:val="20"/>
          <w:szCs w:val="20"/>
        </w:rPr>
        <w:t>="</w:t>
      </w:r>
      <w:r w:rsidRPr="00525C54">
        <w:rPr>
          <w:rFonts w:eastAsia="Times New Roman" w:cs="Consolas"/>
          <w:color w:val="7F007F"/>
          <w:sz w:val="20"/>
          <w:szCs w:val="20"/>
        </w:rPr>
        <w:t>margin-right</w:t>
      </w:r>
      <w:proofErr w:type="gramStart"/>
      <w:r w:rsidRPr="00525C54">
        <w:rPr>
          <w:rFonts w:eastAsia="Times New Roman" w:cs="Consolas"/>
          <w:color w:val="000000"/>
          <w:sz w:val="20"/>
          <w:szCs w:val="20"/>
        </w:rPr>
        <w:t>:</w:t>
      </w:r>
      <w:r w:rsidRPr="00525C54">
        <w:rPr>
          <w:rFonts w:eastAsia="Times New Roman" w:cs="Consolas"/>
          <w:i/>
          <w:iCs/>
          <w:color w:val="2A00E1"/>
          <w:sz w:val="20"/>
          <w:szCs w:val="20"/>
        </w:rPr>
        <w:t>7px</w:t>
      </w:r>
      <w:proofErr w:type="gramEnd"/>
      <w:r w:rsidRPr="00525C54">
        <w:rPr>
          <w:rFonts w:eastAsia="Times New Roman" w:cs="Consolas"/>
          <w:color w:val="000000"/>
          <w:sz w:val="20"/>
          <w:szCs w:val="20"/>
        </w:rPr>
        <w:t>;"</w:t>
      </w:r>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fieldset</w:t>
      </w:r>
      <w:r w:rsidRPr="00525C54">
        <w:rPr>
          <w:rFonts w:eastAsia="Times New Roman" w:cs="Consolas"/>
          <w:color w:val="008080"/>
          <w:sz w:val="20"/>
          <w:szCs w:val="20"/>
        </w:rPr>
        <w:t>&gt;</w:t>
      </w:r>
    </w:p>
    <w:p w:rsidR="002A6904" w:rsidRPr="00525C54" w:rsidRDefault="002A6904" w:rsidP="00EA699F">
      <w:pPr>
        <w:pStyle w:val="BodyText"/>
      </w:pPr>
      <w:r w:rsidRPr="00525C54">
        <w:t>&lt;/form&gt;</w:t>
      </w:r>
    </w:p>
    <w:p w:rsidR="008E3137" w:rsidRDefault="008E3137" w:rsidP="00EA699F">
      <w:pPr>
        <w:pStyle w:val="BodyText"/>
      </w:pPr>
      <w:r w:rsidRPr="008E3137">
        <w:t>Please refer the screen shot below</w:t>
      </w:r>
      <w:r>
        <w:t>.</w:t>
      </w:r>
    </w:p>
    <w:p w:rsidR="00CD596F" w:rsidRPr="00A31351" w:rsidRDefault="00024649" w:rsidP="00EA699F">
      <w:pPr>
        <w:pStyle w:val="BodyText"/>
      </w:pPr>
      <w:r>
        <w:rPr>
          <w:noProof/>
        </w:rPr>
        <w:drawing>
          <wp:inline distT="0" distB="0" distL="0" distR="0" wp14:anchorId="39BC4E3A" wp14:editId="0811D453">
            <wp:extent cx="6400800" cy="1780158"/>
            <wp:effectExtent l="0" t="0" r="0" b="0"/>
            <wp:docPr id="115" name="Picture 115" descr="C:\Users\pchug3\Desktop\expre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express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00800" cy="1780158"/>
                    </a:xfrm>
                    <a:prstGeom prst="rect">
                      <a:avLst/>
                    </a:prstGeom>
                    <a:noFill/>
                    <a:ln>
                      <a:noFill/>
                    </a:ln>
                  </pic:spPr>
                </pic:pic>
              </a:graphicData>
            </a:graphic>
          </wp:inline>
        </w:drawing>
      </w:r>
    </w:p>
    <w:p w:rsidR="002A6904" w:rsidRPr="008E3137" w:rsidRDefault="002A6904" w:rsidP="00EA699F">
      <w:pPr>
        <w:pStyle w:val="BodyText"/>
        <w:numPr>
          <w:ilvl w:val="0"/>
          <w:numId w:val="33"/>
        </w:numPr>
      </w:pPr>
      <w:r w:rsidRPr="008E3137">
        <w:t>style.css</w:t>
      </w:r>
    </w:p>
    <w:p w:rsidR="002A6904" w:rsidRDefault="002A6904" w:rsidP="00EA699F">
      <w:pPr>
        <w:pStyle w:val="BodyText"/>
      </w:pPr>
      <w:r>
        <w:t xml:space="preserve">Add below mentioned code to format the </w:t>
      </w:r>
      <w:r w:rsidR="0086675E">
        <w:t>PayPal</w:t>
      </w:r>
      <w:r>
        <w:t xml:space="preserve"> Express button in minicart.</w:t>
      </w:r>
    </w:p>
    <w:p w:rsidR="002A6904" w:rsidRPr="00525C54" w:rsidRDefault="002A6904" w:rsidP="002A6904">
      <w:pPr>
        <w:autoSpaceDE w:val="0"/>
        <w:autoSpaceDN w:val="0"/>
        <w:adjustRightInd w:val="0"/>
        <w:spacing w:after="0" w:line="240" w:lineRule="auto"/>
        <w:ind w:firstLine="360"/>
        <w:rPr>
          <w:rFonts w:eastAsia="Times New Roman" w:cs="Consolas"/>
          <w:sz w:val="20"/>
          <w:szCs w:val="20"/>
        </w:rPr>
      </w:pPr>
      <w:r w:rsidRPr="00525C54">
        <w:rPr>
          <w:rFonts w:eastAsia="Times New Roman" w:cs="Consolas"/>
          <w:i/>
          <w:iCs/>
          <w:color w:val="3F7F7F"/>
          <w:sz w:val="20"/>
          <w:szCs w:val="20"/>
        </w:rPr>
        <w:t>.minicart-action-</w:t>
      </w:r>
      <w:proofErr w:type="spellStart"/>
      <w:proofErr w:type="gramStart"/>
      <w:r w:rsidRPr="00525C54">
        <w:rPr>
          <w:rFonts w:eastAsia="Times New Roman" w:cs="Consolas"/>
          <w:i/>
          <w:iCs/>
          <w:color w:val="3F7F7F"/>
          <w:sz w:val="20"/>
          <w:szCs w:val="20"/>
        </w:rPr>
        <w:t>expresscheckout</w:t>
      </w:r>
      <w:proofErr w:type="spellEnd"/>
      <w:r w:rsidRPr="00525C54">
        <w:rPr>
          <w:rFonts w:eastAsia="Times New Roman" w:cs="Consolas"/>
          <w:color w:val="000000"/>
          <w:sz w:val="20"/>
          <w:szCs w:val="20"/>
        </w:rPr>
        <w:t>{</w:t>
      </w:r>
      <w:proofErr w:type="gramEnd"/>
    </w:p>
    <w:p w:rsidR="002A6904" w:rsidRPr="00525C54" w:rsidRDefault="002A6904" w:rsidP="002A6904">
      <w:pPr>
        <w:autoSpaceDE w:val="0"/>
        <w:autoSpaceDN w:val="0"/>
        <w:adjustRightInd w:val="0"/>
        <w:spacing w:after="0" w:line="240" w:lineRule="auto"/>
        <w:rPr>
          <w:rFonts w:eastAsia="Times New Roman" w:cs="Consolas"/>
          <w:sz w:val="20"/>
          <w:szCs w:val="20"/>
        </w:rPr>
      </w:pPr>
      <w:r w:rsidRPr="00525C54">
        <w:rPr>
          <w:rFonts w:eastAsia="Times New Roman" w:cs="Consolas"/>
          <w:sz w:val="20"/>
          <w:szCs w:val="20"/>
        </w:rPr>
        <w:tab/>
      </w:r>
      <w:proofErr w:type="gramStart"/>
      <w:r w:rsidRPr="00525C54">
        <w:rPr>
          <w:rFonts w:eastAsia="Times New Roman" w:cs="Consolas"/>
          <w:color w:val="7F007F"/>
          <w:sz w:val="20"/>
          <w:szCs w:val="20"/>
        </w:rPr>
        <w:t>margin</w:t>
      </w:r>
      <w:r w:rsidRPr="00525C54">
        <w:rPr>
          <w:rFonts w:eastAsia="Times New Roman" w:cs="Consolas"/>
          <w:color w:val="000000"/>
          <w:sz w:val="20"/>
          <w:szCs w:val="20"/>
        </w:rPr>
        <w:t>:</w:t>
      </w:r>
      <w:proofErr w:type="gramEnd"/>
      <w:r w:rsidRPr="00525C54">
        <w:rPr>
          <w:rFonts w:eastAsia="Times New Roman" w:cs="Consolas"/>
          <w:i/>
          <w:iCs/>
          <w:color w:val="2A00E1"/>
          <w:sz w:val="20"/>
          <w:szCs w:val="20"/>
        </w:rPr>
        <w:t>20px</w:t>
      </w:r>
      <w:r w:rsidRPr="00525C54">
        <w:rPr>
          <w:rFonts w:eastAsia="Times New Roman" w:cs="Consolas"/>
          <w:sz w:val="20"/>
          <w:szCs w:val="20"/>
        </w:rPr>
        <w:t xml:space="preserve"> </w:t>
      </w:r>
      <w:r w:rsidRPr="00525C54">
        <w:rPr>
          <w:rFonts w:eastAsia="Times New Roman" w:cs="Consolas"/>
          <w:i/>
          <w:iCs/>
          <w:color w:val="2A00E1"/>
          <w:sz w:val="20"/>
          <w:szCs w:val="20"/>
        </w:rPr>
        <w:t>37px</w:t>
      </w:r>
      <w:r w:rsidRPr="00525C54">
        <w:rPr>
          <w:rFonts w:eastAsia="Times New Roman" w:cs="Consolas"/>
          <w:color w:val="000000"/>
          <w:sz w:val="20"/>
          <w:szCs w:val="20"/>
        </w:rPr>
        <w:t>;</w:t>
      </w:r>
    </w:p>
    <w:p w:rsidR="002A6904" w:rsidRPr="00525C54" w:rsidRDefault="002A6904" w:rsidP="00EA699F">
      <w:pPr>
        <w:pStyle w:val="BodyText"/>
      </w:pPr>
      <w:r w:rsidRPr="00525C54">
        <w:t>}</w:t>
      </w:r>
    </w:p>
    <w:p w:rsidR="00A70DFA" w:rsidRDefault="00A70DFA" w:rsidP="00EA699F">
      <w:pPr>
        <w:pStyle w:val="BodyText"/>
      </w:pPr>
      <w:r w:rsidRPr="0086675E">
        <w:t>Note:</w:t>
      </w:r>
      <w:r>
        <w:t xml:space="preserve"> Below mention change</w:t>
      </w:r>
      <w:r w:rsidR="0086675E">
        <w:t>s</w:t>
      </w:r>
      <w:r>
        <w:t xml:space="preserve"> for </w:t>
      </w:r>
      <w:r w:rsidR="0086675E">
        <w:t>PayPal</w:t>
      </w:r>
      <w:r>
        <w:t xml:space="preserve"> Express is merchant specific. Merchant can refer to the changes mentioned below in case of below mentioned requirement.</w:t>
      </w:r>
    </w:p>
    <w:p w:rsidR="006A4D81" w:rsidRDefault="006A4D81" w:rsidP="00EA699F">
      <w:pPr>
        <w:pStyle w:val="BodyText"/>
      </w:pPr>
      <w:r>
        <w:t xml:space="preserve">Customization has been done for </w:t>
      </w:r>
      <w:r w:rsidR="0086675E">
        <w:t>PayPal</w:t>
      </w:r>
      <w:r>
        <w:t xml:space="preserve"> Express Checkout when user choose </w:t>
      </w:r>
      <w:r w:rsidR="0086675E">
        <w:t>PayPal</w:t>
      </w:r>
      <w:r>
        <w:t xml:space="preserve"> Express as Payment option and user redirected back to Demandware order summary page after </w:t>
      </w:r>
      <w:r w:rsidR="0086675E">
        <w:t>PayPal</w:t>
      </w:r>
      <w:r>
        <w:t xml:space="preserve">, user has a provision to change only Shipping method. After user clicks on Edit button of </w:t>
      </w:r>
      <w:r w:rsidR="00A70DFA">
        <w:t>shipping</w:t>
      </w:r>
      <w:r>
        <w:t xml:space="preserve"> </w:t>
      </w:r>
      <w:r w:rsidR="00A70DFA">
        <w:t>address</w:t>
      </w:r>
      <w:r>
        <w:t xml:space="preserve"> as </w:t>
      </w:r>
      <w:r w:rsidR="00A70DFA">
        <w:t xml:space="preserve">mentioned </w:t>
      </w:r>
      <w:r>
        <w:t>below</w:t>
      </w:r>
      <w:r w:rsidR="00A70DFA">
        <w:t>, User will redirect to shipping page with all the fields disabled other than shipping method.</w:t>
      </w:r>
    </w:p>
    <w:p w:rsidR="00A70DFA" w:rsidRDefault="00A70DFA" w:rsidP="00EA699F">
      <w:pPr>
        <w:pStyle w:val="BodyText"/>
      </w:pPr>
      <w:r>
        <w:t>Refer to the screen shot below for Edit button on Order summary page.</w:t>
      </w:r>
    </w:p>
    <w:p w:rsidR="00A70DFA" w:rsidRDefault="00A70DFA" w:rsidP="00EA699F">
      <w:pPr>
        <w:pStyle w:val="BodyText"/>
      </w:pPr>
      <w:r>
        <w:rPr>
          <w:noProof/>
        </w:rPr>
        <w:lastRenderedPageBreak/>
        <w:drawing>
          <wp:inline distT="0" distB="0" distL="0" distR="0" wp14:anchorId="14A94B51" wp14:editId="3DBB0FE8">
            <wp:extent cx="6400800" cy="3631006"/>
            <wp:effectExtent l="0" t="0" r="0" b="7620"/>
            <wp:docPr id="117" name="Picture 117" descr="C:\Users\pchug3\Desktop\checko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checkout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0800" cy="3631006"/>
                    </a:xfrm>
                    <a:prstGeom prst="rect">
                      <a:avLst/>
                    </a:prstGeom>
                    <a:noFill/>
                    <a:ln>
                      <a:noFill/>
                    </a:ln>
                  </pic:spPr>
                </pic:pic>
              </a:graphicData>
            </a:graphic>
          </wp:inline>
        </w:drawing>
      </w:r>
    </w:p>
    <w:p w:rsidR="00A70DFA" w:rsidRDefault="00A70DFA" w:rsidP="00EA699F">
      <w:pPr>
        <w:pStyle w:val="BodyText"/>
      </w:pPr>
      <w:r>
        <w:t>Refer to the screen shot below for disabled rest of the fields other than shipping method.</w:t>
      </w:r>
    </w:p>
    <w:p w:rsidR="00A70DFA" w:rsidRDefault="00A70DFA" w:rsidP="00EA699F">
      <w:pPr>
        <w:pStyle w:val="BodyText"/>
      </w:pPr>
      <w:r>
        <w:rPr>
          <w:noProof/>
        </w:rPr>
        <w:lastRenderedPageBreak/>
        <w:drawing>
          <wp:inline distT="0" distB="0" distL="0" distR="0" wp14:anchorId="0D7D10E5" wp14:editId="11FDD3C5">
            <wp:extent cx="6400800" cy="4083040"/>
            <wp:effectExtent l="0" t="0" r="0" b="0"/>
            <wp:docPr id="118" name="Picture 118" descr="C:\Users\pchug3\Desktop\checko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checkout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00800" cy="4083040"/>
                    </a:xfrm>
                    <a:prstGeom prst="rect">
                      <a:avLst/>
                    </a:prstGeom>
                    <a:noFill/>
                    <a:ln>
                      <a:noFill/>
                    </a:ln>
                  </pic:spPr>
                </pic:pic>
              </a:graphicData>
            </a:graphic>
          </wp:inline>
        </w:drawing>
      </w:r>
    </w:p>
    <w:p w:rsidR="00A70DFA" w:rsidRDefault="00A70DFA" w:rsidP="00EA699F">
      <w:pPr>
        <w:pStyle w:val="BodyText"/>
      </w:pPr>
      <w:r>
        <w:t>After selecting payment method user will be redirected back to order summary page and can place the order with updated shipping method.</w:t>
      </w:r>
    </w:p>
    <w:p w:rsidR="00A70DFA" w:rsidRDefault="00A70DFA" w:rsidP="00EA699F">
      <w:pPr>
        <w:pStyle w:val="BodyText"/>
      </w:pPr>
      <w:r>
        <w:t>Please refer the code changes for the above mentioned requirement.</w:t>
      </w:r>
    </w:p>
    <w:p w:rsidR="00A70DFA" w:rsidRPr="000D623A" w:rsidRDefault="00A70DFA" w:rsidP="00EA699F">
      <w:pPr>
        <w:pStyle w:val="BodyText"/>
        <w:numPr>
          <w:ilvl w:val="0"/>
          <w:numId w:val="33"/>
        </w:numPr>
      </w:pPr>
      <w:r w:rsidRPr="000D623A">
        <w:t>minishipments.isml</w:t>
      </w:r>
    </w:p>
    <w:p w:rsidR="00A70DFA" w:rsidRDefault="00A70DFA" w:rsidP="00EA699F">
      <w:pPr>
        <w:pStyle w:val="BodyText"/>
      </w:pPr>
      <w:r>
        <w:t>A</w:t>
      </w:r>
      <w:r w:rsidRPr="00A70DFA">
        <w:t xml:space="preserve">dd the code below to set the </w:t>
      </w:r>
      <w:r w:rsidR="00140BD6" w:rsidRPr="00A70DFA">
        <w:t>PayPal</w:t>
      </w:r>
      <w:r w:rsidRPr="00A70DFA">
        <w:t xml:space="preserve"> origin with the </w:t>
      </w:r>
      <w:r w:rsidR="000D623A">
        <w:t>edit URL and refer the screen shot.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w:t>
      </w:r>
      <w:proofErr w:type="gramStart"/>
      <w:r w:rsidRPr="00525C54">
        <w:rPr>
          <w:rFonts w:eastAsia="Times New Roman" w:cs="Consolas"/>
          <w:i/>
          <w:iCs/>
          <w:color w:val="2A00FF"/>
          <w:sz w:val="20"/>
          <w:szCs w:val="20"/>
        </w:rPr>
        <w:t>!empty</w:t>
      </w:r>
      <w:proofErr w:type="gramEnd"/>
      <w:r w:rsidRPr="00525C54">
        <w:rPr>
          <w:rFonts w:eastAsia="Times New Roman" w:cs="Consolas"/>
          <w:i/>
          <w:iCs/>
          <w:color w:val="2A00FF"/>
          <w:sz w:val="20"/>
          <w:szCs w:val="20"/>
        </w:rPr>
        <w:t>(</w:t>
      </w:r>
      <w:proofErr w:type="spellStart"/>
      <w:r w:rsidRPr="00525C54">
        <w:rPr>
          <w:rFonts w:eastAsia="Times New Roman" w:cs="Consolas"/>
          <w:i/>
          <w:iCs/>
          <w:color w:val="2A00FF"/>
          <w:sz w:val="20"/>
          <w:szCs w:val="20"/>
        </w:rPr>
        <w:t>pdict.paypalOrigin</w:t>
      </w:r>
      <w:proofErr w:type="spellEnd"/>
      <w:r w:rsidRPr="00525C54">
        <w:rPr>
          <w:rFonts w:eastAsia="Times New Roman" w:cs="Consolas"/>
          <w:i/>
          <w:iCs/>
          <w:color w:val="2A00FF"/>
          <w:sz w:val="20"/>
          <w:szCs w:val="20"/>
        </w:rPr>
        <w:t>) &amp;&amp; (</w:t>
      </w:r>
      <w:proofErr w:type="spellStart"/>
      <w:r w:rsidRPr="00525C54">
        <w:rPr>
          <w:rFonts w:eastAsia="Times New Roman" w:cs="Consolas"/>
          <w:i/>
          <w:iCs/>
          <w:color w:val="2A00FF"/>
          <w:sz w:val="20"/>
          <w:szCs w:val="20"/>
        </w:rPr>
        <w:t>pdict.paypalOrigin.equals</w:t>
      </w:r>
      <w:proofErr w:type="spellEnd"/>
      <w:r w:rsidRPr="00525C54">
        <w:rPr>
          <w:rFonts w:eastAsia="Times New Roman" w:cs="Consolas"/>
          <w:i/>
          <w:iCs/>
          <w:color w:val="2A00FF"/>
          <w:sz w:val="20"/>
          <w:szCs w:val="20"/>
        </w:rPr>
        <w:t>('cart'))}"&gt;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isset</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"editUrl"</w:t>
      </w:r>
      <w:r w:rsidRPr="00525C54">
        <w:rPr>
          <w:rFonts w:eastAsia="Times New Roman" w:cs="Consolas"/>
          <w:sz w:val="20"/>
          <w:szCs w:val="20"/>
        </w:rPr>
        <w:t xml:space="preserve"> </w:t>
      </w:r>
      <w:r w:rsidRPr="00525C54">
        <w:rPr>
          <w:rFonts w:eastAsia="Times New Roman" w:cs="Consolas"/>
          <w:color w:val="7F007F"/>
          <w:sz w:val="20"/>
          <w:szCs w:val="20"/>
        </w:rPr>
        <w:t>value</w:t>
      </w:r>
      <w:r w:rsidRPr="00525C54">
        <w:rPr>
          <w:rFonts w:eastAsia="Times New Roman" w:cs="Consolas"/>
          <w:color w:val="000000"/>
          <w:sz w:val="20"/>
          <w:szCs w:val="20"/>
        </w:rPr>
        <w:t>=</w:t>
      </w:r>
      <w:r w:rsidRPr="00525C54">
        <w:rPr>
          <w:rFonts w:eastAsia="Times New Roman" w:cs="Consolas"/>
          <w:i/>
          <w:iCs/>
          <w:color w:val="2A00FF"/>
          <w:sz w:val="20"/>
          <w:szCs w:val="20"/>
        </w:rPr>
        <w:t>"${</w:t>
      </w:r>
      <w:proofErr w:type="gramStart"/>
      <w:r w:rsidRPr="00525C54">
        <w:rPr>
          <w:rFonts w:eastAsia="Times New Roman" w:cs="Consolas"/>
          <w:i/>
          <w:iCs/>
          <w:color w:val="2A00FF"/>
          <w:sz w:val="20"/>
          <w:szCs w:val="20"/>
        </w:rPr>
        <w:t>URLUtils.https(</w:t>
      </w:r>
      <w:proofErr w:type="gramEnd"/>
      <w:r w:rsidRPr="00525C54">
        <w:rPr>
          <w:rFonts w:eastAsia="Times New Roman" w:cs="Consolas"/>
          <w:i/>
          <w:iCs/>
          <w:color w:val="2A00FF"/>
          <w:sz w:val="20"/>
          <w:szCs w:val="20"/>
        </w:rPr>
        <w:t>'COShipping-Start', '</w:t>
      </w:r>
      <w:proofErr w:type="spellStart"/>
      <w:r w:rsidRPr="00525C54">
        <w:rPr>
          <w:rFonts w:eastAsia="Times New Roman" w:cs="Consolas"/>
          <w:i/>
          <w:iCs/>
          <w:color w:val="2A00FF"/>
          <w:sz w:val="20"/>
          <w:szCs w:val="20"/>
        </w:rPr>
        <w:t>paypalOrigin</w:t>
      </w:r>
      <w:proofErr w:type="spellEnd"/>
      <w:r w:rsidRPr="00525C54">
        <w:rPr>
          <w:rFonts w:eastAsia="Times New Roman" w:cs="Consolas"/>
          <w:i/>
          <w:iCs/>
          <w:color w:val="2A00FF"/>
          <w:sz w:val="20"/>
          <w:szCs w:val="20"/>
        </w:rPr>
        <w:t>', 'cart')}"</w:t>
      </w:r>
      <w:r w:rsidRPr="00525C54">
        <w:rPr>
          <w:rFonts w:eastAsia="Times New Roman" w:cs="Consolas"/>
          <w:sz w:val="20"/>
          <w:szCs w:val="20"/>
        </w:rPr>
        <w:t xml:space="preserve"> </w:t>
      </w:r>
      <w:r w:rsidRPr="00525C54">
        <w:rPr>
          <w:rFonts w:eastAsia="Times New Roman" w:cs="Consolas"/>
          <w:color w:val="7F007F"/>
          <w:sz w:val="20"/>
          <w:szCs w:val="20"/>
        </w:rPr>
        <w:t>scope</w:t>
      </w:r>
      <w:r w:rsidRPr="00525C54">
        <w:rPr>
          <w:rFonts w:eastAsia="Times New Roman" w:cs="Consolas"/>
          <w:color w:val="000000"/>
          <w:sz w:val="20"/>
          <w:szCs w:val="20"/>
        </w:rPr>
        <w:t>=</w:t>
      </w:r>
      <w:r w:rsidRPr="00525C54">
        <w:rPr>
          <w:rFonts w:eastAsia="Times New Roman" w:cs="Consolas"/>
          <w:i/>
          <w:iCs/>
          <w:color w:val="2A00FF"/>
          <w:sz w:val="20"/>
          <w:szCs w:val="20"/>
        </w:rPr>
        <w:t>"page"</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"${pdict.CurrentForms.multishipping.entered.value}"</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isset</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"editUrl"</w:t>
      </w:r>
      <w:r w:rsidRPr="00525C54">
        <w:rPr>
          <w:rFonts w:eastAsia="Times New Roman" w:cs="Consolas"/>
          <w:sz w:val="20"/>
          <w:szCs w:val="20"/>
        </w:rPr>
        <w:t xml:space="preserve"> </w:t>
      </w:r>
      <w:r w:rsidRPr="00525C54">
        <w:rPr>
          <w:rFonts w:eastAsia="Times New Roman" w:cs="Consolas"/>
          <w:color w:val="7F007F"/>
          <w:sz w:val="20"/>
          <w:szCs w:val="20"/>
        </w:rPr>
        <w:t>value</w:t>
      </w:r>
      <w:r w:rsidRPr="00525C54">
        <w:rPr>
          <w:rFonts w:eastAsia="Times New Roman" w:cs="Consolas"/>
          <w:color w:val="000000"/>
          <w:sz w:val="20"/>
          <w:szCs w:val="20"/>
        </w:rPr>
        <w:t>=</w:t>
      </w:r>
      <w:r w:rsidRPr="00525C54">
        <w:rPr>
          <w:rFonts w:eastAsia="Times New Roman" w:cs="Consolas"/>
          <w:i/>
          <w:iCs/>
          <w:color w:val="2A00FF"/>
          <w:sz w:val="20"/>
          <w:szCs w:val="20"/>
        </w:rPr>
        <w:t>"${</w:t>
      </w:r>
      <w:proofErr w:type="gramStart"/>
      <w:r w:rsidRPr="00525C54">
        <w:rPr>
          <w:rFonts w:eastAsia="Times New Roman" w:cs="Consolas"/>
          <w:i/>
          <w:iCs/>
          <w:color w:val="2A00FF"/>
          <w:sz w:val="20"/>
          <w:szCs w:val="20"/>
        </w:rPr>
        <w:t>URLUtils.https(</w:t>
      </w:r>
      <w:proofErr w:type="gramEnd"/>
      <w:r w:rsidRPr="00525C54">
        <w:rPr>
          <w:rFonts w:eastAsia="Times New Roman" w:cs="Consolas"/>
          <w:i/>
          <w:iCs/>
          <w:color w:val="2A00FF"/>
          <w:sz w:val="20"/>
          <w:szCs w:val="20"/>
        </w:rPr>
        <w:t>'</w:t>
      </w:r>
      <w:proofErr w:type="spellStart"/>
      <w:r w:rsidRPr="00525C54">
        <w:rPr>
          <w:rFonts w:eastAsia="Times New Roman" w:cs="Consolas"/>
          <w:i/>
          <w:iCs/>
          <w:color w:val="2A00FF"/>
          <w:sz w:val="20"/>
          <w:szCs w:val="20"/>
        </w:rPr>
        <w:t>COShippingMultiple</w:t>
      </w:r>
      <w:proofErr w:type="spellEnd"/>
      <w:r w:rsidRPr="00525C54">
        <w:rPr>
          <w:rFonts w:eastAsia="Times New Roman" w:cs="Consolas"/>
          <w:i/>
          <w:iCs/>
          <w:color w:val="2A00FF"/>
          <w:sz w:val="20"/>
          <w:szCs w:val="20"/>
        </w:rPr>
        <w:t>-Start', '</w:t>
      </w:r>
      <w:proofErr w:type="spellStart"/>
      <w:r w:rsidRPr="00525C54">
        <w:rPr>
          <w:rFonts w:eastAsia="Times New Roman" w:cs="Consolas"/>
          <w:i/>
          <w:iCs/>
          <w:color w:val="2A00FF"/>
          <w:sz w:val="20"/>
          <w:szCs w:val="20"/>
        </w:rPr>
        <w:t>paypalOrigin</w:t>
      </w:r>
      <w:proofErr w:type="spellEnd"/>
      <w:r w:rsidRPr="00525C54">
        <w:rPr>
          <w:rFonts w:eastAsia="Times New Roman" w:cs="Consolas"/>
          <w:i/>
          <w:iCs/>
          <w:color w:val="2A00FF"/>
          <w:sz w:val="20"/>
          <w:szCs w:val="20"/>
        </w:rPr>
        <w:t>', 'cart')}"</w:t>
      </w:r>
      <w:r w:rsidRPr="00525C54">
        <w:rPr>
          <w:rFonts w:eastAsia="Times New Roman" w:cs="Consolas"/>
          <w:sz w:val="20"/>
          <w:szCs w:val="20"/>
        </w:rPr>
        <w:t xml:space="preserve"> </w:t>
      </w:r>
      <w:r w:rsidRPr="00525C54">
        <w:rPr>
          <w:rFonts w:eastAsia="Times New Roman" w:cs="Consolas"/>
          <w:color w:val="7F007F"/>
          <w:sz w:val="20"/>
          <w:szCs w:val="20"/>
        </w:rPr>
        <w:t>scope</w:t>
      </w:r>
      <w:r w:rsidRPr="00525C54">
        <w:rPr>
          <w:rFonts w:eastAsia="Times New Roman" w:cs="Consolas"/>
          <w:color w:val="000000"/>
          <w:sz w:val="20"/>
          <w:szCs w:val="20"/>
        </w:rPr>
        <w:t>=</w:t>
      </w:r>
      <w:r w:rsidRPr="00525C54">
        <w:rPr>
          <w:rFonts w:eastAsia="Times New Roman" w:cs="Consolas"/>
          <w:i/>
          <w:iCs/>
          <w:color w:val="2A00FF"/>
          <w:sz w:val="20"/>
          <w:szCs w:val="20"/>
        </w:rPr>
        <w:t>"page"</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color w:val="008080"/>
          <w:sz w:val="20"/>
          <w:szCs w:val="20"/>
        </w:rPr>
        <w:t>&gt;</w:t>
      </w:r>
    </w:p>
    <w:p w:rsidR="00A70DFA" w:rsidRDefault="000D623A" w:rsidP="00EA699F">
      <w:pPr>
        <w:pStyle w:val="BodyText"/>
      </w:pPr>
      <w:r>
        <w:rPr>
          <w:noProof/>
        </w:rPr>
        <w:lastRenderedPageBreak/>
        <w:drawing>
          <wp:inline distT="0" distB="0" distL="0" distR="0" wp14:anchorId="3FCC98A1" wp14:editId="27082285">
            <wp:extent cx="6400800" cy="1552227"/>
            <wp:effectExtent l="0" t="0" r="0" b="0"/>
            <wp:docPr id="120" name="Picture 120" descr="C:\Users\pchug3\Desktop\ori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esktop\origin.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0800" cy="1552227"/>
                    </a:xfrm>
                    <a:prstGeom prst="rect">
                      <a:avLst/>
                    </a:prstGeom>
                    <a:noFill/>
                    <a:ln>
                      <a:noFill/>
                    </a:ln>
                  </pic:spPr>
                </pic:pic>
              </a:graphicData>
            </a:graphic>
          </wp:inline>
        </w:drawing>
      </w:r>
    </w:p>
    <w:p w:rsidR="000D623A" w:rsidRPr="000D623A" w:rsidRDefault="000D623A" w:rsidP="00EA699F">
      <w:pPr>
        <w:pStyle w:val="BodyText"/>
        <w:numPr>
          <w:ilvl w:val="0"/>
          <w:numId w:val="33"/>
        </w:numPr>
      </w:pPr>
      <w:r>
        <w:t>m</w:t>
      </w:r>
      <w:r w:rsidRPr="000D623A">
        <w:t>inibillinginfo</w:t>
      </w:r>
      <w:r>
        <w:t>.</w:t>
      </w:r>
      <w:r w:rsidRPr="000D623A">
        <w:t>isml</w:t>
      </w:r>
    </w:p>
    <w:p w:rsidR="000D623A" w:rsidRDefault="000D623A" w:rsidP="00EA699F">
      <w:pPr>
        <w:pStyle w:val="BodyText"/>
      </w:pPr>
      <w:r w:rsidRPr="000D623A">
        <w:t>Add the code below to conditionally show the edit button for Billing Address and Payment Method on Order Summary Screen.</w:t>
      </w:r>
      <w:r>
        <w:t xml:space="preserve"> Add the below mentioned code at two places as mentioned in the screen shot.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w:t>
      </w:r>
      <w:proofErr w:type="gramStart"/>
      <w:r w:rsidRPr="00525C54">
        <w:rPr>
          <w:rFonts w:eastAsia="Times New Roman" w:cs="Consolas"/>
          <w:i/>
          <w:iCs/>
          <w:color w:val="2A00FF"/>
          <w:sz w:val="20"/>
          <w:szCs w:val="20"/>
        </w:rPr>
        <w:t>( empty</w:t>
      </w:r>
      <w:proofErr w:type="gramEnd"/>
      <w:r w:rsidRPr="00525C54">
        <w:rPr>
          <w:rFonts w:eastAsia="Times New Roman" w:cs="Consolas"/>
          <w:i/>
          <w:iCs/>
          <w:color w:val="2A00FF"/>
          <w:sz w:val="20"/>
          <w:szCs w:val="20"/>
        </w:rPr>
        <w:t>(</w:t>
      </w:r>
      <w:proofErr w:type="spellStart"/>
      <w:r w:rsidRPr="00525C54">
        <w:rPr>
          <w:rFonts w:eastAsia="Times New Roman" w:cs="Consolas"/>
          <w:i/>
          <w:iCs/>
          <w:color w:val="2A00FF"/>
          <w:sz w:val="20"/>
          <w:szCs w:val="20"/>
        </w:rPr>
        <w:t>pdict.CurrentHttpParameterMap.paypalOrigin.value</w:t>
      </w:r>
      <w:proofErr w:type="spellEnd"/>
      <w:r w:rsidRPr="00525C54">
        <w:rPr>
          <w:rFonts w:eastAsia="Times New Roman" w:cs="Consolas"/>
          <w:i/>
          <w:iCs/>
          <w:color w:val="2A00FF"/>
          <w:sz w:val="20"/>
          <w:szCs w:val="20"/>
        </w:rPr>
        <w:t xml:space="preserve">) || </w:t>
      </w:r>
      <w:proofErr w:type="spellStart"/>
      <w:r w:rsidRPr="00525C54">
        <w:rPr>
          <w:rFonts w:eastAsia="Times New Roman" w:cs="Consolas"/>
          <w:i/>
          <w:iCs/>
          <w:color w:val="2A00FF"/>
          <w:sz w:val="20"/>
          <w:szCs w:val="20"/>
        </w:rPr>
        <w:t>pdict.CurrentHttpParameterMap.paypalOrigin.value.equals</w:t>
      </w:r>
      <w:proofErr w:type="spellEnd"/>
      <w:r w:rsidRPr="00525C54">
        <w:rPr>
          <w:rFonts w:eastAsia="Times New Roman" w:cs="Consolas"/>
          <w:i/>
          <w:iCs/>
          <w:color w:val="2A00FF"/>
          <w:sz w:val="20"/>
          <w:szCs w:val="20"/>
        </w:rPr>
        <w:t>('cart')) &amp;&amp; ( empty(</w:t>
      </w:r>
      <w:proofErr w:type="spellStart"/>
      <w:r w:rsidRPr="00525C54">
        <w:rPr>
          <w:rFonts w:eastAsia="Times New Roman" w:cs="Consolas"/>
          <w:i/>
          <w:iCs/>
          <w:color w:val="2A00FF"/>
          <w:sz w:val="20"/>
          <w:szCs w:val="20"/>
        </w:rPr>
        <w:t>pdict.paypalOrigin</w:t>
      </w:r>
      <w:proofErr w:type="spellEnd"/>
      <w:r w:rsidRPr="00525C54">
        <w:rPr>
          <w:rFonts w:eastAsia="Times New Roman" w:cs="Consolas"/>
          <w:i/>
          <w:iCs/>
          <w:color w:val="2A00FF"/>
          <w:sz w:val="20"/>
          <w:szCs w:val="20"/>
        </w:rPr>
        <w:t>) || !(</w:t>
      </w:r>
      <w:proofErr w:type="spellStart"/>
      <w:r w:rsidRPr="00525C54">
        <w:rPr>
          <w:rFonts w:eastAsia="Times New Roman" w:cs="Consolas"/>
          <w:i/>
          <w:iCs/>
          <w:color w:val="2A00FF"/>
          <w:sz w:val="20"/>
          <w:szCs w:val="20"/>
        </w:rPr>
        <w:t>pdict.paypalOrigin.equals</w:t>
      </w:r>
      <w:proofErr w:type="spellEnd"/>
      <w:r w:rsidRPr="00525C54">
        <w:rPr>
          <w:rFonts w:eastAsia="Times New Roman" w:cs="Consolas"/>
          <w:i/>
          <w:iCs/>
          <w:color w:val="2A00FF"/>
          <w:sz w:val="20"/>
          <w:szCs w:val="20"/>
        </w:rPr>
        <w:t>('cart')))}"</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firstLine="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a</w:t>
      </w:r>
      <w:r w:rsidRPr="00525C54">
        <w:rPr>
          <w:rFonts w:eastAsia="Times New Roman" w:cs="Consolas"/>
          <w:sz w:val="20"/>
          <w:szCs w:val="20"/>
        </w:rPr>
        <w:t xml:space="preserve"> </w:t>
      </w:r>
      <w:r w:rsidRPr="00525C54">
        <w:rPr>
          <w:rFonts w:eastAsia="Times New Roman" w:cs="Consolas"/>
          <w:color w:val="7F007F"/>
          <w:sz w:val="20"/>
          <w:szCs w:val="20"/>
        </w:rPr>
        <w:t>href</w:t>
      </w:r>
      <w:r w:rsidRPr="00525C54">
        <w:rPr>
          <w:rFonts w:eastAsia="Times New Roman" w:cs="Consolas"/>
          <w:color w:val="000000"/>
          <w:sz w:val="20"/>
          <w:szCs w:val="20"/>
        </w:rPr>
        <w:t>=</w:t>
      </w:r>
      <w:r w:rsidRPr="00525C54">
        <w:rPr>
          <w:rFonts w:eastAsia="Times New Roman" w:cs="Consolas"/>
          <w:i/>
          <w:iCs/>
          <w:color w:val="2A00FF"/>
          <w:sz w:val="20"/>
          <w:szCs w:val="20"/>
        </w:rPr>
        <w:t>"${</w:t>
      </w:r>
      <w:proofErr w:type="gramStart"/>
      <w:r w:rsidRPr="00525C54">
        <w:rPr>
          <w:rFonts w:eastAsia="Times New Roman" w:cs="Consolas"/>
          <w:i/>
          <w:iCs/>
          <w:color w:val="2A00FF"/>
          <w:sz w:val="20"/>
          <w:szCs w:val="20"/>
        </w:rPr>
        <w:t>URLUtils.https(</w:t>
      </w:r>
      <w:proofErr w:type="gramEnd"/>
      <w:r w:rsidRPr="00525C54">
        <w:rPr>
          <w:rFonts w:eastAsia="Times New Roman" w:cs="Consolas"/>
          <w:i/>
          <w:iCs/>
          <w:color w:val="2A00FF"/>
          <w:sz w:val="20"/>
          <w:szCs w:val="20"/>
        </w:rPr>
        <w:t>'</w:t>
      </w:r>
      <w:proofErr w:type="spellStart"/>
      <w:r w:rsidRPr="00525C54">
        <w:rPr>
          <w:rFonts w:eastAsia="Times New Roman" w:cs="Consolas"/>
          <w:i/>
          <w:iCs/>
          <w:color w:val="2A00FF"/>
          <w:sz w:val="20"/>
          <w:szCs w:val="20"/>
        </w:rPr>
        <w:t>COBilling</w:t>
      </w:r>
      <w:proofErr w:type="spellEnd"/>
      <w:r w:rsidRPr="00525C54">
        <w:rPr>
          <w:rFonts w:eastAsia="Times New Roman" w:cs="Consolas"/>
          <w:i/>
          <w:iCs/>
          <w:color w:val="2A00FF"/>
          <w:sz w:val="20"/>
          <w:szCs w:val="20"/>
        </w:rPr>
        <w:t>-Start')}"</w:t>
      </w:r>
      <w:r w:rsidRPr="00525C54">
        <w:rPr>
          <w:rFonts w:eastAsia="Times New Roman" w:cs="Consolas"/>
          <w:sz w:val="20"/>
          <w:szCs w:val="20"/>
        </w:rPr>
        <w:t xml:space="preserve"> </w:t>
      </w:r>
      <w:r w:rsidRPr="00525C54">
        <w:rPr>
          <w:rFonts w:eastAsia="Times New Roman" w:cs="Consolas"/>
          <w:color w:val="7F007F"/>
          <w:sz w:val="20"/>
          <w:szCs w:val="20"/>
        </w:rPr>
        <w:t>class</w:t>
      </w:r>
      <w:r w:rsidRPr="00525C54">
        <w:rPr>
          <w:rFonts w:eastAsia="Times New Roman" w:cs="Consolas"/>
          <w:color w:val="000000"/>
          <w:sz w:val="20"/>
          <w:szCs w:val="20"/>
        </w:rPr>
        <w:t>=</w:t>
      </w:r>
      <w:r w:rsidRPr="00525C54">
        <w:rPr>
          <w:rFonts w:eastAsia="Times New Roman" w:cs="Consolas"/>
          <w:i/>
          <w:iCs/>
          <w:color w:val="2A00FF"/>
          <w:sz w:val="20"/>
          <w:szCs w:val="20"/>
        </w:rPr>
        <w:t>"section-header-note"</w:t>
      </w:r>
      <w:r w:rsidRPr="00525C54">
        <w:rPr>
          <w:rFonts w:eastAsia="Times New Roman" w:cs="Consolas"/>
          <w:color w:val="008080"/>
          <w:sz w:val="20"/>
          <w:szCs w:val="20"/>
        </w:rPr>
        <w:t>&gt;</w:t>
      </w:r>
      <w:r w:rsidRPr="00525C54">
        <w:rPr>
          <w:rFonts w:eastAsia="Times New Roman" w:cs="Consolas"/>
          <w:color w:val="000000"/>
          <w:sz w:val="20"/>
          <w:szCs w:val="20"/>
        </w:rPr>
        <w:t>${Resource.msg('global.edit','locale',null)}</w:t>
      </w:r>
      <w:r w:rsidRPr="00525C54">
        <w:rPr>
          <w:rFonts w:eastAsia="Times New Roman" w:cs="Consolas"/>
          <w:color w:val="008080"/>
          <w:sz w:val="20"/>
          <w:szCs w:val="20"/>
        </w:rPr>
        <w:t>&lt;/</w:t>
      </w:r>
      <w:r w:rsidRPr="00525C54">
        <w:rPr>
          <w:rFonts w:eastAsia="Times New Roman" w:cs="Consolas"/>
          <w:color w:val="3F7F7F"/>
          <w:sz w:val="20"/>
          <w:szCs w:val="20"/>
        </w:rPr>
        <w:t>a</w:t>
      </w:r>
      <w:r w:rsidRPr="00525C54">
        <w:rPr>
          <w:rFonts w:eastAsia="Times New Roman" w:cs="Consolas"/>
          <w:color w:val="008080"/>
          <w:sz w:val="20"/>
          <w:szCs w:val="20"/>
        </w:rPr>
        <w:t>&gt;</w:t>
      </w:r>
    </w:p>
    <w:p w:rsidR="000D623A" w:rsidRPr="00525C54" w:rsidRDefault="000D623A" w:rsidP="00EA699F">
      <w:pPr>
        <w:pStyle w:val="BodyText"/>
      </w:pPr>
      <w:r w:rsidRPr="00525C54">
        <w:t>&lt;/</w:t>
      </w:r>
      <w:r w:rsidRPr="00525C54">
        <w:rPr>
          <w:color w:val="3F7F7F"/>
          <w:highlight w:val="lightGray"/>
        </w:rPr>
        <w:t>isif</w:t>
      </w:r>
      <w:r w:rsidRPr="00525C54">
        <w:t>&gt;</w:t>
      </w:r>
    </w:p>
    <w:p w:rsidR="000D623A" w:rsidRDefault="00F70BDD" w:rsidP="00EA699F">
      <w:pPr>
        <w:pStyle w:val="BodyText"/>
      </w:pPr>
      <w:r>
        <w:rPr>
          <w:noProof/>
        </w:rPr>
        <w:drawing>
          <wp:inline distT="0" distB="0" distL="0" distR="0" wp14:anchorId="627A6242" wp14:editId="0C1869BA">
            <wp:extent cx="6400800" cy="2675087"/>
            <wp:effectExtent l="0" t="0" r="0" b="0"/>
            <wp:docPr id="121" name="Picture 121" descr="C:\Users\pchug3\Desktop\ori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hug3\Desktop\origin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00800" cy="2675087"/>
                    </a:xfrm>
                    <a:prstGeom prst="rect">
                      <a:avLst/>
                    </a:prstGeom>
                    <a:noFill/>
                    <a:ln>
                      <a:noFill/>
                    </a:ln>
                  </pic:spPr>
                </pic:pic>
              </a:graphicData>
            </a:graphic>
          </wp:inline>
        </w:drawing>
      </w:r>
    </w:p>
    <w:p w:rsidR="00F70BDD" w:rsidRPr="00F70BDD" w:rsidRDefault="00F70BDD" w:rsidP="00EA699F">
      <w:pPr>
        <w:pStyle w:val="BodyText"/>
        <w:numPr>
          <w:ilvl w:val="0"/>
          <w:numId w:val="33"/>
        </w:numPr>
      </w:pPr>
      <w:proofErr w:type="spellStart"/>
      <w:r w:rsidRPr="00F70BDD">
        <w:t>singleshipping</w:t>
      </w:r>
      <w:r>
        <w:t>.</w:t>
      </w:r>
      <w:r w:rsidRPr="00F70BDD">
        <w:t>isml</w:t>
      </w:r>
      <w:proofErr w:type="spellEnd"/>
    </w:p>
    <w:p w:rsidR="00F70BDD" w:rsidRDefault="00F70BDD" w:rsidP="00EA699F">
      <w:pPr>
        <w:pStyle w:val="BodyText"/>
      </w:pPr>
      <w:r w:rsidRPr="00F70BDD">
        <w:t>Add below if condition to conditionally display the added address dropdown for registered customers</w:t>
      </w:r>
      <w:r>
        <w:t>.</w:t>
      </w:r>
    </w:p>
    <w:p w:rsidR="00F70BDD" w:rsidRDefault="00F70BDD" w:rsidP="00F70BDD">
      <w:pPr>
        <w:autoSpaceDE w:val="0"/>
        <w:autoSpaceDN w:val="0"/>
        <w:adjustRightInd w:val="0"/>
        <w:spacing w:after="0" w:line="240" w:lineRule="auto"/>
        <w:ind w:left="360"/>
        <w:rPr>
          <w:rFonts w:ascii="Consolas" w:eastAsia="Times New Roman" w:hAnsi="Consolas" w:cs="Consolas"/>
          <w:i/>
          <w:iCs/>
          <w:color w:val="2A00FF"/>
          <w:sz w:val="20"/>
          <w:szCs w:val="20"/>
        </w:rPr>
      </w:pPr>
    </w:p>
    <w:p w:rsidR="00F70BDD" w:rsidRDefault="00F70BDD" w:rsidP="00F70BDD">
      <w:pPr>
        <w:autoSpaceDE w:val="0"/>
        <w:autoSpaceDN w:val="0"/>
        <w:adjustRightInd w:val="0"/>
        <w:spacing w:after="0" w:line="240" w:lineRule="auto"/>
        <w:ind w:left="360"/>
        <w:rPr>
          <w:rFonts w:ascii="Consolas" w:eastAsia="Times New Roman" w:hAnsi="Consolas" w:cs="Consolas"/>
          <w:i/>
          <w:iCs/>
          <w:color w:val="2A00FF"/>
          <w:sz w:val="20"/>
          <w:szCs w:val="20"/>
        </w:rPr>
      </w:pPr>
    </w:p>
    <w:p w:rsidR="00F70BDD" w:rsidRPr="00525C54" w:rsidRDefault="00F70BDD" w:rsidP="00F70BDD">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lastRenderedPageBreak/>
        <w:t>&lt;</w:t>
      </w:r>
      <w:r w:rsidRPr="00525C54">
        <w:rPr>
          <w:rFonts w:eastAsia="Times New Roman" w:cs="Consolas"/>
          <w:color w:val="7F007F"/>
          <w:sz w:val="20"/>
          <w:szCs w:val="20"/>
        </w:rPr>
        <w:t>isif</w:t>
      </w:r>
      <w:r w:rsidRPr="00525C54">
        <w:rPr>
          <w:rFonts w:eastAsia="Times New Roman" w:cs="Consolas"/>
          <w:i/>
          <w:iCs/>
          <w:color w:val="2A00FF"/>
          <w:sz w:val="20"/>
          <w:szCs w:val="20"/>
        </w:rPr>
        <w:t xml:space="preserve"> condition="${</w:t>
      </w:r>
      <w:proofErr w:type="gramStart"/>
      <w:r w:rsidRPr="00525C54">
        <w:rPr>
          <w:rFonts w:eastAsia="Times New Roman" w:cs="Consolas"/>
          <w:i/>
          <w:iCs/>
          <w:color w:val="2A00FF"/>
          <w:sz w:val="20"/>
          <w:szCs w:val="20"/>
        </w:rPr>
        <w:t>empty(</w:t>
      </w:r>
      <w:proofErr w:type="gramEnd"/>
      <w:r w:rsidRPr="00525C54">
        <w:rPr>
          <w:rFonts w:eastAsia="Times New Roman" w:cs="Consolas"/>
          <w:i/>
          <w:iCs/>
          <w:color w:val="2A00FF"/>
          <w:sz w:val="20"/>
          <w:szCs w:val="20"/>
        </w:rPr>
        <w:t>pdict.CurrentHttpParameterMap.paypalOrigin.value) ||  !(pdict.CurrentHttpParameterMap.paypalOrigin.value.equals('cart'))}"&gt;</w:t>
      </w:r>
    </w:p>
    <w:p w:rsidR="00F70BDD" w:rsidRPr="00525C54" w:rsidRDefault="00F70BDD" w:rsidP="00F70BDD">
      <w:pPr>
        <w:autoSpaceDE w:val="0"/>
        <w:autoSpaceDN w:val="0"/>
        <w:adjustRightInd w:val="0"/>
        <w:spacing w:after="0" w:line="240" w:lineRule="auto"/>
        <w:ind w:left="360" w:firstLine="360"/>
        <w:rPr>
          <w:rFonts w:eastAsia="Times New Roman" w:cs="Consolas"/>
          <w:i/>
          <w:iCs/>
          <w:color w:val="2A00FF"/>
          <w:sz w:val="20"/>
          <w:szCs w:val="20"/>
        </w:rPr>
      </w:pPr>
      <w:r w:rsidRPr="00525C54">
        <w:rPr>
          <w:rFonts w:eastAsia="Times New Roman" w:cs="Consolas"/>
          <w:i/>
          <w:iCs/>
          <w:color w:val="2A00FF"/>
          <w:sz w:val="20"/>
          <w:szCs w:val="20"/>
        </w:rPr>
        <w:t>&lt;</w:t>
      </w:r>
      <w:proofErr w:type="gramStart"/>
      <w:r w:rsidRPr="00525C54">
        <w:rPr>
          <w:rFonts w:eastAsia="Times New Roman" w:cs="Consolas"/>
          <w:i/>
          <w:iCs/>
          <w:color w:val="2A00FF"/>
          <w:sz w:val="20"/>
          <w:szCs w:val="20"/>
        </w:rPr>
        <w:t>iscomment</w:t>
      </w:r>
      <w:proofErr w:type="gramEnd"/>
      <w:r w:rsidRPr="00525C54">
        <w:rPr>
          <w:rFonts w:eastAsia="Times New Roman" w:cs="Consolas"/>
          <w:i/>
          <w:iCs/>
          <w:color w:val="2A00FF"/>
          <w:sz w:val="20"/>
          <w:szCs w:val="20"/>
        </w:rPr>
        <w:t>&gt; enter the code here &lt;/iscomment&gt;</w:t>
      </w:r>
    </w:p>
    <w:p w:rsidR="00F70BDD" w:rsidRPr="00525C54" w:rsidRDefault="00F70BDD" w:rsidP="00F70BDD">
      <w:pPr>
        <w:autoSpaceDE w:val="0"/>
        <w:autoSpaceDN w:val="0"/>
        <w:adjustRightInd w:val="0"/>
        <w:spacing w:after="0" w:line="240" w:lineRule="auto"/>
        <w:ind w:firstLine="360"/>
        <w:rPr>
          <w:rFonts w:eastAsia="Times New Roman" w:cs="Consolas"/>
          <w:i/>
          <w:iCs/>
          <w:color w:val="2A00FF"/>
          <w:sz w:val="20"/>
          <w:szCs w:val="20"/>
        </w:rPr>
      </w:pPr>
      <w:r w:rsidRPr="00525C54">
        <w:rPr>
          <w:rFonts w:eastAsia="Times New Roman" w:cs="Consolas"/>
          <w:color w:val="7F007F"/>
          <w:sz w:val="20"/>
          <w:szCs w:val="20"/>
        </w:rPr>
        <w:t>&lt;/isif</w:t>
      </w:r>
      <w:r w:rsidR="00F1044C" w:rsidRPr="00525C54">
        <w:rPr>
          <w:rFonts w:eastAsia="Times New Roman" w:cs="Consolas"/>
          <w:i/>
          <w:iCs/>
          <w:color w:val="2A00FF"/>
          <w:sz w:val="20"/>
          <w:szCs w:val="20"/>
        </w:rPr>
        <w:t>&gt;</w:t>
      </w:r>
    </w:p>
    <w:p w:rsidR="00F70BDD" w:rsidRDefault="00F70BDD" w:rsidP="00F70BDD">
      <w:pPr>
        <w:autoSpaceDE w:val="0"/>
        <w:autoSpaceDN w:val="0"/>
        <w:adjustRightInd w:val="0"/>
        <w:spacing w:after="0" w:line="240" w:lineRule="auto"/>
        <w:ind w:firstLine="360"/>
        <w:rPr>
          <w:rFonts w:ascii="Consolas" w:eastAsia="Times New Roman" w:hAnsi="Consolas" w:cs="Consolas"/>
          <w:i/>
          <w:iCs/>
          <w:color w:val="2A00FF"/>
          <w:sz w:val="20"/>
          <w:szCs w:val="20"/>
        </w:rPr>
      </w:pPr>
    </w:p>
    <w:p w:rsidR="00F1044C" w:rsidRDefault="00F1044C" w:rsidP="00F70BDD">
      <w:pPr>
        <w:autoSpaceDE w:val="0"/>
        <w:autoSpaceDN w:val="0"/>
        <w:adjustRightInd w:val="0"/>
        <w:spacing w:after="0" w:line="240" w:lineRule="auto"/>
        <w:ind w:firstLine="360"/>
        <w:rPr>
          <w:rFonts w:ascii="Consolas" w:eastAsia="Times New Roman" w:hAnsi="Consolas" w:cs="Consolas"/>
          <w:i/>
          <w:iCs/>
          <w:color w:val="2A00FF"/>
          <w:sz w:val="20"/>
          <w:szCs w:val="20"/>
        </w:rPr>
      </w:pPr>
      <w:r>
        <w:rPr>
          <w:rFonts w:ascii="Consolas" w:eastAsia="Times New Roman" w:hAnsi="Consolas" w:cs="Consolas"/>
          <w:i/>
          <w:iCs/>
          <w:noProof/>
          <w:color w:val="2A00FF"/>
          <w:sz w:val="20"/>
          <w:szCs w:val="20"/>
        </w:rPr>
        <w:drawing>
          <wp:inline distT="0" distB="0" distL="0" distR="0" wp14:anchorId="22FE379A" wp14:editId="0DA7E21E">
            <wp:extent cx="6400800" cy="2912923"/>
            <wp:effectExtent l="0" t="0" r="0" b="1905"/>
            <wp:docPr id="122" name="Picture 122" descr="C:\Users\pchug3\Desktop\orig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hug3\Desktop\origin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00800" cy="2912923"/>
                    </a:xfrm>
                    <a:prstGeom prst="rect">
                      <a:avLst/>
                    </a:prstGeom>
                    <a:noFill/>
                    <a:ln>
                      <a:noFill/>
                    </a:ln>
                  </pic:spPr>
                </pic:pic>
              </a:graphicData>
            </a:graphic>
          </wp:inline>
        </w:drawing>
      </w:r>
    </w:p>
    <w:p w:rsidR="00F70BDD" w:rsidRDefault="00F70BDD" w:rsidP="00F70BDD">
      <w:pPr>
        <w:autoSpaceDE w:val="0"/>
        <w:autoSpaceDN w:val="0"/>
        <w:adjustRightInd w:val="0"/>
        <w:spacing w:after="0" w:line="240" w:lineRule="auto"/>
        <w:ind w:left="360"/>
        <w:rPr>
          <w:rFonts w:ascii="Consolas" w:eastAsia="Times New Roman" w:hAnsi="Consolas" w:cs="Consolas"/>
          <w:i/>
          <w:iCs/>
          <w:color w:val="2A00FF"/>
          <w:sz w:val="20"/>
          <w:szCs w:val="20"/>
        </w:rPr>
      </w:pPr>
    </w:p>
    <w:p w:rsidR="00F1044C" w:rsidRDefault="00F1044C" w:rsidP="00EA699F">
      <w:pPr>
        <w:pStyle w:val="BodyText"/>
      </w:pPr>
      <w:r w:rsidRPr="00F1044C">
        <w:t>Add below mentioned code in the same file to conditionally hide the address fields</w:t>
      </w:r>
      <w:r>
        <w:t xml:space="preserve"> and also set the </w:t>
      </w:r>
      <w:r w:rsidRPr="00F1044C">
        <w:t xml:space="preserve">attribute1="disabled" </w:t>
      </w:r>
      <w:r>
        <w:t xml:space="preserve">and </w:t>
      </w:r>
      <w:r w:rsidRPr="00F1044C">
        <w:t>value1="disabled"</w:t>
      </w:r>
      <w:r>
        <w:t xml:space="preserve"> for fields as mentioned below in the screen shots</w:t>
      </w:r>
      <w:r w:rsidRPr="00F1044C">
        <w: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w:t>
      </w:r>
      <w:r w:rsidRPr="00525C54">
        <w:rPr>
          <w:rFonts w:eastAsia="Times New Roman" w:cs="Consolas"/>
          <w:color w:val="7F007F"/>
          <w:sz w:val="20"/>
          <w:szCs w:val="20"/>
        </w:rPr>
        <w:t>isif</w:t>
      </w:r>
      <w:r w:rsidRPr="00525C54">
        <w:rPr>
          <w:rFonts w:eastAsia="Times New Roman" w:cs="Consolas"/>
          <w:i/>
          <w:iCs/>
          <w:color w:val="2A00FF"/>
          <w:sz w:val="20"/>
          <w:szCs w:val="20"/>
        </w:rPr>
        <w:t xml:space="preserve"> condition="${</w:t>
      </w:r>
      <w:proofErr w:type="gramStart"/>
      <w:r w:rsidRPr="00525C54">
        <w:rPr>
          <w:rFonts w:eastAsia="Times New Roman" w:cs="Consolas"/>
          <w:i/>
          <w:iCs/>
          <w:color w:val="2A00FF"/>
          <w:sz w:val="20"/>
          <w:szCs w:val="20"/>
        </w:rPr>
        <w:t>!empty</w:t>
      </w:r>
      <w:proofErr w:type="gramEnd"/>
      <w:r w:rsidRPr="00525C54">
        <w:rPr>
          <w:rFonts w:eastAsia="Times New Roman" w:cs="Consolas"/>
          <w:i/>
          <w:iCs/>
          <w:color w:val="2A00FF"/>
          <w:sz w:val="20"/>
          <w:szCs w:val="20"/>
        </w:rPr>
        <w:t>(pdict.CurrentHttpParameterMap.paypalOrigin.value) &amp;&amp; (pdict.CurrentHttpParameterMap.paypalOrigin.value.equals('cart'))}"&gt;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w:t>
      </w:r>
      <w:proofErr w:type="gramStart"/>
      <w:r w:rsidRPr="00525C54">
        <w:rPr>
          <w:rFonts w:eastAsia="Times New Roman" w:cs="Consolas"/>
          <w:i/>
          <w:iCs/>
          <w:color w:val="2A00FF"/>
          <w:sz w:val="20"/>
          <w:szCs w:val="20"/>
        </w:rPr>
        <w:t>iscomment</w:t>
      </w:r>
      <w:proofErr w:type="gramEnd"/>
      <w:r w:rsidRPr="00525C54">
        <w:rPr>
          <w:rFonts w:eastAsia="Times New Roman" w:cs="Consolas"/>
          <w:i/>
          <w:iCs/>
          <w:color w:val="2A00FF"/>
          <w:sz w:val="20"/>
          <w:szCs w:val="20"/>
        </w:rPr>
        <w:t>&gt; enter the code here for disabled fields&lt;/iscomment&gt;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w:t>
      </w:r>
      <w:proofErr w:type="gramStart"/>
      <w:r w:rsidRPr="00525C54">
        <w:rPr>
          <w:rFonts w:eastAsia="Times New Roman" w:cs="Consolas"/>
          <w:i/>
          <w:iCs/>
          <w:color w:val="2A00FF"/>
          <w:sz w:val="20"/>
          <w:szCs w:val="20"/>
        </w:rPr>
        <w:t>iselse</w:t>
      </w:r>
      <w:proofErr w:type="gramEnd"/>
      <w:r w:rsidRPr="00525C54">
        <w:rPr>
          <w:rFonts w:eastAsia="Times New Roman" w:cs="Consolas"/>
          <w:i/>
          <w:iCs/>
          <w:color w:val="2A00FF"/>
          <w:sz w:val="20"/>
          <w:szCs w:val="20"/>
        </w:rPr>
        <w:t>&gt;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w:t>
      </w:r>
      <w:proofErr w:type="gramStart"/>
      <w:r w:rsidRPr="00525C54">
        <w:rPr>
          <w:rFonts w:eastAsia="Times New Roman" w:cs="Consolas"/>
          <w:i/>
          <w:iCs/>
          <w:color w:val="2A00FF"/>
          <w:sz w:val="20"/>
          <w:szCs w:val="20"/>
        </w:rPr>
        <w:t>iscomment</w:t>
      </w:r>
      <w:proofErr w:type="gramEnd"/>
      <w:r w:rsidRPr="00525C54">
        <w:rPr>
          <w:rFonts w:eastAsia="Times New Roman" w:cs="Consolas"/>
          <w:i/>
          <w:iCs/>
          <w:color w:val="2A00FF"/>
          <w:sz w:val="20"/>
          <w:szCs w:val="20"/>
        </w:rPr>
        <w:t>&gt; enter the code here for enabled fields&lt;/iscomment&gt;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w:t>
      </w:r>
      <w:r w:rsidRPr="00525C54">
        <w:rPr>
          <w:rFonts w:eastAsia="Times New Roman" w:cs="Consolas"/>
          <w:color w:val="7F007F"/>
          <w:sz w:val="20"/>
          <w:szCs w:val="20"/>
        </w:rPr>
        <w:t>isif</w:t>
      </w:r>
      <w:r w:rsidRPr="00525C54">
        <w:rPr>
          <w:rFonts w:eastAsia="Times New Roman" w:cs="Consolas"/>
          <w:i/>
          <w:iCs/>
          <w:color w:val="2A00FF"/>
          <w:sz w:val="20"/>
          <w:szCs w:val="20"/>
        </w:rPr>
        <w:t>&gt;</w:t>
      </w:r>
    </w:p>
    <w:p w:rsidR="00966F05" w:rsidRPr="00966F05" w:rsidRDefault="00966F05" w:rsidP="00EA699F">
      <w:pPr>
        <w:pStyle w:val="BodyText"/>
      </w:pPr>
      <w:r>
        <w:t xml:space="preserve">Also set the value of </w:t>
      </w:r>
      <w:proofErr w:type="spellStart"/>
      <w:r w:rsidRPr="00966F05">
        <w:t>isBillingRequiredForExpressCheckout</w:t>
      </w:r>
      <w:proofErr w:type="spellEnd"/>
      <w:r>
        <w:t xml:space="preserve"> variable in the same file as shown in the screen shot below to refer it in COShipping.xml file for redirecting the user from directly </w:t>
      </w:r>
      <w:proofErr w:type="gramStart"/>
      <w:r>
        <w:t>Shipping</w:t>
      </w:r>
      <w:proofErr w:type="gramEnd"/>
      <w:r>
        <w:t xml:space="preserve"> to Order Summary page.</w:t>
      </w:r>
    </w:p>
    <w:p w:rsidR="00F1044C" w:rsidRDefault="00F1044C" w:rsidP="00EA699F">
      <w:pPr>
        <w:pStyle w:val="BodyText"/>
      </w:pPr>
      <w:r>
        <w:rPr>
          <w:noProof/>
        </w:rPr>
        <w:lastRenderedPageBreak/>
        <w:drawing>
          <wp:inline distT="0" distB="0" distL="0" distR="0" wp14:anchorId="043B7F3D" wp14:editId="798CEF3E">
            <wp:extent cx="6400800" cy="3027271"/>
            <wp:effectExtent l="0" t="0" r="0" b="1905"/>
            <wp:docPr id="123" name="Picture 123" descr="C:\Users\pchug3\Desktop\orig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hug3\Desktop\origin3.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00800" cy="3027271"/>
                    </a:xfrm>
                    <a:prstGeom prst="rect">
                      <a:avLst/>
                    </a:prstGeom>
                    <a:noFill/>
                    <a:ln>
                      <a:noFill/>
                    </a:ln>
                  </pic:spPr>
                </pic:pic>
              </a:graphicData>
            </a:graphic>
          </wp:inline>
        </w:drawing>
      </w:r>
    </w:p>
    <w:p w:rsidR="00F1044C" w:rsidRDefault="00F1044C" w:rsidP="00EA699F">
      <w:pPr>
        <w:pStyle w:val="BodyText"/>
      </w:pPr>
      <w:r>
        <w:rPr>
          <w:noProof/>
        </w:rPr>
        <w:drawing>
          <wp:inline distT="0" distB="0" distL="0" distR="0" wp14:anchorId="0F5DCEA0" wp14:editId="1CCC99B5">
            <wp:extent cx="6400800" cy="2945134"/>
            <wp:effectExtent l="0" t="0" r="0" b="7620"/>
            <wp:docPr id="124" name="Picture 124" descr="C:\Users\pchug3\Desktop\orig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hug3\Desktop\origin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00800" cy="2945134"/>
                    </a:xfrm>
                    <a:prstGeom prst="rect">
                      <a:avLst/>
                    </a:prstGeom>
                    <a:noFill/>
                    <a:ln>
                      <a:noFill/>
                    </a:ln>
                  </pic:spPr>
                </pic:pic>
              </a:graphicData>
            </a:graphic>
          </wp:inline>
        </w:drawing>
      </w:r>
    </w:p>
    <w:p w:rsidR="00F1044C" w:rsidRDefault="00F1044C" w:rsidP="00EA699F">
      <w:pPr>
        <w:pStyle w:val="BodyText"/>
      </w:pPr>
      <w:r>
        <w:rPr>
          <w:noProof/>
        </w:rPr>
        <w:lastRenderedPageBreak/>
        <w:drawing>
          <wp:inline distT="0" distB="0" distL="0" distR="0" wp14:anchorId="41B03BE7" wp14:editId="20F6F692">
            <wp:extent cx="6400800" cy="2849674"/>
            <wp:effectExtent l="0" t="0" r="0" b="8255"/>
            <wp:docPr id="125" name="Picture 125" descr="C:\Users\pchug3\Desktop\orig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hug3\Desktop\origin5.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00800" cy="2849674"/>
                    </a:xfrm>
                    <a:prstGeom prst="rect">
                      <a:avLst/>
                    </a:prstGeom>
                    <a:noFill/>
                    <a:ln>
                      <a:noFill/>
                    </a:ln>
                  </pic:spPr>
                </pic:pic>
              </a:graphicData>
            </a:graphic>
          </wp:inline>
        </w:drawing>
      </w:r>
    </w:p>
    <w:p w:rsidR="00F1044C" w:rsidRPr="00F945F0" w:rsidRDefault="00F1044C" w:rsidP="00EA699F">
      <w:pPr>
        <w:pStyle w:val="BodyText"/>
        <w:numPr>
          <w:ilvl w:val="0"/>
          <w:numId w:val="33"/>
        </w:numPr>
      </w:pPr>
      <w:bookmarkStart w:id="87" w:name="_Toc352582749"/>
      <w:bookmarkStart w:id="88" w:name="_Toc353399425"/>
      <w:bookmarkStart w:id="89" w:name="_Toc368651154"/>
      <w:r w:rsidRPr="00F945F0">
        <w:t>COShipping.xml</w:t>
      </w:r>
    </w:p>
    <w:p w:rsidR="00F1044C" w:rsidRDefault="00F945F0" w:rsidP="00EA699F">
      <w:pPr>
        <w:pStyle w:val="BodyText"/>
      </w:pPr>
      <w:r w:rsidRPr="00F945F0">
        <w:t>Changes have been made in pipeline COShipping-Start node to redirect the user directly from shipping page to order summary page.</w:t>
      </w:r>
      <w:r w:rsidR="00966F05">
        <w:t xml:space="preserve"> Add a below condition in expression node and refer to the screen shot below.</w:t>
      </w:r>
    </w:p>
    <w:p w:rsidR="00966F05" w:rsidRDefault="00966F05" w:rsidP="00EA699F">
      <w:pPr>
        <w:pStyle w:val="BodyText"/>
      </w:pPr>
      <w:proofErr w:type="gramStart"/>
      <w:r w:rsidRPr="00966F05">
        <w:t>empty(</w:t>
      </w:r>
      <w:proofErr w:type="gramEnd"/>
      <w:r w:rsidRPr="00966F05">
        <w:t>CurrentHttpParameterMap.isBillingRequiredForExpressCheckout.value) || !(CurrentHttpParameterMap.isBillingRequiredForExpressCheckout.value.equals('cart'))</w:t>
      </w:r>
    </w:p>
    <w:p w:rsidR="00966F05" w:rsidRDefault="00966F05" w:rsidP="00EA699F">
      <w:pPr>
        <w:pStyle w:val="BodyText"/>
      </w:pPr>
      <w:r>
        <w:rPr>
          <w:noProof/>
        </w:rPr>
        <w:drawing>
          <wp:inline distT="0" distB="0" distL="0" distR="0" wp14:anchorId="3D5DF6DC" wp14:editId="58D43C1F">
            <wp:extent cx="5237262" cy="3200400"/>
            <wp:effectExtent l="0" t="0" r="1905" b="0"/>
            <wp:docPr id="126" name="Picture 126" descr="C:\Users\pchug3\Desktop\origi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hug3\Desktop\origin6.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37191" cy="3200357"/>
                    </a:xfrm>
                    <a:prstGeom prst="rect">
                      <a:avLst/>
                    </a:prstGeom>
                    <a:noFill/>
                    <a:ln>
                      <a:noFill/>
                    </a:ln>
                  </pic:spPr>
                </pic:pic>
              </a:graphicData>
            </a:graphic>
          </wp:inline>
        </w:drawing>
      </w:r>
    </w:p>
    <w:p w:rsidR="00966F05" w:rsidRDefault="002A5D3F" w:rsidP="00EA699F">
      <w:pPr>
        <w:pStyle w:val="BodyText"/>
      </w:pPr>
      <w:r>
        <w:lastRenderedPageBreak/>
        <w:t xml:space="preserve">Set the value of </w:t>
      </w:r>
      <w:proofErr w:type="spellStart"/>
      <w:r>
        <w:t>paypalOrigin</w:t>
      </w:r>
      <w:proofErr w:type="spellEnd"/>
      <w:r>
        <w:t xml:space="preserve"> to cart again just to hide Edit button for Billing Address section and Payment Method section.</w:t>
      </w:r>
    </w:p>
    <w:p w:rsidR="00966F05" w:rsidRDefault="00966F05" w:rsidP="00EA699F">
      <w:pPr>
        <w:pStyle w:val="BodyText"/>
      </w:pPr>
      <w:r>
        <w:rPr>
          <w:noProof/>
        </w:rPr>
        <w:drawing>
          <wp:inline distT="0" distB="0" distL="0" distR="0" wp14:anchorId="6113682C" wp14:editId="409043F0">
            <wp:extent cx="6116128" cy="3286664"/>
            <wp:effectExtent l="0" t="0" r="0" b="9525"/>
            <wp:docPr id="127" name="Picture 127" descr="C:\Users\pchug3\Desktop\origi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chug3\Desktop\origin7.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6669" cy="3292328"/>
                    </a:xfrm>
                    <a:prstGeom prst="rect">
                      <a:avLst/>
                    </a:prstGeom>
                    <a:noFill/>
                    <a:ln>
                      <a:noFill/>
                    </a:ln>
                  </pic:spPr>
                </pic:pic>
              </a:graphicData>
            </a:graphic>
          </wp:inline>
        </w:drawing>
      </w:r>
    </w:p>
    <w:p w:rsidR="00771620" w:rsidRDefault="00771620" w:rsidP="00EA699F">
      <w:pPr>
        <w:pStyle w:val="BodyText"/>
        <w:numPr>
          <w:ilvl w:val="0"/>
          <w:numId w:val="33"/>
        </w:numPr>
      </w:pPr>
      <w:r>
        <w:t>Cybersource_Services.xml</w:t>
      </w:r>
    </w:p>
    <w:p w:rsidR="00771620" w:rsidRDefault="00771620" w:rsidP="00EA699F">
      <w:pPr>
        <w:pStyle w:val="BodyText"/>
      </w:pPr>
      <w:r>
        <w:t>For express checkout, a reference from storefront cartridge has been taken while creating the payment instrument as shown below:</w:t>
      </w:r>
    </w:p>
    <w:p w:rsidR="00771620" w:rsidRDefault="00771620" w:rsidP="00EA699F">
      <w:pPr>
        <w:pStyle w:val="BodyText"/>
      </w:pPr>
      <w:r>
        <w:rPr>
          <w:noProof/>
        </w:rPr>
        <w:lastRenderedPageBreak/>
        <w:drawing>
          <wp:inline distT="0" distB="0" distL="0" distR="0" wp14:anchorId="798B33DD" wp14:editId="6C5191C7">
            <wp:extent cx="4876800" cy="5276850"/>
            <wp:effectExtent l="0" t="0" r="0" b="0"/>
            <wp:docPr id="15" name="Picture 15" descr="C:\Users\pchug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hug3\Desktop\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76800" cy="5276850"/>
                    </a:xfrm>
                    <a:prstGeom prst="rect">
                      <a:avLst/>
                    </a:prstGeom>
                    <a:noFill/>
                    <a:ln>
                      <a:noFill/>
                    </a:ln>
                  </pic:spPr>
                </pic:pic>
              </a:graphicData>
            </a:graphic>
          </wp:inline>
        </w:drawing>
      </w:r>
    </w:p>
    <w:p w:rsidR="00771620" w:rsidRPr="00F945F0" w:rsidRDefault="00771620" w:rsidP="00EA699F">
      <w:pPr>
        <w:pStyle w:val="BodyText"/>
      </w:pPr>
      <w:r>
        <w:t>Change the name of cartridge to customer’s storefront cartridge name before using the express checkout implementation.</w:t>
      </w:r>
    </w:p>
    <w:p w:rsidR="00CA3E73" w:rsidRDefault="006A25F5" w:rsidP="00CA3E73">
      <w:pPr>
        <w:pStyle w:val="Heading3"/>
        <w:spacing w:before="0" w:after="0"/>
      </w:pPr>
      <w:bookmarkStart w:id="90" w:name="_Toc416902393"/>
      <w:r>
        <w:t>PayPal</w:t>
      </w:r>
      <w:r w:rsidR="00CA3E73">
        <w:t xml:space="preserve"> Checkout</w:t>
      </w:r>
      <w:r w:rsidR="00525C54">
        <w:t xml:space="preserve"> [From Billing Page]</w:t>
      </w:r>
      <w:bookmarkEnd w:id="90"/>
    </w:p>
    <w:p w:rsidR="00CA3E73" w:rsidRDefault="00CA3E73" w:rsidP="00EA699F">
      <w:pPr>
        <w:pStyle w:val="BodyText"/>
      </w:pPr>
      <w:r>
        <w:t xml:space="preserve">Add a new transition in </w:t>
      </w:r>
      <w:proofErr w:type="spellStart"/>
      <w:r>
        <w:t>COPlaceOrder</w:t>
      </w:r>
      <w:proofErr w:type="spellEnd"/>
      <w:r>
        <w:t>-Start pipeline to support express checkout with normal checkout flow from billing page and to further call Cybersource_Service-PaypalExpressCheckout. Refer the screen shots for more details.</w:t>
      </w:r>
    </w:p>
    <w:p w:rsidR="00CA3E73" w:rsidRDefault="00CA3E73" w:rsidP="00EA699F">
      <w:pPr>
        <w:pStyle w:val="BodyText"/>
      </w:pPr>
      <w:r>
        <w:t xml:space="preserve">Below screen shot recognize the express checkout from </w:t>
      </w:r>
      <w:r w:rsidR="009E4DF4">
        <w:t xml:space="preserve">billing </w:t>
      </w:r>
      <w:r>
        <w:t>page.</w:t>
      </w:r>
      <w:r w:rsidR="009E4DF4">
        <w:t xml:space="preserve"> Add below mentioned condition in the expression node.</w:t>
      </w:r>
    </w:p>
    <w:p w:rsidR="009E4DF4" w:rsidRDefault="009E4DF4" w:rsidP="00EA699F">
      <w:pPr>
        <w:pStyle w:val="BodyText"/>
      </w:pPr>
      <w:proofErr w:type="spellStart"/>
      <w:proofErr w:type="gramStart"/>
      <w:r w:rsidRPr="009E4DF4">
        <w:t>Basket.paymentInstrument.paymentMethod.equals</w:t>
      </w:r>
      <w:proofErr w:type="spellEnd"/>
      <w:r w:rsidRPr="009E4DF4">
        <w:t>(</w:t>
      </w:r>
      <w:proofErr w:type="gramEnd"/>
      <w:r w:rsidRPr="009E4DF4">
        <w:t xml:space="preserve">'PayPal') &amp;&amp; </w:t>
      </w:r>
      <w:r w:rsidRPr="009E4DF4">
        <w:lastRenderedPageBreak/>
        <w:t>empty(Basket.paymentInstrument.paymentTransaction.custom.payPalPayerId) &amp;&amp; empty(Basket.paymentInstrument.paymentTransaction.custom.paypalToken) &amp;&amp; empty(Basket.paymentInstrument.paymentTransaction.custom.paypalEcSetRequestToken) &amp;&amp; empty(Basket.paymentInstrument.paymentTransaction.custom.paypalEcSetRequestID)</w:t>
      </w:r>
    </w:p>
    <w:p w:rsidR="009E4DF4" w:rsidRDefault="009E4DF4" w:rsidP="00EA699F">
      <w:pPr>
        <w:pStyle w:val="BodyText"/>
      </w:pPr>
      <w:r>
        <w:t>This condition has been added in the flow to bypass the set get service call in case both the calls have already been made and values of set get service response are already present. We can consider any error scenario of Order setup, Authorization and Capture service. In case of any error occurs in any of the mentioned service, there is no need to call set get service again.</w:t>
      </w:r>
    </w:p>
    <w:p w:rsidR="006F214A" w:rsidRDefault="006F214A" w:rsidP="00EA699F">
      <w:pPr>
        <w:pStyle w:val="BodyText"/>
      </w:pPr>
      <w:r>
        <w:t xml:space="preserve">Add transition node for Cybersource_Service-PaypalExpressCheckout and </w:t>
      </w:r>
      <w:proofErr w:type="spellStart"/>
      <w:r>
        <w:t>CybersourceData-CreateItemForPaypal</w:t>
      </w:r>
      <w:proofErr w:type="spellEnd"/>
      <w:r>
        <w:t xml:space="preserve"> before creating an order as shown below:</w:t>
      </w:r>
    </w:p>
    <w:p w:rsidR="006F214A" w:rsidRPr="004F05DA" w:rsidRDefault="006F214A" w:rsidP="00EA699F">
      <w:pPr>
        <w:pStyle w:val="BodyText"/>
      </w:pPr>
      <w:r>
        <w:rPr>
          <w:noProof/>
        </w:rPr>
        <w:drawing>
          <wp:inline distT="0" distB="0" distL="0" distR="0" wp14:anchorId="10528019" wp14:editId="4808FBD9">
            <wp:extent cx="7014144" cy="4248150"/>
            <wp:effectExtent l="0" t="0" r="0" b="0"/>
            <wp:docPr id="93" name="Picture 93" descr="C:\Users\pchug3\Desktop\check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hug3\Desktop\checkout.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14144" cy="4248150"/>
                    </a:xfrm>
                    <a:prstGeom prst="rect">
                      <a:avLst/>
                    </a:prstGeom>
                    <a:noFill/>
                    <a:ln>
                      <a:noFill/>
                    </a:ln>
                  </pic:spPr>
                </pic:pic>
              </a:graphicData>
            </a:graphic>
          </wp:inline>
        </w:drawing>
      </w:r>
    </w:p>
    <w:p w:rsidR="004F05DA" w:rsidRDefault="004F05DA" w:rsidP="00EA699F">
      <w:pPr>
        <w:pStyle w:val="BodyText"/>
      </w:pPr>
      <w:r w:rsidRPr="004F05DA">
        <w:t>Note:</w:t>
      </w:r>
      <w:r>
        <w:t xml:space="preserve"> Also handle </w:t>
      </w:r>
      <w:r w:rsidRPr="00F85F6F">
        <w:t xml:space="preserve">responses from </w:t>
      </w:r>
      <w:proofErr w:type="spellStart"/>
      <w:r w:rsidRPr="00F85F6F">
        <w:t>COPla</w:t>
      </w:r>
      <w:r>
        <w:t>ceOrder-HandlePayments</w:t>
      </w:r>
      <w:proofErr w:type="spellEnd"/>
      <w:r>
        <w:t xml:space="preserve"> pipeline as mentioned </w:t>
      </w:r>
      <w:r w:rsidR="00F6449C">
        <w:t>below in the screen shot.</w:t>
      </w:r>
    </w:p>
    <w:p w:rsidR="00F6449C" w:rsidRDefault="00F6449C" w:rsidP="00EA699F">
      <w:pPr>
        <w:pStyle w:val="BodyText"/>
      </w:pPr>
      <w:r w:rsidRPr="00F85F6F">
        <w:rPr>
          <w:noProof/>
        </w:rPr>
        <w:lastRenderedPageBreak/>
        <w:drawing>
          <wp:inline distT="0" distB="0" distL="0" distR="0" wp14:anchorId="1BB29996" wp14:editId="2DBADC98">
            <wp:extent cx="5547360" cy="4427220"/>
            <wp:effectExtent l="19050" t="19050" r="0" b="0"/>
            <wp:docPr id="137" name="Picture 137" descr="C:\Users\garo11\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ro11\Desktop\12.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47360" cy="4427220"/>
                    </a:xfrm>
                    <a:prstGeom prst="rect">
                      <a:avLst/>
                    </a:prstGeom>
                    <a:noFill/>
                    <a:ln>
                      <a:solidFill>
                        <a:schemeClr val="accent1"/>
                      </a:solidFill>
                    </a:ln>
                  </pic:spPr>
                </pic:pic>
              </a:graphicData>
            </a:graphic>
          </wp:inline>
        </w:drawing>
      </w:r>
    </w:p>
    <w:p w:rsidR="002C579A" w:rsidRDefault="002C579A" w:rsidP="00EA699F">
      <w:pPr>
        <w:pStyle w:val="BodyText"/>
        <w:numPr>
          <w:ilvl w:val="0"/>
          <w:numId w:val="33"/>
        </w:numPr>
      </w:pPr>
      <w:r>
        <w:t>cart.xml</w:t>
      </w:r>
    </w:p>
    <w:p w:rsidR="002C579A" w:rsidRDefault="002C579A" w:rsidP="00EA699F">
      <w:pPr>
        <w:pStyle w:val="BodyText"/>
      </w:pPr>
      <w:r>
        <w:t>Add an action entry in cart.xml as mentioned below to run Paypal from cart page.</w:t>
      </w:r>
    </w:p>
    <w:p w:rsidR="002C579A" w:rsidRDefault="002C579A" w:rsidP="00EA699F">
      <w:pPr>
        <w:pStyle w:val="BodyText"/>
      </w:pPr>
      <w:r w:rsidRPr="002C579A">
        <w:t xml:space="preserve">&lt;action </w:t>
      </w:r>
      <w:proofErr w:type="spellStart"/>
      <w:r w:rsidRPr="002C579A">
        <w:t>formid</w:t>
      </w:r>
      <w:proofErr w:type="spellEnd"/>
      <w:r w:rsidRPr="002C579A">
        <w:t>="</w:t>
      </w:r>
      <w:proofErr w:type="spellStart"/>
      <w:r w:rsidRPr="002C579A">
        <w:t>paypalExpressCheckout</w:t>
      </w:r>
      <w:proofErr w:type="spellEnd"/>
      <w:r w:rsidRPr="002C579A">
        <w:t>" valid-form="false"/&gt;</w:t>
      </w:r>
    </w:p>
    <w:p w:rsidR="002C579A" w:rsidRDefault="002C579A" w:rsidP="00EA699F">
      <w:pPr>
        <w:pStyle w:val="BodyText"/>
      </w:pPr>
      <w:r>
        <w:rPr>
          <w:noProof/>
        </w:rPr>
        <w:drawing>
          <wp:inline distT="0" distB="0" distL="0" distR="0" wp14:anchorId="74AD8989" wp14:editId="40823033">
            <wp:extent cx="6400800" cy="1496495"/>
            <wp:effectExtent l="0" t="0" r="0" b="8890"/>
            <wp:docPr id="134" name="Picture 134" descr="C:\Users\pchug3\Desktop\checkou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checkout7.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00800" cy="1496495"/>
                    </a:xfrm>
                    <a:prstGeom prst="rect">
                      <a:avLst/>
                    </a:prstGeom>
                    <a:noFill/>
                    <a:ln>
                      <a:noFill/>
                    </a:ln>
                  </pic:spPr>
                </pic:pic>
              </a:graphicData>
            </a:graphic>
          </wp:inline>
        </w:drawing>
      </w:r>
    </w:p>
    <w:p w:rsidR="00CA3E73" w:rsidRDefault="00E15E82" w:rsidP="00EA699F">
      <w:pPr>
        <w:pStyle w:val="BodyText"/>
      </w:pPr>
      <w:r>
        <w:t xml:space="preserve">Note: Update </w:t>
      </w:r>
      <w:proofErr w:type="spellStart"/>
      <w:r>
        <w:t>HandlePayment</w:t>
      </w:r>
      <w:proofErr w:type="spellEnd"/>
      <w:r>
        <w:t xml:space="preserve"> pipeline node of </w:t>
      </w:r>
      <w:proofErr w:type="spellStart"/>
      <w:r>
        <w:t>COPlaceOrder</w:t>
      </w:r>
      <w:proofErr w:type="spellEnd"/>
      <w:r>
        <w:t xml:space="preserve"> same as mentioned above for Alipay to handle response from service call.</w:t>
      </w:r>
    </w:p>
    <w:p w:rsidR="00D752E8" w:rsidRDefault="00E15E82" w:rsidP="00EA699F">
      <w:pPr>
        <w:pStyle w:val="BodyText"/>
      </w:pPr>
      <w:r w:rsidRPr="0086675E">
        <w:lastRenderedPageBreak/>
        <w:t>Note:</w:t>
      </w:r>
      <w:r>
        <w:t xml:space="preserve"> </w:t>
      </w:r>
      <w:r w:rsidR="00B30211">
        <w:t xml:space="preserve">Update PAYPAL_EXPRESS-Handle and PAYPAL_EXPRESS-Authorize node same as mentioned above for </w:t>
      </w:r>
      <w:r w:rsidR="0086675E">
        <w:t>PayPal</w:t>
      </w:r>
      <w:r w:rsidR="00B30211">
        <w:t xml:space="preserve"> Express Checkout.</w:t>
      </w:r>
    </w:p>
    <w:p w:rsidR="002F25D6" w:rsidRDefault="002F25D6" w:rsidP="002F25D6">
      <w:pPr>
        <w:pStyle w:val="Heading3"/>
        <w:spacing w:before="0" w:after="0"/>
      </w:pPr>
      <w:bookmarkStart w:id="91" w:name="_Toc416902394"/>
      <w:r w:rsidRPr="002F25D6">
        <w:t>Remove Duplicate Payment Methods while Checkout</w:t>
      </w:r>
      <w:bookmarkEnd w:id="91"/>
    </w:p>
    <w:p w:rsidR="002F25D6" w:rsidRDefault="002F25D6" w:rsidP="00EA699F">
      <w:pPr>
        <w:pStyle w:val="BodyText"/>
      </w:pPr>
      <w:r>
        <w:t xml:space="preserve">Customization has been done to remove duplicate payment method while making the payment. This functionality is not provided by Site Genesis by default in the storefront cartridge. </w:t>
      </w:r>
      <w:proofErr w:type="gramStart"/>
      <w:r>
        <w:t>So merchant need to make the changes in the existing cartridge to remove duplication of payment methods.</w:t>
      </w:r>
      <w:proofErr w:type="gramEnd"/>
      <w:r>
        <w:t xml:space="preserve"> </w:t>
      </w:r>
    </w:p>
    <w:p w:rsidR="008B04F9" w:rsidRDefault="002F25D6" w:rsidP="00EA699F">
      <w:pPr>
        <w:pStyle w:val="BodyText"/>
      </w:pPr>
      <w:r>
        <w:t xml:space="preserve">For Alipay and Paypal, code has been written in the Cybersource cartridge to remove the duplication. This issue was coming when user change the payment method from summary page by clicking Edit button in Payment Method section. So after changing the payment method user was getting both the methods on order summary page instead of overwritten method. To resolve this </w:t>
      </w:r>
      <w:r w:rsidR="008B04F9">
        <w:t>issue CybersourceData</w:t>
      </w:r>
      <w:r>
        <w:t>-RemovePaymentInstrument has been added in both CYBERSOURCE_ALIPAY and PAYPAL_EXPRESS at Handle node.</w:t>
      </w:r>
      <w:r w:rsidR="008B04F9">
        <w:t xml:space="preserve"> This change is already there in Cybersource cartridge.</w:t>
      </w:r>
    </w:p>
    <w:p w:rsidR="008B04F9" w:rsidRDefault="008B04F9" w:rsidP="00EA699F">
      <w:pPr>
        <w:pStyle w:val="BodyText"/>
      </w:pPr>
      <w:r>
        <w:t xml:space="preserve">One more issue was there in the storefront, when user select credit card as payment method and change the payment method to Alipay on summary page the same issue was coming. For Paypal as Payment method, this issue was already handled in Storefront cartridge but issue was still there with Alipay as Payment Method. Add a </w:t>
      </w:r>
      <w:proofErr w:type="spellStart"/>
      <w:r>
        <w:t>RemoveBasketPaymentInstrument</w:t>
      </w:r>
      <w:proofErr w:type="spellEnd"/>
      <w:r>
        <w:t xml:space="preserve"> pipelet in </w:t>
      </w:r>
      <w:proofErr w:type="spellStart"/>
      <w:r>
        <w:t>COBilling-ResetPaymentForms</w:t>
      </w:r>
      <w:proofErr w:type="spellEnd"/>
      <w:r>
        <w:t xml:space="preserve"> pipeline. Refer the following screen shot for the custom code. </w:t>
      </w:r>
    </w:p>
    <w:p w:rsidR="008B04F9" w:rsidRDefault="008B04F9" w:rsidP="00EA699F">
      <w:pPr>
        <w:pStyle w:val="BodyText"/>
      </w:pPr>
      <w:r>
        <w:rPr>
          <w:noProof/>
        </w:rPr>
        <w:lastRenderedPageBreak/>
        <w:drawing>
          <wp:inline distT="0" distB="0" distL="0" distR="0" wp14:anchorId="5D7FEFDD" wp14:editId="1021DB3D">
            <wp:extent cx="5743575" cy="4762500"/>
            <wp:effectExtent l="0" t="0" r="9525" b="0"/>
            <wp:docPr id="131" name="Picture 131" descr="C:\Users\pchug3\Desktop\cobil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esktop\cobilling.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43575" cy="4762500"/>
                    </a:xfrm>
                    <a:prstGeom prst="rect">
                      <a:avLst/>
                    </a:prstGeom>
                    <a:noFill/>
                    <a:ln>
                      <a:noFill/>
                    </a:ln>
                  </pic:spPr>
                </pic:pic>
              </a:graphicData>
            </a:graphic>
          </wp:inline>
        </w:drawing>
      </w:r>
    </w:p>
    <w:p w:rsidR="008B04F9" w:rsidRDefault="003B4F0F" w:rsidP="00EA699F">
      <w:pPr>
        <w:pStyle w:val="BodyText"/>
      </w:pPr>
      <w:r>
        <w:t xml:space="preserve">Set the Payment Instrument value to </w:t>
      </w:r>
      <w:proofErr w:type="spellStart"/>
      <w:proofErr w:type="gramStart"/>
      <w:r w:rsidRPr="003B4F0F">
        <w:t>Basket.getPaymentInstruments</w:t>
      </w:r>
      <w:proofErr w:type="spellEnd"/>
      <w:r w:rsidRPr="003B4F0F">
        <w:t>(</w:t>
      </w:r>
      <w:proofErr w:type="gramEnd"/>
      <w:r w:rsidRPr="003B4F0F">
        <w:t xml:space="preserve"> "ALIPAY")</w:t>
      </w:r>
    </w:p>
    <w:p w:rsidR="008B04F9" w:rsidRPr="002F25D6" w:rsidRDefault="008B04F9" w:rsidP="00EA699F">
      <w:pPr>
        <w:pStyle w:val="BodyText"/>
      </w:pPr>
      <w:r>
        <w:rPr>
          <w:noProof/>
        </w:rPr>
        <w:drawing>
          <wp:inline distT="0" distB="0" distL="0" distR="0" wp14:anchorId="7DE4607D" wp14:editId="3D56977E">
            <wp:extent cx="6400800" cy="2098907"/>
            <wp:effectExtent l="0" t="0" r="0" b="0"/>
            <wp:docPr id="135" name="Picture 135" descr="C:\Users\pchug3\Desktop\cobill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esktop\cobilling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00800" cy="2098907"/>
                    </a:xfrm>
                    <a:prstGeom prst="rect">
                      <a:avLst/>
                    </a:prstGeom>
                    <a:noFill/>
                    <a:ln>
                      <a:noFill/>
                    </a:ln>
                  </pic:spPr>
                </pic:pic>
              </a:graphicData>
            </a:graphic>
          </wp:inline>
        </w:drawing>
      </w:r>
    </w:p>
    <w:p w:rsidR="005452AC" w:rsidRDefault="005452AC" w:rsidP="005452AC">
      <w:pPr>
        <w:pStyle w:val="Heading3"/>
      </w:pPr>
      <w:bookmarkStart w:id="92" w:name="_Toc416902395"/>
      <w:bookmarkEnd w:id="87"/>
      <w:bookmarkEnd w:id="88"/>
      <w:bookmarkEnd w:id="89"/>
      <w:r>
        <w:lastRenderedPageBreak/>
        <w:t>Retail POS</w:t>
      </w:r>
      <w:bookmarkEnd w:id="92"/>
    </w:p>
    <w:p w:rsidR="00F52816" w:rsidRDefault="009D4D1F" w:rsidP="00EA699F">
      <w:pPr>
        <w:pStyle w:val="BodyText"/>
      </w:pPr>
      <w:r>
        <w:t xml:space="preserve">This integration requires only one sub-pipeline to be integrated to </w:t>
      </w:r>
      <w:r w:rsidR="00FA4003">
        <w:t xml:space="preserve">your </w:t>
      </w:r>
      <w:r>
        <w:t>project. The pipeline screenshot is shown below which needs to be called in your project as required:</w:t>
      </w:r>
    </w:p>
    <w:p w:rsidR="00FA4003" w:rsidRDefault="00FA4003" w:rsidP="00EA699F">
      <w:pPr>
        <w:pStyle w:val="BodyText"/>
      </w:pPr>
      <w:r>
        <w:rPr>
          <w:noProof/>
        </w:rPr>
        <w:drawing>
          <wp:inline distT="0" distB="0" distL="0" distR="0" wp14:anchorId="1A373F95" wp14:editId="548EF17F">
            <wp:extent cx="4827182" cy="3027216"/>
            <wp:effectExtent l="19050" t="19050" r="0" b="1905"/>
            <wp:docPr id="69" name="Picture 68" descr="Call node for POS inte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node for POS integration.PNG"/>
                    <pic:cNvPicPr/>
                  </pic:nvPicPr>
                  <pic:blipFill>
                    <a:blip r:embed="rId107" cstate="print"/>
                    <a:stretch>
                      <a:fillRect/>
                    </a:stretch>
                  </pic:blipFill>
                  <pic:spPr>
                    <a:xfrm>
                      <a:off x="0" y="0"/>
                      <a:ext cx="4874007" cy="3056581"/>
                    </a:xfrm>
                    <a:prstGeom prst="rect">
                      <a:avLst/>
                    </a:prstGeom>
                    <a:ln>
                      <a:solidFill>
                        <a:schemeClr val="accent1"/>
                      </a:solidFill>
                    </a:ln>
                  </pic:spPr>
                </pic:pic>
              </a:graphicData>
            </a:graphic>
          </wp:inline>
        </w:drawing>
      </w:r>
    </w:p>
    <w:p w:rsidR="001F4EA7" w:rsidRDefault="001F4EA7" w:rsidP="00EA699F">
      <w:pPr>
        <w:pStyle w:val="BodyText"/>
      </w:pPr>
      <w:r>
        <w:t xml:space="preserve">This required call node should be integrated at </w:t>
      </w:r>
      <w:proofErr w:type="spellStart"/>
      <w:r>
        <w:t>EACreditCard</w:t>
      </w:r>
      <w:proofErr w:type="spellEnd"/>
      <w:r>
        <w:t>-Authorize pipeline of DSS app as show below.</w:t>
      </w:r>
      <w:r w:rsidR="00BD6C5B">
        <w:t xml:space="preserve">  The track data, expiration date or account number should not be encrypted and may need to be decrypted prior to calling </w:t>
      </w:r>
      <w:proofErr w:type="spellStart"/>
      <w:r w:rsidR="00BD6C5B">
        <w:t>Cybersource_POS-AuthorizePOS</w:t>
      </w:r>
      <w:proofErr w:type="spellEnd"/>
      <w:r w:rsidR="00BD6C5B">
        <w:t xml:space="preserve"> depending on the payment terminal used.</w:t>
      </w:r>
    </w:p>
    <w:p w:rsidR="00DD31AA" w:rsidRDefault="00A42A01" w:rsidP="00EA699F">
      <w:pPr>
        <w:pStyle w:val="BodyText"/>
      </w:pPr>
      <w:r>
        <w:rPr>
          <w:noProof/>
        </w:rPr>
        <w:lastRenderedPageBreak/>
        <w:drawing>
          <wp:inline distT="0" distB="0" distL="0" distR="0" wp14:anchorId="756EBB47" wp14:editId="34139A30">
            <wp:extent cx="4305901" cy="6487431"/>
            <wp:effectExtent l="19050" t="1905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rate POS auth node.png"/>
                    <pic:cNvPicPr/>
                  </pic:nvPicPr>
                  <pic:blipFill>
                    <a:blip r:embed="rId108">
                      <a:extLst>
                        <a:ext uri="{28A0092B-C50C-407E-A947-70E740481C1C}">
                          <a14:useLocalDpi xmlns:a14="http://schemas.microsoft.com/office/drawing/2010/main" val="0"/>
                        </a:ext>
                      </a:extLst>
                    </a:blip>
                    <a:stretch>
                      <a:fillRect/>
                    </a:stretch>
                  </pic:blipFill>
                  <pic:spPr>
                    <a:xfrm>
                      <a:off x="0" y="0"/>
                      <a:ext cx="4305901" cy="6487431"/>
                    </a:xfrm>
                    <a:prstGeom prst="rect">
                      <a:avLst/>
                    </a:prstGeom>
                    <a:ln>
                      <a:solidFill>
                        <a:schemeClr val="accent1"/>
                      </a:solidFill>
                    </a:ln>
                  </pic:spPr>
                </pic:pic>
              </a:graphicData>
            </a:graphic>
          </wp:inline>
        </w:drawing>
      </w:r>
    </w:p>
    <w:p w:rsidR="004B6875" w:rsidRDefault="00A42A01" w:rsidP="00EA699F">
      <w:pPr>
        <w:pStyle w:val="BodyText"/>
      </w:pPr>
      <w:r>
        <w:t>Three</w:t>
      </w:r>
      <w:r w:rsidR="00A42E16">
        <w:t xml:space="preserve"> assign node</w:t>
      </w:r>
      <w:r>
        <w:t>s</w:t>
      </w:r>
      <w:r w:rsidR="00A42E16">
        <w:t xml:space="preserve"> must </w:t>
      </w:r>
      <w:r w:rsidR="001F4EA7">
        <w:t>be used</w:t>
      </w:r>
      <w:r w:rsidR="00A42E16">
        <w:t xml:space="preserve"> </w:t>
      </w:r>
      <w:r w:rsidR="001F4EA7">
        <w:t xml:space="preserve">for required </w:t>
      </w:r>
      <w:r w:rsidR="00DD31AA">
        <w:t xml:space="preserve">node </w:t>
      </w:r>
      <w:proofErr w:type="spellStart"/>
      <w:r w:rsidR="00DD31AA">
        <w:t>Cybersource_POS-AuthorizePOS</w:t>
      </w:r>
      <w:proofErr w:type="spellEnd"/>
      <w:r w:rsidR="00DD31AA">
        <w:t xml:space="preserve"> </w:t>
      </w:r>
      <w:r w:rsidR="001F4EA7">
        <w:t xml:space="preserve">to work correctly as </w:t>
      </w:r>
      <w:r w:rsidR="00A42E16">
        <w:t xml:space="preserve">shown above. </w:t>
      </w:r>
      <w:r w:rsidR="00E52F1A">
        <w:t>Th</w:t>
      </w:r>
      <w:r>
        <w:t>e</w:t>
      </w:r>
      <w:r w:rsidR="00E52F1A">
        <w:t xml:space="preserve"> assign node must set variables based on POS terminal entry mode. Below are the </w:t>
      </w:r>
      <w:r w:rsidR="00F1695F">
        <w:t xml:space="preserve">use and description </w:t>
      </w:r>
      <w:r w:rsidR="00E52F1A">
        <w:t>for assignment of variables</w:t>
      </w:r>
      <w:r w:rsidR="00E63606">
        <w:t xml:space="preserve">. Assuming that </w:t>
      </w:r>
      <w:proofErr w:type="spellStart"/>
      <w:r w:rsidR="00E63606">
        <w:t>object.attribute</w:t>
      </w:r>
      <w:proofErr w:type="spellEnd"/>
      <w:r w:rsidR="00E63606">
        <w:t xml:space="preserve"> variable used in Assign node will be replaced by actual object/variable to get the required values</w:t>
      </w:r>
      <w:r w:rsidR="00E52F1A">
        <w:t>:</w:t>
      </w:r>
    </w:p>
    <w:p w:rsidR="00BD6C5B" w:rsidRDefault="00BD6C5B" w:rsidP="00EA699F">
      <w:pPr>
        <w:pStyle w:val="BodyText"/>
      </w:pPr>
      <w:r>
        <w:lastRenderedPageBreak/>
        <w:t>POS terminal entry mode can be set in int_ocapi_ext/cartridge/scripts/actions/</w:t>
      </w:r>
      <w:proofErr w:type="gramStart"/>
      <w:r>
        <w:t>CaptureCreditCardDetails.ds  as</w:t>
      </w:r>
      <w:proofErr w:type="gramEnd"/>
      <w:r>
        <w:t xml:space="preserve"> shown below.</w:t>
      </w:r>
      <w:r>
        <w:rPr>
          <w:noProof/>
        </w:rPr>
        <w:drawing>
          <wp:inline distT="0" distB="0" distL="0" distR="0" wp14:anchorId="6C77D016" wp14:editId="4B76BD40">
            <wp:extent cx="5603109" cy="6156960"/>
            <wp:effectExtent l="0" t="0" r="0"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03301" cy="6157171"/>
                    </a:xfrm>
                    <a:prstGeom prst="rect">
                      <a:avLst/>
                    </a:prstGeom>
                    <a:noFill/>
                    <a:ln>
                      <a:noFill/>
                    </a:ln>
                  </pic:spPr>
                </pic:pic>
              </a:graphicData>
            </a:graphic>
          </wp:inline>
        </w:drawing>
      </w:r>
    </w:p>
    <w:p w:rsidR="004A0102" w:rsidRPr="009819CC" w:rsidRDefault="009819CC" w:rsidP="00EA699F">
      <w:pPr>
        <w:pStyle w:val="BodyText"/>
      </w:pPr>
      <w:r>
        <w:t>1.</w:t>
      </w:r>
      <w:r w:rsidR="004956A8">
        <w:t xml:space="preserve"> </w:t>
      </w:r>
      <w:r w:rsidR="00A42A01" w:rsidRPr="009819CC">
        <w:t>Use of Assign node labeled as “Assign node 1” above. This will set the common variables for the transaction irrespective of entry mode used. Below is the screenshot of variables used in this assign node:</w:t>
      </w:r>
      <w:r w:rsidR="004A0102" w:rsidRPr="009819CC">
        <w:t xml:space="preserve"> </w:t>
      </w:r>
    </w:p>
    <w:p w:rsidR="00DD31AA" w:rsidRDefault="004A0102" w:rsidP="00EA699F">
      <w:pPr>
        <w:pStyle w:val="BodyText"/>
      </w:pPr>
      <w:r>
        <w:rPr>
          <w:noProof/>
        </w:rPr>
        <w:lastRenderedPageBreak/>
        <w:drawing>
          <wp:inline distT="0" distB="0" distL="0" distR="0" wp14:anchorId="0B2C089E" wp14:editId="33535E88">
            <wp:extent cx="6400800" cy="5747385"/>
            <wp:effectExtent l="19050" t="1905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1.png"/>
                    <pic:cNvPicPr/>
                  </pic:nvPicPr>
                  <pic:blipFill>
                    <a:blip r:embed="rId110">
                      <a:extLst>
                        <a:ext uri="{28A0092B-C50C-407E-A947-70E740481C1C}">
                          <a14:useLocalDpi xmlns:a14="http://schemas.microsoft.com/office/drawing/2010/main" val="0"/>
                        </a:ext>
                      </a:extLst>
                    </a:blip>
                    <a:stretch>
                      <a:fillRect/>
                    </a:stretch>
                  </pic:blipFill>
                  <pic:spPr>
                    <a:xfrm>
                      <a:off x="0" y="0"/>
                      <a:ext cx="6400800" cy="5747385"/>
                    </a:xfrm>
                    <a:prstGeom prst="rect">
                      <a:avLst/>
                    </a:prstGeom>
                    <a:ln>
                      <a:solidFill>
                        <a:schemeClr val="accent1"/>
                      </a:solidFill>
                    </a:ln>
                  </pic:spPr>
                </pic:pic>
              </a:graphicData>
            </a:graphic>
          </wp:inline>
        </w:drawing>
      </w:r>
    </w:p>
    <w:p w:rsidR="00AE3C79" w:rsidRDefault="00AE3C79" w:rsidP="00EA699F">
      <w:pPr>
        <w:pStyle w:val="BodyText"/>
      </w:pPr>
    </w:p>
    <w:p w:rsidR="00AE3C79" w:rsidRDefault="00AE3C79" w:rsidP="00EA699F">
      <w:pPr>
        <w:pStyle w:val="BodyText"/>
      </w:pPr>
    </w:p>
    <w:p w:rsidR="009819CC" w:rsidRDefault="009819CC" w:rsidP="00EA699F">
      <w:pPr>
        <w:pStyle w:val="BodyText"/>
      </w:pPr>
    </w:p>
    <w:p w:rsidR="009819CC" w:rsidRDefault="009819CC" w:rsidP="00EA699F">
      <w:pPr>
        <w:pStyle w:val="BodyText"/>
      </w:pPr>
    </w:p>
    <w:p w:rsidR="009819CC" w:rsidRDefault="009819CC" w:rsidP="00EA699F">
      <w:pPr>
        <w:pStyle w:val="BodyText"/>
      </w:pPr>
    </w:p>
    <w:p w:rsidR="009819CC" w:rsidRDefault="009819CC" w:rsidP="00EA699F">
      <w:pPr>
        <w:pStyle w:val="BodyText"/>
      </w:pPr>
    </w:p>
    <w:p w:rsidR="009819CC" w:rsidRDefault="009819CC" w:rsidP="00EA699F">
      <w:pPr>
        <w:pStyle w:val="BodyText"/>
      </w:pPr>
    </w:p>
    <w:p w:rsidR="009819CC" w:rsidRDefault="00AE3C79" w:rsidP="00EA699F">
      <w:pPr>
        <w:pStyle w:val="BodyText"/>
      </w:pPr>
      <w:r>
        <w:t>Example input variables from DSS:</w:t>
      </w:r>
    </w:p>
    <w:p w:rsidR="009819CC" w:rsidRDefault="00AE3C79" w:rsidP="00EA699F">
      <w:pPr>
        <w:pStyle w:val="BodyText"/>
      </w:pPr>
      <w:r>
        <w:rPr>
          <w:noProof/>
        </w:rPr>
        <w:drawing>
          <wp:inline distT="0" distB="0" distL="0" distR="0" wp14:anchorId="1DF04990" wp14:editId="2642E84A">
            <wp:extent cx="5657769" cy="4351655"/>
            <wp:effectExtent l="0" t="0" r="0" b="0"/>
            <wp:docPr id="68" name="Picture 68" descr="Macintosh HD:Users:cthomas:Screenshots:Screen Shot 2014-07-01 at 10.5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thomas:Screenshots:Screen Shot 2014-07-01 at 10.56.45 P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57769" cy="4351655"/>
                    </a:xfrm>
                    <a:prstGeom prst="rect">
                      <a:avLst/>
                    </a:prstGeom>
                    <a:noFill/>
                    <a:ln>
                      <a:noFill/>
                    </a:ln>
                  </pic:spPr>
                </pic:pic>
              </a:graphicData>
            </a:graphic>
          </wp:inline>
        </w:drawing>
      </w:r>
    </w:p>
    <w:p w:rsidR="00A42A01" w:rsidRDefault="009819CC" w:rsidP="00EA699F">
      <w:pPr>
        <w:pStyle w:val="BodyText"/>
      </w:pPr>
      <w:r>
        <w:t xml:space="preserve">2. </w:t>
      </w:r>
      <w:r w:rsidR="004A0102">
        <w:t xml:space="preserve">Use of </w:t>
      </w:r>
      <w:r w:rsidR="005858F2">
        <w:t>Assign node labeled as “Assign node 2” if keyed entry mode is used on the POS terminal device. See below screenshot for the list of variables to set:</w:t>
      </w:r>
    </w:p>
    <w:p w:rsidR="005858F2" w:rsidRDefault="005858F2" w:rsidP="00EA699F">
      <w:pPr>
        <w:pStyle w:val="BodyText"/>
      </w:pPr>
      <w:r>
        <w:rPr>
          <w:noProof/>
        </w:rPr>
        <w:lastRenderedPageBreak/>
        <w:drawing>
          <wp:inline distT="0" distB="0" distL="0" distR="0" wp14:anchorId="425E05F6" wp14:editId="2C178609">
            <wp:extent cx="6400800" cy="6326505"/>
            <wp:effectExtent l="19050" t="1905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2.png"/>
                    <pic:cNvPicPr/>
                  </pic:nvPicPr>
                  <pic:blipFill>
                    <a:blip r:embed="rId112">
                      <a:extLst>
                        <a:ext uri="{28A0092B-C50C-407E-A947-70E740481C1C}">
                          <a14:useLocalDpi xmlns:a14="http://schemas.microsoft.com/office/drawing/2010/main" val="0"/>
                        </a:ext>
                      </a:extLst>
                    </a:blip>
                    <a:stretch>
                      <a:fillRect/>
                    </a:stretch>
                  </pic:blipFill>
                  <pic:spPr>
                    <a:xfrm>
                      <a:off x="0" y="0"/>
                      <a:ext cx="6400800" cy="6326505"/>
                    </a:xfrm>
                    <a:prstGeom prst="rect">
                      <a:avLst/>
                    </a:prstGeom>
                    <a:ln>
                      <a:solidFill>
                        <a:schemeClr val="accent1"/>
                      </a:solidFill>
                    </a:ln>
                  </pic:spPr>
                </pic:pic>
              </a:graphicData>
            </a:graphic>
          </wp:inline>
        </w:drawing>
      </w:r>
    </w:p>
    <w:p w:rsidR="009819CC" w:rsidRDefault="009819CC" w:rsidP="00EA699F">
      <w:pPr>
        <w:pStyle w:val="BodyText"/>
      </w:pPr>
    </w:p>
    <w:p w:rsidR="009819CC" w:rsidRDefault="00AE3C79" w:rsidP="00EA699F">
      <w:pPr>
        <w:pStyle w:val="BodyText"/>
      </w:pPr>
      <w:r>
        <w:t>Example input variables from DSS:</w:t>
      </w:r>
    </w:p>
    <w:p w:rsidR="009819CC" w:rsidRDefault="009819CC" w:rsidP="00EA699F">
      <w:pPr>
        <w:pStyle w:val="BodyText"/>
      </w:pPr>
    </w:p>
    <w:p w:rsidR="009819CC" w:rsidRDefault="00AE3C79" w:rsidP="00EA699F">
      <w:pPr>
        <w:pStyle w:val="BodyText"/>
      </w:pPr>
      <w:r>
        <w:rPr>
          <w:noProof/>
        </w:rPr>
        <w:lastRenderedPageBreak/>
        <w:drawing>
          <wp:inline distT="0" distB="0" distL="0" distR="0" wp14:anchorId="4C9F45BB" wp14:editId="1542EAC8">
            <wp:extent cx="4775305" cy="5611495"/>
            <wp:effectExtent l="0" t="0" r="0" b="0"/>
            <wp:docPr id="79" name="Picture 79" descr="Macintosh HD:Users:cthomas:Screenshots:Screen Shot 2014-07-01 at 11.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thomas:Screenshots:Screen Shot 2014-07-01 at 11.00.10 P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75305" cy="5611495"/>
                    </a:xfrm>
                    <a:prstGeom prst="rect">
                      <a:avLst/>
                    </a:prstGeom>
                    <a:noFill/>
                    <a:ln>
                      <a:noFill/>
                    </a:ln>
                  </pic:spPr>
                </pic:pic>
              </a:graphicData>
            </a:graphic>
          </wp:inline>
        </w:drawing>
      </w:r>
    </w:p>
    <w:p w:rsidR="005858F2" w:rsidRDefault="005858F2" w:rsidP="00EA699F">
      <w:pPr>
        <w:pStyle w:val="BodyText"/>
        <w:numPr>
          <w:ilvl w:val="0"/>
          <w:numId w:val="32"/>
        </w:numPr>
      </w:pPr>
      <w:r>
        <w:t xml:space="preserve">Use of Assign node labeled as “Assign node 3” if swiped entry mode is used on the POS terminal device. See below screenshot for the </w:t>
      </w:r>
      <w:r w:rsidR="00E95FBB">
        <w:t>variable</w:t>
      </w:r>
      <w:r>
        <w:t xml:space="preserve"> to set:</w:t>
      </w:r>
    </w:p>
    <w:p w:rsidR="005858F2" w:rsidRDefault="005858F2" w:rsidP="00EA699F">
      <w:pPr>
        <w:pStyle w:val="BodyText"/>
      </w:pPr>
      <w:r>
        <w:rPr>
          <w:noProof/>
        </w:rPr>
        <w:lastRenderedPageBreak/>
        <w:drawing>
          <wp:inline distT="0" distB="0" distL="0" distR="0" wp14:anchorId="3FEF8F3F" wp14:editId="64573CD3">
            <wp:extent cx="6400800" cy="5925185"/>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3.png"/>
                    <pic:cNvPicPr/>
                  </pic:nvPicPr>
                  <pic:blipFill>
                    <a:blip r:embed="rId114">
                      <a:extLst>
                        <a:ext uri="{28A0092B-C50C-407E-A947-70E740481C1C}">
                          <a14:useLocalDpi xmlns:a14="http://schemas.microsoft.com/office/drawing/2010/main" val="0"/>
                        </a:ext>
                      </a:extLst>
                    </a:blip>
                    <a:stretch>
                      <a:fillRect/>
                    </a:stretch>
                  </pic:blipFill>
                  <pic:spPr>
                    <a:xfrm>
                      <a:off x="0" y="0"/>
                      <a:ext cx="6400800" cy="5925185"/>
                    </a:xfrm>
                    <a:prstGeom prst="rect">
                      <a:avLst/>
                    </a:prstGeom>
                    <a:ln>
                      <a:solidFill>
                        <a:schemeClr val="accent1"/>
                      </a:solidFill>
                    </a:ln>
                  </pic:spPr>
                </pic:pic>
              </a:graphicData>
            </a:graphic>
          </wp:inline>
        </w:drawing>
      </w:r>
    </w:p>
    <w:p w:rsidR="00222CC0" w:rsidRDefault="00222CC0" w:rsidP="00EA699F">
      <w:pPr>
        <w:pStyle w:val="BodyText"/>
      </w:pPr>
    </w:p>
    <w:p w:rsidR="00222CC0" w:rsidRDefault="00AE3C79" w:rsidP="00EA699F">
      <w:pPr>
        <w:pStyle w:val="BodyText"/>
      </w:pPr>
      <w:r>
        <w:t>Example of input variables from DSS:</w:t>
      </w:r>
      <w:r>
        <w:rPr>
          <w:noProof/>
        </w:rPr>
        <w:lastRenderedPageBreak/>
        <w:drawing>
          <wp:inline distT="0" distB="0" distL="0" distR="0" wp14:anchorId="64D4FDCD" wp14:editId="5A19881D">
            <wp:extent cx="5305678" cy="5353050"/>
            <wp:effectExtent l="0" t="0" r="0" b="0"/>
            <wp:docPr id="80" name="Picture 80" descr="Macintosh HD:Users:cthomas:Screenshots:Screen Shot 2014-07-01 at 11.0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thomas:Screenshots:Screen Shot 2014-07-01 at 11.01.16 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5678" cy="5353050"/>
                    </a:xfrm>
                    <a:prstGeom prst="rect">
                      <a:avLst/>
                    </a:prstGeom>
                    <a:noFill/>
                    <a:ln>
                      <a:noFill/>
                    </a:ln>
                  </pic:spPr>
                </pic:pic>
              </a:graphicData>
            </a:graphic>
          </wp:inline>
        </w:drawing>
      </w:r>
    </w:p>
    <w:p w:rsidR="00222CC0" w:rsidRDefault="00222CC0" w:rsidP="00EA699F">
      <w:pPr>
        <w:pStyle w:val="BodyText"/>
      </w:pPr>
    </w:p>
    <w:p w:rsidR="00222CC0" w:rsidRDefault="00222CC0" w:rsidP="00EA699F">
      <w:pPr>
        <w:pStyle w:val="BodyText"/>
      </w:pPr>
    </w:p>
    <w:p w:rsidR="00222CC0" w:rsidRDefault="00222CC0" w:rsidP="00EA699F">
      <w:pPr>
        <w:pStyle w:val="BodyText"/>
      </w:pPr>
    </w:p>
    <w:p w:rsidR="00222CC0" w:rsidRDefault="00222CC0" w:rsidP="00EA699F">
      <w:pPr>
        <w:pStyle w:val="BodyText"/>
      </w:pPr>
    </w:p>
    <w:p w:rsidR="00222CC0" w:rsidRDefault="00222CC0" w:rsidP="00EA699F">
      <w:pPr>
        <w:pStyle w:val="BodyText"/>
      </w:pPr>
      <w:r>
        <w:t>Below is the snapshot of required pipeline.</w:t>
      </w:r>
    </w:p>
    <w:p w:rsidR="009D4D1F" w:rsidRPr="009D4D1F" w:rsidRDefault="0021700F" w:rsidP="00EA699F">
      <w:pPr>
        <w:pStyle w:val="BodyText"/>
      </w:pPr>
      <w:r>
        <w:rPr>
          <w:noProof/>
        </w:rPr>
        <w:lastRenderedPageBreak/>
        <w:drawing>
          <wp:inline distT="0" distB="0" distL="0" distR="0" wp14:anchorId="4F03BF25" wp14:editId="5DC8D398">
            <wp:extent cx="5876925" cy="6972300"/>
            <wp:effectExtent l="38100" t="19050" r="28575" b="19050"/>
            <wp:docPr id="75" name="Picture 74" descr="CYBS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BS_POS.PNG"/>
                    <pic:cNvPicPr/>
                  </pic:nvPicPr>
                  <pic:blipFill>
                    <a:blip r:embed="rId116" cstate="print"/>
                    <a:stretch>
                      <a:fillRect/>
                    </a:stretch>
                  </pic:blipFill>
                  <pic:spPr>
                    <a:xfrm>
                      <a:off x="0" y="0"/>
                      <a:ext cx="5876925" cy="6972300"/>
                    </a:xfrm>
                    <a:prstGeom prst="rect">
                      <a:avLst/>
                    </a:prstGeom>
                    <a:ln>
                      <a:solidFill>
                        <a:schemeClr val="accent1"/>
                      </a:solidFill>
                    </a:ln>
                  </pic:spPr>
                </pic:pic>
              </a:graphicData>
            </a:graphic>
          </wp:inline>
        </w:drawing>
      </w:r>
    </w:p>
    <w:p w:rsidR="007759AC" w:rsidRDefault="007759AC" w:rsidP="00EA699F">
      <w:pPr>
        <w:pStyle w:val="BodyText"/>
      </w:pPr>
    </w:p>
    <w:p w:rsidR="00FA4003" w:rsidRDefault="00B250A6" w:rsidP="00EA699F">
      <w:pPr>
        <w:pStyle w:val="BodyText"/>
      </w:pPr>
      <w:r>
        <w:lastRenderedPageBreak/>
        <w:t xml:space="preserve">Below is the </w:t>
      </w:r>
      <w:r w:rsidR="00FA4003">
        <w:t>list of variables</w:t>
      </w:r>
      <w:r>
        <w:t xml:space="preserve"> with description.</w:t>
      </w:r>
      <w:r w:rsidR="00FA4003">
        <w:t xml:space="preserve"> </w:t>
      </w:r>
      <w:r>
        <w:t>O</w:t>
      </w:r>
      <w:r w:rsidR="00FA4003">
        <w:t xml:space="preserve">ne or two variables </w:t>
      </w:r>
      <w:r w:rsidR="00E76745">
        <w:t>become</w:t>
      </w:r>
      <w:r w:rsidR="00FA4003">
        <w:t xml:space="preserve"> mandatory depending upon other variables</w:t>
      </w:r>
      <w:r w:rsidR="00B73587">
        <w:t xml:space="preserve"> and few are optional</w:t>
      </w:r>
      <w:r w:rsidR="00FA4003">
        <w:t>:</w:t>
      </w:r>
    </w:p>
    <w:tbl>
      <w:tblPr>
        <w:tblStyle w:val="TableGrid"/>
        <w:tblW w:w="10458" w:type="dxa"/>
        <w:tblLayout w:type="fixed"/>
        <w:tblLook w:val="04A0" w:firstRow="1" w:lastRow="0" w:firstColumn="1" w:lastColumn="0" w:noHBand="0" w:noVBand="1"/>
      </w:tblPr>
      <w:tblGrid>
        <w:gridCol w:w="828"/>
        <w:gridCol w:w="1890"/>
        <w:gridCol w:w="5670"/>
        <w:gridCol w:w="2070"/>
      </w:tblGrid>
      <w:tr w:rsidR="00030821" w:rsidTr="007F28C8">
        <w:tc>
          <w:tcPr>
            <w:tcW w:w="828" w:type="dxa"/>
          </w:tcPr>
          <w:p w:rsidR="009D2C87" w:rsidRPr="00FE67E5" w:rsidRDefault="009D2C87" w:rsidP="00EA699F">
            <w:pPr>
              <w:pStyle w:val="BodyText"/>
            </w:pPr>
            <w:r w:rsidRPr="00FE67E5">
              <w:t>S. No.</w:t>
            </w:r>
          </w:p>
        </w:tc>
        <w:tc>
          <w:tcPr>
            <w:tcW w:w="1890" w:type="dxa"/>
          </w:tcPr>
          <w:p w:rsidR="009D2C87" w:rsidRPr="00FE67E5" w:rsidRDefault="009D2C87" w:rsidP="00EA699F">
            <w:pPr>
              <w:pStyle w:val="BodyText"/>
            </w:pPr>
            <w:r w:rsidRPr="00FE67E5">
              <w:t>Variable name</w:t>
            </w:r>
          </w:p>
        </w:tc>
        <w:tc>
          <w:tcPr>
            <w:tcW w:w="5670" w:type="dxa"/>
          </w:tcPr>
          <w:p w:rsidR="009D2C87" w:rsidRPr="00FE67E5" w:rsidRDefault="009D2C87" w:rsidP="00EA699F">
            <w:pPr>
              <w:pStyle w:val="BodyText"/>
            </w:pPr>
            <w:r w:rsidRPr="00FE67E5">
              <w:t>Description</w:t>
            </w:r>
          </w:p>
        </w:tc>
        <w:tc>
          <w:tcPr>
            <w:tcW w:w="2070" w:type="dxa"/>
          </w:tcPr>
          <w:p w:rsidR="009D2C87" w:rsidRPr="00FE67E5" w:rsidRDefault="009D2C87" w:rsidP="00EA699F">
            <w:pPr>
              <w:pStyle w:val="BodyText"/>
            </w:pPr>
            <w:r w:rsidRPr="00FE67E5">
              <w:t>Note</w:t>
            </w:r>
          </w:p>
        </w:tc>
      </w:tr>
      <w:tr w:rsidR="00030821" w:rsidTr="007F28C8">
        <w:tc>
          <w:tcPr>
            <w:tcW w:w="828" w:type="dxa"/>
          </w:tcPr>
          <w:p w:rsidR="009D2C87" w:rsidRPr="009D2C87" w:rsidRDefault="009D2C87" w:rsidP="00EA699F">
            <w:pPr>
              <w:pStyle w:val="BodyText"/>
            </w:pPr>
            <w:r>
              <w:t>1</w:t>
            </w:r>
          </w:p>
        </w:tc>
        <w:tc>
          <w:tcPr>
            <w:tcW w:w="1890" w:type="dxa"/>
          </w:tcPr>
          <w:p w:rsidR="009D2C87" w:rsidRPr="009D2C87" w:rsidRDefault="009D2C87" w:rsidP="00EA699F">
            <w:pPr>
              <w:pStyle w:val="BodyText"/>
            </w:pPr>
            <w:proofErr w:type="spellStart"/>
            <w:r w:rsidRPr="009D2C87">
              <w:t>cardPresent</w:t>
            </w:r>
            <w:proofErr w:type="spellEnd"/>
          </w:p>
        </w:tc>
        <w:tc>
          <w:tcPr>
            <w:tcW w:w="5670" w:type="dxa"/>
          </w:tcPr>
          <w:p w:rsidR="009D2C87" w:rsidRDefault="009D2C87" w:rsidP="00EA699F">
            <w:pPr>
              <w:pStyle w:val="BodyText"/>
            </w:pPr>
            <w:r>
              <w:t xml:space="preserve">Indicates </w:t>
            </w:r>
            <w:r w:rsidRPr="00F24B6A">
              <w:t>whether the card is present at the time of retail POS transaction. Possible values</w:t>
            </w:r>
            <w:r>
              <w:t>:</w:t>
            </w:r>
          </w:p>
          <w:p w:rsidR="009D2C87" w:rsidRDefault="009D2C87" w:rsidP="00EA699F">
            <w:pPr>
              <w:pStyle w:val="BodyText"/>
            </w:pPr>
            <w:r w:rsidRPr="00ED4799">
              <w:t>N</w:t>
            </w:r>
            <w:r>
              <w:t xml:space="preserve"> </w:t>
            </w:r>
            <w:r w:rsidRPr="00F24B6A">
              <w:t>– card not present</w:t>
            </w:r>
          </w:p>
          <w:p w:rsidR="009D2C87" w:rsidRPr="00F24B6A" w:rsidRDefault="009D2C87" w:rsidP="00EA699F">
            <w:pPr>
              <w:pStyle w:val="BodyText"/>
            </w:pPr>
            <w:r w:rsidRPr="00ED4799">
              <w:t>Y</w:t>
            </w:r>
            <w:r>
              <w:t xml:space="preserve"> </w:t>
            </w:r>
            <w:r w:rsidRPr="00F24B6A">
              <w:t>– card is present</w:t>
            </w:r>
          </w:p>
          <w:p w:rsidR="009D2C87" w:rsidRDefault="009D2C87" w:rsidP="00EA699F">
            <w:pPr>
              <w:pStyle w:val="BodyText"/>
            </w:pPr>
          </w:p>
        </w:tc>
        <w:tc>
          <w:tcPr>
            <w:tcW w:w="2070" w:type="dxa"/>
          </w:tcPr>
          <w:p w:rsidR="009D2C87" w:rsidRDefault="00737BF8" w:rsidP="00EA699F">
            <w:pPr>
              <w:pStyle w:val="BodyText"/>
            </w:pPr>
            <w:r>
              <w:t>Required.</w:t>
            </w:r>
          </w:p>
        </w:tc>
      </w:tr>
      <w:tr w:rsidR="00030821" w:rsidTr="007F28C8">
        <w:tc>
          <w:tcPr>
            <w:tcW w:w="828" w:type="dxa"/>
          </w:tcPr>
          <w:p w:rsidR="009D2C87" w:rsidRDefault="009D2C87" w:rsidP="00EA699F">
            <w:pPr>
              <w:pStyle w:val="BodyText"/>
            </w:pPr>
            <w:r>
              <w:t>2</w:t>
            </w:r>
          </w:p>
        </w:tc>
        <w:tc>
          <w:tcPr>
            <w:tcW w:w="1890" w:type="dxa"/>
          </w:tcPr>
          <w:p w:rsidR="009D2C87" w:rsidRDefault="009D2C87" w:rsidP="00EA699F">
            <w:pPr>
              <w:pStyle w:val="BodyText"/>
            </w:pPr>
            <w:proofErr w:type="spellStart"/>
            <w:r>
              <w:t>catLevel</w:t>
            </w:r>
            <w:proofErr w:type="spellEnd"/>
          </w:p>
        </w:tc>
        <w:tc>
          <w:tcPr>
            <w:tcW w:w="5670" w:type="dxa"/>
          </w:tcPr>
          <w:p w:rsidR="009D2C87" w:rsidRPr="00F24B6A" w:rsidRDefault="009D2C87" w:rsidP="00EA699F">
            <w:pPr>
              <w:pStyle w:val="BodyText"/>
            </w:pPr>
            <w:r>
              <w:t xml:space="preserve">Type </w:t>
            </w:r>
            <w:r w:rsidRPr="00F24B6A">
              <w:t>of cardholder activated terminal. Possible values:</w:t>
            </w:r>
          </w:p>
          <w:p w:rsidR="009D2C87" w:rsidRDefault="009D2C87" w:rsidP="00EA699F">
            <w:pPr>
              <w:pStyle w:val="BodyText"/>
            </w:pPr>
            <w:r w:rsidRPr="00ED4799">
              <w:t>1</w:t>
            </w:r>
            <w:r w:rsidRPr="00F24B6A">
              <w:t xml:space="preserve"> </w:t>
            </w:r>
            <w:r>
              <w:t>– A</w:t>
            </w:r>
            <w:r w:rsidRPr="00F24B6A">
              <w:t>utomated dispensing machine</w:t>
            </w:r>
          </w:p>
          <w:p w:rsidR="009D2C87" w:rsidRDefault="009D2C87" w:rsidP="00EA699F">
            <w:pPr>
              <w:pStyle w:val="BodyText"/>
            </w:pPr>
            <w:r w:rsidRPr="00ED4799">
              <w:t>2</w:t>
            </w:r>
            <w:r>
              <w:t xml:space="preserve"> – Self</w:t>
            </w:r>
            <w:r w:rsidRPr="00F24B6A">
              <w:t>-service terminal</w:t>
            </w:r>
          </w:p>
          <w:p w:rsidR="009D2C87" w:rsidRPr="00F24B6A" w:rsidRDefault="009D2C87" w:rsidP="00EA699F">
            <w:pPr>
              <w:pStyle w:val="BodyText"/>
            </w:pPr>
            <w:r w:rsidRPr="00ED4799">
              <w:t>3</w:t>
            </w:r>
            <w:r>
              <w:t xml:space="preserve"> – L</w:t>
            </w:r>
            <w:r w:rsidRPr="00F24B6A">
              <w:t>imited amount terminal</w:t>
            </w:r>
          </w:p>
          <w:p w:rsidR="009D2C87" w:rsidRPr="00F24B6A" w:rsidRDefault="009D2C87" w:rsidP="00EA699F">
            <w:pPr>
              <w:pStyle w:val="BodyText"/>
            </w:pPr>
            <w:r w:rsidRPr="00ED4799">
              <w:t>4</w:t>
            </w:r>
            <w:r>
              <w:t xml:space="preserve"> – I</w:t>
            </w:r>
            <w:r w:rsidRPr="00F24B6A">
              <w:t>n-flight commerce (IFC) terminal</w:t>
            </w:r>
          </w:p>
          <w:p w:rsidR="009D2C87" w:rsidRPr="00F24B6A" w:rsidRDefault="009D2C87" w:rsidP="00EA699F">
            <w:pPr>
              <w:pStyle w:val="BodyText"/>
            </w:pPr>
            <w:r w:rsidRPr="00ED4799">
              <w:t>5</w:t>
            </w:r>
            <w:r>
              <w:t xml:space="preserve"> – R</w:t>
            </w:r>
            <w:r w:rsidRPr="00F24B6A">
              <w:t>adio frequency device</w:t>
            </w:r>
          </w:p>
          <w:p w:rsidR="009D2C87" w:rsidRDefault="009D2C87" w:rsidP="00EA699F">
            <w:pPr>
              <w:pStyle w:val="BodyText"/>
            </w:pPr>
            <w:r w:rsidRPr="00ED4799">
              <w:t>6</w:t>
            </w:r>
            <w:r>
              <w:t xml:space="preserve"> – M</w:t>
            </w:r>
            <w:r w:rsidRPr="00F24B6A">
              <w:t>obile acceptance terminal</w:t>
            </w:r>
          </w:p>
        </w:tc>
        <w:tc>
          <w:tcPr>
            <w:tcW w:w="2070" w:type="dxa"/>
          </w:tcPr>
          <w:p w:rsidR="009D2C87" w:rsidRDefault="00737BF8" w:rsidP="00EA699F">
            <w:pPr>
              <w:pStyle w:val="BodyText"/>
            </w:pPr>
            <w:r>
              <w:t>Optional.</w:t>
            </w:r>
            <w:r w:rsidR="00AD4087">
              <w:t xml:space="preserve"> This variable becomes required if </w:t>
            </w:r>
            <w:proofErr w:type="spellStart"/>
            <w:r w:rsidR="00AD4087" w:rsidRPr="00AD4087">
              <w:t>terminalID</w:t>
            </w:r>
            <w:proofErr w:type="spellEnd"/>
            <w:r w:rsidR="00AD4087">
              <w:t xml:space="preserve"> variable is set to a value.</w:t>
            </w:r>
          </w:p>
        </w:tc>
      </w:tr>
      <w:tr w:rsidR="00030821" w:rsidTr="007F28C8">
        <w:tc>
          <w:tcPr>
            <w:tcW w:w="828" w:type="dxa"/>
          </w:tcPr>
          <w:p w:rsidR="009D2C87" w:rsidRDefault="009D2C87" w:rsidP="00EA699F">
            <w:pPr>
              <w:pStyle w:val="BodyText"/>
            </w:pPr>
            <w:r>
              <w:t>3</w:t>
            </w:r>
          </w:p>
        </w:tc>
        <w:tc>
          <w:tcPr>
            <w:tcW w:w="1890" w:type="dxa"/>
          </w:tcPr>
          <w:p w:rsidR="009D2C87" w:rsidRDefault="009D2C87" w:rsidP="00EA699F">
            <w:pPr>
              <w:pStyle w:val="BodyText"/>
            </w:pPr>
            <w:proofErr w:type="spellStart"/>
            <w:r>
              <w:t>entryMode</w:t>
            </w:r>
            <w:proofErr w:type="spellEnd"/>
          </w:p>
        </w:tc>
        <w:tc>
          <w:tcPr>
            <w:tcW w:w="5670" w:type="dxa"/>
          </w:tcPr>
          <w:p w:rsidR="009D2C87" w:rsidRPr="00F24B6A" w:rsidRDefault="009D2C87" w:rsidP="00EA699F">
            <w:pPr>
              <w:pStyle w:val="BodyText"/>
            </w:pPr>
            <w:r>
              <w:t xml:space="preserve">Method </w:t>
            </w:r>
            <w:r w:rsidRPr="00F24B6A">
              <w:t>of entering credit card information into the POS terminal. Possible values:</w:t>
            </w:r>
          </w:p>
          <w:p w:rsidR="009D2C87" w:rsidRPr="00F24B6A" w:rsidRDefault="009D2C87" w:rsidP="00EA699F">
            <w:pPr>
              <w:pStyle w:val="BodyText"/>
            </w:pPr>
            <w:proofErr w:type="gramStart"/>
            <w:r w:rsidRPr="00ED4799">
              <w:t>keyed</w:t>
            </w:r>
            <w:proofErr w:type="gramEnd"/>
            <w:r>
              <w:t xml:space="preserve"> – M</w:t>
            </w:r>
            <w:r w:rsidRPr="00F24B6A">
              <w:t>anually keyed into POS terminal.</w:t>
            </w:r>
          </w:p>
          <w:p w:rsidR="009D2C87" w:rsidRPr="00F24B6A" w:rsidRDefault="009D2C87" w:rsidP="00EA699F">
            <w:pPr>
              <w:pStyle w:val="BodyText"/>
            </w:pPr>
            <w:proofErr w:type="gramStart"/>
            <w:r w:rsidRPr="00ED4799">
              <w:t>swiped</w:t>
            </w:r>
            <w:proofErr w:type="gramEnd"/>
            <w:r>
              <w:t xml:space="preserve"> – R</w:t>
            </w:r>
            <w:r w:rsidRPr="00F24B6A">
              <w:t>ead from credit card magnetic stripe.</w:t>
            </w:r>
          </w:p>
          <w:p w:rsidR="009D2C87" w:rsidRDefault="009D2C87" w:rsidP="00EA699F">
            <w:pPr>
              <w:pStyle w:val="BodyText"/>
            </w:pPr>
          </w:p>
        </w:tc>
        <w:tc>
          <w:tcPr>
            <w:tcW w:w="2070" w:type="dxa"/>
          </w:tcPr>
          <w:p w:rsidR="009D2C87" w:rsidRDefault="00737BF8" w:rsidP="00EA699F">
            <w:pPr>
              <w:pStyle w:val="BodyText"/>
            </w:pPr>
            <w:r>
              <w:t>Required.</w:t>
            </w:r>
          </w:p>
        </w:tc>
      </w:tr>
      <w:tr w:rsidR="00030821" w:rsidTr="007F28C8">
        <w:tc>
          <w:tcPr>
            <w:tcW w:w="828" w:type="dxa"/>
          </w:tcPr>
          <w:p w:rsidR="009D2C87" w:rsidRDefault="00F74261" w:rsidP="00EA699F">
            <w:pPr>
              <w:pStyle w:val="BodyText"/>
            </w:pPr>
            <w:r>
              <w:t>4</w:t>
            </w:r>
          </w:p>
        </w:tc>
        <w:tc>
          <w:tcPr>
            <w:tcW w:w="1890" w:type="dxa"/>
          </w:tcPr>
          <w:p w:rsidR="009D2C87" w:rsidRDefault="009D2C87" w:rsidP="00EA699F">
            <w:pPr>
              <w:pStyle w:val="BodyText"/>
            </w:pPr>
            <w:proofErr w:type="spellStart"/>
            <w:r w:rsidRPr="00F24B6A">
              <w:t>terminalCapability</w:t>
            </w:r>
            <w:proofErr w:type="spellEnd"/>
          </w:p>
        </w:tc>
        <w:tc>
          <w:tcPr>
            <w:tcW w:w="5670" w:type="dxa"/>
          </w:tcPr>
          <w:p w:rsidR="009D2C87" w:rsidRPr="00F24B6A" w:rsidRDefault="009D2C87" w:rsidP="00EA699F">
            <w:pPr>
              <w:pStyle w:val="BodyText"/>
            </w:pPr>
            <w:r>
              <w:t xml:space="preserve">POS </w:t>
            </w:r>
            <w:r w:rsidRPr="00F24B6A">
              <w:t>terminal’s capability. Possible values:</w:t>
            </w:r>
          </w:p>
          <w:p w:rsidR="009D2C87" w:rsidRPr="00F24B6A" w:rsidRDefault="009D2C87" w:rsidP="00EA699F">
            <w:pPr>
              <w:pStyle w:val="BodyText"/>
            </w:pPr>
            <w:r w:rsidRPr="00ED4799">
              <w:t>1</w:t>
            </w:r>
            <w:r w:rsidRPr="00F24B6A">
              <w:t xml:space="preserve"> </w:t>
            </w:r>
            <w:r>
              <w:t>– T</w:t>
            </w:r>
            <w:r w:rsidRPr="00F24B6A">
              <w:t>erminal has a magnetic stripe reader only.</w:t>
            </w:r>
          </w:p>
          <w:p w:rsidR="009D2C87" w:rsidRPr="00F24B6A" w:rsidRDefault="009D2C87" w:rsidP="00EA699F">
            <w:pPr>
              <w:pStyle w:val="BodyText"/>
            </w:pPr>
            <w:r w:rsidRPr="00ED4799">
              <w:t>2</w:t>
            </w:r>
            <w:r w:rsidRPr="00F24B6A">
              <w:t xml:space="preserve"> </w:t>
            </w:r>
            <w:r>
              <w:t>– T</w:t>
            </w:r>
            <w:r w:rsidRPr="00F24B6A">
              <w:t xml:space="preserve">erminal has a magnetic stripe reader and manual </w:t>
            </w:r>
            <w:r w:rsidRPr="00F24B6A">
              <w:lastRenderedPageBreak/>
              <w:t>entry capability.</w:t>
            </w:r>
          </w:p>
          <w:p w:rsidR="009D2C87" w:rsidRPr="00F24B6A" w:rsidRDefault="009D2C87" w:rsidP="00EA699F">
            <w:pPr>
              <w:pStyle w:val="BodyText"/>
            </w:pPr>
            <w:r w:rsidRPr="00ED4799">
              <w:t>3</w:t>
            </w:r>
            <w:r w:rsidRPr="00F24B6A">
              <w:t xml:space="preserve"> </w:t>
            </w:r>
            <w:r>
              <w:t>– T</w:t>
            </w:r>
            <w:r w:rsidRPr="00F24B6A">
              <w:t>erminal has manual entry capability only.</w:t>
            </w:r>
          </w:p>
          <w:p w:rsidR="009D2C87" w:rsidRDefault="009D2C87" w:rsidP="00EA699F">
            <w:pPr>
              <w:pStyle w:val="BodyText"/>
            </w:pPr>
          </w:p>
        </w:tc>
        <w:tc>
          <w:tcPr>
            <w:tcW w:w="2070" w:type="dxa"/>
          </w:tcPr>
          <w:p w:rsidR="009D2C87" w:rsidRDefault="00737BF8" w:rsidP="00EA699F">
            <w:pPr>
              <w:pStyle w:val="BodyText"/>
            </w:pPr>
            <w:r>
              <w:lastRenderedPageBreak/>
              <w:t>Required.</w:t>
            </w:r>
          </w:p>
        </w:tc>
      </w:tr>
      <w:tr w:rsidR="00030821" w:rsidTr="007F28C8">
        <w:tc>
          <w:tcPr>
            <w:tcW w:w="828" w:type="dxa"/>
          </w:tcPr>
          <w:p w:rsidR="009D2C87" w:rsidRDefault="00F74261" w:rsidP="00EA699F">
            <w:pPr>
              <w:pStyle w:val="BodyText"/>
            </w:pPr>
            <w:r>
              <w:lastRenderedPageBreak/>
              <w:t>5</w:t>
            </w:r>
          </w:p>
        </w:tc>
        <w:tc>
          <w:tcPr>
            <w:tcW w:w="1890" w:type="dxa"/>
          </w:tcPr>
          <w:p w:rsidR="009D2C87" w:rsidRDefault="009D2C87" w:rsidP="00EA699F">
            <w:pPr>
              <w:pStyle w:val="BodyText"/>
            </w:pPr>
            <w:proofErr w:type="spellStart"/>
            <w:r w:rsidRPr="003E2EC1">
              <w:t>terminalID</w:t>
            </w:r>
            <w:proofErr w:type="spellEnd"/>
          </w:p>
        </w:tc>
        <w:tc>
          <w:tcPr>
            <w:tcW w:w="5670" w:type="dxa"/>
          </w:tcPr>
          <w:p w:rsidR="009D2C87" w:rsidRPr="003E2EC1" w:rsidRDefault="009D2C87" w:rsidP="00EA699F">
            <w:pPr>
              <w:pStyle w:val="BodyText"/>
            </w:pPr>
            <w:r>
              <w:t xml:space="preserve">Identifier </w:t>
            </w:r>
            <w:r w:rsidRPr="003E2EC1">
              <w:t>for the terminal at your retail location. You can define this value yourself, but consult with the processor for requirements.</w:t>
            </w:r>
            <w:r>
              <w:t xml:space="preserve"> Terminal ID</w:t>
            </w:r>
            <w:r w:rsidR="00737BF8">
              <w:t>(s)</w:t>
            </w:r>
            <w:r>
              <w:t xml:space="preserve"> </w:t>
            </w:r>
            <w:r w:rsidR="00737BF8">
              <w:t xml:space="preserve">are configurable </w:t>
            </w:r>
            <w:r>
              <w:t>in a custom object named ‘</w:t>
            </w:r>
            <w:proofErr w:type="spellStart"/>
            <w:r w:rsidRPr="006C201F">
              <w:t>POS_Terminal</w:t>
            </w:r>
            <w:r w:rsidR="00737BF8">
              <w:t>Mapping</w:t>
            </w:r>
            <w:proofErr w:type="spellEnd"/>
            <w:r>
              <w:t>’</w:t>
            </w:r>
            <w:r w:rsidR="00737BF8">
              <w:t xml:space="preserve"> (Refer custom object definition XML to be </w:t>
            </w:r>
            <w:proofErr w:type="spellStart"/>
            <w:r w:rsidR="00737BF8">
              <w:t>impoorted</w:t>
            </w:r>
            <w:proofErr w:type="spellEnd"/>
            <w:r w:rsidR="00737BF8">
              <w:t>)</w:t>
            </w:r>
            <w:r>
              <w:t>. Here terminal device’s serial number will be mapped to a T</w:t>
            </w:r>
            <w:r w:rsidRPr="00BE200E">
              <w:t>erminal ID</w:t>
            </w:r>
            <w:r>
              <w:t xml:space="preserve">. This variable should be assigned device’s serial number. Code will pick configured </w:t>
            </w:r>
            <w:r w:rsidRPr="00BE200E">
              <w:t>Terminal ID</w:t>
            </w:r>
            <w:r>
              <w:t xml:space="preserve"> if found and passed to CyberSource API in request.</w:t>
            </w:r>
          </w:p>
          <w:p w:rsidR="009D2C87" w:rsidRDefault="009D2C87" w:rsidP="00EA699F">
            <w:pPr>
              <w:pStyle w:val="BodyText"/>
            </w:pPr>
          </w:p>
        </w:tc>
        <w:tc>
          <w:tcPr>
            <w:tcW w:w="2070" w:type="dxa"/>
          </w:tcPr>
          <w:p w:rsidR="009D2C87" w:rsidRDefault="00737BF8" w:rsidP="00EA699F">
            <w:pPr>
              <w:pStyle w:val="BodyText"/>
            </w:pPr>
            <w:r>
              <w:t>Optional.</w:t>
            </w:r>
          </w:p>
        </w:tc>
      </w:tr>
      <w:tr w:rsidR="00030821" w:rsidTr="007F28C8">
        <w:tc>
          <w:tcPr>
            <w:tcW w:w="828" w:type="dxa"/>
          </w:tcPr>
          <w:p w:rsidR="009D2C87" w:rsidRDefault="00F74261" w:rsidP="00EA699F">
            <w:pPr>
              <w:pStyle w:val="BodyText"/>
            </w:pPr>
            <w:r>
              <w:t>6</w:t>
            </w:r>
          </w:p>
        </w:tc>
        <w:tc>
          <w:tcPr>
            <w:tcW w:w="1890" w:type="dxa"/>
          </w:tcPr>
          <w:p w:rsidR="009D2C87" w:rsidRDefault="009D2C87" w:rsidP="00EA699F">
            <w:pPr>
              <w:pStyle w:val="BodyText"/>
            </w:pPr>
            <w:proofErr w:type="spellStart"/>
            <w:r w:rsidRPr="003E2EC1">
              <w:t>trackData</w:t>
            </w:r>
            <w:proofErr w:type="spellEnd"/>
          </w:p>
        </w:tc>
        <w:tc>
          <w:tcPr>
            <w:tcW w:w="5670" w:type="dxa"/>
          </w:tcPr>
          <w:p w:rsidR="009D2C87" w:rsidRPr="003E2EC1" w:rsidRDefault="009D2C87" w:rsidP="00EA699F">
            <w:pPr>
              <w:pStyle w:val="BodyText"/>
            </w:pPr>
            <w:r w:rsidRPr="003E2EC1">
              <w:t>Card’s track 1 and 2 data.</w:t>
            </w:r>
            <w:r>
              <w:t xml:space="preserve"> </w:t>
            </w:r>
            <w:r w:rsidRPr="003E2EC1">
              <w:t xml:space="preserve">Some processors require track 1 data, some processors require track 2 data, and some processors require both track 1 data and track 2 data. To make sure that you provide the required information regardless of the processor that you use now or may use in the future, CyberSource recommends that you send both track 1 and track 2 data in your retail POS requests. </w:t>
            </w:r>
          </w:p>
          <w:p w:rsidR="009D2C87" w:rsidRPr="003E2EC1" w:rsidRDefault="009D2C87" w:rsidP="00EA699F">
            <w:pPr>
              <w:pStyle w:val="BodyText"/>
            </w:pPr>
            <w:r w:rsidRPr="003E2EC1">
              <w:t xml:space="preserve">The sentinels are required. The start sentinel (%) indicates the initial data position on the track. The end sentinel (?) follows the final character of data recorded on the track. </w:t>
            </w:r>
            <w:r>
              <w:t xml:space="preserve">Details of track 1 and track 2 data for the example </w:t>
            </w:r>
            <w:r w:rsidRPr="003E2EC1">
              <w:rPr>
                <w:highlight w:val="lightGray"/>
              </w:rPr>
              <w:t>%B4111111111111111^SMITH/JOHN^1612101976110000868000000?</w:t>
            </w:r>
            <w:proofErr w:type="gramStart"/>
            <w:r w:rsidRPr="003E2EC1">
              <w:rPr>
                <w:highlight w:val="lightGray"/>
              </w:rPr>
              <w:t>;4111111111111111</w:t>
            </w:r>
            <w:proofErr w:type="gramEnd"/>
            <w:r w:rsidRPr="003E2EC1">
              <w:rPr>
                <w:highlight w:val="lightGray"/>
              </w:rPr>
              <w:t>=16121019761186800000?</w:t>
            </w:r>
          </w:p>
          <w:p w:rsidR="009D2C87" w:rsidRPr="003E2EC1" w:rsidRDefault="009D2C87" w:rsidP="00EA699F">
            <w:pPr>
              <w:pStyle w:val="BodyText"/>
            </w:pPr>
            <w:r>
              <w:t>Track 1 – t</w:t>
            </w:r>
            <w:r w:rsidRPr="003E2EC1">
              <w:t>he track 1 data precedes the semicolon (;)</w:t>
            </w:r>
          </w:p>
          <w:p w:rsidR="009D2C87" w:rsidRPr="00E63AF2" w:rsidRDefault="009D2C87" w:rsidP="00EA699F">
            <w:pPr>
              <w:pStyle w:val="BodyText"/>
            </w:pPr>
            <w:r>
              <w:t>Track 2 – t</w:t>
            </w:r>
            <w:r w:rsidRPr="003E2EC1">
              <w:t>he track 2 data follows the semicolon</w:t>
            </w:r>
            <w:r>
              <w:t xml:space="preserve"> (;)</w:t>
            </w:r>
          </w:p>
          <w:p w:rsidR="009D2C87" w:rsidRDefault="009D2C87" w:rsidP="00EA699F">
            <w:pPr>
              <w:pStyle w:val="BodyText"/>
            </w:pPr>
          </w:p>
        </w:tc>
        <w:tc>
          <w:tcPr>
            <w:tcW w:w="2070" w:type="dxa"/>
          </w:tcPr>
          <w:p w:rsidR="009D2C87" w:rsidRDefault="00221C07" w:rsidP="00EA699F">
            <w:pPr>
              <w:pStyle w:val="BodyText"/>
            </w:pPr>
            <w:r>
              <w:t xml:space="preserve">Required if </w:t>
            </w:r>
            <w:proofErr w:type="spellStart"/>
            <w:r w:rsidRPr="00221C07">
              <w:t>entryMode</w:t>
            </w:r>
            <w:proofErr w:type="spellEnd"/>
            <w:r w:rsidRPr="00221C07">
              <w:t>=swiped</w:t>
            </w:r>
            <w:r>
              <w:t>.</w:t>
            </w:r>
          </w:p>
        </w:tc>
      </w:tr>
      <w:tr w:rsidR="00030821" w:rsidTr="007F28C8">
        <w:tc>
          <w:tcPr>
            <w:tcW w:w="828" w:type="dxa"/>
          </w:tcPr>
          <w:p w:rsidR="009D2C87" w:rsidRDefault="00F74261" w:rsidP="00EA699F">
            <w:pPr>
              <w:pStyle w:val="BodyText"/>
            </w:pPr>
            <w:r>
              <w:lastRenderedPageBreak/>
              <w:t>7</w:t>
            </w:r>
          </w:p>
        </w:tc>
        <w:tc>
          <w:tcPr>
            <w:tcW w:w="1890" w:type="dxa"/>
          </w:tcPr>
          <w:p w:rsidR="009D2C87" w:rsidRDefault="009D2C87" w:rsidP="00EA699F">
            <w:pPr>
              <w:pStyle w:val="BodyText"/>
            </w:pPr>
            <w:r>
              <w:t>c</w:t>
            </w:r>
            <w:r w:rsidRPr="00E63AF2">
              <w:t>urrency</w:t>
            </w:r>
          </w:p>
        </w:tc>
        <w:tc>
          <w:tcPr>
            <w:tcW w:w="5670" w:type="dxa"/>
          </w:tcPr>
          <w:p w:rsidR="009D2C87" w:rsidRPr="00E63AF2" w:rsidRDefault="009D2C87" w:rsidP="00EA699F">
            <w:pPr>
              <w:pStyle w:val="BodyText"/>
            </w:pPr>
            <w:r>
              <w:t>C</w:t>
            </w:r>
            <w:r w:rsidRPr="00E63AF2">
              <w:t>urrency used for order. For possible values</w:t>
            </w:r>
            <w:r>
              <w:t xml:space="preserve"> refer </w:t>
            </w:r>
            <w:hyperlink r:id="rId117" w:history="1">
              <w:r w:rsidRPr="00E63AF2">
                <w:rPr>
                  <w:rStyle w:val="Hyperlink"/>
                </w:rPr>
                <w:t>ISO Standard Currency Codes</w:t>
              </w:r>
            </w:hyperlink>
          </w:p>
          <w:p w:rsidR="009D2C87" w:rsidRDefault="009D2C87" w:rsidP="00EA699F">
            <w:pPr>
              <w:pStyle w:val="BodyText"/>
            </w:pPr>
          </w:p>
        </w:tc>
        <w:tc>
          <w:tcPr>
            <w:tcW w:w="2070" w:type="dxa"/>
          </w:tcPr>
          <w:p w:rsidR="009D2C87" w:rsidRDefault="00F53E81" w:rsidP="00EA699F">
            <w:pPr>
              <w:pStyle w:val="BodyText"/>
            </w:pPr>
            <w:r>
              <w:t>If this variable is not set with any currency code then default currency code is retrieved configured for web store in Business Manager.</w:t>
            </w:r>
          </w:p>
        </w:tc>
      </w:tr>
      <w:tr w:rsidR="00030821" w:rsidTr="007F28C8">
        <w:tc>
          <w:tcPr>
            <w:tcW w:w="828" w:type="dxa"/>
          </w:tcPr>
          <w:p w:rsidR="009D2C87" w:rsidRDefault="00F74261" w:rsidP="00EA699F">
            <w:pPr>
              <w:pStyle w:val="BodyText"/>
            </w:pPr>
            <w:r>
              <w:t>8</w:t>
            </w:r>
          </w:p>
        </w:tc>
        <w:tc>
          <w:tcPr>
            <w:tcW w:w="1890" w:type="dxa"/>
          </w:tcPr>
          <w:p w:rsidR="009D2C87" w:rsidRDefault="009D2C87" w:rsidP="00EA699F">
            <w:pPr>
              <w:pStyle w:val="BodyText"/>
            </w:pPr>
            <w:r>
              <w:t>amount</w:t>
            </w:r>
          </w:p>
        </w:tc>
        <w:tc>
          <w:tcPr>
            <w:tcW w:w="5670" w:type="dxa"/>
          </w:tcPr>
          <w:p w:rsidR="009D2C87" w:rsidRPr="00B23D0D" w:rsidRDefault="009D2C87" w:rsidP="00EA699F">
            <w:pPr>
              <w:pStyle w:val="BodyText"/>
            </w:pPr>
            <w:r>
              <w:t xml:space="preserve">Grand </w:t>
            </w:r>
            <w:r w:rsidRPr="00E63AF2">
              <w:t>total for the order</w:t>
            </w:r>
            <w:r>
              <w:t>.</w:t>
            </w:r>
          </w:p>
          <w:p w:rsidR="009D2C87" w:rsidRDefault="009D2C87" w:rsidP="00EA699F">
            <w:pPr>
              <w:pStyle w:val="BodyText"/>
            </w:pPr>
          </w:p>
        </w:tc>
        <w:tc>
          <w:tcPr>
            <w:tcW w:w="2070" w:type="dxa"/>
          </w:tcPr>
          <w:p w:rsidR="009D2C87" w:rsidRDefault="009D2C87" w:rsidP="00EA699F">
            <w:pPr>
              <w:pStyle w:val="BodyText"/>
            </w:pPr>
          </w:p>
        </w:tc>
      </w:tr>
      <w:tr w:rsidR="00030821" w:rsidTr="007F28C8">
        <w:tc>
          <w:tcPr>
            <w:tcW w:w="828" w:type="dxa"/>
          </w:tcPr>
          <w:p w:rsidR="009D2C87" w:rsidRDefault="00F74261" w:rsidP="00EA699F">
            <w:pPr>
              <w:pStyle w:val="BodyText"/>
            </w:pPr>
            <w:r>
              <w:t>9</w:t>
            </w:r>
          </w:p>
        </w:tc>
        <w:tc>
          <w:tcPr>
            <w:tcW w:w="1890" w:type="dxa"/>
          </w:tcPr>
          <w:p w:rsidR="009D2C87" w:rsidRDefault="009D2C87" w:rsidP="00EA699F">
            <w:pPr>
              <w:pStyle w:val="BodyText"/>
            </w:pPr>
            <w:proofErr w:type="spellStart"/>
            <w:r w:rsidRPr="00B23D0D">
              <w:t>accountNumber</w:t>
            </w:r>
            <w:proofErr w:type="spellEnd"/>
          </w:p>
        </w:tc>
        <w:tc>
          <w:tcPr>
            <w:tcW w:w="5670" w:type="dxa"/>
          </w:tcPr>
          <w:p w:rsidR="009D2C87" w:rsidRPr="00B23D0D" w:rsidRDefault="009D2C87" w:rsidP="00EA699F">
            <w:pPr>
              <w:pStyle w:val="BodyText"/>
            </w:pPr>
            <w:r w:rsidRPr="00B23D0D">
              <w:t>Customer’s credit card number.</w:t>
            </w:r>
          </w:p>
          <w:p w:rsidR="009D2C87" w:rsidRDefault="009D2C87" w:rsidP="00EA699F">
            <w:pPr>
              <w:pStyle w:val="BodyText"/>
            </w:pPr>
          </w:p>
        </w:tc>
        <w:tc>
          <w:tcPr>
            <w:tcW w:w="2070" w:type="dxa"/>
          </w:tcPr>
          <w:p w:rsidR="009D2C87" w:rsidRDefault="00474DDB" w:rsidP="00EA699F">
            <w:pPr>
              <w:pStyle w:val="BodyText"/>
            </w:pPr>
            <w:r>
              <w:t xml:space="preserve">This variable becomes mandatory if </w:t>
            </w:r>
            <w:proofErr w:type="spellStart"/>
            <w:r w:rsidRPr="00474DDB">
              <w:t>entryMode</w:t>
            </w:r>
            <w:proofErr w:type="spellEnd"/>
            <w:r w:rsidRPr="00474DDB">
              <w:t>=keyed</w:t>
            </w:r>
            <w:r>
              <w:t>.</w:t>
            </w:r>
          </w:p>
        </w:tc>
      </w:tr>
      <w:tr w:rsidR="00030821" w:rsidTr="007F28C8">
        <w:tc>
          <w:tcPr>
            <w:tcW w:w="828" w:type="dxa"/>
          </w:tcPr>
          <w:p w:rsidR="009D2C87" w:rsidRDefault="00F74261" w:rsidP="00EA699F">
            <w:pPr>
              <w:pStyle w:val="BodyText"/>
            </w:pPr>
            <w:r>
              <w:t>10</w:t>
            </w:r>
          </w:p>
        </w:tc>
        <w:tc>
          <w:tcPr>
            <w:tcW w:w="1890" w:type="dxa"/>
          </w:tcPr>
          <w:p w:rsidR="009D2C87" w:rsidRDefault="009D2C87" w:rsidP="00EA699F">
            <w:pPr>
              <w:pStyle w:val="BodyText"/>
            </w:pPr>
            <w:proofErr w:type="spellStart"/>
            <w:r w:rsidRPr="00B23D0D">
              <w:t>cardType</w:t>
            </w:r>
            <w:proofErr w:type="spellEnd"/>
          </w:p>
        </w:tc>
        <w:tc>
          <w:tcPr>
            <w:tcW w:w="5670" w:type="dxa"/>
          </w:tcPr>
          <w:p w:rsidR="009D2C87" w:rsidRPr="00B23D0D" w:rsidRDefault="009D2C87" w:rsidP="00EA699F">
            <w:pPr>
              <w:pStyle w:val="BodyText"/>
            </w:pPr>
            <w:r>
              <w:t>T</w:t>
            </w:r>
            <w:r w:rsidRPr="00B23D0D">
              <w:t>ype of card to authorize. Possible values:</w:t>
            </w:r>
          </w:p>
          <w:p w:rsidR="009D2C87" w:rsidRPr="00B23D0D" w:rsidRDefault="009D2C87" w:rsidP="00EA699F">
            <w:pPr>
              <w:pStyle w:val="BodyText"/>
            </w:pPr>
            <w:r w:rsidRPr="00ED4799">
              <w:t>001</w:t>
            </w:r>
            <w:r>
              <w:t xml:space="preserve"> – V</w:t>
            </w:r>
            <w:r w:rsidRPr="00B23D0D">
              <w:t>isa</w:t>
            </w:r>
          </w:p>
          <w:p w:rsidR="009D2C87" w:rsidRPr="00B23D0D" w:rsidRDefault="009D2C87" w:rsidP="00EA699F">
            <w:pPr>
              <w:pStyle w:val="BodyText"/>
            </w:pPr>
            <w:r w:rsidRPr="00ED4799">
              <w:t>002</w:t>
            </w:r>
            <w:r>
              <w:t xml:space="preserve"> – M</w:t>
            </w:r>
            <w:r w:rsidRPr="00B23D0D">
              <w:t>asterCard</w:t>
            </w:r>
          </w:p>
          <w:p w:rsidR="009D2C87" w:rsidRPr="00B23D0D" w:rsidRDefault="009D2C87" w:rsidP="00EA699F">
            <w:pPr>
              <w:pStyle w:val="BodyText"/>
            </w:pPr>
            <w:r w:rsidRPr="00ED4799">
              <w:t>003</w:t>
            </w:r>
            <w:r>
              <w:t xml:space="preserve"> – A</w:t>
            </w:r>
            <w:r w:rsidRPr="00B23D0D">
              <w:t>merican Express</w:t>
            </w:r>
          </w:p>
          <w:p w:rsidR="009D2C87" w:rsidRPr="00B23D0D" w:rsidRDefault="009D2C87" w:rsidP="00EA699F">
            <w:pPr>
              <w:pStyle w:val="BodyText"/>
            </w:pPr>
            <w:r w:rsidRPr="00ED4799">
              <w:t>004</w:t>
            </w:r>
            <w:r>
              <w:t xml:space="preserve"> – D</w:t>
            </w:r>
            <w:r w:rsidRPr="00B23D0D">
              <w:t>iscover</w:t>
            </w:r>
          </w:p>
          <w:p w:rsidR="009D2C87" w:rsidRPr="00B23D0D" w:rsidRDefault="009D2C87" w:rsidP="00EA699F">
            <w:pPr>
              <w:pStyle w:val="BodyText"/>
            </w:pPr>
            <w:r w:rsidRPr="00ED4799">
              <w:t>005</w:t>
            </w:r>
            <w:r>
              <w:t xml:space="preserve"> – D</w:t>
            </w:r>
            <w:r w:rsidRPr="00B23D0D">
              <w:t>iners Club</w:t>
            </w:r>
          </w:p>
          <w:p w:rsidR="009D2C87" w:rsidRPr="00B23D0D" w:rsidRDefault="009D2C87" w:rsidP="00EA699F">
            <w:pPr>
              <w:pStyle w:val="BodyText"/>
            </w:pPr>
            <w:r w:rsidRPr="00ED4799">
              <w:t>006</w:t>
            </w:r>
            <w:r>
              <w:t xml:space="preserve"> – C</w:t>
            </w:r>
            <w:r w:rsidRPr="00B23D0D">
              <w:t>arte Blanche</w:t>
            </w:r>
          </w:p>
          <w:p w:rsidR="009D2C87" w:rsidRDefault="009D2C87" w:rsidP="00EA699F">
            <w:pPr>
              <w:pStyle w:val="BodyText"/>
            </w:pPr>
            <w:r w:rsidRPr="00ED4799">
              <w:t>007</w:t>
            </w:r>
            <w:r>
              <w:t xml:space="preserve"> – J</w:t>
            </w:r>
            <w:r w:rsidRPr="00B23D0D">
              <w:t>CB</w:t>
            </w:r>
          </w:p>
          <w:p w:rsidR="009D2C87" w:rsidRDefault="009D2C87" w:rsidP="00EA699F">
            <w:pPr>
              <w:pStyle w:val="BodyText"/>
            </w:pPr>
          </w:p>
        </w:tc>
        <w:tc>
          <w:tcPr>
            <w:tcW w:w="2070" w:type="dxa"/>
          </w:tcPr>
          <w:p w:rsidR="009D2C87" w:rsidRDefault="00FA494E" w:rsidP="00EA699F">
            <w:pPr>
              <w:pStyle w:val="BodyText"/>
            </w:pPr>
            <w:r w:rsidRPr="004F402A">
              <w:t>CyberSource strongly recommends that you send the card type even when it is optional for your processor and card type. Omitting the card type can cause the transaction to be processed with the wrong card type.</w:t>
            </w:r>
          </w:p>
        </w:tc>
      </w:tr>
      <w:tr w:rsidR="00030821" w:rsidTr="007F28C8">
        <w:tc>
          <w:tcPr>
            <w:tcW w:w="828" w:type="dxa"/>
          </w:tcPr>
          <w:p w:rsidR="009D2C87" w:rsidRDefault="00F74261" w:rsidP="00EA699F">
            <w:pPr>
              <w:pStyle w:val="BodyText"/>
            </w:pPr>
            <w:r>
              <w:t>11</w:t>
            </w:r>
          </w:p>
        </w:tc>
        <w:tc>
          <w:tcPr>
            <w:tcW w:w="1890" w:type="dxa"/>
          </w:tcPr>
          <w:p w:rsidR="009D2C87" w:rsidRDefault="009D2C87" w:rsidP="00EA699F">
            <w:pPr>
              <w:pStyle w:val="BodyText"/>
            </w:pPr>
            <w:proofErr w:type="spellStart"/>
            <w:r w:rsidRPr="004F402A">
              <w:t>cvnNumber</w:t>
            </w:r>
            <w:proofErr w:type="spellEnd"/>
          </w:p>
        </w:tc>
        <w:tc>
          <w:tcPr>
            <w:tcW w:w="5670" w:type="dxa"/>
          </w:tcPr>
          <w:p w:rsidR="009D2C87" w:rsidRPr="0062035B" w:rsidRDefault="009D2C87" w:rsidP="00EA699F">
            <w:pPr>
              <w:pStyle w:val="BodyText"/>
            </w:pPr>
            <w:r w:rsidRPr="00CA61FF">
              <w:t>This number is never transferred during card swipes</w:t>
            </w:r>
            <w:r>
              <w:t>.</w:t>
            </w:r>
          </w:p>
          <w:p w:rsidR="009D2C87" w:rsidRDefault="009D2C87" w:rsidP="00EA699F">
            <w:pPr>
              <w:pStyle w:val="BodyText"/>
            </w:pPr>
          </w:p>
        </w:tc>
        <w:tc>
          <w:tcPr>
            <w:tcW w:w="2070" w:type="dxa"/>
          </w:tcPr>
          <w:p w:rsidR="009D2C87" w:rsidRDefault="006F1954" w:rsidP="00EA699F">
            <w:pPr>
              <w:pStyle w:val="BodyText"/>
            </w:pPr>
            <w:r>
              <w:lastRenderedPageBreak/>
              <w:t>O</w:t>
            </w:r>
            <w:r w:rsidR="008D535D" w:rsidRPr="00ED4799">
              <w:t>ptional</w:t>
            </w:r>
            <w:r w:rsidR="008D535D" w:rsidRPr="00CA61FF">
              <w:t>.</w:t>
            </w:r>
          </w:p>
        </w:tc>
      </w:tr>
      <w:tr w:rsidR="00030821" w:rsidTr="007F28C8">
        <w:tc>
          <w:tcPr>
            <w:tcW w:w="828" w:type="dxa"/>
          </w:tcPr>
          <w:p w:rsidR="009D2C87" w:rsidRDefault="00F74261" w:rsidP="00EA699F">
            <w:pPr>
              <w:pStyle w:val="BodyText"/>
            </w:pPr>
            <w:r>
              <w:lastRenderedPageBreak/>
              <w:t>12</w:t>
            </w:r>
          </w:p>
        </w:tc>
        <w:tc>
          <w:tcPr>
            <w:tcW w:w="1890" w:type="dxa"/>
          </w:tcPr>
          <w:p w:rsidR="009D2C87" w:rsidRDefault="009D2C87" w:rsidP="00EA699F">
            <w:pPr>
              <w:pStyle w:val="BodyText"/>
            </w:pPr>
            <w:proofErr w:type="spellStart"/>
            <w:r w:rsidRPr="0062035B">
              <w:t>expiryMonth</w:t>
            </w:r>
            <w:proofErr w:type="spellEnd"/>
          </w:p>
        </w:tc>
        <w:tc>
          <w:tcPr>
            <w:tcW w:w="5670" w:type="dxa"/>
          </w:tcPr>
          <w:p w:rsidR="009D2C87" w:rsidRPr="0062035B" w:rsidRDefault="009D2C87" w:rsidP="00EA699F">
            <w:pPr>
              <w:pStyle w:val="BodyText"/>
            </w:pPr>
            <w:r w:rsidRPr="0062035B">
              <w:t xml:space="preserve">Two-digit month in which credit card expires. Format: </w:t>
            </w:r>
            <w:r w:rsidRPr="00ED4799">
              <w:t>MM</w:t>
            </w:r>
            <w:r w:rsidRPr="0062035B">
              <w:t>. Possible values: 01 through 12. Leading 0 is required.</w:t>
            </w:r>
          </w:p>
          <w:p w:rsidR="009D2C87" w:rsidRDefault="009D2C87" w:rsidP="00EA699F">
            <w:pPr>
              <w:pStyle w:val="BodyText"/>
            </w:pPr>
          </w:p>
        </w:tc>
        <w:tc>
          <w:tcPr>
            <w:tcW w:w="2070" w:type="dxa"/>
          </w:tcPr>
          <w:p w:rsidR="009D2C87" w:rsidRDefault="006F1954" w:rsidP="00EA699F">
            <w:pPr>
              <w:pStyle w:val="BodyText"/>
            </w:pPr>
            <w:r>
              <w:t xml:space="preserve">Required </w:t>
            </w:r>
            <w:r w:rsidR="008D535D" w:rsidRPr="00ED4799">
              <w:t xml:space="preserve">if </w:t>
            </w:r>
            <w:proofErr w:type="spellStart"/>
            <w:r w:rsidR="008D535D" w:rsidRPr="00ED4799">
              <w:t>entryMode</w:t>
            </w:r>
            <w:proofErr w:type="spellEnd"/>
            <w:r w:rsidR="008D535D" w:rsidRPr="00ED4799">
              <w:t>=keyed</w:t>
            </w:r>
            <w:r w:rsidR="008D535D">
              <w:t>.</w:t>
            </w:r>
          </w:p>
        </w:tc>
      </w:tr>
      <w:tr w:rsidR="009D2C87" w:rsidTr="007F28C8">
        <w:tc>
          <w:tcPr>
            <w:tcW w:w="828" w:type="dxa"/>
          </w:tcPr>
          <w:p w:rsidR="009D2C87" w:rsidRDefault="00F74261" w:rsidP="00EA699F">
            <w:pPr>
              <w:pStyle w:val="BodyText"/>
            </w:pPr>
            <w:r>
              <w:t>13</w:t>
            </w:r>
          </w:p>
        </w:tc>
        <w:tc>
          <w:tcPr>
            <w:tcW w:w="1890" w:type="dxa"/>
          </w:tcPr>
          <w:p w:rsidR="009D2C87" w:rsidRPr="0062035B" w:rsidRDefault="009D2C87" w:rsidP="00EA699F">
            <w:pPr>
              <w:pStyle w:val="BodyText"/>
            </w:pPr>
            <w:proofErr w:type="spellStart"/>
            <w:r w:rsidRPr="0062035B">
              <w:t>expiryYear</w:t>
            </w:r>
            <w:proofErr w:type="spellEnd"/>
          </w:p>
        </w:tc>
        <w:tc>
          <w:tcPr>
            <w:tcW w:w="5670" w:type="dxa"/>
          </w:tcPr>
          <w:p w:rsidR="009D2C87" w:rsidRDefault="009D2C87" w:rsidP="00EA699F">
            <w:pPr>
              <w:pStyle w:val="BodyText"/>
            </w:pPr>
            <w:r w:rsidRPr="0062035B">
              <w:t xml:space="preserve">Four-digit year in which credit card expires. Format: </w:t>
            </w:r>
            <w:r w:rsidRPr="00ED4799">
              <w:t>YYYY</w:t>
            </w:r>
            <w:r w:rsidRPr="0062035B">
              <w:t>.</w:t>
            </w:r>
          </w:p>
        </w:tc>
        <w:tc>
          <w:tcPr>
            <w:tcW w:w="2070" w:type="dxa"/>
          </w:tcPr>
          <w:p w:rsidR="009D2C87" w:rsidRDefault="006F1954" w:rsidP="00EA699F">
            <w:pPr>
              <w:pStyle w:val="BodyText"/>
            </w:pPr>
            <w:r>
              <w:t xml:space="preserve">Required </w:t>
            </w:r>
            <w:r w:rsidR="008D535D" w:rsidRPr="00ED4799">
              <w:t xml:space="preserve">if </w:t>
            </w:r>
            <w:proofErr w:type="spellStart"/>
            <w:r w:rsidR="008D535D" w:rsidRPr="00ED4799">
              <w:t>entryMode</w:t>
            </w:r>
            <w:proofErr w:type="spellEnd"/>
            <w:r w:rsidR="008D535D" w:rsidRPr="00ED4799">
              <w:t>=keyed</w:t>
            </w:r>
            <w:r w:rsidR="008D535D">
              <w:t>.</w:t>
            </w:r>
          </w:p>
        </w:tc>
      </w:tr>
      <w:tr w:rsidR="009B569A" w:rsidTr="007F28C8">
        <w:tc>
          <w:tcPr>
            <w:tcW w:w="828" w:type="dxa"/>
          </w:tcPr>
          <w:p w:rsidR="009B569A" w:rsidRDefault="009B569A" w:rsidP="00EA699F">
            <w:pPr>
              <w:pStyle w:val="BodyText"/>
            </w:pPr>
            <w:r>
              <w:t>14</w:t>
            </w:r>
          </w:p>
        </w:tc>
        <w:tc>
          <w:tcPr>
            <w:tcW w:w="1890" w:type="dxa"/>
          </w:tcPr>
          <w:p w:rsidR="009B569A" w:rsidRPr="0062035B" w:rsidRDefault="009B569A" w:rsidP="00EA699F">
            <w:pPr>
              <w:pStyle w:val="BodyText"/>
            </w:pPr>
            <w:proofErr w:type="spellStart"/>
            <w:r>
              <w:t>storeLocation</w:t>
            </w:r>
            <w:proofErr w:type="spellEnd"/>
          </w:p>
        </w:tc>
        <w:tc>
          <w:tcPr>
            <w:tcW w:w="5670" w:type="dxa"/>
          </w:tcPr>
          <w:p w:rsidR="009B569A" w:rsidRPr="0062035B" w:rsidRDefault="009B569A" w:rsidP="00EA699F">
            <w:pPr>
              <w:pStyle w:val="BodyText"/>
            </w:pPr>
            <w:r>
              <w:t>Store’s physical locati</w:t>
            </w:r>
            <w:r w:rsidR="00E52F1A">
              <w:t>on. This is use</w:t>
            </w:r>
            <w:r>
              <w:t xml:space="preserve"> to configure merchant’s ID and security key in a custom object to call CyberSource API for the transaction.</w:t>
            </w:r>
            <w:r w:rsidR="005F2624">
              <w:t xml:space="preserve"> This is dependent upon merchant how they wanted to link store(s) to Merchant ID</w:t>
            </w:r>
            <w:r w:rsidR="00E548CF">
              <w:t xml:space="preserve"> (MID)</w:t>
            </w:r>
            <w:r w:rsidR="005F2624">
              <w:t>. For e.g. if merchant has 3 separate CyberSource merchant ID and want to use one MID for store(s) in Massachusetts, 2</w:t>
            </w:r>
            <w:r w:rsidR="005F2624" w:rsidRPr="005F2624">
              <w:rPr>
                <w:vertAlign w:val="superscript"/>
              </w:rPr>
              <w:t>nd</w:t>
            </w:r>
            <w:r w:rsidR="005F2624">
              <w:t xml:space="preserve"> MID for store(s) in New York City, etc. then assign this variable as </w:t>
            </w:r>
            <w:r w:rsidR="005F2624" w:rsidRPr="006938D2">
              <w:t>MA</w:t>
            </w:r>
            <w:r w:rsidR="005F2624">
              <w:t xml:space="preserve"> or </w:t>
            </w:r>
            <w:r w:rsidR="005F2624" w:rsidRPr="006938D2">
              <w:t>Massachusetts</w:t>
            </w:r>
            <w:r w:rsidR="005F2624">
              <w:t xml:space="preserve"> or </w:t>
            </w:r>
            <w:r w:rsidR="00CD555F">
              <w:t>any string representing the location</w:t>
            </w:r>
            <w:r w:rsidR="005F2624">
              <w:t xml:space="preserve"> AND configure the same value as </w:t>
            </w:r>
            <w:r w:rsidR="005F2624" w:rsidRPr="00151F06">
              <w:t>POS Location</w:t>
            </w:r>
            <w:r w:rsidR="00151F06" w:rsidRPr="00151F06">
              <w:t xml:space="preserve"> </w:t>
            </w:r>
            <w:r w:rsidR="005F2624">
              <w:t xml:space="preserve">field for </w:t>
            </w:r>
            <w:proofErr w:type="spellStart"/>
            <w:r w:rsidR="005F2624" w:rsidRPr="006938D2">
              <w:t>POS_MerchantIDs</w:t>
            </w:r>
            <w:proofErr w:type="spellEnd"/>
            <w:r w:rsidR="005F2624">
              <w:t xml:space="preserve"> custom object in Business Manager after import.</w:t>
            </w:r>
          </w:p>
        </w:tc>
        <w:tc>
          <w:tcPr>
            <w:tcW w:w="2070" w:type="dxa"/>
          </w:tcPr>
          <w:p w:rsidR="009B569A" w:rsidRDefault="00691E1B" w:rsidP="00EA699F">
            <w:pPr>
              <w:pStyle w:val="BodyText"/>
            </w:pPr>
            <w:r>
              <w:t>Location can be set as State code or Zip code or city</w:t>
            </w:r>
            <w:r w:rsidR="00A941A2">
              <w:t xml:space="preserve"> etc.</w:t>
            </w:r>
            <w:r>
              <w:t xml:space="preserve"> For e.g. </w:t>
            </w:r>
            <w:r w:rsidRPr="00691E1B">
              <w:t>MA</w:t>
            </w:r>
            <w:r>
              <w:t xml:space="preserve"> </w:t>
            </w:r>
            <w:r w:rsidR="00AC2E1C">
              <w:t>(Massachusetts)</w:t>
            </w:r>
            <w:r w:rsidR="007B6ED8">
              <w:t xml:space="preserve"> or</w:t>
            </w:r>
          </w:p>
          <w:p w:rsidR="00AC2E1C" w:rsidRDefault="00AC2E1C" w:rsidP="00EA699F">
            <w:pPr>
              <w:pStyle w:val="BodyText"/>
            </w:pPr>
            <w:r w:rsidRPr="00AC2E1C">
              <w:t xml:space="preserve">01803 </w:t>
            </w:r>
            <w:r>
              <w:t>(</w:t>
            </w:r>
            <w:r w:rsidRPr="00AC2E1C">
              <w:t>Burlington</w:t>
            </w:r>
            <w:r>
              <w:t>, MA)</w:t>
            </w:r>
            <w:r w:rsidR="007B6ED8">
              <w:t xml:space="preserve"> or</w:t>
            </w:r>
          </w:p>
          <w:p w:rsidR="00AC2E1C" w:rsidRPr="00AC2E1C" w:rsidRDefault="00AC2E1C" w:rsidP="00EA699F">
            <w:pPr>
              <w:pStyle w:val="BodyText"/>
            </w:pPr>
            <w:r w:rsidRPr="00AC2E1C">
              <w:t>Burlington</w:t>
            </w:r>
          </w:p>
        </w:tc>
      </w:tr>
      <w:tr w:rsidR="007F28C8" w:rsidRPr="007F28C8" w:rsidTr="007F28C8">
        <w:tc>
          <w:tcPr>
            <w:tcW w:w="828" w:type="dxa"/>
            <w:hideMark/>
          </w:tcPr>
          <w:p w:rsidR="007F28C8" w:rsidRPr="007F28C8" w:rsidRDefault="007F28C8" w:rsidP="007F28C8">
            <w:pPr>
              <w:spacing w:line="260" w:lineRule="atLeast"/>
              <w:jc w:val="right"/>
              <w:rPr>
                <w:rFonts w:ascii="Calibri" w:eastAsia="Times New Roman" w:hAnsi="Calibri" w:cs="Times New Roman"/>
                <w:color w:val="000000"/>
              </w:rPr>
            </w:pPr>
            <w:r w:rsidRPr="007F28C8">
              <w:rPr>
                <w:rFonts w:ascii="Calibri" w:eastAsia="Times New Roman" w:hAnsi="Calibri" w:cs="Times New Roman"/>
                <w:color w:val="000000"/>
              </w:rPr>
              <w:t>15</w:t>
            </w:r>
          </w:p>
        </w:tc>
        <w:tc>
          <w:tcPr>
            <w:tcW w:w="1890" w:type="dxa"/>
            <w:hideMark/>
          </w:tcPr>
          <w:p w:rsidR="007F28C8" w:rsidRPr="007F28C8" w:rsidRDefault="007F28C8" w:rsidP="007F28C8">
            <w:pPr>
              <w:spacing w:line="260" w:lineRule="atLeast"/>
              <w:rPr>
                <w:rFonts w:ascii="Calibri" w:eastAsia="Times New Roman" w:hAnsi="Calibri" w:cs="Times New Roman"/>
                <w:color w:val="000000"/>
              </w:rPr>
            </w:pPr>
            <w:proofErr w:type="spellStart"/>
            <w:r w:rsidRPr="007F28C8">
              <w:rPr>
                <w:rFonts w:ascii="Calibri" w:eastAsia="Times New Roman" w:hAnsi="Calibri" w:cs="Times New Roman"/>
                <w:color w:val="000000"/>
              </w:rPr>
              <w:t>pos_ordernumber</w:t>
            </w:r>
            <w:proofErr w:type="spellEnd"/>
          </w:p>
        </w:tc>
        <w:tc>
          <w:tcPr>
            <w:tcW w:w="5670" w:type="dxa"/>
            <w:hideMark/>
          </w:tcPr>
          <w:p w:rsidR="007F28C8" w:rsidRPr="007F28C8" w:rsidRDefault="007F28C8" w:rsidP="007F28C8">
            <w:pPr>
              <w:spacing w:line="260" w:lineRule="atLeast"/>
              <w:rPr>
                <w:rFonts w:ascii="Calibri" w:eastAsia="Times New Roman" w:hAnsi="Calibri" w:cs="Times New Roman"/>
                <w:color w:val="000000"/>
              </w:rPr>
            </w:pPr>
            <w:r w:rsidRPr="007F28C8">
              <w:rPr>
                <w:rFonts w:ascii="Calibri" w:eastAsia="Times New Roman" w:hAnsi="Calibri" w:cs="Times New Roman"/>
                <w:color w:val="000000"/>
              </w:rPr>
              <w:t>Order number for the transaction needs to be set to this variable</w:t>
            </w:r>
          </w:p>
        </w:tc>
        <w:tc>
          <w:tcPr>
            <w:tcW w:w="2070" w:type="dxa"/>
            <w:hideMark/>
          </w:tcPr>
          <w:p w:rsidR="007F28C8" w:rsidRPr="007F28C8" w:rsidRDefault="007F28C8" w:rsidP="007F28C8">
            <w:pPr>
              <w:spacing w:line="260" w:lineRule="atLeast"/>
              <w:rPr>
                <w:rFonts w:ascii="Calibri" w:eastAsia="Times New Roman" w:hAnsi="Calibri" w:cs="Times New Roman"/>
                <w:color w:val="000000"/>
              </w:rPr>
            </w:pPr>
            <w:r w:rsidRPr="007F28C8">
              <w:rPr>
                <w:rFonts w:ascii="Calibri" w:eastAsia="Times New Roman" w:hAnsi="Calibri" w:cs="Times New Roman"/>
                <w:color w:val="000000"/>
              </w:rPr>
              <w:t>Required</w:t>
            </w:r>
          </w:p>
        </w:tc>
      </w:tr>
    </w:tbl>
    <w:p w:rsidR="009D2C87" w:rsidRDefault="009D2C87" w:rsidP="00EA699F">
      <w:pPr>
        <w:pStyle w:val="BodyText"/>
      </w:pPr>
    </w:p>
    <w:p w:rsidR="00FA4003" w:rsidRDefault="00AE3C79" w:rsidP="00EA699F">
      <w:pPr>
        <w:pStyle w:val="BodyText"/>
      </w:pPr>
      <w:r>
        <w:t xml:space="preserve">In order to obtain messages in DSS based on failures from Cybersource changes will need to be made to </w:t>
      </w:r>
      <w:r w:rsidR="00490B31">
        <w:t>int_cybersource/cartridge/scripts/</w:t>
      </w:r>
      <w:proofErr w:type="spellStart"/>
      <w:r w:rsidR="00490B31">
        <w:t>cybersource</w:t>
      </w:r>
      <w:proofErr w:type="spellEnd"/>
      <w:r w:rsidR="00490B31">
        <w:t>/</w:t>
      </w:r>
      <w:r>
        <w:t>POSAuthRequest</w:t>
      </w:r>
      <w:r w:rsidR="00490B31">
        <w:t xml:space="preserve">.ds in order to output a Status.  Add a @output </w:t>
      </w:r>
      <w:proofErr w:type="gramStart"/>
      <w:r w:rsidR="00490B31">
        <w:t>Status :</w:t>
      </w:r>
      <w:proofErr w:type="gramEnd"/>
      <w:r w:rsidR="00490B31">
        <w:t xml:space="preserve"> </w:t>
      </w:r>
      <w:proofErr w:type="spellStart"/>
      <w:r w:rsidR="00490B31">
        <w:t>dw.system.Status</w:t>
      </w:r>
      <w:proofErr w:type="spellEnd"/>
      <w:r w:rsidR="00490B31">
        <w:t xml:space="preserve"> to the beginning comment of the file and then set the following Status values:</w:t>
      </w:r>
    </w:p>
    <w:p w:rsidR="00490B31" w:rsidRDefault="00490B31" w:rsidP="00EA699F">
      <w:pPr>
        <w:pStyle w:val="BodyText"/>
      </w:pPr>
    </w:p>
    <w:p w:rsidR="00490B31" w:rsidRDefault="00490B31" w:rsidP="00EA699F">
      <w:pPr>
        <w:pStyle w:val="BodyText"/>
      </w:pPr>
      <w:r>
        <w:rPr>
          <w:noProof/>
        </w:rPr>
        <w:lastRenderedPageBreak/>
        <w:drawing>
          <wp:inline distT="0" distB="0" distL="0" distR="0" wp14:anchorId="0CFB7CE6" wp14:editId="26F32D37">
            <wp:extent cx="6400800" cy="5992495"/>
            <wp:effectExtent l="0" t="0" r="0" b="0"/>
            <wp:docPr id="81" name="Picture 81" descr="Macintosh HD:Users:cthomas:Screenshots:Screen Shot 2014-07-01 at 11.05.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thomas:Screenshots:Screen Shot 2014-07-01 at 11.05.42 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00800" cy="5992495"/>
                    </a:xfrm>
                    <a:prstGeom prst="rect">
                      <a:avLst/>
                    </a:prstGeom>
                    <a:noFill/>
                    <a:ln>
                      <a:noFill/>
                    </a:ln>
                  </pic:spPr>
                </pic:pic>
              </a:graphicData>
            </a:graphic>
          </wp:inline>
        </w:drawing>
      </w:r>
    </w:p>
    <w:p w:rsidR="00490B31" w:rsidRDefault="00490B31" w:rsidP="00EA699F">
      <w:pPr>
        <w:pStyle w:val="BodyText"/>
      </w:pPr>
    </w:p>
    <w:p w:rsidR="00490B31" w:rsidRDefault="00490B31" w:rsidP="00EA699F">
      <w:pPr>
        <w:pStyle w:val="BodyText"/>
      </w:pPr>
      <w:r>
        <w:t xml:space="preserve">Then add these lines to the </w:t>
      </w:r>
      <w:proofErr w:type="spellStart"/>
      <w:r>
        <w:t>int_ocapi_ext</w:t>
      </w:r>
      <w:proofErr w:type="spellEnd"/>
      <w:r>
        <w:t>/cartridge/templates/resources/</w:t>
      </w:r>
      <w:proofErr w:type="spellStart"/>
      <w:r>
        <w:t>eastatus.properties</w:t>
      </w:r>
      <w:proofErr w:type="spellEnd"/>
      <w:r>
        <w:t xml:space="preserve"> file</w:t>
      </w:r>
    </w:p>
    <w:p w:rsidR="00490B31" w:rsidRDefault="00490B31" w:rsidP="00EA699F">
      <w:pPr>
        <w:pStyle w:val="BodyText"/>
      </w:pPr>
      <w:r>
        <w:t xml:space="preserve">CREDITCARD_INVALID_USERDENIED=400|InvalidCreditCardExpception|User </w:t>
      </w:r>
      <w:proofErr w:type="spellStart"/>
      <w:r>
        <w:t>Denied|User</w:t>
      </w:r>
      <w:proofErr w:type="spellEnd"/>
      <w:r>
        <w:t xml:space="preserve"> has been denied.</w:t>
      </w:r>
    </w:p>
    <w:p w:rsidR="00490B31" w:rsidRDefault="00490B31" w:rsidP="00EA699F">
      <w:pPr>
        <w:pStyle w:val="BodyText"/>
      </w:pPr>
      <w:r>
        <w:t xml:space="preserve">CREDITCARD_INVALID_AUTH=400|InvalidCreditCardException|Credit Card </w:t>
      </w:r>
      <w:proofErr w:type="spellStart"/>
      <w:r>
        <w:t>Declined|Authorization</w:t>
      </w:r>
      <w:proofErr w:type="spellEnd"/>
      <w:r>
        <w:t xml:space="preserve"> Denied.</w:t>
      </w:r>
    </w:p>
    <w:p w:rsidR="00490B31" w:rsidRDefault="00490B31" w:rsidP="00EA699F">
      <w:pPr>
        <w:pStyle w:val="BodyText"/>
      </w:pPr>
      <w:r>
        <w:t xml:space="preserve">CREDITCARD_INVALID_UNABLEPROCESS=400|InvalidCreditCardException|Unable to </w:t>
      </w:r>
      <w:proofErr w:type="spellStart"/>
      <w:r>
        <w:t>Process|Call</w:t>
      </w:r>
      <w:proofErr w:type="spellEnd"/>
      <w:r>
        <w:t xml:space="preserve"> Customer </w:t>
      </w:r>
      <w:r>
        <w:lastRenderedPageBreak/>
        <w:t>Service.</w:t>
      </w:r>
    </w:p>
    <w:p w:rsidR="007D728F" w:rsidRDefault="00490B31" w:rsidP="00EA699F">
      <w:pPr>
        <w:pStyle w:val="BodyText"/>
      </w:pPr>
      <w:r>
        <w:t>CREDITCARD_UNCONFIRMED=400|InvalidCreditCardEx</w:t>
      </w:r>
      <w:r w:rsidR="00D752E8">
        <w:t>ception|Unconfirmed|Unconfirmed</w:t>
      </w:r>
    </w:p>
    <w:p w:rsidR="007D728F" w:rsidRDefault="007D728F" w:rsidP="00EA699F">
      <w:pPr>
        <w:pStyle w:val="BodyText"/>
      </w:pPr>
      <w:r>
        <w:t xml:space="preserve">In the </w:t>
      </w:r>
      <w:proofErr w:type="spellStart"/>
      <w:r>
        <w:t>Cybersource_POS</w:t>
      </w:r>
      <w:proofErr w:type="spellEnd"/>
      <w:r>
        <w:t xml:space="preserve"> cartridge set the Status to the </w:t>
      </w:r>
      <w:proofErr w:type="spellStart"/>
      <w:r>
        <w:t>CreditCardStatus</w:t>
      </w:r>
      <w:proofErr w:type="spellEnd"/>
    </w:p>
    <w:p w:rsidR="00490B31" w:rsidRPr="009D4D1F" w:rsidRDefault="00490B31" w:rsidP="00EA699F">
      <w:pPr>
        <w:pStyle w:val="BodyText"/>
      </w:pPr>
    </w:p>
    <w:p w:rsidR="003D49FF" w:rsidRDefault="003D49FF" w:rsidP="003D49FF">
      <w:pPr>
        <w:pStyle w:val="Heading2"/>
      </w:pPr>
      <w:bookmarkStart w:id="93" w:name="_Toc368651156"/>
      <w:bookmarkStart w:id="94" w:name="_Toc416902396"/>
      <w:r>
        <w:t>Site Configuration</w:t>
      </w:r>
      <w:bookmarkEnd w:id="93"/>
      <w:bookmarkEnd w:id="94"/>
    </w:p>
    <w:p w:rsidR="003D49FF" w:rsidRDefault="003D49FF" w:rsidP="003D49FF">
      <w:pPr>
        <w:pStyle w:val="Heading3"/>
      </w:pPr>
      <w:bookmarkStart w:id="95" w:name="_Toc368651157"/>
      <w:bookmarkStart w:id="96" w:name="_Toc416902397"/>
      <w:r>
        <w:t>Import Meta Data</w:t>
      </w:r>
      <w:bookmarkEnd w:id="95"/>
      <w:bookmarkEnd w:id="96"/>
    </w:p>
    <w:p w:rsidR="003D49FF" w:rsidRDefault="003D49FF" w:rsidP="003D49FF">
      <w:r>
        <w:t>Import following site configuration meta-data through Business Manager:</w:t>
      </w:r>
    </w:p>
    <w:p w:rsidR="00A42FB2" w:rsidRDefault="00A42FB2" w:rsidP="003D49FF">
      <w:r>
        <w:t>To import the following site configuration Go to Administration -&gt; Site Development -&gt; Import &amp; Export -&gt; upload the below mentioned files and import the configuration.</w:t>
      </w:r>
    </w:p>
    <w:p w:rsidR="003D49FF" w:rsidRDefault="003D49FF" w:rsidP="00B6458B">
      <w:pPr>
        <w:pStyle w:val="Listenabsatz"/>
        <w:numPr>
          <w:ilvl w:val="0"/>
          <w:numId w:val="26"/>
        </w:numPr>
      </w:pPr>
      <w:r>
        <w:t>/int_cybersource/configuration/</w:t>
      </w:r>
      <w:r w:rsidR="00472076">
        <w:t>metadata/</w:t>
      </w:r>
      <w:r>
        <w:t xml:space="preserve">Cybersource-metadata.xml – sets all the site preferences </w:t>
      </w:r>
    </w:p>
    <w:p w:rsidR="003D49FF" w:rsidRDefault="003D49FF" w:rsidP="003D49FF">
      <w:pPr>
        <w:pStyle w:val="Listenabsatz"/>
        <w:ind w:left="360"/>
      </w:pPr>
    </w:p>
    <w:p w:rsidR="003D49FF" w:rsidRDefault="003D49FF" w:rsidP="00B6458B">
      <w:pPr>
        <w:pStyle w:val="Listenabsatz"/>
        <w:numPr>
          <w:ilvl w:val="0"/>
          <w:numId w:val="26"/>
        </w:numPr>
      </w:pPr>
      <w:r>
        <w:t>/int_cybersource/configuration/</w:t>
      </w:r>
      <w:r w:rsidR="00472076">
        <w:t>metadata/</w:t>
      </w:r>
      <w:r>
        <w:t xml:space="preserve">Cybersource_PaymementTransaction_updates.xml – add custom attributes to </w:t>
      </w:r>
      <w:r w:rsidR="00472076">
        <w:t>the Payment transaction object.</w:t>
      </w:r>
    </w:p>
    <w:p w:rsidR="00472076" w:rsidRDefault="00472076" w:rsidP="00472076">
      <w:pPr>
        <w:pStyle w:val="Listenabsatz"/>
        <w:ind w:left="0"/>
      </w:pPr>
    </w:p>
    <w:p w:rsidR="00472076" w:rsidRDefault="00472076" w:rsidP="00B6458B">
      <w:pPr>
        <w:pStyle w:val="Listenabsatz"/>
        <w:numPr>
          <w:ilvl w:val="0"/>
          <w:numId w:val="26"/>
        </w:numPr>
      </w:pPr>
      <w:r>
        <w:t>/int_cybersource/configuration/metadata/</w:t>
      </w:r>
      <w:r w:rsidRPr="00472076">
        <w:t>Cybersource_subscription_metadata</w:t>
      </w:r>
      <w:r>
        <w:t xml:space="preserve">.xml – add </w:t>
      </w:r>
      <w:proofErr w:type="spellStart"/>
      <w:r>
        <w:t>custome</w:t>
      </w:r>
      <w:proofErr w:type="spellEnd"/>
      <w:r>
        <w:t xml:space="preserve"> attributes to the </w:t>
      </w:r>
      <w:proofErr w:type="spellStart"/>
      <w:r>
        <w:t>CustomerPaymentInstrument</w:t>
      </w:r>
      <w:proofErr w:type="spellEnd"/>
      <w:r>
        <w:t xml:space="preserve"> and </w:t>
      </w:r>
      <w:proofErr w:type="spellStart"/>
      <w:r>
        <w:t>OrderPaymentInstrument</w:t>
      </w:r>
      <w:proofErr w:type="spellEnd"/>
      <w:r>
        <w:t xml:space="preserve"> object</w:t>
      </w:r>
    </w:p>
    <w:p w:rsidR="007E3481" w:rsidRDefault="007E3481" w:rsidP="007E3481">
      <w:pPr>
        <w:pStyle w:val="Listenabsatz"/>
        <w:ind w:left="0"/>
      </w:pPr>
    </w:p>
    <w:p w:rsidR="006C201F" w:rsidRDefault="006C201F" w:rsidP="00B6458B">
      <w:pPr>
        <w:pStyle w:val="Listenabsatz"/>
        <w:numPr>
          <w:ilvl w:val="0"/>
          <w:numId w:val="26"/>
        </w:numPr>
      </w:pPr>
      <w:r w:rsidRPr="00A27DF4">
        <w:t>/int_cybersource/</w:t>
      </w:r>
      <w:r>
        <w:t>configuration</w:t>
      </w:r>
      <w:r w:rsidRPr="00A27DF4">
        <w:t>/</w:t>
      </w:r>
      <w:r w:rsidR="006E44C2" w:rsidRPr="006E44C2">
        <w:t>CyberSource_POS_CustomObjectDefinitions.xml</w:t>
      </w:r>
      <w:r>
        <w:t xml:space="preserve"> – add </w:t>
      </w:r>
      <w:r w:rsidR="006E44C2">
        <w:t>2</w:t>
      </w:r>
      <w:r>
        <w:t xml:space="preserve"> custom object</w:t>
      </w:r>
      <w:r w:rsidR="006E44C2">
        <w:t>s</w:t>
      </w:r>
      <w:r>
        <w:t xml:space="preserve"> for mapping of device’s serial number to Terminal ID</w:t>
      </w:r>
      <w:r w:rsidR="006E44C2">
        <w:t xml:space="preserve"> and set of Merchant ID and key pair(s)</w:t>
      </w:r>
      <w:r>
        <w:t>.</w:t>
      </w:r>
    </w:p>
    <w:p w:rsidR="007E3481" w:rsidRDefault="007E3481" w:rsidP="007E3481">
      <w:pPr>
        <w:pStyle w:val="Listenabsatz"/>
        <w:ind w:left="360"/>
      </w:pPr>
    </w:p>
    <w:p w:rsidR="007E3481" w:rsidRDefault="007E3481" w:rsidP="007E3481">
      <w:r>
        <w:t xml:space="preserve">To import the following site configuration Go to </w:t>
      </w:r>
      <w:hyperlink r:id="rId119" w:history="1">
        <w:r w:rsidRPr="007E3481">
          <w:t>Merchant Tools</w:t>
        </w:r>
      </w:hyperlink>
      <w:r w:rsidRPr="007E3481">
        <w:t> &gt; </w:t>
      </w:r>
      <w:r w:rsidRPr="007E3481">
        <w:t> </w:t>
      </w:r>
      <w:hyperlink r:id="rId120" w:history="1">
        <w:r w:rsidRPr="007E3481">
          <w:t>Ordering</w:t>
        </w:r>
      </w:hyperlink>
      <w:r w:rsidRPr="007E3481">
        <w:t> &gt;  Import &amp; Export</w:t>
      </w:r>
      <w:r>
        <w:t xml:space="preserve">-&gt; </w:t>
      </w:r>
      <w:r>
        <w:t>upload the below mentioned file</w:t>
      </w:r>
      <w:r>
        <w:t xml:space="preserve"> and import the configuration</w:t>
      </w:r>
      <w:r>
        <w:t xml:space="preserve"> in to Payment Methods</w:t>
      </w:r>
      <w:r>
        <w:t>.</w:t>
      </w:r>
    </w:p>
    <w:p w:rsidR="007E3481" w:rsidRDefault="007E3481" w:rsidP="007E3481">
      <w:pPr>
        <w:pStyle w:val="Listenabsatz"/>
        <w:ind w:left="360"/>
      </w:pPr>
    </w:p>
    <w:p w:rsidR="002A5D3F" w:rsidRDefault="002A5D3F" w:rsidP="002A5D3F">
      <w:pPr>
        <w:pStyle w:val="Listenabsatz"/>
        <w:numPr>
          <w:ilvl w:val="0"/>
          <w:numId w:val="26"/>
        </w:numPr>
      </w:pPr>
      <w:r>
        <w:t>/int_cybersource/configuration/</w:t>
      </w:r>
      <w:r w:rsidRPr="002A5D3F">
        <w:t>Cybersource_Alipay_</w:t>
      </w:r>
      <w:r w:rsidR="001018D3">
        <w:t>PayPal_</w:t>
      </w:r>
      <w:r w:rsidRPr="002A5D3F">
        <w:t>Payment_Method</w:t>
      </w:r>
      <w:r>
        <w:t>.xml- add new payment method as Alipay</w:t>
      </w:r>
      <w:r w:rsidR="001018D3">
        <w:t xml:space="preserve"> and Paypal</w:t>
      </w:r>
    </w:p>
    <w:p w:rsidR="00C7001B" w:rsidRDefault="00C7001B" w:rsidP="00C7001B">
      <w:r>
        <w:t xml:space="preserve">To import the following site configuration Go to </w:t>
      </w:r>
      <w:hyperlink r:id="rId121" w:history="1">
        <w:r w:rsidRPr="00C7001B">
          <w:t>Administration</w:t>
        </w:r>
      </w:hyperlink>
      <w:r w:rsidRPr="00C7001B">
        <w:t> &gt; </w:t>
      </w:r>
      <w:r w:rsidRPr="00C7001B">
        <w:t> </w:t>
      </w:r>
      <w:hyperlink r:id="rId122" w:history="1">
        <w:r w:rsidRPr="00C7001B">
          <w:t>Operations</w:t>
        </w:r>
      </w:hyperlink>
      <w:r w:rsidRPr="00C7001B">
        <w:t> &gt;  Import &amp; Export</w:t>
      </w:r>
      <w:r>
        <w:t>-&gt; upload the below mentioned file and import the configuration.</w:t>
      </w:r>
    </w:p>
    <w:p w:rsidR="00C7001B" w:rsidRDefault="00C7001B" w:rsidP="00C7001B">
      <w:pPr>
        <w:pStyle w:val="Listenabsatz"/>
        <w:ind w:left="0"/>
      </w:pPr>
    </w:p>
    <w:p w:rsidR="002A5D3F" w:rsidRDefault="002A5D3F" w:rsidP="002A5D3F">
      <w:pPr>
        <w:pStyle w:val="Listenabsatz"/>
        <w:numPr>
          <w:ilvl w:val="0"/>
          <w:numId w:val="26"/>
        </w:numPr>
      </w:pPr>
      <w:r>
        <w:t>/int_cybersource/configuration/</w:t>
      </w:r>
      <w:r w:rsidRPr="002A5D3F">
        <w:t>Cybersource_Alipay_CheckStatusService_BatchJob</w:t>
      </w:r>
      <w:r>
        <w:t>.xml – add new batch job for Alipay check status service</w:t>
      </w:r>
    </w:p>
    <w:p w:rsidR="00E36D56" w:rsidRDefault="00E36D56" w:rsidP="00E36D56">
      <w:pPr>
        <w:pStyle w:val="Listenabsatz"/>
        <w:ind w:left="360"/>
      </w:pPr>
    </w:p>
    <w:p w:rsidR="00FB007F" w:rsidRDefault="00FB007F" w:rsidP="00FB007F">
      <w:pPr>
        <w:pStyle w:val="ListParagraph"/>
      </w:pPr>
    </w:p>
    <w:p w:rsidR="003D49FF" w:rsidRDefault="003D49FF" w:rsidP="003D49FF">
      <w:r>
        <w:t xml:space="preserve">The following Business Manager </w:t>
      </w:r>
      <w:r w:rsidR="000664B0">
        <w:t>Screenshot</w:t>
      </w:r>
      <w:r>
        <w:t xml:space="preserve"> depicts the import / Export functionality:</w:t>
      </w:r>
    </w:p>
    <w:p w:rsidR="003D49FF" w:rsidRDefault="003D49FF" w:rsidP="003D49FF">
      <w:pPr>
        <w:pStyle w:val="Listenabsatz"/>
        <w:ind w:left="0"/>
      </w:pPr>
      <w:r>
        <w:rPr>
          <w:noProof/>
        </w:rPr>
        <w:drawing>
          <wp:inline distT="0" distB="0" distL="0" distR="0" wp14:anchorId="5F4B2309" wp14:editId="608BF592">
            <wp:extent cx="6400800" cy="3076575"/>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srcRect/>
                    <a:stretch>
                      <a:fillRect/>
                    </a:stretch>
                  </pic:blipFill>
                  <pic:spPr bwMode="auto">
                    <a:xfrm>
                      <a:off x="0" y="0"/>
                      <a:ext cx="6400800" cy="3076575"/>
                    </a:xfrm>
                    <a:prstGeom prst="rect">
                      <a:avLst/>
                    </a:prstGeom>
                    <a:noFill/>
                    <a:ln w="9525">
                      <a:noFill/>
                      <a:miter lim="800000"/>
                      <a:headEnd/>
                      <a:tailEnd/>
                    </a:ln>
                  </pic:spPr>
                </pic:pic>
              </a:graphicData>
            </a:graphic>
          </wp:inline>
        </w:drawing>
      </w:r>
    </w:p>
    <w:p w:rsidR="00D752E8" w:rsidRDefault="00D752E8" w:rsidP="003D49FF">
      <w:pPr>
        <w:pStyle w:val="Listenabsatz"/>
        <w:ind w:left="0"/>
      </w:pPr>
    </w:p>
    <w:p w:rsidR="00D752E8" w:rsidRDefault="00D752E8" w:rsidP="00D752E8">
      <w:pPr>
        <w:pStyle w:val="Heading3"/>
      </w:pPr>
      <w:bookmarkStart w:id="97" w:name="_Toc416902398"/>
      <w:r>
        <w:t>Configure Payment Processor for Alipay</w:t>
      </w:r>
      <w:bookmarkEnd w:id="97"/>
    </w:p>
    <w:p w:rsidR="00D752E8" w:rsidRDefault="00D752E8" w:rsidP="00EA699F">
      <w:pPr>
        <w:pStyle w:val="BodyText"/>
      </w:pPr>
      <w:r>
        <w:t xml:space="preserve">Go to Site -&gt; Ordering -&gt; Payment </w:t>
      </w:r>
      <w:r w:rsidR="00DC5840">
        <w:t xml:space="preserve">Processor, </w:t>
      </w:r>
      <w:r>
        <w:t xml:space="preserve">add a new </w:t>
      </w:r>
      <w:r w:rsidR="00DC5840">
        <w:t xml:space="preserve">payment </w:t>
      </w:r>
      <w:r>
        <w:t xml:space="preserve">processor name CYBERSOURCE_ALIPAY to handle Alipay </w:t>
      </w:r>
      <w:r w:rsidR="00DC5840">
        <w:t>related requests while order processing through Alipay as payment method. Please refer to the screen shot below:</w:t>
      </w:r>
    </w:p>
    <w:p w:rsidR="00DC5840" w:rsidRPr="00D752E8" w:rsidRDefault="00DC5840" w:rsidP="00EA699F">
      <w:pPr>
        <w:pStyle w:val="BodyText"/>
      </w:pPr>
      <w:r>
        <w:rPr>
          <w:noProof/>
        </w:rPr>
        <w:lastRenderedPageBreak/>
        <w:drawing>
          <wp:inline distT="0" distB="0" distL="0" distR="0" wp14:anchorId="0E7F5222" wp14:editId="457E9D52">
            <wp:extent cx="6400800" cy="2532768"/>
            <wp:effectExtent l="0" t="0" r="0" b="1270"/>
            <wp:docPr id="130" name="Picture 130" descr="C:\Users\pchug3\Desktop\busi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chug3\Desktop\business.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00800" cy="2532768"/>
                    </a:xfrm>
                    <a:prstGeom prst="rect">
                      <a:avLst/>
                    </a:prstGeom>
                    <a:noFill/>
                    <a:ln>
                      <a:noFill/>
                    </a:ln>
                  </pic:spPr>
                </pic:pic>
              </a:graphicData>
            </a:graphic>
          </wp:inline>
        </w:drawing>
      </w:r>
    </w:p>
    <w:p w:rsidR="00D752E8" w:rsidRPr="00D752E8" w:rsidRDefault="00D752E8" w:rsidP="00EA699F">
      <w:pPr>
        <w:pStyle w:val="BodyText"/>
      </w:pPr>
      <w:r>
        <w:t xml:space="preserve">  </w:t>
      </w:r>
    </w:p>
    <w:p w:rsidR="003D49FF" w:rsidRDefault="003D49FF" w:rsidP="003D49FF">
      <w:pPr>
        <w:pStyle w:val="Heading3"/>
      </w:pPr>
      <w:bookmarkStart w:id="98" w:name="_Toc368651158"/>
      <w:bookmarkStart w:id="99" w:name="_Toc416902399"/>
      <w:r>
        <w:t>Configure Site Preferences</w:t>
      </w:r>
      <w:bookmarkEnd w:id="98"/>
      <w:bookmarkEnd w:id="99"/>
    </w:p>
    <w:p w:rsidR="000664B0" w:rsidRDefault="003D49FF" w:rsidP="00EA699F">
      <w:pPr>
        <w:pStyle w:val="BodyText"/>
      </w:pPr>
      <w:r>
        <w:t>Update CyberSource site preference through Business Manager &gt;</w:t>
      </w:r>
      <w:proofErr w:type="spellStart"/>
      <w:r>
        <w:t>StoreFront</w:t>
      </w:r>
      <w:proofErr w:type="spellEnd"/>
      <w:r>
        <w:t xml:space="preserve"> Site&gt; Site Preferences.  </w:t>
      </w:r>
    </w:p>
    <w:p w:rsidR="003D49FF" w:rsidRDefault="003D49FF" w:rsidP="00EA699F">
      <w:pPr>
        <w:pStyle w:val="BodyText"/>
      </w:pPr>
      <w:r>
        <w:t xml:space="preserve">The screen shot below depicts the </w:t>
      </w:r>
      <w:r w:rsidR="00826E88">
        <w:t>site preferences configuration:</w:t>
      </w:r>
    </w:p>
    <w:p w:rsidR="003D49FF" w:rsidRDefault="00615E10" w:rsidP="00EA699F">
      <w:pPr>
        <w:pStyle w:val="BodyText"/>
      </w:pPr>
      <w:r>
        <w:rPr>
          <w:noProof/>
        </w:rPr>
        <w:lastRenderedPageBreak/>
        <w:drawing>
          <wp:inline distT="0" distB="0" distL="0" distR="0" wp14:anchorId="4DAE701B" wp14:editId="380FA289">
            <wp:extent cx="6400800" cy="3690972"/>
            <wp:effectExtent l="0" t="0" r="0" b="0"/>
            <wp:docPr id="98" name="Picture 98" descr="C:\Users\pchug3\Desktop\cybersour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chug3\Desktop\cybersource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00800" cy="3690972"/>
                    </a:xfrm>
                    <a:prstGeom prst="rect">
                      <a:avLst/>
                    </a:prstGeom>
                    <a:noFill/>
                    <a:ln>
                      <a:noFill/>
                    </a:ln>
                  </pic:spPr>
                </pic:pic>
              </a:graphicData>
            </a:graphic>
          </wp:inline>
        </w:drawing>
      </w:r>
    </w:p>
    <w:p w:rsidR="00615E10" w:rsidRDefault="00615E10" w:rsidP="00EA699F">
      <w:pPr>
        <w:pStyle w:val="BodyText"/>
      </w:pPr>
      <w:r>
        <w:rPr>
          <w:noProof/>
        </w:rPr>
        <w:drawing>
          <wp:inline distT="0" distB="0" distL="0" distR="0" wp14:anchorId="57B5BF67" wp14:editId="727CBAB7">
            <wp:extent cx="6400800" cy="3768260"/>
            <wp:effectExtent l="0" t="0" r="0" b="0"/>
            <wp:docPr id="99" name="Picture 99" descr="C:\Users\pchug3\Desktop\cybersour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chug3\Desktop\cybersource2.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00800" cy="3768260"/>
                    </a:xfrm>
                    <a:prstGeom prst="rect">
                      <a:avLst/>
                    </a:prstGeom>
                    <a:noFill/>
                    <a:ln>
                      <a:noFill/>
                    </a:ln>
                  </pic:spPr>
                </pic:pic>
              </a:graphicData>
            </a:graphic>
          </wp:inline>
        </w:drawing>
      </w:r>
    </w:p>
    <w:p w:rsidR="00F3611A" w:rsidRDefault="00615E10" w:rsidP="00EA699F">
      <w:pPr>
        <w:pStyle w:val="BodyText"/>
      </w:pPr>
      <w:r>
        <w:rPr>
          <w:noProof/>
        </w:rPr>
        <w:lastRenderedPageBreak/>
        <w:drawing>
          <wp:inline distT="0" distB="0" distL="0" distR="0" wp14:anchorId="37385BAB" wp14:editId="08217FE6">
            <wp:extent cx="6400800" cy="3776472"/>
            <wp:effectExtent l="0" t="0" r="0" b="0"/>
            <wp:docPr id="100" name="Picture 100" descr="C:\Users\pchug3\Desktop\cybersour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chug3\Desktop\cybersource3.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00800" cy="3776472"/>
                    </a:xfrm>
                    <a:prstGeom prst="rect">
                      <a:avLst/>
                    </a:prstGeom>
                    <a:noFill/>
                    <a:ln>
                      <a:noFill/>
                    </a:ln>
                  </pic:spPr>
                </pic:pic>
              </a:graphicData>
            </a:graphic>
          </wp:inline>
        </w:drawing>
      </w:r>
    </w:p>
    <w:p w:rsidR="00615E10" w:rsidRDefault="00615E10" w:rsidP="00EA699F">
      <w:pPr>
        <w:pStyle w:val="BodyText"/>
      </w:pPr>
    </w:p>
    <w:p w:rsidR="000664B0" w:rsidRDefault="000664B0" w:rsidP="00EA699F">
      <w:pPr>
        <w:pStyle w:val="BodyText"/>
      </w:pPr>
      <w:r>
        <w:t>Update credit card preference through Business Manager &gt;</w:t>
      </w:r>
      <w:proofErr w:type="spellStart"/>
      <w:r>
        <w:t>StoreFront</w:t>
      </w:r>
      <w:proofErr w:type="spellEnd"/>
      <w:r>
        <w:t xml:space="preserve"> Site&gt; Ordering&gt; Payment Methods&gt; Credit Card/Debit Cards &gt; Enable Payer Authentication  </w:t>
      </w:r>
    </w:p>
    <w:p w:rsidR="00F3611A" w:rsidRDefault="00F3611A" w:rsidP="00EA699F">
      <w:pPr>
        <w:pStyle w:val="BodyText"/>
      </w:pPr>
      <w:r>
        <w:t>The screen shot below depicts the site preferenc</w:t>
      </w:r>
      <w:bookmarkStart w:id="100" w:name="_GoBack"/>
      <w:bookmarkEnd w:id="100"/>
      <w:r>
        <w:t>es configuration:</w:t>
      </w:r>
    </w:p>
    <w:p w:rsidR="00F3611A" w:rsidRDefault="00F3611A" w:rsidP="00EA699F">
      <w:pPr>
        <w:pStyle w:val="BodyText"/>
      </w:pPr>
      <w:r>
        <w:rPr>
          <w:noProof/>
        </w:rPr>
        <w:lastRenderedPageBreak/>
        <w:drawing>
          <wp:inline distT="0" distB="0" distL="0" distR="0" wp14:anchorId="59DAC911" wp14:editId="39607595">
            <wp:extent cx="6400800" cy="519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400800" cy="5192395"/>
                    </a:xfrm>
                    <a:prstGeom prst="rect">
                      <a:avLst/>
                    </a:prstGeom>
                    <a:noFill/>
                    <a:ln>
                      <a:noFill/>
                    </a:ln>
                  </pic:spPr>
                </pic:pic>
              </a:graphicData>
            </a:graphic>
          </wp:inline>
        </w:drawing>
      </w:r>
    </w:p>
    <w:p w:rsidR="000664B0" w:rsidRDefault="000664B0" w:rsidP="00EA699F">
      <w:pPr>
        <w:pStyle w:val="BodyText"/>
      </w:pPr>
    </w:p>
    <w:p w:rsidR="00BA04F3" w:rsidRDefault="00BA04F3" w:rsidP="00EA699F">
      <w:pPr>
        <w:pStyle w:val="BodyText"/>
      </w:pPr>
      <w:r>
        <w:t>Update shipping method preference through Business Manager &gt;</w:t>
      </w:r>
      <w:proofErr w:type="spellStart"/>
      <w:r>
        <w:t>StoreFront</w:t>
      </w:r>
      <w:proofErr w:type="spellEnd"/>
      <w:r>
        <w:t xml:space="preserve"> Site&gt; Ordering&gt; Shipping Methods &gt; Name &gt; </w:t>
      </w:r>
      <w:r w:rsidR="00826E88">
        <w:t>CyberSource</w:t>
      </w:r>
      <w:r>
        <w:t xml:space="preserve"> Shipping ID </w:t>
      </w:r>
    </w:p>
    <w:p w:rsidR="00BA04F3" w:rsidRDefault="00BA04F3" w:rsidP="00EA699F">
      <w:pPr>
        <w:pStyle w:val="BodyText"/>
      </w:pPr>
      <w:r>
        <w:t>The screen shot below depicts the site preferences configuration:</w:t>
      </w:r>
    </w:p>
    <w:p w:rsidR="00F3611A" w:rsidRPr="0023233A" w:rsidRDefault="00BA04F3" w:rsidP="00EA699F">
      <w:pPr>
        <w:pStyle w:val="BodyText"/>
      </w:pPr>
      <w:r>
        <w:rPr>
          <w:noProof/>
        </w:rPr>
        <w:lastRenderedPageBreak/>
        <w:drawing>
          <wp:inline distT="0" distB="0" distL="0" distR="0" wp14:anchorId="30B2916A" wp14:editId="4D816F0A">
            <wp:extent cx="6392545" cy="454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392545" cy="4547870"/>
                    </a:xfrm>
                    <a:prstGeom prst="rect">
                      <a:avLst/>
                    </a:prstGeom>
                    <a:noFill/>
                    <a:ln>
                      <a:noFill/>
                    </a:ln>
                  </pic:spPr>
                </pic:pic>
              </a:graphicData>
            </a:graphic>
          </wp:inline>
        </w:drawing>
      </w:r>
    </w:p>
    <w:p w:rsidR="002A5D3F" w:rsidRDefault="002A5D3F" w:rsidP="002A5D3F">
      <w:pPr>
        <w:pStyle w:val="Heading3"/>
      </w:pPr>
      <w:bookmarkStart w:id="101" w:name="_Toc416902400"/>
      <w:r>
        <w:t>Configure Site Preferences for Alipay</w:t>
      </w:r>
      <w:bookmarkEnd w:id="101"/>
    </w:p>
    <w:p w:rsidR="002A5D3F" w:rsidRDefault="002A5D3F" w:rsidP="00EA699F">
      <w:pPr>
        <w:pStyle w:val="BodyText"/>
      </w:pPr>
      <w:r>
        <w:t>Verify Alipay Site Preferences in already existing custom preferences group.</w:t>
      </w:r>
    </w:p>
    <w:p w:rsidR="002A5D3F" w:rsidRDefault="002A5D3F" w:rsidP="00EA699F">
      <w:pPr>
        <w:pStyle w:val="BodyText"/>
      </w:pPr>
      <w:r>
        <w:rPr>
          <w:noProof/>
        </w:rPr>
        <w:lastRenderedPageBreak/>
        <w:drawing>
          <wp:inline distT="0" distB="0" distL="0" distR="0" wp14:anchorId="47A81F2E" wp14:editId="17C0FDE2">
            <wp:extent cx="6400800" cy="3065583"/>
            <wp:effectExtent l="0" t="0" r="0" b="1905"/>
            <wp:docPr id="128" name="Picture 128" descr="C:\Users\pchug3\Desktop\payp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chug3\Desktop\paypal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00800" cy="3065583"/>
                    </a:xfrm>
                    <a:prstGeom prst="rect">
                      <a:avLst/>
                    </a:prstGeom>
                    <a:noFill/>
                    <a:ln>
                      <a:noFill/>
                    </a:ln>
                  </pic:spPr>
                </pic:pic>
              </a:graphicData>
            </a:graphic>
          </wp:inline>
        </w:drawing>
      </w:r>
    </w:p>
    <w:p w:rsidR="002A5D3F" w:rsidRDefault="002A5D3F" w:rsidP="002A5D3F">
      <w:pPr>
        <w:pStyle w:val="Heading3"/>
      </w:pPr>
      <w:bookmarkStart w:id="102" w:name="_Toc416902401"/>
      <w:r>
        <w:t>Business Manager changes for Alipay Batch Job</w:t>
      </w:r>
      <w:bookmarkEnd w:id="102"/>
    </w:p>
    <w:p w:rsidR="002A5D3F" w:rsidRDefault="005C6F6D" w:rsidP="00EA699F">
      <w:pPr>
        <w:pStyle w:val="BodyText"/>
      </w:pPr>
      <w:r>
        <w:t>Verify the newly added batch job for Alipay Check Status Service.</w:t>
      </w:r>
    </w:p>
    <w:p w:rsidR="005C6F6D" w:rsidRDefault="005C6F6D" w:rsidP="00EA699F">
      <w:pPr>
        <w:pStyle w:val="BodyText"/>
      </w:pPr>
      <w:r>
        <w:t>Go to Administration - &gt; Operations -&gt; Job Schedules</w:t>
      </w:r>
    </w:p>
    <w:p w:rsidR="005C6F6D" w:rsidRPr="002A5D3F" w:rsidRDefault="005C6F6D" w:rsidP="00EA699F">
      <w:pPr>
        <w:pStyle w:val="BodyText"/>
      </w:pPr>
      <w:r>
        <w:rPr>
          <w:noProof/>
        </w:rPr>
        <w:drawing>
          <wp:inline distT="0" distB="0" distL="0" distR="0" wp14:anchorId="6A36F772" wp14:editId="59BFB7BD">
            <wp:extent cx="6400800" cy="1724357"/>
            <wp:effectExtent l="0" t="0" r="0" b="9525"/>
            <wp:docPr id="129" name="Picture 129" descr="C:\Users\pchug3\Desktop\jo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chug3\Desktop\job4.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00800" cy="1724357"/>
                    </a:xfrm>
                    <a:prstGeom prst="rect">
                      <a:avLst/>
                    </a:prstGeom>
                    <a:noFill/>
                    <a:ln>
                      <a:noFill/>
                    </a:ln>
                  </pic:spPr>
                </pic:pic>
              </a:graphicData>
            </a:graphic>
          </wp:inline>
        </w:drawing>
      </w:r>
    </w:p>
    <w:p w:rsidR="00615E10" w:rsidRDefault="00615E10" w:rsidP="00615E10">
      <w:pPr>
        <w:pStyle w:val="Heading3"/>
      </w:pPr>
      <w:bookmarkStart w:id="103" w:name="_Toc416902402"/>
      <w:r>
        <w:t xml:space="preserve">Configure Site Preferences for </w:t>
      </w:r>
      <w:r w:rsidR="00941A70">
        <w:t>PayPal</w:t>
      </w:r>
      <w:r>
        <w:t xml:space="preserve"> and </w:t>
      </w:r>
      <w:r w:rsidR="00941A70">
        <w:t>PayPal</w:t>
      </w:r>
      <w:r>
        <w:t xml:space="preserve"> Express Checkout</w:t>
      </w:r>
      <w:bookmarkEnd w:id="103"/>
    </w:p>
    <w:p w:rsidR="00615E10" w:rsidRPr="00826E88" w:rsidRDefault="00615E10" w:rsidP="00EA699F">
      <w:pPr>
        <w:pStyle w:val="BodyText"/>
      </w:pPr>
      <w:r w:rsidRPr="00826E88">
        <w:t xml:space="preserve">Verify </w:t>
      </w:r>
      <w:r>
        <w:t>Cybersource_paypal</w:t>
      </w:r>
      <w:r w:rsidRPr="00826E88">
        <w:t xml:space="preserve"> as newly added Custom Preferences Group</w:t>
      </w:r>
    </w:p>
    <w:p w:rsidR="00A0741E" w:rsidRDefault="00615E10" w:rsidP="00EA699F">
      <w:pPr>
        <w:pStyle w:val="BodyText"/>
      </w:pPr>
      <w:r>
        <w:rPr>
          <w:noProof/>
        </w:rPr>
        <w:lastRenderedPageBreak/>
        <w:drawing>
          <wp:inline distT="0" distB="0" distL="0" distR="0" wp14:anchorId="2D05E32F" wp14:editId="55E95A57">
            <wp:extent cx="6400800" cy="3678553"/>
            <wp:effectExtent l="0" t="0" r="0" b="0"/>
            <wp:docPr id="101" name="Picture 101" descr="C:\Users\pchug3\Desktop\pay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chug3\Desktop\paypal.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00800" cy="3678553"/>
                    </a:xfrm>
                    <a:prstGeom prst="rect">
                      <a:avLst/>
                    </a:prstGeom>
                    <a:noFill/>
                    <a:ln>
                      <a:noFill/>
                    </a:ln>
                  </pic:spPr>
                </pic:pic>
              </a:graphicData>
            </a:graphic>
          </wp:inline>
        </w:drawing>
      </w:r>
    </w:p>
    <w:p w:rsidR="00615E10" w:rsidRDefault="00615E10" w:rsidP="00EA699F">
      <w:pPr>
        <w:pStyle w:val="BodyText"/>
      </w:pPr>
      <w:r>
        <w:rPr>
          <w:noProof/>
        </w:rPr>
        <w:drawing>
          <wp:inline distT="0" distB="0" distL="0" distR="0" wp14:anchorId="2CB8C9E6" wp14:editId="482642EA">
            <wp:extent cx="6400800" cy="3066077"/>
            <wp:effectExtent l="0" t="0" r="0" b="0"/>
            <wp:docPr id="102" name="Picture 102" descr="C:\Users\pchug3\Desktop\payp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chug3\Desktop\paypal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00800" cy="3066077"/>
                    </a:xfrm>
                    <a:prstGeom prst="rect">
                      <a:avLst/>
                    </a:prstGeom>
                    <a:noFill/>
                    <a:ln>
                      <a:noFill/>
                    </a:ln>
                  </pic:spPr>
                </pic:pic>
              </a:graphicData>
            </a:graphic>
          </wp:inline>
        </w:drawing>
      </w:r>
    </w:p>
    <w:p w:rsidR="00475513" w:rsidRPr="00BA04F3" w:rsidRDefault="00475513" w:rsidP="00EA699F">
      <w:pPr>
        <w:pStyle w:val="BodyText"/>
      </w:pPr>
    </w:p>
    <w:p w:rsidR="003D49FF" w:rsidRDefault="003D49FF" w:rsidP="003D49FF">
      <w:pPr>
        <w:pStyle w:val="Heading3"/>
      </w:pPr>
      <w:bookmarkStart w:id="104" w:name="_Toc368651160"/>
      <w:bookmarkStart w:id="105" w:name="_Toc416902403"/>
      <w:r>
        <w:lastRenderedPageBreak/>
        <w:t>Applying CyberSource Cartridge to the Site</w:t>
      </w:r>
      <w:bookmarkEnd w:id="104"/>
      <w:bookmarkEnd w:id="105"/>
    </w:p>
    <w:p w:rsidR="003D49FF" w:rsidRDefault="003D49FF" w:rsidP="003D49FF"/>
    <w:p w:rsidR="003D49FF" w:rsidRDefault="003D49FF" w:rsidP="003D49FF">
      <w:r>
        <w:t xml:space="preserve">Go to the “Administration” in the left hand list to expand the menu and select Sites &gt; Manage Sites link. This will open a list of the active sites on the Demandware platform in your account. Click on the site for which you wish to add the CyberSource cartridge. This will open the General Settings page for that site. </w:t>
      </w:r>
    </w:p>
    <w:p w:rsidR="003D49FF" w:rsidRDefault="003D49FF" w:rsidP="003D49FF">
      <w:r>
        <w:t>Add int_cybersource cartridge to the cartridge path as depicted in the following screen:</w:t>
      </w:r>
    </w:p>
    <w:p w:rsidR="003D49FF" w:rsidRDefault="003D49FF" w:rsidP="003D49FF"/>
    <w:p w:rsidR="003D49FF" w:rsidRDefault="003D49FF" w:rsidP="003D49FF">
      <w:r>
        <w:rPr>
          <w:noProof/>
        </w:rPr>
        <w:drawing>
          <wp:inline distT="0" distB="0" distL="0" distR="0" wp14:anchorId="522CC67B" wp14:editId="1AC74450">
            <wp:extent cx="6400800" cy="4038600"/>
            <wp:effectExtent l="1905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srcRect/>
                    <a:stretch>
                      <a:fillRect/>
                    </a:stretch>
                  </pic:blipFill>
                  <pic:spPr bwMode="auto">
                    <a:xfrm>
                      <a:off x="0" y="0"/>
                      <a:ext cx="6400800" cy="4038600"/>
                    </a:xfrm>
                    <a:prstGeom prst="rect">
                      <a:avLst/>
                    </a:prstGeom>
                    <a:noFill/>
                    <a:ln w="9525">
                      <a:noFill/>
                      <a:miter lim="800000"/>
                      <a:headEnd/>
                      <a:tailEnd/>
                    </a:ln>
                  </pic:spPr>
                </pic:pic>
              </a:graphicData>
            </a:graphic>
          </wp:inline>
        </w:drawing>
      </w:r>
    </w:p>
    <w:p w:rsidR="002E162F" w:rsidRDefault="002E162F" w:rsidP="003D49FF"/>
    <w:p w:rsidR="002E162F" w:rsidRPr="00BF2843" w:rsidRDefault="00A27DF4" w:rsidP="00BF2843">
      <w:pPr>
        <w:pStyle w:val="Heading3"/>
      </w:pPr>
      <w:bookmarkStart w:id="106" w:name="_Toc416902404"/>
      <w:r w:rsidRPr="00A27DF4">
        <w:t xml:space="preserve">Configure </w:t>
      </w:r>
      <w:r w:rsidR="00B95841">
        <w:t>Custom Objects</w:t>
      </w:r>
      <w:r w:rsidRPr="00A27DF4">
        <w:t xml:space="preserve"> for </w:t>
      </w:r>
      <w:r>
        <w:t>Retail POS</w:t>
      </w:r>
      <w:bookmarkEnd w:id="106"/>
    </w:p>
    <w:p w:rsidR="00A27DF4" w:rsidRDefault="001C5BDD" w:rsidP="009D484B">
      <w:pPr>
        <w:ind w:left="720"/>
      </w:pPr>
      <w:r>
        <w:t>Two</w:t>
      </w:r>
      <w:r w:rsidR="00A27DF4">
        <w:t xml:space="preserve"> custom </w:t>
      </w:r>
      <w:r w:rsidR="00537877">
        <w:t>objects</w:t>
      </w:r>
      <w:r w:rsidR="00A27DF4">
        <w:t xml:space="preserve"> </w:t>
      </w:r>
      <w:r w:rsidR="00F55393">
        <w:t>have</w:t>
      </w:r>
      <w:r w:rsidR="00A27DF4">
        <w:t xml:space="preserve"> been added for POS transactions. </w:t>
      </w:r>
      <w:r w:rsidR="00537877">
        <w:t xml:space="preserve">Below are screenshots </w:t>
      </w:r>
      <w:r w:rsidR="00F55393">
        <w:t xml:space="preserve">of sample custom object entry for both </w:t>
      </w:r>
      <w:r w:rsidR="00537877">
        <w:t>custom objects</w:t>
      </w:r>
      <w:r w:rsidR="00A27DF4">
        <w:t>:</w:t>
      </w:r>
    </w:p>
    <w:p w:rsidR="00B3731E" w:rsidRDefault="00B3731E" w:rsidP="002E5D86">
      <w:pPr>
        <w:pStyle w:val="ListParagraph"/>
        <w:numPr>
          <w:ilvl w:val="1"/>
          <w:numId w:val="32"/>
        </w:numPr>
      </w:pPr>
      <w:proofErr w:type="spellStart"/>
      <w:r>
        <w:t>POS_MerchantIDs</w:t>
      </w:r>
      <w:proofErr w:type="spellEnd"/>
    </w:p>
    <w:p w:rsidR="00B3731E" w:rsidRDefault="00B3731E" w:rsidP="00B3731E">
      <w:pPr>
        <w:ind w:left="720"/>
      </w:pPr>
      <w:r>
        <w:rPr>
          <w:noProof/>
        </w:rPr>
        <w:lastRenderedPageBreak/>
        <w:drawing>
          <wp:inline distT="0" distB="0" distL="0" distR="0" wp14:anchorId="69946C8E" wp14:editId="7E1565F7">
            <wp:extent cx="5847907" cy="2275368"/>
            <wp:effectExtent l="19050" t="19050" r="635" b="0"/>
            <wp:docPr id="70" name="Picture 69" descr="POS_Mercha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PNG"/>
                    <pic:cNvPicPr/>
                  </pic:nvPicPr>
                  <pic:blipFill>
                    <a:blip r:embed="rId135" cstate="print"/>
                    <a:stretch>
                      <a:fillRect/>
                    </a:stretch>
                  </pic:blipFill>
                  <pic:spPr>
                    <a:xfrm>
                      <a:off x="0" y="0"/>
                      <a:ext cx="5842610" cy="2273307"/>
                    </a:xfrm>
                    <a:prstGeom prst="rect">
                      <a:avLst/>
                    </a:prstGeom>
                    <a:ln>
                      <a:solidFill>
                        <a:schemeClr val="accent1"/>
                      </a:solidFill>
                    </a:ln>
                  </pic:spPr>
                </pic:pic>
              </a:graphicData>
            </a:graphic>
          </wp:inline>
        </w:drawing>
      </w:r>
    </w:p>
    <w:p w:rsidR="009D484B" w:rsidRDefault="00B3731E" w:rsidP="009D484B">
      <w:pPr>
        <w:ind w:left="720"/>
      </w:pPr>
      <w:r>
        <w:rPr>
          <w:noProof/>
        </w:rPr>
        <w:drawing>
          <wp:inline distT="0" distB="0" distL="0" distR="0" wp14:anchorId="15F5A187" wp14:editId="0B4287FF">
            <wp:extent cx="5826642" cy="1945758"/>
            <wp:effectExtent l="19050" t="19050" r="3175" b="0"/>
            <wp:docPr id="71" name="Picture 70" descr="POS_Merchant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2.PNG"/>
                    <pic:cNvPicPr/>
                  </pic:nvPicPr>
                  <pic:blipFill>
                    <a:blip r:embed="rId136" cstate="print"/>
                    <a:stretch>
                      <a:fillRect/>
                    </a:stretch>
                  </pic:blipFill>
                  <pic:spPr>
                    <a:xfrm>
                      <a:off x="0" y="0"/>
                      <a:ext cx="5875728" cy="1962150"/>
                    </a:xfrm>
                    <a:prstGeom prst="rect">
                      <a:avLst/>
                    </a:prstGeom>
                    <a:ln>
                      <a:solidFill>
                        <a:schemeClr val="accent1"/>
                      </a:solidFill>
                    </a:ln>
                  </pic:spPr>
                </pic:pic>
              </a:graphicData>
            </a:graphic>
          </wp:inline>
        </w:drawing>
      </w:r>
    </w:p>
    <w:p w:rsidR="00236A80" w:rsidRDefault="00236A80" w:rsidP="002E5D86">
      <w:pPr>
        <w:pStyle w:val="ListParagraph"/>
        <w:numPr>
          <w:ilvl w:val="1"/>
          <w:numId w:val="32"/>
        </w:numPr>
      </w:pPr>
      <w:proofErr w:type="spellStart"/>
      <w:r>
        <w:t>POS_TerminalMapping</w:t>
      </w:r>
      <w:proofErr w:type="spellEnd"/>
    </w:p>
    <w:p w:rsidR="00236A80" w:rsidRDefault="00236A80" w:rsidP="00236A80">
      <w:pPr>
        <w:ind w:left="720"/>
      </w:pPr>
      <w:r>
        <w:rPr>
          <w:noProof/>
        </w:rPr>
        <w:drawing>
          <wp:inline distT="0" distB="0" distL="0" distR="0" wp14:anchorId="1267EDD9" wp14:editId="381C57C1">
            <wp:extent cx="5826642" cy="2317750"/>
            <wp:effectExtent l="19050" t="19050" r="3175" b="6350"/>
            <wp:docPr id="72" name="Picture 71" descr="POS_Termin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PNG"/>
                    <pic:cNvPicPr/>
                  </pic:nvPicPr>
                  <pic:blipFill>
                    <a:blip r:embed="rId137" cstate="print"/>
                    <a:stretch>
                      <a:fillRect/>
                    </a:stretch>
                  </pic:blipFill>
                  <pic:spPr>
                    <a:xfrm>
                      <a:off x="0" y="0"/>
                      <a:ext cx="5826642" cy="2317750"/>
                    </a:xfrm>
                    <a:prstGeom prst="rect">
                      <a:avLst/>
                    </a:prstGeom>
                    <a:ln>
                      <a:solidFill>
                        <a:schemeClr val="accent1"/>
                      </a:solidFill>
                    </a:ln>
                  </pic:spPr>
                </pic:pic>
              </a:graphicData>
            </a:graphic>
          </wp:inline>
        </w:drawing>
      </w:r>
    </w:p>
    <w:p w:rsidR="001D3510" w:rsidRDefault="00236A80" w:rsidP="00A27DF4">
      <w:pPr>
        <w:ind w:left="720" w:hanging="720"/>
      </w:pPr>
      <w:r>
        <w:lastRenderedPageBreak/>
        <w:tab/>
      </w:r>
      <w:r>
        <w:rPr>
          <w:noProof/>
        </w:rPr>
        <w:drawing>
          <wp:inline distT="0" distB="0" distL="0" distR="0" wp14:anchorId="325F4A40" wp14:editId="0CB04980">
            <wp:extent cx="5879805" cy="1828800"/>
            <wp:effectExtent l="19050" t="19050" r="6985" b="0"/>
            <wp:docPr id="74" name="Picture 73" descr="POS_TerminalMap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2.PNG"/>
                    <pic:cNvPicPr/>
                  </pic:nvPicPr>
                  <pic:blipFill>
                    <a:blip r:embed="rId138" cstate="print"/>
                    <a:stretch>
                      <a:fillRect/>
                    </a:stretch>
                  </pic:blipFill>
                  <pic:spPr>
                    <a:xfrm>
                      <a:off x="0" y="0"/>
                      <a:ext cx="5883888" cy="1830070"/>
                    </a:xfrm>
                    <a:prstGeom prst="rect">
                      <a:avLst/>
                    </a:prstGeom>
                    <a:ln>
                      <a:solidFill>
                        <a:schemeClr val="accent1"/>
                      </a:solidFill>
                    </a:ln>
                  </pic:spPr>
                </pic:pic>
              </a:graphicData>
            </a:graphic>
          </wp:inline>
        </w:drawing>
      </w:r>
    </w:p>
    <w:p w:rsidR="002E162F" w:rsidRDefault="002E162F" w:rsidP="003D49FF"/>
    <w:p w:rsidR="003D49FF" w:rsidRDefault="003D49FF" w:rsidP="003D49FF">
      <w:pPr>
        <w:pStyle w:val="Heading2"/>
      </w:pPr>
      <w:bookmarkStart w:id="107" w:name="_Toc368651162"/>
      <w:bookmarkStart w:id="108" w:name="_Toc416902405"/>
      <w:r>
        <w:t>Testing</w:t>
      </w:r>
      <w:bookmarkEnd w:id="107"/>
      <w:bookmarkEnd w:id="108"/>
    </w:p>
    <w:p w:rsidR="003D49FF" w:rsidRDefault="003D49FF" w:rsidP="00086A75">
      <w:r>
        <w:t xml:space="preserve">Use </w:t>
      </w:r>
      <w:proofErr w:type="spellStart"/>
      <w:r>
        <w:t>CybersourceUnitTest</w:t>
      </w:r>
      <w:proofErr w:type="spellEnd"/>
      <w:r>
        <w:t xml:space="preserve"> pipeline to test all the services as follows:</w:t>
      </w:r>
    </w:p>
    <w:p w:rsidR="003D49FF" w:rsidRDefault="003D49FF" w:rsidP="003D49FF">
      <w:pPr>
        <w:pStyle w:val="Heading3"/>
      </w:pPr>
      <w:bookmarkStart w:id="109" w:name="_Toc368651163"/>
      <w:bookmarkStart w:id="110" w:name="_Toc416902406"/>
      <w:r>
        <w:t>Authorize Credit Card</w:t>
      </w:r>
      <w:bookmarkEnd w:id="109"/>
      <w:bookmarkEnd w:id="110"/>
    </w:p>
    <w:p w:rsidR="003D49FF" w:rsidRDefault="003D49FF" w:rsidP="003D49FF">
      <w:r>
        <w:t xml:space="preserve">Use and modify the </w:t>
      </w:r>
      <w:proofErr w:type="spellStart"/>
      <w:r>
        <w:t>CybersourceUnitTest-TestCCAuth</w:t>
      </w:r>
      <w:proofErr w:type="spellEnd"/>
      <w:r>
        <w:t xml:space="preserve"> pipeline and associated scripts and sub-pipelines.  The end node of the unit test pipeline is a template which displays all relevant request/response information in an easy to digest manner. User can change static credit card and address data to observe various responses.</w:t>
      </w:r>
    </w:p>
    <w:p w:rsidR="004D44AE" w:rsidRPr="004D44AE" w:rsidRDefault="004D44AE" w:rsidP="003D49FF">
      <w:pPr>
        <w:rPr>
          <w:color w:val="FF0000"/>
        </w:rPr>
      </w:pPr>
      <w:r w:rsidRPr="004D44AE">
        <w:rPr>
          <w:color w:val="FF0000"/>
        </w:rPr>
        <w:t>Note: Mark the start node as “PUBLIC” before executing the test case</w:t>
      </w:r>
    </w:p>
    <w:p w:rsidR="003D49FF" w:rsidRDefault="003D49FF" w:rsidP="003D49FF">
      <w:pPr>
        <w:pStyle w:val="Heading3"/>
      </w:pPr>
      <w:bookmarkStart w:id="111" w:name="_Toc368651164"/>
      <w:bookmarkStart w:id="112" w:name="_Toc416902407"/>
      <w:r>
        <w:t>Tax Service</w:t>
      </w:r>
      <w:bookmarkEnd w:id="111"/>
      <w:bookmarkEnd w:id="112"/>
    </w:p>
    <w:p w:rsidR="003D49FF" w:rsidRDefault="003D49FF" w:rsidP="003D49FF">
      <w:r>
        <w:t xml:space="preserve">Use and modify the </w:t>
      </w:r>
      <w:proofErr w:type="spellStart"/>
      <w:r>
        <w:t>CybersourceUnitTest-TestTax</w:t>
      </w:r>
      <w:proofErr w:type="spellEnd"/>
      <w:r>
        <w:t xml:space="preserve"> pipeline and associated scripts and sub-pipelines.  The script nodes for creating </w:t>
      </w:r>
      <w:proofErr w:type="spellStart"/>
      <w:r>
        <w:t>Create</w:t>
      </w:r>
      <w:r w:rsidR="00086A75">
        <w:t>Cybersource</w:t>
      </w:r>
      <w:r>
        <w:t>ShipTo</w:t>
      </w:r>
      <w:proofErr w:type="spellEnd"/>
      <w:r>
        <w:t xml:space="preserve"> and </w:t>
      </w:r>
      <w:proofErr w:type="spellStart"/>
      <w:r>
        <w:t>Create</w:t>
      </w:r>
      <w:r w:rsidR="00086A75">
        <w:t>Cybersource</w:t>
      </w:r>
      <w:r>
        <w:t>BillTo</w:t>
      </w:r>
      <w:proofErr w:type="spellEnd"/>
      <w:r>
        <w:t xml:space="preserve"> obj</w:t>
      </w:r>
      <w:r w:rsidR="00086A75">
        <w:t xml:space="preserve">ects have bindings to produce </w:t>
      </w:r>
      <w:r>
        <w:t xml:space="preserve">valid </w:t>
      </w:r>
      <w:r w:rsidR="00086A75">
        <w:t>results</w:t>
      </w:r>
      <w:r>
        <w:t>, but otherwise can be manually modified to test against any domestic or international address.</w:t>
      </w:r>
    </w:p>
    <w:p w:rsidR="003D49FF" w:rsidRDefault="003D49FF" w:rsidP="003D49FF">
      <w:r>
        <w:t>The end node of the unit test pipeline for taxes is a template which displays all relevant request/response information in an easy to digest manner, to aid the debugging the various response codes and corrected address response.</w:t>
      </w:r>
    </w:p>
    <w:p w:rsidR="004D44AE" w:rsidRDefault="004D44AE" w:rsidP="003D49FF">
      <w:r w:rsidRPr="004D44AE">
        <w:rPr>
          <w:color w:val="FF0000"/>
        </w:rPr>
        <w:t>Note: Mark the start node as “PUBLIC” before executing the test case</w:t>
      </w:r>
    </w:p>
    <w:p w:rsidR="003D49FF" w:rsidRDefault="003D49FF" w:rsidP="003D49FF">
      <w:pPr>
        <w:pStyle w:val="Heading3"/>
      </w:pPr>
      <w:bookmarkStart w:id="113" w:name="_Toc368651165"/>
      <w:bookmarkStart w:id="114" w:name="_Toc416902408"/>
      <w:r>
        <w:lastRenderedPageBreak/>
        <w:t>Address Verification Service (AVS)</w:t>
      </w:r>
      <w:bookmarkEnd w:id="113"/>
      <w:bookmarkEnd w:id="114"/>
    </w:p>
    <w:p w:rsidR="003D49FF" w:rsidRDefault="003D49FF" w:rsidP="003D49FF">
      <w:r>
        <w:t xml:space="preserve">Use and modify the </w:t>
      </w:r>
      <w:proofErr w:type="spellStart"/>
      <w:r>
        <w:t>CybersourceUnitTest-TestCCAuth</w:t>
      </w:r>
      <w:proofErr w:type="spellEnd"/>
      <w:r>
        <w:t xml:space="preserve"> pipeline and associated scripts and sub-pipelines.  By running simplified payment authorizations with different site preferences set, you can see how the AVS process works and how that result affects the overall payment authorization process.</w:t>
      </w:r>
    </w:p>
    <w:p w:rsidR="004D44AE" w:rsidRDefault="004D44AE" w:rsidP="003D49FF">
      <w:r w:rsidRPr="004D44AE">
        <w:rPr>
          <w:color w:val="FF0000"/>
        </w:rPr>
        <w:t>Note: Mark the start node as “PUBLIC” before executing the test case</w:t>
      </w:r>
    </w:p>
    <w:p w:rsidR="003D49FF" w:rsidRDefault="003D49FF" w:rsidP="003D49FF">
      <w:pPr>
        <w:pStyle w:val="Heading3"/>
      </w:pPr>
      <w:bookmarkStart w:id="115" w:name="_Toc368651166"/>
      <w:bookmarkStart w:id="116" w:name="_Toc416902409"/>
      <w:r>
        <w:t>Delivery Address Verification Service (DAV)</w:t>
      </w:r>
      <w:bookmarkEnd w:id="115"/>
      <w:bookmarkEnd w:id="116"/>
    </w:p>
    <w:p w:rsidR="003D49FF" w:rsidRDefault="003D49FF" w:rsidP="003D49FF">
      <w:proofErr w:type="gramStart"/>
      <w:r>
        <w:t xml:space="preserve">To test the stand-alone DAV service, use and/or modify the </w:t>
      </w:r>
      <w:proofErr w:type="spellStart"/>
      <w:r>
        <w:t>CybersourceUnitTest-TestDAVCheck</w:t>
      </w:r>
      <w:proofErr w:type="spellEnd"/>
      <w:r>
        <w:t xml:space="preserve"> pipeline and associated scripts and sub-pipelines.</w:t>
      </w:r>
      <w:proofErr w:type="gramEnd"/>
      <w:r>
        <w:t xml:space="preserve">  Like </w:t>
      </w:r>
      <w:r w:rsidR="000D4247">
        <w:t xml:space="preserve">other test </w:t>
      </w:r>
      <w:proofErr w:type="spellStart"/>
      <w:r w:rsidR="000D4247">
        <w:t>pipelines</w:t>
      </w:r>
      <w:proofErr w:type="gramStart"/>
      <w:r>
        <w:t>,</w:t>
      </w:r>
      <w:r w:rsidR="000D4247">
        <w:t>test</w:t>
      </w:r>
      <w:proofErr w:type="spellEnd"/>
      <w:proofErr w:type="gramEnd"/>
      <w:r w:rsidR="000D4247">
        <w:t xml:space="preserve"> data can be </w:t>
      </w:r>
      <w:r>
        <w:t>customize to simulate various situations that need to be handled.</w:t>
      </w:r>
    </w:p>
    <w:p w:rsidR="004D44AE" w:rsidRDefault="004D44AE" w:rsidP="003D49FF">
      <w:r w:rsidRPr="004D44AE">
        <w:rPr>
          <w:color w:val="FF0000"/>
        </w:rPr>
        <w:t>Note: Mark the start node as “PUBLIC” before executing the test case</w:t>
      </w:r>
    </w:p>
    <w:p w:rsidR="003D49FF" w:rsidRDefault="003D49FF" w:rsidP="003D49FF">
      <w:r>
        <w:t>The end node of the unit test pipeline for the stand-alone DAV Service is a template which displays all relevant request/response information in an easy to digest manner, to aid the debugging the various response codes and corrected address response.</w:t>
      </w:r>
    </w:p>
    <w:p w:rsidR="004D44AE" w:rsidRDefault="004D44AE" w:rsidP="003D49FF">
      <w:r w:rsidRPr="004D44AE">
        <w:rPr>
          <w:color w:val="FF0000"/>
        </w:rPr>
        <w:t>Note: Mark the start node as “PUBLIC” before executing the test case</w:t>
      </w:r>
    </w:p>
    <w:p w:rsidR="00E944D2" w:rsidRPr="00EF13B0" w:rsidRDefault="00E944D2" w:rsidP="00E944D2">
      <w:pPr>
        <w:pStyle w:val="Heading3"/>
      </w:pPr>
      <w:bookmarkStart w:id="117" w:name="_Toc368651167"/>
      <w:bookmarkStart w:id="118" w:name="_Toc416902410"/>
      <w:r w:rsidRPr="00EF13B0">
        <w:t>Payment Tokenization</w:t>
      </w:r>
      <w:bookmarkEnd w:id="117"/>
      <w:bookmarkEnd w:id="118"/>
    </w:p>
    <w:p w:rsidR="00E944D2" w:rsidRDefault="00E944D2" w:rsidP="00E944D2">
      <w:r w:rsidRPr="00EF13B0">
        <w:t xml:space="preserve">Use the </w:t>
      </w:r>
      <w:proofErr w:type="spellStart"/>
      <w:r w:rsidRPr="00EF13B0">
        <w:t>Cybersource_Subscription</w:t>
      </w:r>
      <w:proofErr w:type="spellEnd"/>
      <w:r w:rsidRPr="00EF13B0">
        <w:t xml:space="preserve">-Start pipeline to start Subscription creation test suite. By entering test data you can use the </w:t>
      </w:r>
      <w:r w:rsidR="0080208A" w:rsidRPr="00EF13B0">
        <w:t>various Payment Tokenization related services like Create Subscription, View Subscription, Update Subscription, Delete Subscription, Use Subscription for One Time Payment.</w:t>
      </w:r>
    </w:p>
    <w:p w:rsidR="004D44AE" w:rsidRDefault="004D44AE" w:rsidP="00E944D2">
      <w:r w:rsidRPr="004D44AE">
        <w:rPr>
          <w:color w:val="FF0000"/>
        </w:rPr>
        <w:t>Note: Mark the start node as “PUBLIC” before executing the test case</w:t>
      </w:r>
    </w:p>
    <w:p w:rsidR="00714FFF" w:rsidRPr="00EF13B0" w:rsidRDefault="00714FFF" w:rsidP="00714FFF">
      <w:pPr>
        <w:pStyle w:val="Heading3"/>
      </w:pPr>
      <w:bookmarkStart w:id="119" w:name="_Toc368651168"/>
      <w:bookmarkStart w:id="120" w:name="_Toc416902411"/>
      <w:r>
        <w:t>Full Authorization reversal</w:t>
      </w:r>
      <w:bookmarkEnd w:id="119"/>
      <w:bookmarkEnd w:id="120"/>
    </w:p>
    <w:p w:rsidR="00714FFF" w:rsidRDefault="00714FFF" w:rsidP="00714FFF">
      <w:r w:rsidRPr="00EF13B0">
        <w:t xml:space="preserve">Use the </w:t>
      </w:r>
      <w:proofErr w:type="spellStart"/>
      <w:r w:rsidRPr="00EF13B0">
        <w:t>Cybersource_S</w:t>
      </w:r>
      <w:r>
        <w:t>ervices</w:t>
      </w:r>
      <w:proofErr w:type="spellEnd"/>
      <w:r w:rsidRPr="00EF13B0">
        <w:t xml:space="preserve">-Start pipeline to start </w:t>
      </w:r>
      <w:r w:rsidR="00CB5FF0">
        <w:t>Authorization reversal</w:t>
      </w:r>
      <w:r w:rsidRPr="00EF13B0">
        <w:t xml:space="preserve"> test suite. By entering test data </w:t>
      </w:r>
      <w:r w:rsidR="00CB5FF0">
        <w:t xml:space="preserve">merchant </w:t>
      </w:r>
      <w:r w:rsidRPr="00EF13B0">
        <w:t xml:space="preserve">can use the </w:t>
      </w:r>
      <w:r w:rsidR="00CB5FF0">
        <w:t>Cybersource Full Authorization Reversal</w:t>
      </w:r>
      <w:r w:rsidRPr="00EF13B0">
        <w:t xml:space="preserve"> service</w:t>
      </w:r>
      <w:r w:rsidR="00CB5FF0">
        <w:t>.</w:t>
      </w:r>
    </w:p>
    <w:p w:rsidR="004D44AE" w:rsidRDefault="004D44AE" w:rsidP="00714FFF">
      <w:r w:rsidRPr="004D44AE">
        <w:rPr>
          <w:color w:val="FF0000"/>
        </w:rPr>
        <w:t>Note: Mark the start node as “PUBLIC” before executing the test case</w:t>
      </w:r>
    </w:p>
    <w:p w:rsidR="003D49FF" w:rsidRDefault="003D49FF" w:rsidP="003D49FF">
      <w:pPr>
        <w:pStyle w:val="Heading3"/>
      </w:pPr>
      <w:bookmarkStart w:id="121" w:name="_Toc368651169"/>
      <w:bookmarkStart w:id="122" w:name="_Toc416902412"/>
      <w:r>
        <w:t>Device Fingerprint</w:t>
      </w:r>
      <w:bookmarkEnd w:id="121"/>
      <w:bookmarkEnd w:id="122"/>
    </w:p>
    <w:p w:rsidR="003D49FF" w:rsidRDefault="003D49FF" w:rsidP="000D4247">
      <w:r>
        <w:t xml:space="preserve">Call the </w:t>
      </w:r>
      <w:proofErr w:type="spellStart"/>
      <w:r>
        <w:t>pip</w:t>
      </w:r>
      <w:r w:rsidR="00744731">
        <w:t>e</w:t>
      </w:r>
      <w:r>
        <w:t>lineCybersourceUnitTest-TestFingerprint</w:t>
      </w:r>
      <w:r w:rsidR="00744731">
        <w:t>to</w:t>
      </w:r>
      <w:proofErr w:type="spellEnd"/>
      <w:r w:rsidR="00744731">
        <w:t xml:space="preserve"> </w:t>
      </w:r>
      <w:r w:rsidR="00763186">
        <w:t xml:space="preserve">test </w:t>
      </w:r>
      <w:r>
        <w:t xml:space="preserve">the device Fingerprint Service. </w:t>
      </w:r>
      <w:proofErr w:type="spellStart"/>
      <w:r w:rsidR="00763186">
        <w:t>A</w:t>
      </w:r>
      <w:r>
        <w:t>CreditCard</w:t>
      </w:r>
      <w:proofErr w:type="spellEnd"/>
      <w:r>
        <w:t xml:space="preserve"> Authorization is done and a device fingerprint will be additionally submitted.</w:t>
      </w:r>
    </w:p>
    <w:p w:rsidR="004D44AE" w:rsidRDefault="004D44AE" w:rsidP="000D4247">
      <w:r w:rsidRPr="004D44AE">
        <w:rPr>
          <w:color w:val="FF0000"/>
        </w:rPr>
        <w:t>Note: Mark the start node as “PUBLIC” before executing the test case</w:t>
      </w:r>
    </w:p>
    <w:p w:rsidR="00744731" w:rsidRDefault="00744731" w:rsidP="00744731">
      <w:pPr>
        <w:pStyle w:val="Heading3"/>
      </w:pPr>
      <w:bookmarkStart w:id="123" w:name="_Toc368651170"/>
      <w:bookmarkStart w:id="124" w:name="_Toc416902413"/>
      <w:r>
        <w:lastRenderedPageBreak/>
        <w:t>Payer Authentication</w:t>
      </w:r>
      <w:bookmarkEnd w:id="123"/>
      <w:bookmarkEnd w:id="124"/>
    </w:p>
    <w:p w:rsidR="00744731" w:rsidRDefault="00744731" w:rsidP="000D4247">
      <w:r>
        <w:t xml:space="preserve">Call the pipeline </w:t>
      </w:r>
      <w:proofErr w:type="spellStart"/>
      <w:r>
        <w:t>CybersourceUnitTest-TestPA</w:t>
      </w:r>
      <w:proofErr w:type="spellEnd"/>
      <w:r>
        <w:t xml:space="preserve"> to test the Payer Authentication Service.</w:t>
      </w:r>
    </w:p>
    <w:p w:rsidR="004D44AE" w:rsidRDefault="004D44AE" w:rsidP="000D4247">
      <w:r w:rsidRPr="004D44AE">
        <w:rPr>
          <w:color w:val="FF0000"/>
        </w:rPr>
        <w:t>Note: Mark the start node as “PUBLIC” before executing the test case</w:t>
      </w:r>
    </w:p>
    <w:p w:rsidR="00BB4792" w:rsidRDefault="00BB4792" w:rsidP="00BB4792">
      <w:pPr>
        <w:pStyle w:val="Heading3"/>
      </w:pPr>
      <w:bookmarkStart w:id="125" w:name="_Toc416902414"/>
      <w:r>
        <w:t>Retail POS Authorization Request</w:t>
      </w:r>
      <w:bookmarkEnd w:id="125"/>
    </w:p>
    <w:p w:rsidR="00BB4792" w:rsidRDefault="00BB4792" w:rsidP="00BB4792">
      <w:r>
        <w:t xml:space="preserve">Call the pipeline </w:t>
      </w:r>
      <w:proofErr w:type="spellStart"/>
      <w:r>
        <w:t>CybersourceUnitTest</w:t>
      </w:r>
      <w:r w:rsidR="00E76745">
        <w:t>ing</w:t>
      </w:r>
      <w:r>
        <w:t>-StartPOS</w:t>
      </w:r>
      <w:proofErr w:type="spellEnd"/>
      <w:r>
        <w:t xml:space="preserve"> to test the retail POS Service.</w:t>
      </w:r>
      <w:r w:rsidR="008D7379">
        <w:t xml:space="preserve"> This renders a template with a form containing various request fields to enter/select values. The service response </w:t>
      </w:r>
      <w:r w:rsidR="00506692">
        <w:t xml:space="preserve">is shown after the submit button is clicked. </w:t>
      </w:r>
      <w:r w:rsidR="00E76F54">
        <w:t xml:space="preserve"> The field’s label turns to red colored font if the field was mandatory.</w:t>
      </w:r>
    </w:p>
    <w:p w:rsidR="00BB4792" w:rsidRDefault="00BB4792" w:rsidP="00BB4792">
      <w:r w:rsidRPr="004D44AE">
        <w:rPr>
          <w:color w:val="FF0000"/>
        </w:rPr>
        <w:t>Note: Mark the start node as “PUBLIC” before executing the test case</w:t>
      </w:r>
    </w:p>
    <w:p w:rsidR="00615E10" w:rsidRDefault="00615E10" w:rsidP="00615E10">
      <w:pPr>
        <w:pStyle w:val="Heading3"/>
      </w:pPr>
      <w:bookmarkStart w:id="126" w:name="_Toc416902415"/>
      <w:r>
        <w:t>Alipay Initiate Request</w:t>
      </w:r>
      <w:bookmarkEnd w:id="126"/>
    </w:p>
    <w:p w:rsidR="00615E10" w:rsidRDefault="00615E10" w:rsidP="00615E10">
      <w:r>
        <w:t>Call the pipeline CybersourceUnitTesting-</w:t>
      </w:r>
      <w:r w:rsidR="006047E8">
        <w:t>TestAlipayI</w:t>
      </w:r>
      <w:r>
        <w:t xml:space="preserve">nitiateService to test Alipay Initiate request. Use and modify the mentioned pipeline and associated scripts to test initiate request. The end node of the unit test pipeline is a template which displays all relevant request/response information in an easy to digest manner. User can change static </w:t>
      </w:r>
      <w:r w:rsidR="006047E8">
        <w:t>purchase object data</w:t>
      </w:r>
      <w:r>
        <w:t xml:space="preserve"> and </w:t>
      </w:r>
      <w:r w:rsidR="006047E8">
        <w:t>payment type</w:t>
      </w:r>
      <w:r>
        <w:t xml:space="preserve"> to observe various responses.</w:t>
      </w:r>
    </w:p>
    <w:p w:rsidR="00615E10" w:rsidRDefault="00615E10" w:rsidP="00615E10">
      <w:pPr>
        <w:rPr>
          <w:color w:val="FF0000"/>
        </w:rPr>
      </w:pPr>
      <w:r w:rsidRPr="004D44AE">
        <w:rPr>
          <w:color w:val="FF0000"/>
        </w:rPr>
        <w:t>Note: Mark the start node as “PUBLIC” before executing the test case</w:t>
      </w:r>
    </w:p>
    <w:p w:rsidR="00F75B52" w:rsidRPr="004D44AE" w:rsidRDefault="00771620" w:rsidP="00615E10">
      <w:pPr>
        <w:rPr>
          <w:color w:val="FF0000"/>
        </w:rPr>
      </w:pPr>
      <w:hyperlink w:history="1">
        <w:r w:rsidR="00F75B52" w:rsidRPr="005C6F6D">
          <w:t>https:// &lt;Sandbox</w:t>
        </w:r>
      </w:hyperlink>
      <w:r w:rsidR="00F75B52">
        <w:t xml:space="preserve"> Name&gt;</w:t>
      </w:r>
      <w:r w:rsidR="00F75B52" w:rsidRPr="005C6F6D">
        <w:t>/on/demandware.store/Sites-SiteGenesis-Site/default/CybersourceUnitTesting-</w:t>
      </w:r>
      <w:r w:rsidR="00F75B52" w:rsidRPr="00F75B52">
        <w:t>TestAlipay</w:t>
      </w:r>
      <w:r w:rsidR="00F75B52">
        <w:t>Initiate</w:t>
      </w:r>
      <w:r w:rsidR="00F75B52" w:rsidRPr="00F75B52">
        <w:t>sService</w:t>
      </w:r>
    </w:p>
    <w:p w:rsidR="006047E8" w:rsidRDefault="006047E8" w:rsidP="006047E8">
      <w:pPr>
        <w:pStyle w:val="Heading3"/>
      </w:pPr>
      <w:bookmarkStart w:id="127" w:name="_Toc416902416"/>
      <w:r>
        <w:t>Alipay Check Status Request</w:t>
      </w:r>
      <w:bookmarkEnd w:id="127"/>
    </w:p>
    <w:p w:rsidR="006047E8" w:rsidRDefault="006047E8" w:rsidP="006047E8">
      <w:r>
        <w:t>Call the pipeline CybersourceUnitTesting-TestAlipayCheckStatusService to test Alipay Check Status request. Use and modify the mentioned pipeline and associated scripts to test initiate request. The end node of the unit test pipeline is a template which displays all relevant request/response information in an easy to digest manner. User can change value of requestID either in pipeline assign node or can pass the value in the URL along with pipeline URL to observe various responses.</w:t>
      </w:r>
      <w:r w:rsidR="00F75B52">
        <w:t xml:space="preserve"> Pass requestId generated by Alipay Initiate service</w:t>
      </w:r>
      <w:r w:rsidR="00DC5840">
        <w:t xml:space="preserve"> in the URL as mentioned below to test this service</w:t>
      </w:r>
      <w:r w:rsidR="00F75B52">
        <w:t>.</w:t>
      </w:r>
    </w:p>
    <w:p w:rsidR="006047E8" w:rsidRDefault="006047E8" w:rsidP="006047E8">
      <w:pPr>
        <w:rPr>
          <w:color w:val="FF0000"/>
        </w:rPr>
      </w:pPr>
      <w:r w:rsidRPr="004D44AE">
        <w:rPr>
          <w:color w:val="FF0000"/>
        </w:rPr>
        <w:t>Note: Mark the start node as “PUBLIC” before executing the test case</w:t>
      </w:r>
    </w:p>
    <w:p w:rsidR="005C6F6D" w:rsidRDefault="00771620" w:rsidP="006047E8">
      <w:pPr>
        <w:rPr>
          <w:color w:val="FF0000"/>
        </w:rPr>
      </w:pPr>
      <w:hyperlink w:history="1">
        <w:r w:rsidR="005C6F6D" w:rsidRPr="005C6F6D">
          <w:t>https:// &lt;Sandbox</w:t>
        </w:r>
      </w:hyperlink>
      <w:r w:rsidR="005C6F6D">
        <w:t xml:space="preserve"> Name&gt;</w:t>
      </w:r>
      <w:r w:rsidR="005C6F6D" w:rsidRPr="005C6F6D">
        <w:t>/on/demandware.store/Sites-SiteGenesis-Site/default/CybersourceUnitTesting-</w:t>
      </w:r>
      <w:r w:rsidR="00F75B52" w:rsidRPr="00F75B52">
        <w:t>TestAlipayCheckStatusService?requestId=</w:t>
      </w:r>
      <w:r w:rsidR="00F75B52">
        <w:t>”Initiate Request Id”</w:t>
      </w:r>
    </w:p>
    <w:p w:rsidR="006047E8" w:rsidRDefault="006047E8" w:rsidP="006047E8">
      <w:pPr>
        <w:pStyle w:val="Heading3"/>
      </w:pPr>
      <w:bookmarkStart w:id="128" w:name="_Toc416902417"/>
      <w:r>
        <w:lastRenderedPageBreak/>
        <w:t>Paypal Capture Request</w:t>
      </w:r>
      <w:bookmarkEnd w:id="128"/>
    </w:p>
    <w:p w:rsidR="005C6F6D" w:rsidRDefault="006047E8" w:rsidP="006047E8">
      <w:r>
        <w:t>Call the pipeline CybersourceUnitTesting-TestPaypalCaptureService to test Paypal Capture request. Use and modify the mentioned pipeline and associated scripts to test initiate request. The end node of the unit test pipeline is a template which displays all relevant request/response information in an easy to digest manner. User can change value of orderNo either in pipeline GetOrder pipelet node o</w:t>
      </w:r>
      <w:r w:rsidR="005C6F6D">
        <w:t xml:space="preserve">r can pass the value in the URL along with the pipeline URL to observe various responses. Pass </w:t>
      </w:r>
      <w:r w:rsidR="005C6F6D" w:rsidRPr="005C6F6D">
        <w:t>orderNo</w:t>
      </w:r>
      <w:r w:rsidR="005C6F6D">
        <w:t xml:space="preserve"> for order with Demandware Order Status as New and Order Payment Status as Not Paid</w:t>
      </w:r>
      <w:r w:rsidR="00DC5840">
        <w:t xml:space="preserve"> in the URL as mentioned below to test this service</w:t>
      </w:r>
      <w:r w:rsidR="005C6F6D">
        <w:t>.</w:t>
      </w:r>
    </w:p>
    <w:p w:rsidR="005C6F6D" w:rsidRPr="004D44AE" w:rsidRDefault="005C6F6D" w:rsidP="005C6F6D">
      <w:pPr>
        <w:rPr>
          <w:color w:val="FF0000"/>
        </w:rPr>
      </w:pPr>
      <w:r w:rsidRPr="004D44AE">
        <w:rPr>
          <w:color w:val="FF0000"/>
        </w:rPr>
        <w:t>Note: Mark the start node as “PUBLIC” before executing the test case</w:t>
      </w:r>
    </w:p>
    <w:p w:rsidR="005C6F6D" w:rsidRDefault="00771620" w:rsidP="006047E8">
      <w:hyperlink w:history="1">
        <w:r w:rsidR="005C6F6D" w:rsidRPr="005C6F6D">
          <w:t>https:// &lt;Sandbox</w:t>
        </w:r>
      </w:hyperlink>
      <w:r w:rsidR="005C6F6D">
        <w:t xml:space="preserve"> Name&gt;</w:t>
      </w:r>
      <w:r w:rsidR="005C6F6D" w:rsidRPr="005C6F6D">
        <w:t>/on/demandware.store/Sites-SiteGenesis-Site/default/CybersourceUnitTesting-TestPaypalCaptureService?orderNo=</w:t>
      </w:r>
      <w:r w:rsidR="00F75B52">
        <w:t>”Order Number”</w:t>
      </w:r>
    </w:p>
    <w:p w:rsidR="003D49FF" w:rsidRDefault="003D49FF" w:rsidP="003D49FF"/>
    <w:p w:rsidR="003D49FF" w:rsidRDefault="003D49FF" w:rsidP="005C6F6D">
      <w:pPr>
        <w:pStyle w:val="Heading2"/>
        <w:framePr w:wrap="notBeside" w:vAnchor="text" w:hAnchor="text" w:y="1" w:anchorLock="1"/>
        <w:pBdr>
          <w:top w:val="none" w:sz="0" w:space="0" w:color="auto"/>
        </w:pBdr>
      </w:pPr>
      <w:bookmarkStart w:id="129" w:name="_Toc368651178"/>
      <w:bookmarkStart w:id="130" w:name="_Toc416902418"/>
      <w:r>
        <w:t>Cartridges Structure and Reference</w:t>
      </w:r>
      <w:bookmarkEnd w:id="129"/>
      <w:bookmarkEnd w:id="130"/>
    </w:p>
    <w:p w:rsidR="003D49FF" w:rsidRDefault="003D49FF" w:rsidP="003D49FF">
      <w:pPr>
        <w:pStyle w:val="Heading3"/>
      </w:pPr>
      <w:bookmarkStart w:id="131" w:name="_Toc368651179"/>
      <w:bookmarkStart w:id="132" w:name="_Toc416902419"/>
      <w:r>
        <w:t>Pipelines</w:t>
      </w:r>
      <w:bookmarkEnd w:id="131"/>
      <w:bookmarkEnd w:id="132"/>
    </w:p>
    <w:p w:rsidR="003D49FF" w:rsidRPr="00FE0EAF" w:rsidRDefault="003D49FF" w:rsidP="003D49FF">
      <w:pPr>
        <w:pStyle w:val="Heading5"/>
        <w:rPr>
          <w:u w:val="single"/>
        </w:rPr>
      </w:pPr>
      <w:r w:rsidRPr="00FE0EAF">
        <w:rPr>
          <w:u w:val="single"/>
        </w:rPr>
        <w:t>Cybersource</w:t>
      </w:r>
    </w:p>
    <w:p w:rsidR="003D49FF" w:rsidRDefault="003D49FF" w:rsidP="00EA699F">
      <w:pPr>
        <w:pStyle w:val="BodyText"/>
      </w:pPr>
      <w:r>
        <w:t xml:space="preserve">This contains the nodes that make the actual call to CyberSource based on what is needed, cc auth, </w:t>
      </w:r>
      <w:proofErr w:type="spellStart"/>
      <w:r>
        <w:t>bml</w:t>
      </w:r>
      <w:proofErr w:type="spellEnd"/>
      <w:r>
        <w:t>, tax or address verification.</w:t>
      </w:r>
    </w:p>
    <w:p w:rsidR="003D49FF" w:rsidRPr="00FE0EAF" w:rsidRDefault="003D49FF" w:rsidP="003D49FF">
      <w:pPr>
        <w:pStyle w:val="Heading5"/>
        <w:rPr>
          <w:u w:val="single"/>
        </w:rPr>
      </w:pPr>
      <w:proofErr w:type="spellStart"/>
      <w:r w:rsidRPr="00FE0EAF">
        <w:rPr>
          <w:u w:val="single"/>
        </w:rPr>
        <w:t>CybersourceData</w:t>
      </w:r>
      <w:proofErr w:type="spellEnd"/>
    </w:p>
    <w:p w:rsidR="003D49FF" w:rsidRDefault="003D49FF" w:rsidP="00EA699F">
      <w:pPr>
        <w:pStyle w:val="BodyText"/>
      </w:pPr>
      <w:r>
        <w:t>This contains the node that creates the objects needed for the CyberSource pipeline. Each node in the pipeline creates a needed object for each request. This is the pipeline that will be modified by customers, as each customer may need to pass different information based on their needs</w:t>
      </w:r>
    </w:p>
    <w:p w:rsidR="003D49FF" w:rsidRDefault="003D49FF" w:rsidP="003D49FF">
      <w:pPr>
        <w:pStyle w:val="Heading5"/>
      </w:pPr>
      <w:proofErr w:type="spellStart"/>
      <w:r w:rsidRPr="00FE0EAF">
        <w:rPr>
          <w:u w:val="single"/>
        </w:rPr>
        <w:t>CybersourceUnitTesting</w:t>
      </w:r>
      <w:proofErr w:type="spellEnd"/>
    </w:p>
    <w:p w:rsidR="003D49FF" w:rsidRDefault="003D49FF" w:rsidP="00EA699F">
      <w:pPr>
        <w:pStyle w:val="BodyText"/>
      </w:pPr>
      <w:r>
        <w:t>Used for testing.</w:t>
      </w:r>
    </w:p>
    <w:p w:rsidR="00EB5CCB" w:rsidRPr="00EF13B0" w:rsidRDefault="00EB5CCB" w:rsidP="00EB5CCB">
      <w:pPr>
        <w:pStyle w:val="Heading5"/>
        <w:rPr>
          <w:u w:val="single"/>
        </w:rPr>
      </w:pPr>
      <w:proofErr w:type="spellStart"/>
      <w:r w:rsidRPr="00EF13B0">
        <w:rPr>
          <w:u w:val="single"/>
        </w:rPr>
        <w:t>Cybersource_Subscription</w:t>
      </w:r>
      <w:proofErr w:type="spellEnd"/>
    </w:p>
    <w:p w:rsidR="00EB5CCB" w:rsidRDefault="00EB5CCB" w:rsidP="00EA699F">
      <w:pPr>
        <w:pStyle w:val="BodyText"/>
      </w:pPr>
      <w:r w:rsidRPr="00EF13B0">
        <w:t>This contains the nodes that makes call to different Subscription related services. This is the pipeline that will be referred and modified by the merchants, as each merchant may need to pass different information based on their needs.</w:t>
      </w:r>
    </w:p>
    <w:p w:rsidR="00506692" w:rsidRDefault="00506692" w:rsidP="00506692">
      <w:pPr>
        <w:pStyle w:val="Heading5"/>
        <w:rPr>
          <w:u w:val="single"/>
        </w:rPr>
      </w:pPr>
      <w:proofErr w:type="spellStart"/>
      <w:r w:rsidRPr="00EF13B0">
        <w:rPr>
          <w:u w:val="single"/>
        </w:rPr>
        <w:t>Cybersource_</w:t>
      </w:r>
      <w:r>
        <w:rPr>
          <w:u w:val="single"/>
        </w:rPr>
        <w:t>POS</w:t>
      </w:r>
      <w:proofErr w:type="spellEnd"/>
    </w:p>
    <w:p w:rsidR="00506692" w:rsidRDefault="00506692" w:rsidP="004754D7">
      <w:r>
        <w:t xml:space="preserve">This contains the main node to be integrated </w:t>
      </w:r>
      <w:r w:rsidR="00D63278">
        <w:t xml:space="preserve">and related sub node for integration </w:t>
      </w:r>
      <w:r w:rsidR="004754D7">
        <w:t xml:space="preserve">of </w:t>
      </w:r>
      <w:r>
        <w:t>retail POS transaction.</w:t>
      </w:r>
      <w:r w:rsidR="00AF19B8">
        <w:t xml:space="preserve"> This pi</w:t>
      </w:r>
      <w:r w:rsidR="00D63278">
        <w:t>peline also contains other node</w:t>
      </w:r>
      <w:r w:rsidR="00AF19B8">
        <w:t xml:space="preserve"> for testing purpose.</w:t>
      </w:r>
    </w:p>
    <w:p w:rsidR="00EF5278" w:rsidRDefault="00EF5278" w:rsidP="00EF5278">
      <w:pPr>
        <w:pStyle w:val="Heading5"/>
        <w:rPr>
          <w:u w:val="single"/>
        </w:rPr>
      </w:pPr>
      <w:proofErr w:type="spellStart"/>
      <w:r w:rsidRPr="00EF13B0">
        <w:rPr>
          <w:u w:val="single"/>
        </w:rPr>
        <w:lastRenderedPageBreak/>
        <w:t>Cybersource_</w:t>
      </w:r>
      <w:r>
        <w:rPr>
          <w:u w:val="single"/>
        </w:rPr>
        <w:t>Services</w:t>
      </w:r>
      <w:proofErr w:type="spellEnd"/>
    </w:p>
    <w:p w:rsidR="00506692" w:rsidRDefault="00EF5278" w:rsidP="006274EE">
      <w:r>
        <w:t xml:space="preserve">This contains the main node to be integrated for </w:t>
      </w:r>
      <w:r w:rsidR="00826E88">
        <w:t>PayPal</w:t>
      </w:r>
      <w:r>
        <w:t xml:space="preserve"> express and </w:t>
      </w:r>
      <w:r w:rsidR="00826E88">
        <w:t>PayPal</w:t>
      </w:r>
      <w:r>
        <w:t xml:space="preserve"> authorization. This also contains node for full authorization reversal.</w:t>
      </w:r>
    </w:p>
    <w:p w:rsidR="003D49FF" w:rsidRDefault="003D49FF" w:rsidP="003D49FF">
      <w:pPr>
        <w:pStyle w:val="Heading3"/>
      </w:pPr>
      <w:bookmarkStart w:id="133" w:name="_Toc368651180"/>
      <w:bookmarkStart w:id="134" w:name="_Toc416902420"/>
      <w:r>
        <w:t>Scripts</w:t>
      </w:r>
      <w:bookmarkEnd w:id="133"/>
      <w:bookmarkEnd w:id="134"/>
    </w:p>
    <w:p w:rsidR="003D49FF" w:rsidRDefault="003D49FF" w:rsidP="00EA699F">
      <w:pPr>
        <w:pStyle w:val="BodyText"/>
      </w:pPr>
      <w:r>
        <w:t>There is a JS object for each request data elements. List of DS objects used:</w:t>
      </w:r>
    </w:p>
    <w:p w:rsidR="003D49FF" w:rsidRDefault="003D49FF" w:rsidP="00B6458B">
      <w:pPr>
        <w:pStyle w:val="Listenabsatz"/>
        <w:numPr>
          <w:ilvl w:val="0"/>
          <w:numId w:val="16"/>
        </w:numPr>
      </w:pPr>
      <w:r>
        <w:t>Cybersource_BillTo_Object.ds</w:t>
      </w:r>
    </w:p>
    <w:p w:rsidR="003D49FF" w:rsidRDefault="003D49FF" w:rsidP="00B6458B">
      <w:pPr>
        <w:pStyle w:val="Listenabsatz"/>
        <w:numPr>
          <w:ilvl w:val="0"/>
          <w:numId w:val="16"/>
        </w:numPr>
      </w:pPr>
      <w:r>
        <w:t>Cybersource_BML_Object.ds</w:t>
      </w:r>
    </w:p>
    <w:p w:rsidR="003D49FF" w:rsidRDefault="003D49FF" w:rsidP="00B6458B">
      <w:pPr>
        <w:pStyle w:val="Listenabsatz"/>
        <w:numPr>
          <w:ilvl w:val="0"/>
          <w:numId w:val="16"/>
        </w:numPr>
      </w:pPr>
      <w:r>
        <w:t>Cybersource_Card_Object.ds</w:t>
      </w:r>
    </w:p>
    <w:p w:rsidR="003D49FF" w:rsidRDefault="003D49FF" w:rsidP="00B6458B">
      <w:pPr>
        <w:pStyle w:val="Listenabsatz"/>
        <w:numPr>
          <w:ilvl w:val="0"/>
          <w:numId w:val="16"/>
        </w:numPr>
      </w:pPr>
      <w:r>
        <w:t>Cybersource_Item_Object.ds</w:t>
      </w:r>
    </w:p>
    <w:p w:rsidR="003D49FF" w:rsidRDefault="003D49FF" w:rsidP="00B6458B">
      <w:pPr>
        <w:pStyle w:val="Listenabsatz"/>
        <w:numPr>
          <w:ilvl w:val="0"/>
          <w:numId w:val="16"/>
        </w:numPr>
      </w:pPr>
      <w:r>
        <w:t>Cybersource_PurchaseTotals_Object.ds</w:t>
      </w:r>
    </w:p>
    <w:p w:rsidR="003D49FF" w:rsidRDefault="003D49FF" w:rsidP="00B6458B">
      <w:pPr>
        <w:pStyle w:val="Listenabsatz"/>
        <w:numPr>
          <w:ilvl w:val="0"/>
          <w:numId w:val="16"/>
        </w:numPr>
      </w:pPr>
      <w:r>
        <w:t>Cybersource_ShipFrom_Object.ds</w:t>
      </w:r>
    </w:p>
    <w:p w:rsidR="003D49FF" w:rsidRDefault="003D49FF" w:rsidP="00B6458B">
      <w:pPr>
        <w:pStyle w:val="Listenabsatz"/>
        <w:numPr>
          <w:ilvl w:val="0"/>
          <w:numId w:val="16"/>
        </w:numPr>
      </w:pPr>
      <w:r>
        <w:t>Cybersource_ShipTo_Object.ds</w:t>
      </w:r>
    </w:p>
    <w:p w:rsidR="003D49FF" w:rsidRDefault="003D49FF" w:rsidP="00B6458B">
      <w:pPr>
        <w:pStyle w:val="Listenabsatz"/>
        <w:numPr>
          <w:ilvl w:val="0"/>
          <w:numId w:val="16"/>
        </w:numPr>
      </w:pPr>
      <w:r>
        <w:t>Cybersource_TaxRequest_Object.ds</w:t>
      </w:r>
    </w:p>
    <w:p w:rsidR="009903B0" w:rsidRPr="00EF13B0" w:rsidRDefault="009903B0" w:rsidP="00B6458B">
      <w:pPr>
        <w:pStyle w:val="Listenabsatz"/>
        <w:numPr>
          <w:ilvl w:val="0"/>
          <w:numId w:val="16"/>
        </w:numPr>
      </w:pPr>
      <w:r w:rsidRPr="00EF13B0">
        <w:t>CreateCyberSourceBillToObject_UserData.ds</w:t>
      </w:r>
    </w:p>
    <w:p w:rsidR="009903B0" w:rsidRPr="00EF13B0" w:rsidRDefault="009903B0" w:rsidP="00B6458B">
      <w:pPr>
        <w:pStyle w:val="Listenabsatz"/>
        <w:numPr>
          <w:ilvl w:val="0"/>
          <w:numId w:val="16"/>
        </w:numPr>
      </w:pPr>
      <w:r w:rsidRPr="00EF13B0">
        <w:t>CreateCyberSourcePaymentCardObject_UserData.ds</w:t>
      </w:r>
    </w:p>
    <w:p w:rsidR="009903B0" w:rsidRPr="00EF13B0" w:rsidRDefault="009903B0" w:rsidP="00B6458B">
      <w:pPr>
        <w:pStyle w:val="Listenabsatz"/>
        <w:numPr>
          <w:ilvl w:val="0"/>
          <w:numId w:val="16"/>
        </w:numPr>
      </w:pPr>
      <w:r w:rsidRPr="00EF13B0">
        <w:t>CreateCyberSourcePurchaseTotalsObject_UserData.ds</w:t>
      </w:r>
    </w:p>
    <w:p w:rsidR="003D49FF" w:rsidRDefault="003D49FF" w:rsidP="003D49FF">
      <w:r>
        <w:t>The following scripts are used in CyberSource pipeline to make the CyberSource web service calls.</w:t>
      </w:r>
      <w:r>
        <w:tab/>
      </w:r>
    </w:p>
    <w:p w:rsidR="003D49FF" w:rsidRDefault="003D49FF" w:rsidP="00B6458B">
      <w:pPr>
        <w:pStyle w:val="Listenabsatz"/>
        <w:numPr>
          <w:ilvl w:val="0"/>
          <w:numId w:val="15"/>
        </w:numPr>
      </w:pPr>
      <w:r>
        <w:t>TaxationRequest.ds</w:t>
      </w:r>
    </w:p>
    <w:p w:rsidR="003D49FF" w:rsidRDefault="003D49FF" w:rsidP="00B6458B">
      <w:pPr>
        <w:pStyle w:val="Listenabsatz"/>
        <w:numPr>
          <w:ilvl w:val="0"/>
          <w:numId w:val="15"/>
        </w:numPr>
      </w:pPr>
      <w:r>
        <w:t>BMLAuthRequest.ds</w:t>
      </w:r>
    </w:p>
    <w:p w:rsidR="003D49FF" w:rsidRDefault="003D49FF" w:rsidP="00B6458B">
      <w:pPr>
        <w:pStyle w:val="Listenabsatz"/>
        <w:numPr>
          <w:ilvl w:val="0"/>
          <w:numId w:val="15"/>
        </w:numPr>
      </w:pPr>
      <w:r>
        <w:t>CCAuthRequest.ds</w:t>
      </w:r>
    </w:p>
    <w:p w:rsidR="003D49FF" w:rsidRDefault="003D49FF" w:rsidP="00B6458B">
      <w:pPr>
        <w:pStyle w:val="Listenabsatz"/>
        <w:numPr>
          <w:ilvl w:val="0"/>
          <w:numId w:val="15"/>
        </w:numPr>
      </w:pPr>
      <w:r>
        <w:t>DAVRequest.ds</w:t>
      </w:r>
    </w:p>
    <w:p w:rsidR="004B782B" w:rsidRPr="00EF13B0" w:rsidRDefault="004B782B" w:rsidP="00B6458B">
      <w:pPr>
        <w:pStyle w:val="Listenabsatz"/>
        <w:numPr>
          <w:ilvl w:val="0"/>
          <w:numId w:val="15"/>
        </w:numPr>
      </w:pPr>
      <w:r w:rsidRPr="00EF13B0">
        <w:t>PayerAuthEnrollCheck.ds</w:t>
      </w:r>
    </w:p>
    <w:p w:rsidR="00D81733" w:rsidRDefault="004B782B" w:rsidP="00D81733">
      <w:pPr>
        <w:pStyle w:val="Listenabsatz"/>
        <w:numPr>
          <w:ilvl w:val="0"/>
          <w:numId w:val="15"/>
        </w:numPr>
      </w:pPr>
      <w:r w:rsidRPr="00EF13B0">
        <w:t>PayerAuthValidation.ds</w:t>
      </w:r>
    </w:p>
    <w:p w:rsidR="00BC6054" w:rsidRDefault="00BC6054" w:rsidP="00BC6054">
      <w:pPr>
        <w:pStyle w:val="Listenabsatz"/>
        <w:numPr>
          <w:ilvl w:val="0"/>
          <w:numId w:val="15"/>
        </w:numPr>
      </w:pPr>
      <w:r w:rsidRPr="00BC6054">
        <w:t>AlipayInitiatePaymentRequest.ds</w:t>
      </w:r>
    </w:p>
    <w:p w:rsidR="00BC6054" w:rsidRDefault="00BC6054" w:rsidP="00BC6054">
      <w:pPr>
        <w:pStyle w:val="Listenabsatz"/>
        <w:numPr>
          <w:ilvl w:val="0"/>
          <w:numId w:val="15"/>
        </w:numPr>
      </w:pPr>
      <w:r w:rsidRPr="00BC6054">
        <w:t>AlipayCheckPaymentStatusRequest.ds</w:t>
      </w:r>
    </w:p>
    <w:p w:rsidR="008F3AB1" w:rsidRDefault="008F3AB1" w:rsidP="008F3AB1">
      <w:pPr>
        <w:pStyle w:val="Listenabsatz"/>
        <w:numPr>
          <w:ilvl w:val="0"/>
          <w:numId w:val="15"/>
        </w:numPr>
      </w:pPr>
      <w:r w:rsidRPr="008F3AB1">
        <w:t>PaypalSetEcSetRequest.ds</w:t>
      </w:r>
    </w:p>
    <w:p w:rsidR="008F3AB1" w:rsidRDefault="008F3AB1" w:rsidP="008F3AB1">
      <w:pPr>
        <w:pStyle w:val="Listenabsatz"/>
        <w:numPr>
          <w:ilvl w:val="0"/>
          <w:numId w:val="15"/>
        </w:numPr>
      </w:pPr>
      <w:r w:rsidRPr="008F3AB1">
        <w:t>PaypalGetEcRequest.ds</w:t>
      </w:r>
    </w:p>
    <w:p w:rsidR="008F3AB1" w:rsidRDefault="008F3AB1" w:rsidP="008F3AB1">
      <w:pPr>
        <w:pStyle w:val="Listenabsatz"/>
        <w:numPr>
          <w:ilvl w:val="0"/>
          <w:numId w:val="15"/>
        </w:numPr>
      </w:pPr>
      <w:r w:rsidRPr="008F3AB1">
        <w:t>PaypalOrderSetupEcRequest.ds</w:t>
      </w:r>
    </w:p>
    <w:p w:rsidR="008F3AB1" w:rsidRDefault="008F3AB1" w:rsidP="008F3AB1">
      <w:pPr>
        <w:pStyle w:val="Listenabsatz"/>
        <w:numPr>
          <w:ilvl w:val="0"/>
          <w:numId w:val="15"/>
        </w:numPr>
      </w:pPr>
      <w:r w:rsidRPr="008F3AB1">
        <w:t>PaypalAuthorizationRequest.ds</w:t>
      </w:r>
    </w:p>
    <w:p w:rsidR="008F3AB1" w:rsidRPr="00EF13B0" w:rsidRDefault="008F3AB1" w:rsidP="008F3AB1">
      <w:pPr>
        <w:pStyle w:val="Listenabsatz"/>
        <w:numPr>
          <w:ilvl w:val="0"/>
          <w:numId w:val="15"/>
        </w:numPr>
      </w:pPr>
      <w:r w:rsidRPr="008F3AB1">
        <w:t>PaypalCaptureRequest.ds</w:t>
      </w:r>
    </w:p>
    <w:p w:rsidR="00BA51E2" w:rsidRPr="00EF13B0" w:rsidRDefault="00BA51E2" w:rsidP="00BA51E2">
      <w:pPr>
        <w:pStyle w:val="Listenabsatz"/>
        <w:ind w:left="360"/>
      </w:pPr>
    </w:p>
    <w:p w:rsidR="00BA51E2" w:rsidRPr="00EF13B0" w:rsidRDefault="00BA51E2" w:rsidP="00BA51E2">
      <w:r w:rsidRPr="00EF13B0">
        <w:t xml:space="preserve">The following scripts are used in </w:t>
      </w:r>
      <w:proofErr w:type="spellStart"/>
      <w:r w:rsidRPr="00EF13B0">
        <w:t>Cybersource_Subscription</w:t>
      </w:r>
      <w:proofErr w:type="spellEnd"/>
      <w:r w:rsidRPr="00EF13B0">
        <w:t xml:space="preserve"> pipeline to make the </w:t>
      </w:r>
      <w:r w:rsidR="006C65E0" w:rsidRPr="00EF13B0">
        <w:t>Payment Tokenization</w:t>
      </w:r>
      <w:r w:rsidRPr="00EF13B0">
        <w:t xml:space="preserve"> web service calls.</w:t>
      </w:r>
      <w:r w:rsidRPr="00EF13B0">
        <w:tab/>
      </w:r>
    </w:p>
    <w:p w:rsidR="00BA51E2" w:rsidRPr="00EF13B0" w:rsidRDefault="006C65E0" w:rsidP="00B6458B">
      <w:pPr>
        <w:pStyle w:val="Listenabsatz"/>
        <w:numPr>
          <w:ilvl w:val="0"/>
          <w:numId w:val="15"/>
        </w:numPr>
      </w:pPr>
      <w:r w:rsidRPr="00EF13B0">
        <w:t>CreateSubscription</w:t>
      </w:r>
      <w:r w:rsidR="00BA51E2" w:rsidRPr="00EF13B0">
        <w:t>.ds</w:t>
      </w:r>
    </w:p>
    <w:p w:rsidR="00BA51E2" w:rsidRPr="00EF13B0" w:rsidRDefault="006C65E0" w:rsidP="00B6458B">
      <w:pPr>
        <w:pStyle w:val="Listenabsatz"/>
        <w:numPr>
          <w:ilvl w:val="0"/>
          <w:numId w:val="15"/>
        </w:numPr>
      </w:pPr>
      <w:r w:rsidRPr="00EF13B0">
        <w:lastRenderedPageBreak/>
        <w:t>DeleteSubscription</w:t>
      </w:r>
      <w:r w:rsidR="00BA51E2" w:rsidRPr="00EF13B0">
        <w:t>.ds</w:t>
      </w:r>
    </w:p>
    <w:p w:rsidR="00BA51E2" w:rsidRPr="00EF13B0" w:rsidRDefault="006C65E0" w:rsidP="00B6458B">
      <w:pPr>
        <w:pStyle w:val="Listenabsatz"/>
        <w:numPr>
          <w:ilvl w:val="0"/>
          <w:numId w:val="15"/>
        </w:numPr>
      </w:pPr>
      <w:r w:rsidRPr="00EF13B0">
        <w:t>OnDemandSubscription</w:t>
      </w:r>
      <w:r w:rsidR="00BA51E2" w:rsidRPr="00EF13B0">
        <w:t>.ds</w:t>
      </w:r>
    </w:p>
    <w:p w:rsidR="00BA51E2" w:rsidRPr="00EF13B0" w:rsidRDefault="006C65E0" w:rsidP="00B6458B">
      <w:pPr>
        <w:pStyle w:val="Listenabsatz"/>
        <w:numPr>
          <w:ilvl w:val="0"/>
          <w:numId w:val="15"/>
        </w:numPr>
      </w:pPr>
      <w:r w:rsidRPr="00EF13B0">
        <w:t>UpdateSubscription</w:t>
      </w:r>
      <w:r w:rsidR="00BA51E2" w:rsidRPr="00EF13B0">
        <w:t>.ds</w:t>
      </w:r>
    </w:p>
    <w:p w:rsidR="006C65E0" w:rsidRPr="00EF13B0" w:rsidRDefault="006C65E0" w:rsidP="00B6458B">
      <w:pPr>
        <w:pStyle w:val="Listenabsatz"/>
        <w:numPr>
          <w:ilvl w:val="0"/>
          <w:numId w:val="15"/>
        </w:numPr>
      </w:pPr>
      <w:r w:rsidRPr="00EF13B0">
        <w:t>ViewSubscription.ds</w:t>
      </w:r>
    </w:p>
    <w:p w:rsidR="003D49FF" w:rsidRDefault="003D49FF" w:rsidP="00EA699F">
      <w:pPr>
        <w:pStyle w:val="BodyText"/>
      </w:pPr>
      <w:r>
        <w:t>The following scripts are used to create the objects needed. These are the scripts that customers would change to fit their needs</w:t>
      </w:r>
    </w:p>
    <w:p w:rsidR="003D49FF" w:rsidRDefault="003D49FF" w:rsidP="00B6458B">
      <w:pPr>
        <w:pStyle w:val="Listenabsatz"/>
        <w:numPr>
          <w:ilvl w:val="0"/>
          <w:numId w:val="14"/>
        </w:numPr>
      </w:pPr>
      <w:r>
        <w:t>CreateCybersourceBillToObject.ds</w:t>
      </w:r>
    </w:p>
    <w:p w:rsidR="003D49FF" w:rsidRDefault="003D49FF" w:rsidP="00B6458B">
      <w:pPr>
        <w:pStyle w:val="Listenabsatz"/>
        <w:numPr>
          <w:ilvl w:val="0"/>
          <w:numId w:val="14"/>
        </w:numPr>
      </w:pPr>
      <w:r>
        <w:t>CreateCybersourceBMLObject.ds</w:t>
      </w:r>
    </w:p>
    <w:p w:rsidR="003D49FF" w:rsidRDefault="003D49FF" w:rsidP="00B6458B">
      <w:pPr>
        <w:pStyle w:val="Listenabsatz"/>
        <w:numPr>
          <w:ilvl w:val="0"/>
          <w:numId w:val="14"/>
        </w:numPr>
      </w:pPr>
      <w:r>
        <w:t>CreateCybersourceBMLPaymentCardObject.ds</w:t>
      </w:r>
    </w:p>
    <w:p w:rsidR="003D49FF" w:rsidRDefault="003D49FF" w:rsidP="00B6458B">
      <w:pPr>
        <w:pStyle w:val="Listenabsatz"/>
        <w:numPr>
          <w:ilvl w:val="0"/>
          <w:numId w:val="14"/>
        </w:numPr>
      </w:pPr>
      <w:r>
        <w:t>CreateCybersourcePaymentCardObject.ds</w:t>
      </w:r>
    </w:p>
    <w:p w:rsidR="00BC6054" w:rsidRDefault="003D49FF" w:rsidP="00BC6054">
      <w:pPr>
        <w:pStyle w:val="Listenabsatz"/>
        <w:numPr>
          <w:ilvl w:val="0"/>
          <w:numId w:val="14"/>
        </w:numPr>
      </w:pPr>
      <w:r>
        <w:t>CreateCybersourcePurchaseTotalsObject.ds</w:t>
      </w:r>
    </w:p>
    <w:p w:rsidR="003D49FF" w:rsidRDefault="003D49FF" w:rsidP="00B6458B">
      <w:pPr>
        <w:pStyle w:val="Listenabsatz"/>
        <w:numPr>
          <w:ilvl w:val="0"/>
          <w:numId w:val="14"/>
        </w:numPr>
      </w:pPr>
      <w:r>
        <w:t>CreateCybersourceShipFromObject.ds</w:t>
      </w:r>
    </w:p>
    <w:p w:rsidR="003D49FF" w:rsidRDefault="003D49FF" w:rsidP="00B6458B">
      <w:pPr>
        <w:pStyle w:val="Listenabsatz"/>
        <w:numPr>
          <w:ilvl w:val="0"/>
          <w:numId w:val="14"/>
        </w:numPr>
      </w:pPr>
      <w:r>
        <w:t>CreateCybersourceShipToObject.ds</w:t>
      </w:r>
    </w:p>
    <w:p w:rsidR="003D49FF" w:rsidRDefault="003D49FF" w:rsidP="00B6458B">
      <w:pPr>
        <w:pStyle w:val="Listenabsatz"/>
        <w:numPr>
          <w:ilvl w:val="0"/>
          <w:numId w:val="14"/>
        </w:numPr>
      </w:pPr>
      <w:r>
        <w:t>CreateCybersourceTaxationItemsObject.ds</w:t>
      </w:r>
    </w:p>
    <w:p w:rsidR="003D49FF" w:rsidRDefault="003D49FF" w:rsidP="00B6458B">
      <w:pPr>
        <w:pStyle w:val="Listenabsatz"/>
        <w:numPr>
          <w:ilvl w:val="0"/>
          <w:numId w:val="14"/>
        </w:numPr>
      </w:pPr>
      <w:r>
        <w:t>CreateCybersourceTaxationPurchaseTotalsObject.ds</w:t>
      </w:r>
    </w:p>
    <w:p w:rsidR="003D49FF" w:rsidRDefault="003D49FF" w:rsidP="00B6458B">
      <w:pPr>
        <w:pStyle w:val="Listenabsatz"/>
        <w:numPr>
          <w:ilvl w:val="0"/>
          <w:numId w:val="14"/>
        </w:numPr>
      </w:pPr>
      <w:r>
        <w:t>CreateCyberSourceTaxRequestObject.ds</w:t>
      </w:r>
    </w:p>
    <w:p w:rsidR="00BC6054" w:rsidRDefault="00BC6054" w:rsidP="00BC6054">
      <w:pPr>
        <w:pStyle w:val="Listenabsatz"/>
        <w:numPr>
          <w:ilvl w:val="0"/>
          <w:numId w:val="14"/>
        </w:numPr>
      </w:pPr>
      <w:r w:rsidRPr="00BC6054">
        <w:t>AlipaySetProductParameters.ds</w:t>
      </w:r>
    </w:p>
    <w:p w:rsidR="00BC6054" w:rsidRDefault="00BC6054" w:rsidP="00BC6054">
      <w:pPr>
        <w:pStyle w:val="Listenabsatz"/>
        <w:numPr>
          <w:ilvl w:val="0"/>
          <w:numId w:val="14"/>
        </w:numPr>
      </w:pPr>
      <w:r w:rsidRPr="00BC6054">
        <w:t>CreateCSPurchaseTotalForAlipay.ds</w:t>
      </w:r>
    </w:p>
    <w:p w:rsidR="00BC6054" w:rsidRDefault="00BC6054" w:rsidP="00BC6054">
      <w:pPr>
        <w:pStyle w:val="Listenabsatz"/>
        <w:numPr>
          <w:ilvl w:val="0"/>
          <w:numId w:val="14"/>
        </w:numPr>
      </w:pPr>
      <w:r>
        <w:t>CreateCybersourceBillToObjectForExpressCheckout.ds</w:t>
      </w:r>
    </w:p>
    <w:p w:rsidR="00BC6054" w:rsidRDefault="00BC6054" w:rsidP="00BC6054">
      <w:pPr>
        <w:pStyle w:val="Listenabsatz"/>
        <w:numPr>
          <w:ilvl w:val="0"/>
          <w:numId w:val="14"/>
        </w:numPr>
      </w:pPr>
      <w:r w:rsidRPr="00BC6054">
        <w:t>CreateCybersourceItemForPaypal.ds</w:t>
      </w:r>
    </w:p>
    <w:p w:rsidR="00BA10DE" w:rsidRDefault="00BA10DE" w:rsidP="00BA10DE">
      <w:pPr>
        <w:pStyle w:val="Listenabsatz"/>
        <w:numPr>
          <w:ilvl w:val="0"/>
          <w:numId w:val="14"/>
        </w:numPr>
      </w:pPr>
      <w:r w:rsidRPr="00BA10DE">
        <w:t>AddAddressToBasket.ds</w:t>
      </w:r>
    </w:p>
    <w:p w:rsidR="003D49FF" w:rsidRDefault="00A16077" w:rsidP="006274EE">
      <w:pPr>
        <w:pStyle w:val="Listenabsatz"/>
        <w:numPr>
          <w:ilvl w:val="0"/>
          <w:numId w:val="14"/>
        </w:numPr>
      </w:pPr>
      <w:r w:rsidRPr="00A16077">
        <w:t>AlipayGetOrderForCheckStatusWorkflow.ds</w:t>
      </w:r>
    </w:p>
    <w:p w:rsidR="003D49FF" w:rsidRDefault="003D49FF" w:rsidP="00EA699F">
      <w:pPr>
        <w:pStyle w:val="BodyText"/>
      </w:pPr>
      <w:r>
        <w:t>These are the pipelines that use the scripts from above and may have need storefront specific integration:</w:t>
      </w:r>
    </w:p>
    <w:p w:rsidR="003D49FF" w:rsidRDefault="003D49FF" w:rsidP="00B6458B">
      <w:pPr>
        <w:pStyle w:val="Listenabsatz"/>
        <w:numPr>
          <w:ilvl w:val="0"/>
          <w:numId w:val="14"/>
        </w:numPr>
      </w:pPr>
      <w:proofErr w:type="spellStart"/>
      <w:r>
        <w:t>CybersourceData:CreateBillTo</w:t>
      </w:r>
      <w:proofErr w:type="spellEnd"/>
    </w:p>
    <w:p w:rsidR="003D49FF" w:rsidRDefault="003D49FF" w:rsidP="00B6458B">
      <w:pPr>
        <w:pStyle w:val="Listenabsatz"/>
        <w:numPr>
          <w:ilvl w:val="0"/>
          <w:numId w:val="14"/>
        </w:numPr>
      </w:pPr>
      <w:proofErr w:type="spellStart"/>
      <w:r>
        <w:t>CybersourceData:CreateShipTo</w:t>
      </w:r>
      <w:proofErr w:type="spellEnd"/>
    </w:p>
    <w:p w:rsidR="003D49FF" w:rsidRDefault="003D49FF" w:rsidP="00B6458B">
      <w:pPr>
        <w:pStyle w:val="Listenabsatz"/>
        <w:numPr>
          <w:ilvl w:val="0"/>
          <w:numId w:val="14"/>
        </w:numPr>
      </w:pPr>
      <w:proofErr w:type="spellStart"/>
      <w:r>
        <w:t>CybersourceData:CreatePaymentCard</w:t>
      </w:r>
      <w:proofErr w:type="spellEnd"/>
    </w:p>
    <w:p w:rsidR="003D49FF" w:rsidRDefault="003D49FF" w:rsidP="00B6458B">
      <w:pPr>
        <w:pStyle w:val="Listenabsatz"/>
        <w:numPr>
          <w:ilvl w:val="0"/>
          <w:numId w:val="14"/>
        </w:numPr>
      </w:pPr>
      <w:proofErr w:type="spellStart"/>
      <w:r>
        <w:t>CybersourceData:CreatePurchaseTotals</w:t>
      </w:r>
      <w:proofErr w:type="spellEnd"/>
    </w:p>
    <w:p w:rsidR="003D49FF" w:rsidRDefault="003D49FF" w:rsidP="00B6458B">
      <w:pPr>
        <w:pStyle w:val="Listenabsatz"/>
        <w:numPr>
          <w:ilvl w:val="0"/>
          <w:numId w:val="14"/>
        </w:numPr>
      </w:pPr>
      <w:proofErr w:type="spellStart"/>
      <w:r>
        <w:t>CybersourceData</w:t>
      </w:r>
      <w:proofErr w:type="spellEnd"/>
      <w:r>
        <w:t xml:space="preserve">: </w:t>
      </w:r>
      <w:proofErr w:type="spellStart"/>
      <w:r>
        <w:t>CreateShipFrom</w:t>
      </w:r>
      <w:proofErr w:type="spellEnd"/>
    </w:p>
    <w:p w:rsidR="003D49FF" w:rsidRDefault="003D49FF" w:rsidP="00B6458B">
      <w:pPr>
        <w:pStyle w:val="Listenabsatz"/>
        <w:numPr>
          <w:ilvl w:val="0"/>
          <w:numId w:val="14"/>
        </w:numPr>
      </w:pPr>
      <w:proofErr w:type="spellStart"/>
      <w:r>
        <w:t>CybersourceData</w:t>
      </w:r>
      <w:proofErr w:type="spellEnd"/>
      <w:r>
        <w:t xml:space="preserve">: </w:t>
      </w:r>
      <w:proofErr w:type="spellStart"/>
      <w:r>
        <w:t>CreateTaxItems</w:t>
      </w:r>
      <w:proofErr w:type="spellEnd"/>
    </w:p>
    <w:p w:rsidR="003D49FF" w:rsidRDefault="003D49FF" w:rsidP="006274EE">
      <w:pPr>
        <w:pStyle w:val="Listenabsatz"/>
        <w:numPr>
          <w:ilvl w:val="0"/>
          <w:numId w:val="14"/>
        </w:numPr>
      </w:pPr>
      <w:proofErr w:type="spellStart"/>
      <w:r>
        <w:t>CybersourceData</w:t>
      </w:r>
      <w:proofErr w:type="spellEnd"/>
      <w:r>
        <w:t xml:space="preserve">: </w:t>
      </w:r>
      <w:proofErr w:type="spellStart"/>
      <w:r>
        <w:t>CreateTaxService</w:t>
      </w:r>
      <w:proofErr w:type="spellEnd"/>
    </w:p>
    <w:p w:rsidR="003D49FF" w:rsidRDefault="003D49FF" w:rsidP="00EA699F">
      <w:pPr>
        <w:pStyle w:val="BodyText"/>
      </w:pPr>
      <w:r>
        <w:t xml:space="preserve">The following is a library script that is used by the Request scripts to build the XML request that is passed to </w:t>
      </w:r>
      <w:r w:rsidR="00826E88">
        <w:t>CyberSource</w:t>
      </w:r>
      <w:r>
        <w:t xml:space="preserve">. </w:t>
      </w:r>
      <w:r w:rsidR="006F57F5">
        <w:t>This lib script contains</w:t>
      </w:r>
      <w:r>
        <w:t xml:space="preserve"> integration independent code and it doesn’t need any storefront specific changes. </w:t>
      </w:r>
    </w:p>
    <w:p w:rsidR="003D49FF" w:rsidRDefault="003D49FF" w:rsidP="00EA699F">
      <w:pPr>
        <w:pStyle w:val="BodyText"/>
        <w:numPr>
          <w:ilvl w:val="0"/>
          <w:numId w:val="14"/>
        </w:numPr>
      </w:pPr>
      <w:r>
        <w:t>libCybersource.ds</w:t>
      </w:r>
    </w:p>
    <w:p w:rsidR="003D49FF" w:rsidRPr="00EF13B0" w:rsidRDefault="003D49FF" w:rsidP="003D49FF">
      <w:pPr>
        <w:pStyle w:val="Heading3"/>
      </w:pPr>
      <w:bookmarkStart w:id="135" w:name="_Toc368651181"/>
      <w:bookmarkStart w:id="136" w:name="_Toc416902421"/>
      <w:r w:rsidRPr="00EF13B0">
        <w:lastRenderedPageBreak/>
        <w:t>Templates</w:t>
      </w:r>
      <w:bookmarkEnd w:id="135"/>
      <w:bookmarkEnd w:id="136"/>
    </w:p>
    <w:p w:rsidR="00FA662E" w:rsidRPr="00EF13B0" w:rsidRDefault="00FA662E" w:rsidP="00B6458B">
      <w:pPr>
        <w:pStyle w:val="Listenabsatz"/>
        <w:numPr>
          <w:ilvl w:val="0"/>
          <w:numId w:val="14"/>
        </w:numPr>
      </w:pPr>
      <w:proofErr w:type="spellStart"/>
      <w:r w:rsidRPr="00EF13B0">
        <w:t>payerauthentication.isml</w:t>
      </w:r>
      <w:proofErr w:type="spellEnd"/>
    </w:p>
    <w:p w:rsidR="00FA662E" w:rsidRPr="00EF13B0" w:rsidRDefault="00FA662E" w:rsidP="00B6458B">
      <w:pPr>
        <w:pStyle w:val="Listenabsatz"/>
        <w:numPr>
          <w:ilvl w:val="0"/>
          <w:numId w:val="14"/>
        </w:numPr>
      </w:pPr>
      <w:proofErr w:type="spellStart"/>
      <w:r w:rsidRPr="00EF13B0">
        <w:t>payerauthenticationredirect.isml</w:t>
      </w:r>
      <w:proofErr w:type="spellEnd"/>
    </w:p>
    <w:p w:rsidR="00FA662E" w:rsidRDefault="00FA662E" w:rsidP="00B6458B">
      <w:pPr>
        <w:pStyle w:val="Listenabsatz"/>
        <w:numPr>
          <w:ilvl w:val="0"/>
          <w:numId w:val="14"/>
        </w:numPr>
      </w:pPr>
      <w:proofErr w:type="spellStart"/>
      <w:r w:rsidRPr="00EF13B0">
        <w:t>pt_payerauthentication.isml</w:t>
      </w:r>
      <w:proofErr w:type="spellEnd"/>
    </w:p>
    <w:p w:rsidR="00A16077" w:rsidRPr="00EF13B0" w:rsidRDefault="00A16077" w:rsidP="00B6458B">
      <w:pPr>
        <w:pStyle w:val="Listenabsatz"/>
        <w:numPr>
          <w:ilvl w:val="0"/>
          <w:numId w:val="14"/>
        </w:numPr>
      </w:pPr>
      <w:proofErr w:type="spellStart"/>
      <w:r>
        <w:t>alipayintermediate.isml</w:t>
      </w:r>
      <w:proofErr w:type="spellEnd"/>
    </w:p>
    <w:p w:rsidR="00FA662E" w:rsidRPr="00EF13B0" w:rsidRDefault="00FA662E" w:rsidP="00B6458B">
      <w:pPr>
        <w:pStyle w:val="Listenabsatz"/>
        <w:numPr>
          <w:ilvl w:val="0"/>
          <w:numId w:val="14"/>
        </w:numPr>
      </w:pPr>
      <w:r w:rsidRPr="00EF13B0">
        <w:t>Contains templates used by unit test pipeline</w:t>
      </w:r>
    </w:p>
    <w:p w:rsidR="003D49FF" w:rsidRDefault="003D49FF" w:rsidP="003D49FF">
      <w:pPr>
        <w:pStyle w:val="Heading3"/>
      </w:pPr>
      <w:bookmarkStart w:id="137" w:name="_Toc368651182"/>
      <w:bookmarkStart w:id="138" w:name="_Toc416902422"/>
      <w:r>
        <w:t>Configuration Files</w:t>
      </w:r>
      <w:bookmarkEnd w:id="137"/>
      <w:bookmarkEnd w:id="138"/>
    </w:p>
    <w:p w:rsidR="003D49FF" w:rsidRDefault="003D49FF" w:rsidP="003D49FF">
      <w:r>
        <w:t>Contains two configuration file as follows:</w:t>
      </w:r>
    </w:p>
    <w:p w:rsidR="003D49FF" w:rsidRDefault="003D49FF" w:rsidP="00B6458B">
      <w:pPr>
        <w:pStyle w:val="Listenabsatz"/>
        <w:numPr>
          <w:ilvl w:val="0"/>
          <w:numId w:val="27"/>
        </w:numPr>
      </w:pPr>
      <w:r>
        <w:t xml:space="preserve">Cybersource_PaymentTransaction_update.xml  </w:t>
      </w:r>
    </w:p>
    <w:p w:rsidR="003D49FF" w:rsidRDefault="003D49FF" w:rsidP="003D49FF">
      <w:pPr>
        <w:ind w:firstLine="360"/>
      </w:pPr>
      <w:r>
        <w:t>Contains custom attributes add</w:t>
      </w:r>
      <w:r w:rsidR="008C79AB">
        <w:t>ed to the “</w:t>
      </w:r>
      <w:proofErr w:type="spellStart"/>
      <w:r w:rsidR="008C79AB">
        <w:t>PaymentTransaction</w:t>
      </w:r>
      <w:proofErr w:type="spellEnd"/>
      <w:r w:rsidR="008C79AB">
        <w:t xml:space="preserve">” </w:t>
      </w:r>
      <w:r>
        <w:t>object.</w:t>
      </w:r>
    </w:p>
    <w:p w:rsidR="00652BB3" w:rsidRDefault="00652BB3" w:rsidP="00B6458B">
      <w:pPr>
        <w:pStyle w:val="Listenabsatz"/>
        <w:numPr>
          <w:ilvl w:val="0"/>
          <w:numId w:val="27"/>
        </w:numPr>
      </w:pPr>
      <w:r>
        <w:t>Cybersource-metadata.xml</w:t>
      </w:r>
    </w:p>
    <w:p w:rsidR="00652BB3" w:rsidRDefault="00652BB3" w:rsidP="00652BB3">
      <w:pPr>
        <w:ind w:firstLine="360"/>
      </w:pPr>
      <w:proofErr w:type="gramStart"/>
      <w:r>
        <w:t>Contains CyberSource specific site preferences.</w:t>
      </w:r>
      <w:proofErr w:type="gramEnd"/>
    </w:p>
    <w:p w:rsidR="00652BB3" w:rsidRDefault="00652BB3" w:rsidP="00652BB3">
      <w:pPr>
        <w:ind w:firstLine="360"/>
      </w:pPr>
    </w:p>
    <w:p w:rsidR="00652BB3" w:rsidRPr="00273E28" w:rsidRDefault="00506692" w:rsidP="00273E28">
      <w:pPr>
        <w:pStyle w:val="Heading3"/>
      </w:pPr>
      <w:bookmarkStart w:id="139" w:name="_Toc416902423"/>
      <w:r w:rsidRPr="00273E28">
        <w:t xml:space="preserve">Retail POS Cartridge </w:t>
      </w:r>
      <w:r w:rsidR="00B176F1" w:rsidRPr="00273E28">
        <w:t>Components</w:t>
      </w:r>
      <w:bookmarkEnd w:id="139"/>
    </w:p>
    <w:tbl>
      <w:tblPr>
        <w:tblStyle w:val="TableGrid"/>
        <w:tblW w:w="0" w:type="auto"/>
        <w:tblLook w:val="04A0" w:firstRow="1" w:lastRow="0" w:firstColumn="1" w:lastColumn="0" w:noHBand="0" w:noVBand="1"/>
      </w:tblPr>
      <w:tblGrid>
        <w:gridCol w:w="4788"/>
        <w:gridCol w:w="5490"/>
      </w:tblGrid>
      <w:tr w:rsidR="00B176F1" w:rsidTr="00B176F1">
        <w:tc>
          <w:tcPr>
            <w:tcW w:w="4788" w:type="dxa"/>
          </w:tcPr>
          <w:p w:rsidR="00B176F1" w:rsidRPr="00EC2A7C" w:rsidRDefault="00B176F1" w:rsidP="00F52816">
            <w:pPr>
              <w:jc w:val="center"/>
              <w:rPr>
                <w:rFonts w:ascii="Times New Roman" w:hAnsi="Times New Roman" w:cs="Times New Roman"/>
                <w:b/>
                <w:u w:val="single"/>
              </w:rPr>
            </w:pPr>
            <w:r w:rsidRPr="00EC2A7C">
              <w:rPr>
                <w:rFonts w:ascii="Times New Roman" w:hAnsi="Times New Roman" w:cs="Times New Roman"/>
                <w:b/>
                <w:u w:val="single"/>
              </w:rPr>
              <w:t>Component</w:t>
            </w:r>
          </w:p>
        </w:tc>
        <w:tc>
          <w:tcPr>
            <w:tcW w:w="5160" w:type="dxa"/>
          </w:tcPr>
          <w:p w:rsidR="00B176F1" w:rsidRPr="00EC2A7C" w:rsidRDefault="00B176F1" w:rsidP="00F52816">
            <w:pPr>
              <w:jc w:val="center"/>
              <w:rPr>
                <w:rFonts w:ascii="Times New Roman" w:hAnsi="Times New Roman" w:cs="Times New Roman"/>
                <w:b/>
                <w:u w:val="single"/>
              </w:rPr>
            </w:pPr>
            <w:r w:rsidRPr="00EC2A7C">
              <w:rPr>
                <w:rFonts w:ascii="Times New Roman" w:hAnsi="Times New Roman" w:cs="Times New Roman"/>
                <w:b/>
                <w:u w:val="single"/>
              </w:rPr>
              <w:t>Files</w:t>
            </w:r>
          </w:p>
        </w:tc>
      </w:tr>
      <w:tr w:rsidR="00B176F1" w:rsidTr="00B176F1">
        <w:tc>
          <w:tcPr>
            <w:tcW w:w="4788" w:type="dxa"/>
          </w:tcPr>
          <w:p w:rsidR="00B176F1" w:rsidRPr="006274EE" w:rsidRDefault="00B176F1" w:rsidP="00F52816">
            <w:pPr>
              <w:rPr>
                <w:rFonts w:cs="Times New Roman"/>
                <w:b/>
              </w:rPr>
            </w:pPr>
            <w:r w:rsidRPr="006274EE">
              <w:rPr>
                <w:rFonts w:cs="Times New Roman"/>
                <w:b/>
              </w:rPr>
              <w:t>Pipelines</w:t>
            </w:r>
          </w:p>
        </w:tc>
        <w:tc>
          <w:tcPr>
            <w:tcW w:w="5160" w:type="dxa"/>
          </w:tcPr>
          <w:p w:rsidR="00B176F1" w:rsidRPr="006274EE" w:rsidRDefault="00B176F1" w:rsidP="00F52816">
            <w:pPr>
              <w:rPr>
                <w:rFonts w:cs="Times New Roman"/>
                <w:i/>
                <w:noProof/>
              </w:rPr>
            </w:pPr>
            <w:r w:rsidRPr="006274EE">
              <w:rPr>
                <w:rFonts w:cs="Times New Roman"/>
                <w:i/>
                <w:noProof/>
              </w:rPr>
              <w:t>Cybersource_POS.xml</w:t>
            </w:r>
          </w:p>
          <w:p w:rsidR="00B176F1" w:rsidRPr="006274EE" w:rsidRDefault="00B176F1" w:rsidP="00B176F1">
            <w:pPr>
              <w:rPr>
                <w:rFonts w:cs="Times New Roman"/>
                <w:i/>
                <w:noProof/>
              </w:rPr>
            </w:pPr>
            <w:r w:rsidRPr="006274EE">
              <w:rPr>
                <w:rFonts w:cs="Times New Roman"/>
                <w:i/>
                <w:noProof/>
              </w:rPr>
              <w:t>CybersourceUnitTesting.xml</w:t>
            </w:r>
          </w:p>
        </w:tc>
      </w:tr>
      <w:tr w:rsidR="00B176F1" w:rsidTr="00B176F1">
        <w:tc>
          <w:tcPr>
            <w:tcW w:w="4788" w:type="dxa"/>
          </w:tcPr>
          <w:p w:rsidR="00B176F1" w:rsidRPr="006274EE" w:rsidRDefault="00B176F1" w:rsidP="00F52816">
            <w:pPr>
              <w:rPr>
                <w:rFonts w:cs="Times New Roman"/>
                <w:b/>
              </w:rPr>
            </w:pPr>
            <w:r w:rsidRPr="006274EE">
              <w:rPr>
                <w:rFonts w:cs="Times New Roman"/>
                <w:b/>
              </w:rPr>
              <w:t>Forms</w:t>
            </w:r>
          </w:p>
        </w:tc>
        <w:tc>
          <w:tcPr>
            <w:tcW w:w="5160" w:type="dxa"/>
          </w:tcPr>
          <w:p w:rsidR="00B176F1" w:rsidRPr="006274EE" w:rsidRDefault="00B176F1" w:rsidP="00F52816">
            <w:pPr>
              <w:jc w:val="both"/>
              <w:rPr>
                <w:rFonts w:cs="Times New Roman"/>
                <w:i/>
              </w:rPr>
            </w:pPr>
            <w:r w:rsidRPr="006274EE">
              <w:rPr>
                <w:rFonts w:cs="Times New Roman"/>
                <w:i/>
              </w:rPr>
              <w:t>pos.xml</w:t>
            </w:r>
          </w:p>
        </w:tc>
      </w:tr>
      <w:tr w:rsidR="00B176F1" w:rsidTr="00B176F1">
        <w:tc>
          <w:tcPr>
            <w:tcW w:w="4788" w:type="dxa"/>
          </w:tcPr>
          <w:p w:rsidR="00B176F1" w:rsidRPr="006274EE" w:rsidRDefault="00B176F1" w:rsidP="00F52816">
            <w:pPr>
              <w:rPr>
                <w:rFonts w:cs="Times New Roman"/>
                <w:b/>
              </w:rPr>
            </w:pPr>
            <w:r w:rsidRPr="006274EE">
              <w:rPr>
                <w:rFonts w:cs="Times New Roman"/>
                <w:b/>
              </w:rPr>
              <w:t>Scripts</w:t>
            </w:r>
          </w:p>
        </w:tc>
        <w:tc>
          <w:tcPr>
            <w:tcW w:w="5160" w:type="dxa"/>
          </w:tcPr>
          <w:p w:rsidR="00B176F1" w:rsidRPr="006274EE" w:rsidRDefault="00B176F1" w:rsidP="00F52816">
            <w:pPr>
              <w:rPr>
                <w:rFonts w:cs="Times New Roman"/>
                <w:i/>
              </w:rPr>
            </w:pPr>
            <w:proofErr w:type="spellStart"/>
            <w:r w:rsidRPr="006274EE">
              <w:rPr>
                <w:rFonts w:cs="Times New Roman"/>
                <w:i/>
              </w:rPr>
              <w:t>cybersource</w:t>
            </w:r>
            <w:proofErr w:type="spellEnd"/>
            <w:r w:rsidRPr="006274EE">
              <w:rPr>
                <w:rFonts w:cs="Times New Roman"/>
                <w:i/>
              </w:rPr>
              <w:t>/Cybersource_POS_Object.ds</w:t>
            </w:r>
          </w:p>
          <w:p w:rsidR="00B176F1" w:rsidRPr="006274EE" w:rsidRDefault="00B176F1" w:rsidP="00F52816">
            <w:pPr>
              <w:rPr>
                <w:rFonts w:cs="Times New Roman"/>
                <w:i/>
              </w:rPr>
            </w:pPr>
            <w:proofErr w:type="spellStart"/>
            <w:r w:rsidRPr="006274EE">
              <w:rPr>
                <w:rFonts w:cs="Times New Roman"/>
                <w:i/>
              </w:rPr>
              <w:t>cybersource</w:t>
            </w:r>
            <w:proofErr w:type="spellEnd"/>
            <w:r w:rsidRPr="006274EE">
              <w:rPr>
                <w:rFonts w:cs="Times New Roman"/>
                <w:i/>
              </w:rPr>
              <w:t xml:space="preserve"> /libCybersource.ds</w:t>
            </w:r>
          </w:p>
          <w:p w:rsidR="00EE3398" w:rsidRPr="006274EE" w:rsidRDefault="00EE3398" w:rsidP="00F52816">
            <w:pPr>
              <w:rPr>
                <w:rFonts w:cs="Times New Roman"/>
                <w:i/>
              </w:rPr>
            </w:pPr>
            <w:proofErr w:type="spellStart"/>
            <w:r w:rsidRPr="006274EE">
              <w:rPr>
                <w:rFonts w:cs="Times New Roman"/>
                <w:i/>
              </w:rPr>
              <w:t>cybersource</w:t>
            </w:r>
            <w:proofErr w:type="spellEnd"/>
            <w:r w:rsidRPr="006274EE">
              <w:rPr>
                <w:rFonts w:cs="Times New Roman"/>
                <w:i/>
              </w:rPr>
              <w:t>/POSAuthRequest.ds</w:t>
            </w:r>
          </w:p>
          <w:p w:rsidR="00B176F1" w:rsidRPr="006274EE" w:rsidRDefault="00B176F1" w:rsidP="00F52816">
            <w:pPr>
              <w:rPr>
                <w:rFonts w:cs="Times New Roman"/>
                <w:i/>
              </w:rPr>
            </w:pPr>
            <w:r w:rsidRPr="006274EE">
              <w:rPr>
                <w:rFonts w:cs="Times New Roman"/>
                <w:i/>
              </w:rPr>
              <w:t>POS/CreateCyberSourcePaymentCardObject_UserData.ds</w:t>
            </w:r>
          </w:p>
          <w:p w:rsidR="00B176F1" w:rsidRPr="006274EE" w:rsidRDefault="00B176F1" w:rsidP="00F52816">
            <w:pPr>
              <w:rPr>
                <w:rFonts w:cs="Times New Roman"/>
                <w:i/>
              </w:rPr>
            </w:pPr>
            <w:r w:rsidRPr="006274EE">
              <w:rPr>
                <w:rFonts w:cs="Times New Roman"/>
                <w:i/>
              </w:rPr>
              <w:t>POS/CreateCyberSourcePOSObject_UserData.ds</w:t>
            </w:r>
          </w:p>
          <w:p w:rsidR="00B176F1" w:rsidRPr="006274EE" w:rsidRDefault="00B176F1" w:rsidP="00F52816">
            <w:pPr>
              <w:rPr>
                <w:rFonts w:cs="Times New Roman"/>
                <w:i/>
              </w:rPr>
            </w:pPr>
            <w:r w:rsidRPr="006274EE">
              <w:rPr>
                <w:rFonts w:cs="Times New Roman"/>
                <w:i/>
              </w:rPr>
              <w:t>POS/CreateCyberSourcePurchaseTotalsObject_UserData.ds</w:t>
            </w:r>
          </w:p>
          <w:p w:rsidR="00681BFA" w:rsidRPr="006274EE" w:rsidRDefault="00681BFA" w:rsidP="00681BFA">
            <w:pPr>
              <w:rPr>
                <w:rFonts w:cs="Times New Roman"/>
                <w:i/>
              </w:rPr>
            </w:pPr>
            <w:proofErr w:type="spellStart"/>
            <w:r w:rsidRPr="006274EE">
              <w:rPr>
                <w:rFonts w:cs="Times New Roman"/>
                <w:i/>
              </w:rPr>
              <w:lastRenderedPageBreak/>
              <w:t>Cybersource_UnitTesting</w:t>
            </w:r>
            <w:proofErr w:type="spellEnd"/>
            <w:r w:rsidRPr="006274EE">
              <w:rPr>
                <w:rFonts w:cs="Times New Roman"/>
                <w:i/>
              </w:rPr>
              <w:t>/TestPOSAuth.ds</w:t>
            </w:r>
          </w:p>
        </w:tc>
      </w:tr>
      <w:tr w:rsidR="00B176F1" w:rsidTr="00B176F1">
        <w:tc>
          <w:tcPr>
            <w:tcW w:w="4788" w:type="dxa"/>
          </w:tcPr>
          <w:p w:rsidR="00B176F1" w:rsidRPr="006274EE" w:rsidRDefault="00B176F1" w:rsidP="00F52816">
            <w:pPr>
              <w:rPr>
                <w:rFonts w:cs="Times New Roman"/>
                <w:b/>
              </w:rPr>
            </w:pPr>
            <w:r w:rsidRPr="006274EE">
              <w:rPr>
                <w:rFonts w:cs="Times New Roman"/>
                <w:b/>
              </w:rPr>
              <w:lastRenderedPageBreak/>
              <w:t>Templates</w:t>
            </w:r>
          </w:p>
        </w:tc>
        <w:tc>
          <w:tcPr>
            <w:tcW w:w="5160" w:type="dxa"/>
          </w:tcPr>
          <w:p w:rsidR="00B176F1" w:rsidRPr="006274EE" w:rsidRDefault="00B176F1" w:rsidP="00F52816">
            <w:pPr>
              <w:rPr>
                <w:rFonts w:cs="Times New Roman"/>
                <w:i/>
              </w:rPr>
            </w:pPr>
            <w:r w:rsidRPr="006274EE">
              <w:rPr>
                <w:rFonts w:cs="Times New Roman"/>
                <w:i/>
              </w:rPr>
              <w:t>custom/</w:t>
            </w:r>
            <w:proofErr w:type="spellStart"/>
            <w:r w:rsidRPr="006274EE">
              <w:rPr>
                <w:rFonts w:cs="Times New Roman"/>
                <w:i/>
              </w:rPr>
              <w:t>pos_scripterror.isml</w:t>
            </w:r>
            <w:proofErr w:type="spellEnd"/>
          </w:p>
          <w:p w:rsidR="00B176F1" w:rsidRPr="006274EE" w:rsidRDefault="00B176F1" w:rsidP="00F52816">
            <w:pPr>
              <w:rPr>
                <w:rFonts w:cs="Times New Roman"/>
                <w:i/>
              </w:rPr>
            </w:pPr>
            <w:proofErr w:type="spellStart"/>
            <w:r w:rsidRPr="006274EE">
              <w:rPr>
                <w:rFonts w:cs="Times New Roman"/>
                <w:i/>
              </w:rPr>
              <w:t>pos</w:t>
            </w:r>
            <w:proofErr w:type="spellEnd"/>
            <w:r w:rsidRPr="006274EE">
              <w:rPr>
                <w:rFonts w:cs="Times New Roman"/>
                <w:i/>
              </w:rPr>
              <w:t>/</w:t>
            </w:r>
            <w:proofErr w:type="spellStart"/>
            <w:r w:rsidRPr="006274EE">
              <w:rPr>
                <w:rFonts w:cs="Times New Roman"/>
                <w:i/>
              </w:rPr>
              <w:t>createpos.isml</w:t>
            </w:r>
            <w:proofErr w:type="spellEnd"/>
          </w:p>
          <w:p w:rsidR="00B176F1" w:rsidRPr="006274EE" w:rsidRDefault="00B176F1" w:rsidP="00F52816">
            <w:pPr>
              <w:rPr>
                <w:rFonts w:cs="Times New Roman"/>
                <w:i/>
              </w:rPr>
            </w:pPr>
            <w:proofErr w:type="spellStart"/>
            <w:r w:rsidRPr="006274EE">
              <w:rPr>
                <w:rFonts w:cs="Times New Roman"/>
                <w:i/>
              </w:rPr>
              <w:t>pos</w:t>
            </w:r>
            <w:proofErr w:type="spellEnd"/>
            <w:r w:rsidRPr="006274EE">
              <w:rPr>
                <w:rFonts w:cs="Times New Roman"/>
                <w:i/>
              </w:rPr>
              <w:t>/</w:t>
            </w:r>
            <w:proofErr w:type="spellStart"/>
            <w:r w:rsidRPr="006274EE">
              <w:rPr>
                <w:rFonts w:cs="Times New Roman"/>
                <w:i/>
              </w:rPr>
              <w:t>postransactionresult.isml</w:t>
            </w:r>
            <w:proofErr w:type="spellEnd"/>
          </w:p>
        </w:tc>
      </w:tr>
      <w:tr w:rsidR="00377ACE" w:rsidTr="00B176F1">
        <w:tc>
          <w:tcPr>
            <w:tcW w:w="4788" w:type="dxa"/>
          </w:tcPr>
          <w:p w:rsidR="00377ACE" w:rsidRPr="006274EE" w:rsidRDefault="00377ACE" w:rsidP="00F52816">
            <w:pPr>
              <w:rPr>
                <w:rFonts w:cs="Times New Roman"/>
                <w:b/>
              </w:rPr>
            </w:pPr>
            <w:r w:rsidRPr="006274EE">
              <w:rPr>
                <w:rFonts w:cs="Times New Roman"/>
                <w:b/>
              </w:rPr>
              <w:t>Metadata</w:t>
            </w:r>
          </w:p>
        </w:tc>
        <w:tc>
          <w:tcPr>
            <w:tcW w:w="5160" w:type="dxa"/>
          </w:tcPr>
          <w:p w:rsidR="001349E4" w:rsidRPr="006274EE" w:rsidRDefault="00D53E96" w:rsidP="00F52816">
            <w:pPr>
              <w:rPr>
                <w:rFonts w:cs="Times New Roman"/>
                <w:i/>
              </w:rPr>
            </w:pPr>
            <w:r w:rsidRPr="006274EE">
              <w:rPr>
                <w:rFonts w:cs="Times New Roman"/>
                <w:i/>
              </w:rPr>
              <w:t>CyberSource_POS_CustomObjectDefinitions.xml</w:t>
            </w:r>
          </w:p>
        </w:tc>
      </w:tr>
    </w:tbl>
    <w:p w:rsidR="00B176F1" w:rsidRDefault="00B176F1" w:rsidP="00506692"/>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pStyle w:val="Heading1"/>
        <w:framePr w:wrap="auto" w:vAnchor="margin" w:yAlign="inline"/>
      </w:pPr>
      <w:bookmarkStart w:id="140" w:name="_Toc368651184"/>
      <w:bookmarkStart w:id="141" w:name="_Toc416902424"/>
      <w:r>
        <w:t>Typical Project Plan</w:t>
      </w:r>
      <w:bookmarkEnd w:id="140"/>
      <w:bookmarkEnd w:id="141"/>
    </w:p>
    <w:p w:rsidR="003D49FF" w:rsidRDefault="003D49FF" w:rsidP="003D49FF">
      <w:pPr>
        <w:pStyle w:val="Heading2"/>
      </w:pPr>
      <w:bookmarkStart w:id="142" w:name="_Toc368651185"/>
      <w:bookmarkStart w:id="143" w:name="_Toc416902425"/>
      <w:r>
        <w:t>Roles, Responsibilities</w:t>
      </w:r>
      <w:bookmarkEnd w:id="142"/>
      <w:bookmarkEnd w:id="143"/>
    </w:p>
    <w:p w:rsidR="003D49FF" w:rsidRDefault="003D49FF" w:rsidP="00EA699F">
      <w:pPr>
        <w:pStyle w:val="BodyText"/>
      </w:pPr>
      <w:r>
        <w:t xml:space="preserve">Typically most of the integration works is done by the backend developer. We expect that the person doing this integration is familiar with the web service, xml processing and has hands on experience with the Demandware platform. </w:t>
      </w:r>
    </w:p>
    <w:p w:rsidR="003D49FF" w:rsidRDefault="003D49FF" w:rsidP="003D49FF">
      <w:pPr>
        <w:pStyle w:val="Heading2"/>
      </w:pPr>
      <w:bookmarkStart w:id="144" w:name="_Toc368651186"/>
      <w:bookmarkStart w:id="145" w:name="_Toc416902426"/>
      <w:r>
        <w:t>Typical Efforts and Timelines</w:t>
      </w:r>
      <w:bookmarkEnd w:id="144"/>
      <w:bookmarkEnd w:id="145"/>
    </w:p>
    <w:p w:rsidR="003D49FF" w:rsidRDefault="003D49FF" w:rsidP="00EA699F">
      <w:pPr>
        <w:pStyle w:val="BodyText"/>
      </w:pPr>
      <w:r>
        <w:t xml:space="preserve">The level of effort is mostly detected by the services merchant may choose from the CyberSource cartridge. The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1"/>
        <w:gridCol w:w="4402"/>
        <w:gridCol w:w="3335"/>
      </w:tblGrid>
      <w:tr w:rsidR="003D49FF" w:rsidTr="001D27CF">
        <w:trPr>
          <w:trHeight w:val="323"/>
        </w:trPr>
        <w:tc>
          <w:tcPr>
            <w:tcW w:w="2451" w:type="dxa"/>
            <w:shd w:val="clear" w:color="auto" w:fill="EEECE1"/>
          </w:tcPr>
          <w:p w:rsidR="003D49FF" w:rsidRDefault="003D49FF" w:rsidP="00F10D1C">
            <w:pPr>
              <w:rPr>
                <w:b/>
              </w:rPr>
            </w:pPr>
            <w:r>
              <w:rPr>
                <w:b/>
              </w:rPr>
              <w:lastRenderedPageBreak/>
              <w:t xml:space="preserve">CyberSource Service </w:t>
            </w:r>
          </w:p>
        </w:tc>
        <w:tc>
          <w:tcPr>
            <w:tcW w:w="4402" w:type="dxa"/>
            <w:shd w:val="clear" w:color="auto" w:fill="EEECE1"/>
          </w:tcPr>
          <w:p w:rsidR="003D49FF" w:rsidRDefault="003D49FF" w:rsidP="00F10D1C">
            <w:pPr>
              <w:rPr>
                <w:b/>
              </w:rPr>
            </w:pPr>
            <w:r>
              <w:rPr>
                <w:b/>
              </w:rPr>
              <w:t>Level of Effort (LOE)</w:t>
            </w:r>
          </w:p>
        </w:tc>
        <w:tc>
          <w:tcPr>
            <w:tcW w:w="3335" w:type="dxa"/>
            <w:shd w:val="clear" w:color="auto" w:fill="EEECE1"/>
          </w:tcPr>
          <w:p w:rsidR="003D49FF" w:rsidRDefault="003D49FF" w:rsidP="00F10D1C">
            <w:pPr>
              <w:rPr>
                <w:b/>
              </w:rPr>
            </w:pPr>
            <w:r>
              <w:rPr>
                <w:b/>
              </w:rPr>
              <w:t>Dependencies</w:t>
            </w:r>
          </w:p>
        </w:tc>
      </w:tr>
      <w:tr w:rsidR="003D49FF" w:rsidTr="001D27CF">
        <w:tc>
          <w:tcPr>
            <w:tcW w:w="2451" w:type="dxa"/>
          </w:tcPr>
          <w:p w:rsidR="003D49FF" w:rsidRPr="006274EE" w:rsidRDefault="003D49FF" w:rsidP="00F10D1C">
            <w:r w:rsidRPr="006274EE">
              <w:t>Initial Cartridge Setup</w:t>
            </w:r>
          </w:p>
        </w:tc>
        <w:tc>
          <w:tcPr>
            <w:tcW w:w="4402" w:type="dxa"/>
          </w:tcPr>
          <w:p w:rsidR="003D49FF" w:rsidRPr="006274EE" w:rsidRDefault="003D49FF" w:rsidP="00F10D1C">
            <w:r w:rsidRPr="006274EE">
              <w:rPr>
                <w:b/>
              </w:rPr>
              <w:t>0.5</w:t>
            </w:r>
            <w:r w:rsidR="00C5387E" w:rsidRPr="006274EE">
              <w:t>–</w:t>
            </w:r>
            <w:r w:rsidRPr="006274EE">
              <w:t xml:space="preserve"> Person Day</w:t>
            </w:r>
          </w:p>
          <w:p w:rsidR="003D49FF" w:rsidRPr="006274EE" w:rsidRDefault="003D49FF" w:rsidP="00F10D1C">
            <w:r w:rsidRPr="006274EE">
              <w:t>List of tasks involved:</w:t>
            </w:r>
          </w:p>
          <w:p w:rsidR="003D49FF" w:rsidRPr="006274EE" w:rsidRDefault="003D49FF" w:rsidP="00B6458B">
            <w:pPr>
              <w:pStyle w:val="Listenabsatz"/>
              <w:numPr>
                <w:ilvl w:val="0"/>
                <w:numId w:val="23"/>
              </w:numPr>
            </w:pPr>
            <w:r w:rsidRPr="006274EE">
              <w:t>Add  CyberSource Cartridge to the project</w:t>
            </w:r>
          </w:p>
          <w:p w:rsidR="003D49FF" w:rsidRPr="006274EE" w:rsidRDefault="003D49FF" w:rsidP="00B6458B">
            <w:pPr>
              <w:pStyle w:val="Listenabsatz"/>
              <w:numPr>
                <w:ilvl w:val="0"/>
                <w:numId w:val="21"/>
              </w:numPr>
              <w:spacing w:before="240"/>
            </w:pPr>
            <w:r w:rsidRPr="006274EE">
              <w:t>Import Cybersource-metadata.xml</w:t>
            </w:r>
          </w:p>
          <w:p w:rsidR="003D49FF" w:rsidRPr="006274EE" w:rsidRDefault="003D49FF" w:rsidP="00B6458B">
            <w:pPr>
              <w:pStyle w:val="Listenabsatz"/>
              <w:numPr>
                <w:ilvl w:val="0"/>
                <w:numId w:val="21"/>
              </w:numPr>
            </w:pPr>
            <w:r w:rsidRPr="006274EE">
              <w:t xml:space="preserve">Import Cybersource_PaymentTransaction_update.xml </w:t>
            </w:r>
          </w:p>
        </w:tc>
        <w:tc>
          <w:tcPr>
            <w:tcW w:w="3335" w:type="dxa"/>
          </w:tcPr>
          <w:p w:rsidR="003D49FF" w:rsidRPr="006274EE" w:rsidRDefault="003D49FF" w:rsidP="00B6458B">
            <w:pPr>
              <w:pStyle w:val="Listenabsatz"/>
              <w:numPr>
                <w:ilvl w:val="0"/>
                <w:numId w:val="20"/>
              </w:numPr>
            </w:pPr>
            <w:r w:rsidRPr="006274EE">
              <w:t xml:space="preserve">Cartridge is available </w:t>
            </w:r>
          </w:p>
        </w:tc>
      </w:tr>
      <w:tr w:rsidR="003D49FF" w:rsidTr="001D27CF">
        <w:tc>
          <w:tcPr>
            <w:tcW w:w="2451" w:type="dxa"/>
          </w:tcPr>
          <w:p w:rsidR="003D49FF" w:rsidRPr="006274EE" w:rsidRDefault="003D49FF" w:rsidP="00F10D1C">
            <w:r w:rsidRPr="006274EE">
              <w:t>Authorize Credit Card</w:t>
            </w:r>
          </w:p>
        </w:tc>
        <w:tc>
          <w:tcPr>
            <w:tcW w:w="4402" w:type="dxa"/>
          </w:tcPr>
          <w:p w:rsidR="003D49FF" w:rsidRPr="006274EE" w:rsidRDefault="003D49FF" w:rsidP="00F10D1C">
            <w:r w:rsidRPr="006274EE">
              <w:rPr>
                <w:b/>
              </w:rPr>
              <w:t>0.5</w:t>
            </w:r>
            <w:r w:rsidR="00C5387E" w:rsidRPr="006274EE">
              <w:t>–</w:t>
            </w:r>
            <w:r w:rsidRPr="006274EE">
              <w:t xml:space="preserve"> Person Day</w:t>
            </w:r>
          </w:p>
          <w:p w:rsidR="003D49FF" w:rsidRPr="006274EE" w:rsidRDefault="003D49FF" w:rsidP="00F10D1C">
            <w:r w:rsidRPr="006274EE">
              <w:t>List of tasks involved:</w:t>
            </w:r>
          </w:p>
          <w:p w:rsidR="003D49FF" w:rsidRPr="006274EE" w:rsidRDefault="003D49FF" w:rsidP="00B6458B">
            <w:pPr>
              <w:pStyle w:val="Listenabsatz"/>
              <w:numPr>
                <w:ilvl w:val="0"/>
                <w:numId w:val="23"/>
              </w:numPr>
            </w:pPr>
            <w:r w:rsidRPr="006274EE">
              <w:t>Integrate CyberSource-</w:t>
            </w:r>
            <w:proofErr w:type="spellStart"/>
            <w:r w:rsidRPr="006274EE">
              <w:t>AuthorizeCreditCard</w:t>
            </w:r>
            <w:proofErr w:type="spellEnd"/>
            <w:r w:rsidRPr="006274EE">
              <w:t xml:space="preserve"> pipeline with </w:t>
            </w:r>
            <w:proofErr w:type="spellStart"/>
            <w:r w:rsidRPr="006274EE">
              <w:t>COPlaceOrder</w:t>
            </w:r>
            <w:proofErr w:type="spellEnd"/>
            <w:r w:rsidRPr="006274EE">
              <w:t>.</w:t>
            </w:r>
          </w:p>
        </w:tc>
        <w:tc>
          <w:tcPr>
            <w:tcW w:w="3335" w:type="dxa"/>
          </w:tcPr>
          <w:p w:rsidR="003D49FF" w:rsidRPr="006274EE" w:rsidRDefault="003D49FF" w:rsidP="00B6458B">
            <w:pPr>
              <w:pStyle w:val="Listenabsatz"/>
              <w:numPr>
                <w:ilvl w:val="0"/>
                <w:numId w:val="20"/>
              </w:numPr>
            </w:pPr>
            <w:r w:rsidRPr="006274EE">
              <w:t xml:space="preserve">Merchant ID and Key </w:t>
            </w:r>
            <w:proofErr w:type="gramStart"/>
            <w:r w:rsidRPr="006274EE">
              <w:t>is</w:t>
            </w:r>
            <w:proofErr w:type="gramEnd"/>
            <w:r w:rsidRPr="006274EE">
              <w:t xml:space="preserve"> established for the client.</w:t>
            </w:r>
          </w:p>
          <w:p w:rsidR="003D49FF" w:rsidRPr="006274EE" w:rsidRDefault="003D49FF" w:rsidP="00B6458B">
            <w:pPr>
              <w:pStyle w:val="Listenabsatz"/>
              <w:numPr>
                <w:ilvl w:val="0"/>
                <w:numId w:val="20"/>
              </w:numPr>
            </w:pPr>
            <w:r w:rsidRPr="006274EE">
              <w:t xml:space="preserve">Site Preferences for authorization configured with above ID and Key. </w:t>
            </w:r>
          </w:p>
        </w:tc>
      </w:tr>
      <w:tr w:rsidR="003D49FF" w:rsidTr="001D27CF">
        <w:tc>
          <w:tcPr>
            <w:tcW w:w="2451" w:type="dxa"/>
          </w:tcPr>
          <w:p w:rsidR="003D49FF" w:rsidRPr="006274EE" w:rsidRDefault="003D49FF" w:rsidP="00F10D1C">
            <w:r w:rsidRPr="006274EE">
              <w:t>Device Fingerprint (as addition to Authorize Credit Card)</w:t>
            </w:r>
          </w:p>
        </w:tc>
        <w:tc>
          <w:tcPr>
            <w:tcW w:w="4402" w:type="dxa"/>
          </w:tcPr>
          <w:p w:rsidR="003D49FF" w:rsidRPr="006274EE" w:rsidRDefault="003D49FF" w:rsidP="00F10D1C">
            <w:pPr>
              <w:rPr>
                <w:b/>
              </w:rPr>
            </w:pPr>
            <w:r w:rsidRPr="006274EE">
              <w:rPr>
                <w:b/>
              </w:rPr>
              <w:t xml:space="preserve">0.5 </w:t>
            </w:r>
            <w:r w:rsidRPr="006274EE">
              <w:rPr>
                <w:bCs/>
              </w:rPr>
              <w:t>Person Day</w:t>
            </w:r>
          </w:p>
        </w:tc>
        <w:tc>
          <w:tcPr>
            <w:tcW w:w="3335" w:type="dxa"/>
          </w:tcPr>
          <w:p w:rsidR="003D49FF" w:rsidRPr="006274EE" w:rsidRDefault="003D49FF" w:rsidP="00B6458B">
            <w:pPr>
              <w:pStyle w:val="Listenabsatz"/>
              <w:numPr>
                <w:ilvl w:val="0"/>
                <w:numId w:val="20"/>
              </w:numPr>
            </w:pPr>
            <w:r w:rsidRPr="006274EE">
              <w:t>Enable Device Fingerprint, set Organization ID</w:t>
            </w:r>
          </w:p>
          <w:p w:rsidR="003D49FF" w:rsidRPr="006274EE" w:rsidRDefault="003D49FF" w:rsidP="00B6458B">
            <w:pPr>
              <w:pStyle w:val="Listenabsatz"/>
              <w:numPr>
                <w:ilvl w:val="0"/>
                <w:numId w:val="20"/>
              </w:numPr>
            </w:pPr>
            <w:r w:rsidRPr="006274EE">
              <w:t>Add include at billing page.</w:t>
            </w:r>
          </w:p>
        </w:tc>
      </w:tr>
      <w:tr w:rsidR="003D49FF" w:rsidTr="001D27CF">
        <w:tc>
          <w:tcPr>
            <w:tcW w:w="2451" w:type="dxa"/>
          </w:tcPr>
          <w:p w:rsidR="003D49FF" w:rsidRPr="006274EE" w:rsidRDefault="003D49FF" w:rsidP="00F10D1C">
            <w:r w:rsidRPr="006274EE">
              <w:t>Address Verification Service (AVS)*</w:t>
            </w:r>
          </w:p>
        </w:tc>
        <w:tc>
          <w:tcPr>
            <w:tcW w:w="4402" w:type="dxa"/>
          </w:tcPr>
          <w:p w:rsidR="003D49FF" w:rsidRPr="006274EE" w:rsidRDefault="003D49FF" w:rsidP="00F10D1C">
            <w:r w:rsidRPr="006274EE">
              <w:rPr>
                <w:b/>
              </w:rPr>
              <w:t>0.5</w:t>
            </w:r>
            <w:r w:rsidR="00C5387E" w:rsidRPr="006274EE">
              <w:t>–</w:t>
            </w:r>
            <w:r w:rsidRPr="006274EE">
              <w:t xml:space="preserve"> Person Day</w:t>
            </w:r>
          </w:p>
          <w:p w:rsidR="003D49FF" w:rsidRPr="006274EE" w:rsidRDefault="003D49FF" w:rsidP="00F10D1C"/>
        </w:tc>
        <w:tc>
          <w:tcPr>
            <w:tcW w:w="3335" w:type="dxa"/>
          </w:tcPr>
          <w:p w:rsidR="003D49FF" w:rsidRPr="006274EE" w:rsidRDefault="003D49FF" w:rsidP="00B6458B">
            <w:pPr>
              <w:pStyle w:val="Listenabsatz"/>
              <w:numPr>
                <w:ilvl w:val="0"/>
                <w:numId w:val="20"/>
              </w:numPr>
            </w:pPr>
            <w:r w:rsidRPr="006274EE">
              <w:t>Initial Cartridge Setup</w:t>
            </w:r>
          </w:p>
        </w:tc>
      </w:tr>
      <w:tr w:rsidR="003D49FF" w:rsidTr="001D27CF">
        <w:tc>
          <w:tcPr>
            <w:tcW w:w="2451" w:type="dxa"/>
          </w:tcPr>
          <w:p w:rsidR="003D49FF" w:rsidRPr="006274EE" w:rsidRDefault="003D49FF" w:rsidP="00F10D1C">
            <w:r w:rsidRPr="006274EE">
              <w:t>Delivery Address Verification (DAV)*</w:t>
            </w:r>
          </w:p>
        </w:tc>
        <w:tc>
          <w:tcPr>
            <w:tcW w:w="4402" w:type="dxa"/>
          </w:tcPr>
          <w:p w:rsidR="003D49FF" w:rsidRPr="006274EE" w:rsidRDefault="003D49FF" w:rsidP="00F10D1C">
            <w:r w:rsidRPr="006274EE">
              <w:rPr>
                <w:b/>
              </w:rPr>
              <w:t>0.5</w:t>
            </w:r>
            <w:r w:rsidR="00C5387E" w:rsidRPr="006274EE">
              <w:t>–</w:t>
            </w:r>
            <w:r w:rsidRPr="006274EE">
              <w:t xml:space="preserve"> Person Day</w:t>
            </w:r>
          </w:p>
        </w:tc>
        <w:tc>
          <w:tcPr>
            <w:tcW w:w="3335" w:type="dxa"/>
          </w:tcPr>
          <w:p w:rsidR="003D49FF" w:rsidRPr="006274EE" w:rsidRDefault="003D49FF" w:rsidP="00B6458B">
            <w:pPr>
              <w:pStyle w:val="Listenabsatz"/>
              <w:numPr>
                <w:ilvl w:val="0"/>
                <w:numId w:val="20"/>
              </w:numPr>
            </w:pPr>
            <w:r w:rsidRPr="006274EE">
              <w:t>Initial Cartridge Setup</w:t>
            </w:r>
          </w:p>
          <w:p w:rsidR="003D49FF" w:rsidRPr="006274EE" w:rsidRDefault="003D49FF" w:rsidP="00F10D1C">
            <w:pPr>
              <w:pStyle w:val="Listenabsatz"/>
              <w:ind w:left="360"/>
            </w:pPr>
          </w:p>
          <w:p w:rsidR="003D49FF" w:rsidRPr="006274EE" w:rsidRDefault="003D49FF" w:rsidP="00F10D1C">
            <w:pPr>
              <w:pStyle w:val="Listenabsatz"/>
              <w:ind w:left="360"/>
            </w:pPr>
          </w:p>
        </w:tc>
      </w:tr>
      <w:tr w:rsidR="003D49FF" w:rsidTr="001D27CF">
        <w:tc>
          <w:tcPr>
            <w:tcW w:w="2451" w:type="dxa"/>
          </w:tcPr>
          <w:p w:rsidR="003D49FF" w:rsidRPr="006274EE" w:rsidRDefault="003D49FF" w:rsidP="00F10D1C">
            <w:r w:rsidRPr="006274EE">
              <w:t>Bill Me Later (BML)</w:t>
            </w:r>
          </w:p>
        </w:tc>
        <w:tc>
          <w:tcPr>
            <w:tcW w:w="4402" w:type="dxa"/>
          </w:tcPr>
          <w:p w:rsidR="003D49FF" w:rsidRPr="006274EE" w:rsidRDefault="003D49FF" w:rsidP="00F10D1C">
            <w:r w:rsidRPr="006274EE">
              <w:rPr>
                <w:b/>
              </w:rPr>
              <w:t>0.5</w:t>
            </w:r>
            <w:r w:rsidR="00C5387E" w:rsidRPr="006274EE">
              <w:t>–</w:t>
            </w:r>
            <w:r w:rsidRPr="006274EE">
              <w:t xml:space="preserve"> Person Day</w:t>
            </w:r>
          </w:p>
        </w:tc>
        <w:tc>
          <w:tcPr>
            <w:tcW w:w="3335" w:type="dxa"/>
          </w:tcPr>
          <w:p w:rsidR="003D49FF" w:rsidRPr="006274EE" w:rsidRDefault="003D49FF" w:rsidP="00B6458B">
            <w:pPr>
              <w:pStyle w:val="Listenabsatz"/>
              <w:numPr>
                <w:ilvl w:val="0"/>
                <w:numId w:val="24"/>
              </w:numPr>
            </w:pPr>
            <w:r w:rsidRPr="006274EE">
              <w:t>Setup Account with Bill Me Later.</w:t>
            </w:r>
          </w:p>
          <w:p w:rsidR="003D49FF" w:rsidRPr="006274EE" w:rsidRDefault="003D49FF" w:rsidP="00F10D1C">
            <w:pPr>
              <w:pStyle w:val="Listenabsatz"/>
              <w:ind w:left="360"/>
            </w:pPr>
          </w:p>
        </w:tc>
      </w:tr>
      <w:tr w:rsidR="003D49FF" w:rsidTr="001D27CF">
        <w:tc>
          <w:tcPr>
            <w:tcW w:w="2451" w:type="dxa"/>
          </w:tcPr>
          <w:p w:rsidR="003D49FF" w:rsidRPr="006274EE" w:rsidRDefault="003D49FF" w:rsidP="00F10D1C">
            <w:r w:rsidRPr="006274EE">
              <w:t>Decision Manager</w:t>
            </w:r>
          </w:p>
        </w:tc>
        <w:tc>
          <w:tcPr>
            <w:tcW w:w="4402" w:type="dxa"/>
          </w:tcPr>
          <w:p w:rsidR="003D49FF" w:rsidRPr="006274EE" w:rsidRDefault="003D49FF" w:rsidP="00F10D1C">
            <w:r w:rsidRPr="006274EE">
              <w:rPr>
                <w:b/>
              </w:rPr>
              <w:t>0.5</w:t>
            </w:r>
            <w:r w:rsidR="00C5387E" w:rsidRPr="006274EE">
              <w:t>–</w:t>
            </w:r>
            <w:r w:rsidRPr="006274EE">
              <w:t xml:space="preserve"> Person Day</w:t>
            </w:r>
          </w:p>
          <w:p w:rsidR="003D49FF" w:rsidRPr="006274EE" w:rsidRDefault="003D49FF" w:rsidP="00F10D1C"/>
        </w:tc>
        <w:tc>
          <w:tcPr>
            <w:tcW w:w="3335" w:type="dxa"/>
          </w:tcPr>
          <w:p w:rsidR="003D49FF" w:rsidRPr="006274EE" w:rsidRDefault="003D49FF" w:rsidP="00B6458B">
            <w:pPr>
              <w:pStyle w:val="Listenabsatz"/>
              <w:numPr>
                <w:ilvl w:val="0"/>
                <w:numId w:val="19"/>
              </w:numPr>
            </w:pPr>
            <w:r w:rsidRPr="006274EE">
              <w:t>Access to Decision Manager.</w:t>
            </w:r>
          </w:p>
          <w:p w:rsidR="003D49FF" w:rsidRPr="006274EE" w:rsidRDefault="003D49FF" w:rsidP="00B6458B">
            <w:pPr>
              <w:pStyle w:val="Listenabsatz"/>
              <w:numPr>
                <w:ilvl w:val="0"/>
                <w:numId w:val="19"/>
              </w:numPr>
            </w:pPr>
            <w:r w:rsidRPr="006274EE">
              <w:t>Business rules are defined.</w:t>
            </w:r>
          </w:p>
          <w:p w:rsidR="003D49FF" w:rsidRPr="006274EE" w:rsidRDefault="003D49FF" w:rsidP="00B6458B">
            <w:pPr>
              <w:pStyle w:val="Listenabsatz"/>
              <w:numPr>
                <w:ilvl w:val="0"/>
                <w:numId w:val="19"/>
              </w:numPr>
            </w:pPr>
            <w:r w:rsidRPr="006274EE">
              <w:t>Order status notification URL pointing to Cybersource-</w:t>
            </w:r>
            <w:proofErr w:type="spellStart"/>
            <w:r w:rsidRPr="006274EE">
              <w:t>NewDecision</w:t>
            </w:r>
            <w:proofErr w:type="spellEnd"/>
            <w:r w:rsidRPr="006274EE">
              <w:t xml:space="preserve"> pipeline is defined. </w:t>
            </w:r>
          </w:p>
        </w:tc>
      </w:tr>
      <w:tr w:rsidR="00C13640" w:rsidTr="001D27CF">
        <w:tc>
          <w:tcPr>
            <w:tcW w:w="2451" w:type="dxa"/>
          </w:tcPr>
          <w:p w:rsidR="00C13640" w:rsidRPr="006274EE" w:rsidRDefault="00C13640" w:rsidP="00F10D1C">
            <w:r w:rsidRPr="006274EE">
              <w:lastRenderedPageBreak/>
              <w:t>Payment Tokenization</w:t>
            </w:r>
            <w:r w:rsidR="00FD2BE9" w:rsidRPr="006274EE">
              <w:t>*</w:t>
            </w:r>
          </w:p>
        </w:tc>
        <w:tc>
          <w:tcPr>
            <w:tcW w:w="4402" w:type="dxa"/>
          </w:tcPr>
          <w:p w:rsidR="00C13640" w:rsidRPr="006274EE" w:rsidRDefault="00C13640" w:rsidP="00F10D1C">
            <w:r w:rsidRPr="006274EE">
              <w:rPr>
                <w:b/>
              </w:rPr>
              <w:t>0.5</w:t>
            </w:r>
            <w:r w:rsidR="00C5387E" w:rsidRPr="006274EE">
              <w:t>–</w:t>
            </w:r>
            <w:r w:rsidRPr="006274EE">
              <w:t xml:space="preserve"> Person Day</w:t>
            </w:r>
          </w:p>
          <w:p w:rsidR="00C13640" w:rsidRPr="006274EE" w:rsidRDefault="00C13640" w:rsidP="00F10D1C">
            <w:r w:rsidRPr="006274EE">
              <w:t>+</w:t>
            </w:r>
          </w:p>
          <w:p w:rsidR="00C13640" w:rsidRPr="006274EE" w:rsidRDefault="00C13640" w:rsidP="00F10D1C">
            <w:pPr>
              <w:rPr>
                <w:b/>
              </w:rPr>
            </w:pPr>
            <w:r w:rsidRPr="006274EE">
              <w:t>Depends on customization needs</w:t>
            </w:r>
          </w:p>
        </w:tc>
        <w:tc>
          <w:tcPr>
            <w:tcW w:w="3335" w:type="dxa"/>
          </w:tcPr>
          <w:p w:rsidR="00C13640" w:rsidRPr="006274EE" w:rsidRDefault="00C13640" w:rsidP="00B6458B">
            <w:pPr>
              <w:pStyle w:val="Listenabsatz"/>
              <w:numPr>
                <w:ilvl w:val="0"/>
                <w:numId w:val="19"/>
              </w:numPr>
            </w:pPr>
            <w:r w:rsidRPr="006274EE">
              <w:t>Initial Cartridge Setup</w:t>
            </w:r>
          </w:p>
        </w:tc>
      </w:tr>
      <w:tr w:rsidR="00030D59" w:rsidTr="001D27CF">
        <w:tc>
          <w:tcPr>
            <w:tcW w:w="2451" w:type="dxa"/>
          </w:tcPr>
          <w:p w:rsidR="00030D59" w:rsidRPr="006274EE" w:rsidRDefault="00030D59" w:rsidP="00F10D1C">
            <w:r w:rsidRPr="006274EE">
              <w:t>Payer Authentication</w:t>
            </w:r>
          </w:p>
        </w:tc>
        <w:tc>
          <w:tcPr>
            <w:tcW w:w="4402" w:type="dxa"/>
          </w:tcPr>
          <w:p w:rsidR="00030D59" w:rsidRPr="006274EE" w:rsidRDefault="00030D59" w:rsidP="00030D59">
            <w:r w:rsidRPr="006274EE">
              <w:rPr>
                <w:b/>
              </w:rPr>
              <w:t>1</w:t>
            </w:r>
            <w:r w:rsidR="006A3C97" w:rsidRPr="006274EE">
              <w:rPr>
                <w:b/>
              </w:rPr>
              <w:t>.5</w:t>
            </w:r>
            <w:r w:rsidR="00C5387E" w:rsidRPr="006274EE">
              <w:t>–</w:t>
            </w:r>
            <w:r w:rsidRPr="006274EE">
              <w:t xml:space="preserve"> Person Day</w:t>
            </w:r>
          </w:p>
        </w:tc>
        <w:tc>
          <w:tcPr>
            <w:tcW w:w="3335" w:type="dxa"/>
          </w:tcPr>
          <w:p w:rsidR="00030D59" w:rsidRPr="006274EE" w:rsidRDefault="00030D59" w:rsidP="00B6458B">
            <w:pPr>
              <w:pStyle w:val="Listenabsatz"/>
              <w:numPr>
                <w:ilvl w:val="0"/>
                <w:numId w:val="19"/>
              </w:numPr>
            </w:pPr>
            <w:r w:rsidRPr="006274EE">
              <w:t>Initial Cartridge setup</w:t>
            </w:r>
          </w:p>
          <w:p w:rsidR="00030D59" w:rsidRPr="006274EE" w:rsidRDefault="00030D59" w:rsidP="00B6458B">
            <w:pPr>
              <w:pStyle w:val="Listenabsatz"/>
              <w:numPr>
                <w:ilvl w:val="0"/>
                <w:numId w:val="19"/>
              </w:numPr>
            </w:pPr>
            <w:r w:rsidRPr="006274EE">
              <w:t xml:space="preserve">Update </w:t>
            </w:r>
            <w:proofErr w:type="spellStart"/>
            <w:r w:rsidRPr="006274EE">
              <w:t>CoPlaceOrder-HandlePayments</w:t>
            </w:r>
            <w:proofErr w:type="spellEnd"/>
            <w:r w:rsidRPr="006274EE">
              <w:t xml:space="preserve"> pipeline</w:t>
            </w:r>
          </w:p>
          <w:p w:rsidR="009B4297" w:rsidRPr="006274EE" w:rsidRDefault="009B4297" w:rsidP="00B6458B">
            <w:pPr>
              <w:pStyle w:val="Listenabsatz"/>
              <w:numPr>
                <w:ilvl w:val="0"/>
                <w:numId w:val="19"/>
              </w:numPr>
            </w:pPr>
            <w:r w:rsidRPr="006274EE">
              <w:t>Handle error scenarios in merchant specific ways</w:t>
            </w:r>
          </w:p>
        </w:tc>
      </w:tr>
      <w:tr w:rsidR="00EB39C3" w:rsidTr="001D27CF">
        <w:tc>
          <w:tcPr>
            <w:tcW w:w="2451" w:type="dxa"/>
          </w:tcPr>
          <w:p w:rsidR="00EB39C3" w:rsidRPr="006274EE" w:rsidRDefault="00EB39C3" w:rsidP="00FF1FE6">
            <w:r w:rsidRPr="006274EE">
              <w:t>Alipay Integration on Payment Page</w:t>
            </w:r>
          </w:p>
        </w:tc>
        <w:tc>
          <w:tcPr>
            <w:tcW w:w="4402" w:type="dxa"/>
          </w:tcPr>
          <w:p w:rsidR="00EB39C3" w:rsidRPr="006274EE" w:rsidRDefault="00EB39C3" w:rsidP="00FF1FE6">
            <w:pPr>
              <w:rPr>
                <w:b/>
              </w:rPr>
            </w:pPr>
            <w:r w:rsidRPr="006274EE">
              <w:rPr>
                <w:b/>
              </w:rPr>
              <w:t>1.0</w:t>
            </w:r>
            <w:r w:rsidRPr="006274EE">
              <w:t>– Person Day</w:t>
            </w:r>
          </w:p>
        </w:tc>
        <w:tc>
          <w:tcPr>
            <w:tcW w:w="3335" w:type="dxa"/>
          </w:tcPr>
          <w:p w:rsidR="00EB39C3" w:rsidRPr="006274EE" w:rsidRDefault="00EB39C3" w:rsidP="00EB39C3">
            <w:pPr>
              <w:pStyle w:val="Listenabsatz"/>
              <w:numPr>
                <w:ilvl w:val="0"/>
                <w:numId w:val="19"/>
              </w:numPr>
            </w:pPr>
            <w:r w:rsidRPr="006274EE">
              <w:t>Initial Cartridge setup</w:t>
            </w:r>
          </w:p>
          <w:p w:rsidR="00EB39C3" w:rsidRPr="006274EE" w:rsidRDefault="00EB39C3" w:rsidP="00EB39C3">
            <w:pPr>
              <w:pStyle w:val="Listenabsatz"/>
              <w:numPr>
                <w:ilvl w:val="0"/>
                <w:numId w:val="19"/>
              </w:numPr>
            </w:pPr>
            <w:r w:rsidRPr="006274EE">
              <w:t xml:space="preserve">Update </w:t>
            </w:r>
            <w:proofErr w:type="spellStart"/>
            <w:r w:rsidRPr="006274EE">
              <w:t>CoPlaceOrder-HandlePayments</w:t>
            </w:r>
            <w:proofErr w:type="spellEnd"/>
            <w:r w:rsidRPr="006274EE">
              <w:t xml:space="preserve"> pipeline</w:t>
            </w:r>
          </w:p>
          <w:p w:rsidR="00EB39C3" w:rsidRPr="006274EE" w:rsidRDefault="00EB39C3" w:rsidP="00B6458B">
            <w:pPr>
              <w:pStyle w:val="Listenabsatz"/>
              <w:numPr>
                <w:ilvl w:val="0"/>
                <w:numId w:val="19"/>
              </w:numPr>
            </w:pPr>
            <w:r w:rsidRPr="006274EE">
              <w:t>Handle error scenarios in merchant specific ways</w:t>
            </w:r>
          </w:p>
        </w:tc>
      </w:tr>
      <w:tr w:rsidR="00EB39C3" w:rsidTr="001D27CF">
        <w:tc>
          <w:tcPr>
            <w:tcW w:w="2451" w:type="dxa"/>
          </w:tcPr>
          <w:p w:rsidR="00EB39C3" w:rsidRPr="006274EE" w:rsidRDefault="00EB39C3" w:rsidP="00FF1FE6">
            <w:r w:rsidRPr="006274EE">
              <w:t>Paypal Express Checkout on Cart page and Mini Cart Page</w:t>
            </w:r>
          </w:p>
        </w:tc>
        <w:tc>
          <w:tcPr>
            <w:tcW w:w="4402" w:type="dxa"/>
          </w:tcPr>
          <w:p w:rsidR="00EB39C3" w:rsidRPr="006274EE" w:rsidRDefault="00EB39C3" w:rsidP="00FF1FE6">
            <w:pPr>
              <w:rPr>
                <w:b/>
              </w:rPr>
            </w:pPr>
            <w:r w:rsidRPr="006274EE">
              <w:rPr>
                <w:b/>
              </w:rPr>
              <w:t>1.0</w:t>
            </w:r>
            <w:r w:rsidRPr="006274EE">
              <w:t>– Person Day</w:t>
            </w:r>
          </w:p>
        </w:tc>
        <w:tc>
          <w:tcPr>
            <w:tcW w:w="3335" w:type="dxa"/>
          </w:tcPr>
          <w:p w:rsidR="00EB39C3" w:rsidRPr="006274EE" w:rsidRDefault="00EB39C3" w:rsidP="00EB39C3">
            <w:pPr>
              <w:pStyle w:val="Listenabsatz"/>
              <w:numPr>
                <w:ilvl w:val="0"/>
                <w:numId w:val="19"/>
              </w:numPr>
            </w:pPr>
            <w:r w:rsidRPr="006274EE">
              <w:t>Initial Cartridge setup</w:t>
            </w:r>
          </w:p>
          <w:p w:rsidR="00EB39C3" w:rsidRPr="006274EE" w:rsidRDefault="00EB39C3" w:rsidP="00EB39C3">
            <w:pPr>
              <w:pStyle w:val="Listenabsatz"/>
              <w:numPr>
                <w:ilvl w:val="0"/>
                <w:numId w:val="19"/>
              </w:numPr>
            </w:pPr>
            <w:r w:rsidRPr="006274EE">
              <w:t xml:space="preserve">Update </w:t>
            </w:r>
            <w:proofErr w:type="spellStart"/>
            <w:r w:rsidRPr="006274EE">
              <w:t>CoPlaceOrder-HandlePayments</w:t>
            </w:r>
            <w:proofErr w:type="spellEnd"/>
            <w:r w:rsidRPr="006274EE">
              <w:t xml:space="preserve"> pipeline</w:t>
            </w:r>
          </w:p>
          <w:p w:rsidR="00EB39C3" w:rsidRPr="006274EE" w:rsidRDefault="00EB39C3" w:rsidP="00EB39C3">
            <w:pPr>
              <w:pStyle w:val="Listenabsatz"/>
              <w:numPr>
                <w:ilvl w:val="0"/>
                <w:numId w:val="19"/>
              </w:numPr>
            </w:pPr>
            <w:r w:rsidRPr="006274EE">
              <w:t>Handle error scenarios in merchant specific ways</w:t>
            </w:r>
          </w:p>
        </w:tc>
      </w:tr>
      <w:tr w:rsidR="00EB39C3" w:rsidTr="001D27CF">
        <w:tc>
          <w:tcPr>
            <w:tcW w:w="2451" w:type="dxa"/>
          </w:tcPr>
          <w:p w:rsidR="00EB39C3" w:rsidRPr="006274EE" w:rsidRDefault="00EB39C3" w:rsidP="00FF1FE6">
            <w:r w:rsidRPr="006274EE">
              <w:t>Paypal Integration on Payment Page</w:t>
            </w:r>
          </w:p>
        </w:tc>
        <w:tc>
          <w:tcPr>
            <w:tcW w:w="4402" w:type="dxa"/>
          </w:tcPr>
          <w:p w:rsidR="00EB39C3" w:rsidRPr="006274EE" w:rsidRDefault="00EB39C3" w:rsidP="00E26A97">
            <w:pPr>
              <w:rPr>
                <w:b/>
              </w:rPr>
            </w:pPr>
            <w:r w:rsidRPr="006274EE">
              <w:rPr>
                <w:b/>
              </w:rPr>
              <w:t>1.0</w:t>
            </w:r>
            <w:r w:rsidRPr="006274EE">
              <w:t>– Person Day</w:t>
            </w:r>
          </w:p>
        </w:tc>
        <w:tc>
          <w:tcPr>
            <w:tcW w:w="3335" w:type="dxa"/>
          </w:tcPr>
          <w:p w:rsidR="00EB39C3" w:rsidRPr="006274EE" w:rsidRDefault="00EB39C3" w:rsidP="00E26A97">
            <w:pPr>
              <w:pStyle w:val="Listenabsatz"/>
              <w:numPr>
                <w:ilvl w:val="0"/>
                <w:numId w:val="19"/>
              </w:numPr>
            </w:pPr>
            <w:r w:rsidRPr="006274EE">
              <w:t>Initial Cartridge setup</w:t>
            </w:r>
          </w:p>
          <w:p w:rsidR="00EB39C3" w:rsidRPr="006274EE" w:rsidRDefault="00EB39C3" w:rsidP="00E26A97">
            <w:pPr>
              <w:pStyle w:val="Listenabsatz"/>
              <w:numPr>
                <w:ilvl w:val="0"/>
                <w:numId w:val="19"/>
              </w:numPr>
            </w:pPr>
            <w:r w:rsidRPr="006274EE">
              <w:t xml:space="preserve">Update </w:t>
            </w:r>
            <w:proofErr w:type="spellStart"/>
            <w:r w:rsidRPr="006274EE">
              <w:t>CoPlaceOrder-HandlePayments</w:t>
            </w:r>
            <w:proofErr w:type="spellEnd"/>
            <w:r w:rsidRPr="006274EE">
              <w:t xml:space="preserve"> pipeline</w:t>
            </w:r>
          </w:p>
          <w:p w:rsidR="00EB39C3" w:rsidRPr="006274EE" w:rsidRDefault="00EB39C3" w:rsidP="00E26A97">
            <w:pPr>
              <w:pStyle w:val="Listenabsatz"/>
              <w:numPr>
                <w:ilvl w:val="0"/>
                <w:numId w:val="19"/>
              </w:numPr>
            </w:pPr>
            <w:r w:rsidRPr="006274EE">
              <w:t>Handle error scenarios in merchant specific ways</w:t>
            </w:r>
          </w:p>
        </w:tc>
      </w:tr>
    </w:tbl>
    <w:p w:rsidR="003D49FF" w:rsidRDefault="003D49FF" w:rsidP="003D49FF"/>
    <w:p w:rsidR="003D49FF" w:rsidRDefault="003D49FF" w:rsidP="003D49FF">
      <w:r>
        <w:t>*</w:t>
      </w:r>
      <w:r w:rsidRPr="006274EE">
        <w:t xml:space="preserve">Note that because customized user interface elements are completely dependent on merchant specification, the time required to interact with the customer to correct address information or confirm standardized address format corrections, is not included;  only the time required to integrate with the web services is included, with minimal testing and simplified validation handling, </w:t>
      </w:r>
      <w:proofErr w:type="spellStart"/>
      <w:r w:rsidRPr="006274EE">
        <w:t>ie</w:t>
      </w:r>
      <w:proofErr w:type="spellEnd"/>
      <w:r w:rsidRPr="006274EE">
        <w:t xml:space="preserve">. </w:t>
      </w:r>
      <w:r w:rsidR="00C5387E" w:rsidRPr="006274EE">
        <w:t>A</w:t>
      </w:r>
      <w:r w:rsidRPr="006274EE">
        <w:t>utomatically make correction to a customer address, as per validation response.</w:t>
      </w:r>
    </w:p>
    <w:p w:rsidR="006274EE" w:rsidRDefault="006274EE" w:rsidP="003D49FF"/>
    <w:p w:rsidR="006274EE" w:rsidRDefault="006274EE" w:rsidP="003D49FF"/>
    <w:p w:rsidR="006274EE" w:rsidRDefault="006274EE" w:rsidP="003D49FF"/>
    <w:p w:rsidR="006274EE" w:rsidRDefault="006274EE" w:rsidP="003D49FF"/>
    <w:p w:rsidR="006274EE" w:rsidRDefault="006274EE" w:rsidP="003D49FF"/>
    <w:p w:rsidR="006274EE" w:rsidRDefault="006274EE" w:rsidP="003D49FF"/>
    <w:p w:rsidR="006274EE" w:rsidRPr="006274EE" w:rsidRDefault="006274EE" w:rsidP="003D49FF"/>
    <w:p w:rsidR="001E2C08" w:rsidRDefault="006274EE" w:rsidP="001E2C08">
      <w:pPr>
        <w:pStyle w:val="Heading2"/>
      </w:pPr>
      <w:bookmarkStart w:id="146" w:name="_Toc368651187"/>
      <w:bookmarkStart w:id="147" w:name="_Toc416902427"/>
      <w:r>
        <w:t>Pre-Production</w:t>
      </w:r>
      <w:r w:rsidR="0087333B">
        <w:t xml:space="preserve"> Steps</w:t>
      </w:r>
      <w:bookmarkEnd w:id="146"/>
      <w:bookmarkEnd w:id="147"/>
    </w:p>
    <w:p w:rsidR="001E2C08" w:rsidRDefault="000762E7" w:rsidP="00EA699F">
      <w:pPr>
        <w:pStyle w:val="BodyText"/>
      </w:pPr>
      <w:r>
        <w:t xml:space="preserve">In order to avoid misuse of unit testing pipelines on production instances it is advised to make following pipelines </w:t>
      </w:r>
      <w:r w:rsidRPr="00A77552">
        <w:rPr>
          <w:color w:val="FF0000"/>
        </w:rPr>
        <w:t>private</w:t>
      </w:r>
      <w:r>
        <w:t xml:space="preserve"> before pushing code to production instances.</w:t>
      </w:r>
    </w:p>
    <w:p w:rsidR="000762E7" w:rsidRDefault="000762E7" w:rsidP="00EA699F">
      <w:pPr>
        <w:pStyle w:val="BodyText"/>
      </w:pPr>
      <w:proofErr w:type="spellStart"/>
      <w:r>
        <w:t>CybersourceUnitTesting-TestBMLAuth</w:t>
      </w:r>
      <w:proofErr w:type="spellEnd"/>
    </w:p>
    <w:p w:rsidR="000762E7" w:rsidRDefault="000762E7" w:rsidP="00EA699F">
      <w:pPr>
        <w:pStyle w:val="BodyText"/>
      </w:pPr>
      <w:r>
        <w:t>CybersourceUnitTesting-TestCCAuth</w:t>
      </w:r>
    </w:p>
    <w:p w:rsidR="008C79AB" w:rsidRDefault="008C79AB" w:rsidP="00EA699F">
      <w:pPr>
        <w:pStyle w:val="BodyText"/>
      </w:pPr>
      <w:proofErr w:type="spellStart"/>
      <w:r>
        <w:t>CybersourceUnitTesting</w:t>
      </w:r>
      <w:proofErr w:type="spellEnd"/>
      <w:r>
        <w:t>-</w:t>
      </w:r>
      <w:r w:rsidRPr="008C79AB">
        <w:t xml:space="preserve"> </w:t>
      </w:r>
      <w:proofErr w:type="spellStart"/>
      <w:r w:rsidRPr="008C79AB">
        <w:t>TestAlipayInitiateService</w:t>
      </w:r>
      <w:proofErr w:type="spellEnd"/>
    </w:p>
    <w:p w:rsidR="008C79AB" w:rsidRDefault="008C79AB" w:rsidP="00EA699F">
      <w:pPr>
        <w:pStyle w:val="BodyText"/>
      </w:pPr>
      <w:proofErr w:type="spellStart"/>
      <w:r>
        <w:t>CybersourceUnitTesting</w:t>
      </w:r>
      <w:proofErr w:type="spellEnd"/>
      <w:r>
        <w:t>-</w:t>
      </w:r>
      <w:r w:rsidRPr="008C79AB">
        <w:t xml:space="preserve"> </w:t>
      </w:r>
      <w:proofErr w:type="spellStart"/>
      <w:r w:rsidRPr="008C79AB">
        <w:t>TestAlipayCheckStatusService</w:t>
      </w:r>
      <w:proofErr w:type="spellEnd"/>
    </w:p>
    <w:p w:rsidR="008C79AB" w:rsidRDefault="008C79AB" w:rsidP="00EA699F">
      <w:pPr>
        <w:pStyle w:val="BodyText"/>
      </w:pPr>
      <w:proofErr w:type="spellStart"/>
      <w:r>
        <w:t>CybersourceUnitTesting</w:t>
      </w:r>
      <w:proofErr w:type="spellEnd"/>
      <w:r>
        <w:t>-</w:t>
      </w:r>
      <w:r w:rsidRPr="008C79AB">
        <w:t xml:space="preserve"> </w:t>
      </w:r>
      <w:proofErr w:type="spellStart"/>
      <w:r w:rsidRPr="008C79AB">
        <w:t>TestPaypalCaptureService</w:t>
      </w:r>
      <w:proofErr w:type="spellEnd"/>
    </w:p>
    <w:p w:rsidR="000762E7" w:rsidRDefault="000762E7" w:rsidP="00EA699F">
      <w:pPr>
        <w:pStyle w:val="BodyText"/>
      </w:pPr>
      <w:proofErr w:type="spellStart"/>
      <w:r>
        <w:t>CybersourceUnitTesting-TestTax</w:t>
      </w:r>
      <w:proofErr w:type="spellEnd"/>
    </w:p>
    <w:p w:rsidR="000762E7" w:rsidRDefault="000762E7" w:rsidP="00EA699F">
      <w:pPr>
        <w:pStyle w:val="BodyText"/>
      </w:pPr>
      <w:proofErr w:type="spellStart"/>
      <w:r>
        <w:t>CybersourceUnitTesting-TestDAVCheck</w:t>
      </w:r>
      <w:proofErr w:type="spellEnd"/>
    </w:p>
    <w:p w:rsidR="000762E7" w:rsidRDefault="000762E7" w:rsidP="00EA699F">
      <w:pPr>
        <w:pStyle w:val="BodyText"/>
      </w:pPr>
      <w:proofErr w:type="spellStart"/>
      <w:r>
        <w:t>CybersourceUnitTesting-TestPA</w:t>
      </w:r>
      <w:proofErr w:type="spellEnd"/>
    </w:p>
    <w:p w:rsidR="000762E7" w:rsidRDefault="000762E7" w:rsidP="00EA699F">
      <w:pPr>
        <w:pStyle w:val="BodyText"/>
      </w:pPr>
      <w:proofErr w:type="spellStart"/>
      <w:r>
        <w:t>CybersourceUnitTesting-TestFingerprint</w:t>
      </w:r>
      <w:proofErr w:type="spellEnd"/>
    </w:p>
    <w:p w:rsidR="000762E7" w:rsidRDefault="001B2571" w:rsidP="00EA699F">
      <w:pPr>
        <w:pStyle w:val="BodyText"/>
      </w:pPr>
      <w:proofErr w:type="spellStart"/>
      <w:r>
        <w:t>Cybersource_Subscription</w:t>
      </w:r>
      <w:proofErr w:type="spellEnd"/>
      <w:r>
        <w:t>-Start</w:t>
      </w:r>
    </w:p>
    <w:p w:rsidR="001B2571" w:rsidRDefault="001B2571" w:rsidP="00EA699F">
      <w:pPr>
        <w:pStyle w:val="BodyText"/>
      </w:pPr>
      <w:proofErr w:type="spellStart"/>
      <w:r>
        <w:t>Cybersource_Subscription-</w:t>
      </w:r>
      <w:r w:rsidR="001C4A36">
        <w:t>CreateSubscription</w:t>
      </w:r>
      <w:proofErr w:type="spellEnd"/>
    </w:p>
    <w:p w:rsidR="001C4A36" w:rsidRDefault="001C4A36" w:rsidP="00EA699F">
      <w:pPr>
        <w:pStyle w:val="BodyText"/>
      </w:pPr>
      <w:proofErr w:type="spellStart"/>
      <w:r>
        <w:t>Cybersource_Subscription-ViewSubscription</w:t>
      </w:r>
      <w:proofErr w:type="spellEnd"/>
    </w:p>
    <w:p w:rsidR="001C4A36" w:rsidRDefault="001C4A36" w:rsidP="00EA699F">
      <w:pPr>
        <w:pStyle w:val="BodyText"/>
      </w:pPr>
      <w:proofErr w:type="spellStart"/>
      <w:r>
        <w:t>Cybersource_Subscription-UpdateSubscription</w:t>
      </w:r>
      <w:proofErr w:type="spellEnd"/>
    </w:p>
    <w:p w:rsidR="001C4A36" w:rsidRDefault="001C4A36" w:rsidP="00EA699F">
      <w:pPr>
        <w:pStyle w:val="BodyText"/>
      </w:pPr>
      <w:proofErr w:type="spellStart"/>
      <w:r>
        <w:t>Cybersource_Subscription-DeleteSubscription</w:t>
      </w:r>
      <w:proofErr w:type="spellEnd"/>
    </w:p>
    <w:p w:rsidR="001C4A36" w:rsidRDefault="001C4A36" w:rsidP="00EA699F">
      <w:pPr>
        <w:pStyle w:val="BodyText"/>
      </w:pPr>
      <w:proofErr w:type="spellStart"/>
      <w:r>
        <w:t>Cybersource_Subscription-OnDemandPayment</w:t>
      </w:r>
      <w:proofErr w:type="spellEnd"/>
    </w:p>
    <w:p w:rsidR="001C4A36" w:rsidRDefault="001C4A36" w:rsidP="00EA699F">
      <w:pPr>
        <w:pStyle w:val="BodyText"/>
      </w:pPr>
      <w:proofErr w:type="spellStart"/>
      <w:r>
        <w:lastRenderedPageBreak/>
        <w:t>Cybersource_Services</w:t>
      </w:r>
      <w:proofErr w:type="spellEnd"/>
      <w:r>
        <w:t>-Start</w:t>
      </w:r>
    </w:p>
    <w:p w:rsidR="00545819" w:rsidRDefault="001C4A36" w:rsidP="00EA699F">
      <w:pPr>
        <w:pStyle w:val="BodyText"/>
      </w:pPr>
      <w:proofErr w:type="spellStart"/>
      <w:r>
        <w:t>Cybersource_Services</w:t>
      </w:r>
      <w:proofErr w:type="spellEnd"/>
      <w:r>
        <w:t>-Reversal</w:t>
      </w:r>
    </w:p>
    <w:p w:rsidR="003258DA" w:rsidRDefault="003258DA" w:rsidP="00EA699F">
      <w:pPr>
        <w:pStyle w:val="BodyText"/>
      </w:pPr>
      <w:proofErr w:type="spellStart"/>
      <w:r>
        <w:t>CybersourceUnitTesting-</w:t>
      </w:r>
      <w:r w:rsidRPr="003258DA">
        <w:t>StartPOS</w:t>
      </w:r>
      <w:proofErr w:type="spellEnd"/>
    </w:p>
    <w:p w:rsidR="001C4A36" w:rsidRPr="001E2C08" w:rsidRDefault="001C4A36" w:rsidP="00EA699F">
      <w:pPr>
        <w:pStyle w:val="BodyText"/>
      </w:pPr>
    </w:p>
    <w:p w:rsidR="003D49FF" w:rsidRDefault="003D49FF" w:rsidP="003D49FF">
      <w:pPr>
        <w:rPr>
          <w:b/>
        </w:rPr>
      </w:pPr>
    </w:p>
    <w:p w:rsidR="003D49FF" w:rsidRDefault="003D49FF" w:rsidP="003D49FF">
      <w:r>
        <w:rPr>
          <w:b/>
        </w:rPr>
        <w:br w:type="page"/>
      </w:r>
    </w:p>
    <w:p w:rsidR="003D49FF" w:rsidRDefault="003D49FF" w:rsidP="003D49FF">
      <w:pPr>
        <w:pStyle w:val="Heading1"/>
        <w:framePr w:wrap="notBeside"/>
      </w:pPr>
      <w:bookmarkStart w:id="148" w:name="_Toc368651188"/>
      <w:bookmarkStart w:id="149" w:name="_Toc416902428"/>
      <w:r>
        <w:lastRenderedPageBreak/>
        <w:t>CyberSource Site Preferences</w:t>
      </w:r>
      <w:bookmarkEnd w:id="148"/>
      <w:bookmarkEnd w:id="149"/>
    </w:p>
    <w:p w:rsidR="003D49FF" w:rsidRDefault="003D49FF" w:rsidP="003D49FF">
      <w:pPr>
        <w:pStyle w:val="Heading5"/>
      </w:pPr>
      <w:r>
        <w:t>Site preference and description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3D49FF" w:rsidTr="00F10D1C">
        <w:trPr>
          <w:trHeight w:val="197"/>
        </w:trPr>
        <w:tc>
          <w:tcPr>
            <w:tcW w:w="3420" w:type="dxa"/>
            <w:shd w:val="clear" w:color="auto" w:fill="EEECE1"/>
          </w:tcPr>
          <w:p w:rsidR="003D49FF" w:rsidRPr="003E1FA3" w:rsidRDefault="003D49FF" w:rsidP="00F10D1C">
            <w:pPr>
              <w:pStyle w:val="Heading4"/>
              <w:spacing w:before="0" w:after="0"/>
              <w:rPr>
                <w:rFonts w:asciiTheme="minorHAnsi" w:hAnsiTheme="minorHAnsi"/>
                <w:sz w:val="22"/>
                <w:szCs w:val="22"/>
              </w:rPr>
            </w:pPr>
            <w:r w:rsidRPr="003E1FA3">
              <w:rPr>
                <w:rFonts w:asciiTheme="minorHAnsi" w:hAnsiTheme="minorHAnsi"/>
                <w:sz w:val="22"/>
                <w:szCs w:val="22"/>
              </w:rPr>
              <w:t>Site Preferences</w:t>
            </w:r>
          </w:p>
        </w:tc>
        <w:tc>
          <w:tcPr>
            <w:tcW w:w="6660" w:type="dxa"/>
            <w:shd w:val="clear" w:color="auto" w:fill="EEECE1"/>
          </w:tcPr>
          <w:p w:rsidR="003D49FF" w:rsidRPr="003E1FA3" w:rsidRDefault="003D49FF" w:rsidP="00F10D1C">
            <w:pPr>
              <w:pStyle w:val="Heading4"/>
              <w:spacing w:before="0" w:after="0"/>
              <w:rPr>
                <w:rFonts w:asciiTheme="minorHAnsi" w:hAnsiTheme="minorHAnsi"/>
                <w:sz w:val="22"/>
                <w:szCs w:val="22"/>
              </w:rPr>
            </w:pPr>
            <w:r w:rsidRPr="003E1FA3">
              <w:rPr>
                <w:rFonts w:asciiTheme="minorHAnsi" w:hAnsiTheme="minorHAnsi"/>
                <w:sz w:val="22"/>
                <w:szCs w:val="22"/>
              </w:rPr>
              <w:t>Description</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Id(</w:t>
            </w:r>
            <w:proofErr w:type="spellStart"/>
            <w:proofErr w:type="gramEnd"/>
            <w:r w:rsidR="003D49FF" w:rsidRPr="003E1FA3">
              <w:rPr>
                <w:rFonts w:asciiTheme="minorHAnsi" w:hAnsiTheme="minorHAnsi" w:cs="Courier New"/>
                <w:b w:val="0"/>
                <w:iCs/>
                <w:sz w:val="22"/>
                <w:szCs w:val="22"/>
              </w:rPr>
              <w:t>CsMerchantId</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Key(</w:t>
            </w:r>
            <w:proofErr w:type="spellStart"/>
            <w:proofErr w:type="gramEnd"/>
            <w:r w:rsidR="003D49FF" w:rsidRPr="003E1FA3">
              <w:rPr>
                <w:rFonts w:asciiTheme="minorHAnsi" w:hAnsiTheme="minorHAnsi" w:cs="Courier New"/>
                <w:b w:val="0"/>
                <w:iCs/>
                <w:sz w:val="22"/>
                <w:szCs w:val="22"/>
              </w:rPr>
              <w:t>CsSecurityKey</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Security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proofErr w:type="spellStart"/>
            <w:proofErr w:type="gramStart"/>
            <w:r w:rsidRPr="003E1FA3">
              <w:rPr>
                <w:rFonts w:asciiTheme="minorHAnsi" w:hAnsiTheme="minorHAnsi" w:cs="Courier New"/>
                <w:b w:val="0"/>
                <w:iCs/>
                <w:sz w:val="22"/>
                <w:szCs w:val="22"/>
              </w:rPr>
              <w:t>CyberSourceEndpoint</w:t>
            </w:r>
            <w:proofErr w:type="spellEnd"/>
            <w:r w:rsidRPr="003E1FA3">
              <w:rPr>
                <w:rFonts w:asciiTheme="minorHAnsi" w:hAnsiTheme="minorHAnsi" w:cs="Courier New"/>
                <w:b w:val="0"/>
                <w:iCs/>
                <w:sz w:val="22"/>
                <w:szCs w:val="22"/>
              </w:rPr>
              <w:t>(</w:t>
            </w:r>
            <w:proofErr w:type="spellStart"/>
            <w:proofErr w:type="gramEnd"/>
            <w:r w:rsidR="003D49FF" w:rsidRPr="003E1FA3">
              <w:rPr>
                <w:rFonts w:asciiTheme="minorHAnsi" w:hAnsiTheme="minorHAnsi" w:cs="Courier New"/>
                <w:b w:val="0"/>
                <w:iCs/>
                <w:sz w:val="22"/>
                <w:szCs w:val="22"/>
              </w:rPr>
              <w:t>CsEndpoint</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EA699F">
            <w:pPr>
              <w:pStyle w:val="BodyText"/>
            </w:pPr>
            <w:r w:rsidRPr="003E1FA3">
              <w:t xml:space="preserve">CyberSource Web service End points: </w:t>
            </w:r>
          </w:p>
          <w:p w:rsidR="003D49FF" w:rsidRPr="003E1FA3" w:rsidRDefault="003D49FF" w:rsidP="00EA699F">
            <w:pPr>
              <w:pStyle w:val="BodyText"/>
            </w:pPr>
          </w:p>
          <w:p w:rsidR="003D49FF" w:rsidRPr="003E1FA3" w:rsidRDefault="003D49FF" w:rsidP="00EA699F">
            <w:pPr>
              <w:pStyle w:val="BodyText"/>
              <w:rPr>
                <w:rFonts w:eastAsia="Times New Roman" w:cs="Courier New"/>
                <w:iCs/>
              </w:rPr>
            </w:pPr>
            <w:r w:rsidRPr="003E1FA3">
              <w:rPr>
                <w:rFonts w:eastAsia="Times New Roman" w:cs="Courier New"/>
                <w:iCs/>
              </w:rPr>
              <w:t xml:space="preserve">Test </w:t>
            </w:r>
            <w:hyperlink r:id="rId139" w:history="1">
              <w:r w:rsidR="00C5387E" w:rsidRPr="003E1FA3">
                <w:rPr>
                  <w:rFonts w:eastAsia="Times New Roman" w:cs="Courier New"/>
                  <w:iCs/>
                </w:rPr>
                <w:t>https://ics2wstest.ic3.com/commerce/1.x/transactionProcessor</w:t>
              </w:r>
            </w:hyperlink>
          </w:p>
          <w:p w:rsidR="003D49FF" w:rsidRPr="003E1FA3" w:rsidRDefault="003D49FF" w:rsidP="00EA699F">
            <w:pPr>
              <w:pStyle w:val="BodyText"/>
            </w:pPr>
          </w:p>
          <w:p w:rsidR="003D49FF" w:rsidRPr="003E1FA3" w:rsidRDefault="003D49FF" w:rsidP="00EA699F">
            <w:pPr>
              <w:pStyle w:val="BodyText"/>
              <w:rPr>
                <w:rFonts w:eastAsia="Times New Roman" w:cs="Courier New"/>
                <w:iCs/>
              </w:rPr>
            </w:pPr>
            <w:r w:rsidRPr="003E1FA3">
              <w:rPr>
                <w:rFonts w:eastAsia="Times New Roman" w:cs="Courier New"/>
                <w:iCs/>
              </w:rPr>
              <w:t>Prod</w:t>
            </w:r>
            <w:hyperlink r:id="rId140" w:history="1">
              <w:r w:rsidRPr="003E1FA3">
                <w:rPr>
                  <w:rFonts w:eastAsia="Times New Roman" w:cs="Courier New"/>
                  <w:iCs/>
                </w:rPr>
                <w:t>https://ics2ws.ic3.com/commerce/1.x/transactionProcessor</w:t>
              </w:r>
            </w:hyperlink>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proofErr w:type="spellStart"/>
            <w:proofErr w:type="gramStart"/>
            <w:r w:rsidRPr="003E1FA3">
              <w:rPr>
                <w:rFonts w:asciiTheme="minorHAnsi" w:hAnsiTheme="minorHAnsi" w:cs="Courier New"/>
                <w:b w:val="0"/>
                <w:iCs/>
                <w:sz w:val="22"/>
                <w:szCs w:val="22"/>
              </w:rPr>
              <w:t>CyberSourceShipFromCity</w:t>
            </w:r>
            <w:proofErr w:type="spellEnd"/>
            <w:r w:rsidRPr="003E1FA3">
              <w:rPr>
                <w:rFonts w:asciiTheme="minorHAnsi" w:hAnsiTheme="minorHAnsi" w:cs="Courier New"/>
                <w:b w:val="0"/>
                <w:iCs/>
                <w:sz w:val="22"/>
                <w:szCs w:val="22"/>
              </w:rPr>
              <w:t>(</w:t>
            </w:r>
            <w:proofErr w:type="spellStart"/>
            <w:proofErr w:type="gramEnd"/>
            <w:r w:rsidR="003D49FF" w:rsidRPr="003E1FA3">
              <w:rPr>
                <w:rFonts w:asciiTheme="minorHAnsi" w:hAnsiTheme="minorHAnsi" w:cs="Courier New"/>
                <w:b w:val="0"/>
                <w:iCs/>
                <w:sz w:val="22"/>
                <w:szCs w:val="22"/>
              </w:rPr>
              <w:t>CsShipFromCity</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proofErr w:type="spellStart"/>
            <w:proofErr w:type="gramStart"/>
            <w:r w:rsidRPr="003E1FA3">
              <w:rPr>
                <w:rFonts w:asciiTheme="minorHAnsi" w:hAnsiTheme="minorHAnsi" w:cs="Courier New"/>
                <w:b w:val="0"/>
                <w:iCs/>
                <w:sz w:val="22"/>
                <w:szCs w:val="22"/>
              </w:rPr>
              <w:t>CyberSourceShipFromStateCode</w:t>
            </w:r>
            <w:proofErr w:type="spellEnd"/>
            <w:r w:rsidRPr="003E1FA3">
              <w:rPr>
                <w:rFonts w:asciiTheme="minorHAnsi" w:hAnsiTheme="minorHAnsi" w:cs="Courier New"/>
                <w:b w:val="0"/>
                <w:iCs/>
                <w:sz w:val="22"/>
                <w:szCs w:val="22"/>
              </w:rPr>
              <w:t>(</w:t>
            </w:r>
            <w:proofErr w:type="spellStart"/>
            <w:proofErr w:type="gramEnd"/>
            <w:r w:rsidR="003D49FF" w:rsidRPr="003E1FA3">
              <w:rPr>
                <w:rFonts w:asciiTheme="minorHAnsi" w:hAnsiTheme="minorHAnsi" w:cs="Courier New"/>
                <w:b w:val="0"/>
                <w:iCs/>
                <w:sz w:val="22"/>
                <w:szCs w:val="22"/>
              </w:rPr>
              <w:t>CsShipFromStateC</w:t>
            </w:r>
            <w:proofErr w:type="spellEnd"/>
            <w:r w:rsidRPr="003E1FA3">
              <w:rPr>
                <w:rFonts w:asciiTheme="minorHAnsi" w:hAnsiTheme="minorHAnsi" w:cs="Courier New"/>
                <w:b w:val="0"/>
                <w:iCs/>
                <w:sz w:val="22"/>
                <w:szCs w:val="22"/>
              </w:rPr>
              <w:t>)</w:t>
            </w:r>
            <w:r w:rsidR="003D49FF" w:rsidRPr="003E1FA3">
              <w:rPr>
                <w:rFonts w:asciiTheme="minorHAnsi" w:hAnsiTheme="minorHAnsi" w:cs="Courier New"/>
                <w:b w:val="0"/>
                <w:iCs/>
                <w:sz w:val="22"/>
                <w:szCs w:val="22"/>
              </w:rPr>
              <w:t>ode</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proofErr w:type="spellStart"/>
            <w:proofErr w:type="gramStart"/>
            <w:r w:rsidRPr="003E1FA3">
              <w:rPr>
                <w:rFonts w:asciiTheme="minorHAnsi" w:hAnsiTheme="minorHAnsi" w:cs="Courier New"/>
                <w:b w:val="0"/>
                <w:iCs/>
                <w:sz w:val="22"/>
                <w:szCs w:val="22"/>
              </w:rPr>
              <w:t>CyberSourceShipFromZipCode</w:t>
            </w:r>
            <w:proofErr w:type="spellEnd"/>
            <w:r w:rsidRPr="003E1FA3">
              <w:rPr>
                <w:rFonts w:asciiTheme="minorHAnsi" w:hAnsiTheme="minorHAnsi" w:cs="Courier New"/>
                <w:b w:val="0"/>
                <w:iCs/>
                <w:sz w:val="22"/>
                <w:szCs w:val="22"/>
              </w:rPr>
              <w:t>(</w:t>
            </w:r>
            <w:proofErr w:type="spellStart"/>
            <w:proofErr w:type="gramEnd"/>
            <w:r w:rsidR="003D49FF" w:rsidRPr="003E1FA3">
              <w:rPr>
                <w:rFonts w:asciiTheme="minorHAnsi" w:hAnsiTheme="minorHAnsi" w:cs="Courier New"/>
                <w:b w:val="0"/>
                <w:iCs/>
                <w:sz w:val="22"/>
                <w:szCs w:val="22"/>
              </w:rPr>
              <w:t>CsShipFromZipCode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proofErr w:type="spellStart"/>
            <w:r w:rsidRPr="003E1FA3">
              <w:rPr>
                <w:rFonts w:asciiTheme="minorHAnsi" w:hAnsiTheme="minorHAnsi" w:cs="Courier New"/>
                <w:b w:val="0"/>
                <w:iCs/>
                <w:sz w:val="22"/>
                <w:szCs w:val="22"/>
              </w:rPr>
              <w:t>CyberSourceShipFrom</w:t>
            </w:r>
            <w:proofErr w:type="spellEnd"/>
            <w:r w:rsidRPr="003E1FA3">
              <w:rPr>
                <w:rFonts w:asciiTheme="minorHAnsi" w:hAnsiTheme="minorHAnsi" w:cs="Courier New"/>
                <w:b w:val="0"/>
                <w:iCs/>
                <w:sz w:val="22"/>
                <w:szCs w:val="22"/>
              </w:rPr>
              <w:t xml:space="preserve"> Country </w:t>
            </w:r>
            <w:proofErr w:type="gramStart"/>
            <w:r w:rsidRPr="003E1FA3">
              <w:rPr>
                <w:rFonts w:asciiTheme="minorHAnsi" w:hAnsiTheme="minorHAnsi" w:cs="Courier New"/>
                <w:b w:val="0"/>
                <w:iCs/>
                <w:sz w:val="22"/>
                <w:szCs w:val="22"/>
              </w:rPr>
              <w:t>Code(</w:t>
            </w:r>
            <w:proofErr w:type="spellStart"/>
            <w:proofErr w:type="gramEnd"/>
            <w:r w:rsidR="003D49FF" w:rsidRPr="003E1FA3">
              <w:rPr>
                <w:rFonts w:asciiTheme="minorHAnsi" w:hAnsiTheme="minorHAnsi" w:cs="Courier New"/>
                <w:b w:val="0"/>
                <w:iCs/>
                <w:sz w:val="22"/>
                <w:szCs w:val="22"/>
              </w:rPr>
              <w:t>CsShipFromCountryCode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ID(</w:t>
            </w:r>
            <w:proofErr w:type="spellStart"/>
            <w:proofErr w:type="gramEnd"/>
            <w:r w:rsidR="003D49FF" w:rsidRPr="003E1FA3">
              <w:rPr>
                <w:rFonts w:asciiTheme="minorHAnsi" w:hAnsiTheme="minorHAnsi" w:cs="Courier New"/>
                <w:b w:val="0"/>
                <w:iCs/>
                <w:sz w:val="22"/>
                <w:szCs w:val="22"/>
              </w:rPr>
              <w:t>CsBmlMerchantId</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Password(</w:t>
            </w:r>
            <w:proofErr w:type="spellStart"/>
            <w:proofErr w:type="gramEnd"/>
            <w:r w:rsidR="003D49FF" w:rsidRPr="003E1FA3">
              <w:rPr>
                <w:rFonts w:asciiTheme="minorHAnsi" w:hAnsiTheme="minorHAnsi" w:cs="Courier New"/>
                <w:b w:val="0"/>
                <w:iCs/>
                <w:sz w:val="22"/>
                <w:szCs w:val="22"/>
              </w:rPr>
              <w:t>CsBmlPassword</w:t>
            </w:r>
            <w:proofErr w:type="spellEnd"/>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Merchant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Item </w:t>
            </w:r>
            <w:proofErr w:type="gramStart"/>
            <w:r w:rsidRPr="003E1FA3">
              <w:rPr>
                <w:rFonts w:asciiTheme="minorHAnsi" w:hAnsiTheme="minorHAnsi" w:cs="Courier New"/>
                <w:b w:val="0"/>
                <w:iCs/>
                <w:sz w:val="22"/>
                <w:szCs w:val="22"/>
              </w:rPr>
              <w:t>Category(</w:t>
            </w:r>
            <w:proofErr w:type="spellStart"/>
            <w:proofErr w:type="gramEnd"/>
            <w:r w:rsidR="003D49FF" w:rsidRPr="003E1FA3">
              <w:rPr>
                <w:rFonts w:asciiTheme="minorHAnsi" w:hAnsiTheme="minorHAnsi" w:cs="Courier New"/>
                <w:b w:val="0"/>
                <w:iCs/>
                <w:sz w:val="22"/>
                <w:szCs w:val="22"/>
              </w:rPr>
              <w:t>CsBmlItemCategory</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Item Category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Terms </w:t>
            </w:r>
            <w:proofErr w:type="spellStart"/>
            <w:r w:rsidRPr="003E1FA3">
              <w:rPr>
                <w:rFonts w:asciiTheme="minorHAnsi" w:hAnsiTheme="minorHAnsi" w:cs="Courier New"/>
                <w:b w:val="0"/>
                <w:iCs/>
                <w:sz w:val="22"/>
                <w:szCs w:val="22"/>
              </w:rPr>
              <w:t>AndConditionVersion</w:t>
            </w:r>
            <w:r w:rsidR="003D49FF" w:rsidRPr="003E1FA3">
              <w:rPr>
                <w:rFonts w:asciiTheme="minorHAnsi" w:hAnsiTheme="minorHAnsi" w:cs="Courier New"/>
                <w:b w:val="0"/>
                <w:iCs/>
                <w:sz w:val="22"/>
                <w:szCs w:val="22"/>
              </w:rPr>
              <w:t>CsBmlTCVersion</w:t>
            </w:r>
            <w:proofErr w:type="spellEnd"/>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Terms and Condition Version</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Account Sign-Up </w:t>
            </w:r>
            <w:proofErr w:type="spellStart"/>
            <w:r w:rsidRPr="003E1FA3">
              <w:rPr>
                <w:rFonts w:asciiTheme="minorHAnsi" w:hAnsiTheme="minorHAnsi" w:cs="Courier New"/>
                <w:b w:val="0"/>
                <w:iCs/>
                <w:sz w:val="22"/>
                <w:szCs w:val="22"/>
              </w:rPr>
              <w:t>number</w:t>
            </w:r>
            <w:r w:rsidR="003D49FF" w:rsidRPr="003E1FA3">
              <w:rPr>
                <w:rFonts w:asciiTheme="minorHAnsi" w:hAnsiTheme="minorHAnsi" w:cs="Courier New"/>
                <w:b w:val="0"/>
                <w:iCs/>
                <w:sz w:val="22"/>
                <w:szCs w:val="22"/>
              </w:rPr>
              <w:t>CsBmlNewAcctNo</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BML CyberSource account sign-up number </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Promotion </w:t>
            </w:r>
            <w:proofErr w:type="gramStart"/>
            <w:r w:rsidRPr="003E1FA3">
              <w:rPr>
                <w:rFonts w:asciiTheme="minorHAnsi" w:hAnsiTheme="minorHAnsi" w:cs="Courier New"/>
                <w:b w:val="0"/>
                <w:iCs/>
                <w:sz w:val="22"/>
                <w:szCs w:val="22"/>
              </w:rPr>
              <w:t>Code(</w:t>
            </w:r>
            <w:proofErr w:type="spellStart"/>
            <w:proofErr w:type="gramEnd"/>
            <w:r w:rsidR="003D49FF" w:rsidRPr="003E1FA3">
              <w:rPr>
                <w:rFonts w:asciiTheme="minorHAnsi" w:hAnsiTheme="minorHAnsi" w:cs="Courier New"/>
                <w:b w:val="0"/>
                <w:iCs/>
                <w:sz w:val="22"/>
                <w:szCs w:val="22"/>
              </w:rPr>
              <w:t>CsBmlPromoCode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code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ID(</w:t>
            </w:r>
            <w:proofErr w:type="spellStart"/>
            <w:proofErr w:type="gramEnd"/>
            <w:r w:rsidR="003D49FF" w:rsidRPr="003E1FA3">
              <w:rPr>
                <w:rFonts w:asciiTheme="minorHAnsi" w:hAnsiTheme="minorHAnsi" w:cs="Courier New"/>
                <w:b w:val="0"/>
                <w:iCs/>
                <w:sz w:val="22"/>
                <w:szCs w:val="22"/>
              </w:rPr>
              <w:t>CsBmlPromoMerchantId</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Password(</w:t>
            </w:r>
            <w:proofErr w:type="spellStart"/>
            <w:proofErr w:type="gramEnd"/>
            <w:r w:rsidR="003D49FF" w:rsidRPr="003E1FA3">
              <w:rPr>
                <w:rFonts w:asciiTheme="minorHAnsi" w:hAnsiTheme="minorHAnsi" w:cs="Courier New"/>
                <w:b w:val="0"/>
                <w:iCs/>
                <w:sz w:val="22"/>
                <w:szCs w:val="22"/>
              </w:rPr>
              <w:t>CsBmlPromoMerchantPa</w:t>
            </w:r>
            <w:r w:rsidR="003D49FF" w:rsidRPr="003E1FA3">
              <w:rPr>
                <w:rFonts w:asciiTheme="minorHAnsi" w:hAnsiTheme="minorHAnsi" w:cs="Courier New"/>
                <w:b w:val="0"/>
                <w:iCs/>
                <w:sz w:val="22"/>
                <w:szCs w:val="22"/>
              </w:rPr>
              <w:lastRenderedPageBreak/>
              <w:t>ssword</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BML promo merchant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 xml:space="preserve">CyberSource Merchant Promotion </w:t>
            </w:r>
            <w:proofErr w:type="gramStart"/>
            <w:r w:rsidRPr="003E1FA3">
              <w:rPr>
                <w:rFonts w:asciiTheme="minorHAnsi" w:hAnsiTheme="minorHAnsi" w:cs="Courier New"/>
                <w:b w:val="0"/>
                <w:iCs/>
                <w:sz w:val="22"/>
                <w:szCs w:val="22"/>
              </w:rPr>
              <w:t>Code(</w:t>
            </w:r>
            <w:proofErr w:type="spellStart"/>
            <w:proofErr w:type="gramEnd"/>
            <w:r w:rsidR="003D49FF" w:rsidRPr="003E1FA3">
              <w:rPr>
                <w:rFonts w:asciiTheme="minorHAnsi" w:hAnsiTheme="minorHAnsi" w:cs="Courier New"/>
                <w:b w:val="0"/>
                <w:iCs/>
                <w:sz w:val="22"/>
                <w:szCs w:val="22"/>
              </w:rPr>
              <w:t>CsBmlPromoPromoCode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BML promo </w:t>
            </w:r>
            <w:proofErr w:type="spellStart"/>
            <w:r w:rsidRPr="003E1FA3">
              <w:rPr>
                <w:rFonts w:asciiTheme="minorHAnsi" w:hAnsiTheme="minorHAnsi" w:cs="Courier New"/>
                <w:b w:val="0"/>
                <w:iCs/>
                <w:sz w:val="22"/>
                <w:szCs w:val="22"/>
              </w:rPr>
              <w:t>promo</w:t>
            </w:r>
            <w:proofErr w:type="spellEnd"/>
            <w:r w:rsidRPr="003E1FA3">
              <w:rPr>
                <w:rFonts w:asciiTheme="minorHAnsi" w:hAnsiTheme="minorHAnsi" w:cs="Courier New"/>
                <w:b w:val="0"/>
                <w:iCs/>
                <w:sz w:val="22"/>
                <w:szCs w:val="22"/>
              </w:rPr>
              <w:t xml:space="preserve"> code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Ignore AVS </w:t>
            </w:r>
            <w:proofErr w:type="gramStart"/>
            <w:r w:rsidRPr="003E1FA3">
              <w:rPr>
                <w:rFonts w:asciiTheme="minorHAnsi" w:hAnsiTheme="minorHAnsi" w:cs="Courier New"/>
                <w:b w:val="0"/>
                <w:iCs/>
                <w:sz w:val="22"/>
                <w:szCs w:val="22"/>
              </w:rPr>
              <w:t>Result(</w:t>
            </w:r>
            <w:proofErr w:type="spellStart"/>
            <w:proofErr w:type="gramEnd"/>
            <w:r w:rsidR="003D49FF" w:rsidRPr="003E1FA3">
              <w:rPr>
                <w:rFonts w:asciiTheme="minorHAnsi" w:hAnsiTheme="minorHAnsi" w:cs="Courier New"/>
                <w:b w:val="0"/>
                <w:iCs/>
                <w:sz w:val="22"/>
                <w:szCs w:val="22"/>
              </w:rPr>
              <w:t>CsAvsIgnoreResult</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AVS ignore results</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AVS Decline </w:t>
            </w:r>
            <w:proofErr w:type="gramStart"/>
            <w:r w:rsidRPr="003E1FA3">
              <w:rPr>
                <w:rFonts w:asciiTheme="minorHAnsi" w:hAnsiTheme="minorHAnsi" w:cs="Courier New"/>
                <w:b w:val="0"/>
                <w:iCs/>
                <w:sz w:val="22"/>
                <w:szCs w:val="22"/>
              </w:rPr>
              <w:t>Flags(</w:t>
            </w:r>
            <w:proofErr w:type="spellStart"/>
            <w:proofErr w:type="gramEnd"/>
            <w:r w:rsidR="003D49FF" w:rsidRPr="003E1FA3">
              <w:rPr>
                <w:rFonts w:asciiTheme="minorHAnsi" w:hAnsiTheme="minorHAnsi" w:cs="Courier New"/>
                <w:b w:val="0"/>
                <w:iCs/>
                <w:sz w:val="22"/>
                <w:szCs w:val="22"/>
              </w:rPr>
              <w:t>CsAvsDeclineFlags</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On Delivery Address Verification </w:t>
            </w:r>
            <w:proofErr w:type="gramStart"/>
            <w:r w:rsidRPr="003E1FA3">
              <w:rPr>
                <w:rFonts w:asciiTheme="minorHAnsi" w:hAnsiTheme="minorHAnsi" w:cs="Courier New"/>
                <w:b w:val="0"/>
                <w:iCs/>
                <w:sz w:val="22"/>
                <w:szCs w:val="22"/>
              </w:rPr>
              <w:t>Failure(</w:t>
            </w:r>
            <w:proofErr w:type="spellStart"/>
            <w:proofErr w:type="gramEnd"/>
            <w:r w:rsidR="003D49FF" w:rsidRPr="003E1FA3">
              <w:rPr>
                <w:rFonts w:asciiTheme="minorHAnsi" w:hAnsiTheme="minorHAnsi" w:cs="Courier New"/>
                <w:b w:val="0"/>
                <w:iCs/>
                <w:sz w:val="22"/>
                <w:szCs w:val="22"/>
              </w:rPr>
              <w:t>CsDavOnAddressVerificationFailure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Enable Delivery Address </w:t>
            </w:r>
            <w:proofErr w:type="gramStart"/>
            <w:r w:rsidRPr="003E1FA3">
              <w:rPr>
                <w:rFonts w:asciiTheme="minorHAnsi" w:hAnsiTheme="minorHAnsi" w:cs="Courier New"/>
                <w:b w:val="0"/>
                <w:iCs/>
                <w:sz w:val="22"/>
                <w:szCs w:val="22"/>
              </w:rPr>
              <w:t>Verification(</w:t>
            </w:r>
            <w:proofErr w:type="spellStart"/>
            <w:proofErr w:type="gramEnd"/>
            <w:r w:rsidR="003D49FF" w:rsidRPr="003E1FA3">
              <w:rPr>
                <w:rFonts w:asciiTheme="minorHAnsi" w:hAnsiTheme="minorHAnsi" w:cs="Courier New"/>
                <w:b w:val="0"/>
                <w:iCs/>
                <w:sz w:val="22"/>
                <w:szCs w:val="22"/>
              </w:rPr>
              <w:t>CsDavEnable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This will enable Delivery Address Verification, to help minimize risk of undeliverable or returns orders, because of user data entry errors.</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ID(</w:t>
            </w:r>
            <w:proofErr w:type="spellStart"/>
            <w:proofErr w:type="gramEnd"/>
            <w:r w:rsidR="003D49FF" w:rsidRPr="003E1FA3">
              <w:rPr>
                <w:rFonts w:asciiTheme="minorHAnsi" w:hAnsiTheme="minorHAnsi" w:cs="Courier New"/>
                <w:b w:val="0"/>
                <w:iCs/>
                <w:sz w:val="22"/>
                <w:szCs w:val="22"/>
              </w:rPr>
              <w:t>CsPaMerchantId</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Payer Auth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Password(</w:t>
            </w:r>
            <w:proofErr w:type="spellStart"/>
            <w:proofErr w:type="gramEnd"/>
            <w:r w:rsidR="003D49FF" w:rsidRPr="003E1FA3">
              <w:rPr>
                <w:rFonts w:asciiTheme="minorHAnsi" w:hAnsiTheme="minorHAnsi" w:cs="Courier New"/>
                <w:b w:val="0"/>
                <w:iCs/>
                <w:sz w:val="22"/>
                <w:szCs w:val="22"/>
              </w:rPr>
              <w:t>CsPaMerchantPassword</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Payer Auth Merchant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Name(</w:t>
            </w:r>
            <w:proofErr w:type="spellStart"/>
            <w:proofErr w:type="gramEnd"/>
            <w:r w:rsidR="003D49FF" w:rsidRPr="003E1FA3">
              <w:rPr>
                <w:rFonts w:asciiTheme="minorHAnsi" w:hAnsiTheme="minorHAnsi" w:cs="Courier New"/>
                <w:b w:val="0"/>
                <w:iCs/>
                <w:sz w:val="22"/>
                <w:szCs w:val="22"/>
              </w:rPr>
              <w:t>CsPaMerchantName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Name</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Acceptance </w:t>
            </w:r>
            <w:proofErr w:type="gramStart"/>
            <w:r w:rsidRPr="003E1FA3">
              <w:rPr>
                <w:rFonts w:asciiTheme="minorHAnsi" w:hAnsiTheme="minorHAnsi" w:cs="Courier New"/>
                <w:b w:val="0"/>
                <w:iCs/>
                <w:sz w:val="22"/>
                <w:szCs w:val="22"/>
              </w:rPr>
              <w:t>City(</w:t>
            </w:r>
            <w:proofErr w:type="spellStart"/>
            <w:proofErr w:type="gramEnd"/>
            <w:r w:rsidR="003D49FF" w:rsidRPr="003E1FA3">
              <w:rPr>
                <w:rFonts w:asciiTheme="minorHAnsi" w:hAnsiTheme="minorHAnsi" w:cs="Courier New"/>
                <w:b w:val="0"/>
                <w:iCs/>
                <w:sz w:val="22"/>
                <w:szCs w:val="22"/>
              </w:rPr>
              <w:t>CsPoaCity</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Acceptance State </w:t>
            </w:r>
            <w:proofErr w:type="gramStart"/>
            <w:r w:rsidRPr="003E1FA3">
              <w:rPr>
                <w:rFonts w:asciiTheme="minorHAnsi" w:hAnsiTheme="minorHAnsi" w:cs="Courier New"/>
                <w:b w:val="0"/>
                <w:iCs/>
                <w:sz w:val="22"/>
                <w:szCs w:val="22"/>
              </w:rPr>
              <w:t>Code(</w:t>
            </w:r>
            <w:proofErr w:type="spellStart"/>
            <w:proofErr w:type="gramEnd"/>
            <w:r w:rsidR="003D49FF" w:rsidRPr="003E1FA3">
              <w:rPr>
                <w:rFonts w:asciiTheme="minorHAnsi" w:hAnsiTheme="minorHAnsi" w:cs="Courier New"/>
                <w:b w:val="0"/>
                <w:iCs/>
                <w:sz w:val="22"/>
                <w:szCs w:val="22"/>
              </w:rPr>
              <w:t>CsPoaStateCode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Acceptance Zip </w:t>
            </w:r>
            <w:proofErr w:type="gramStart"/>
            <w:r w:rsidRPr="003E1FA3">
              <w:rPr>
                <w:rFonts w:asciiTheme="minorHAnsi" w:hAnsiTheme="minorHAnsi" w:cs="Courier New"/>
                <w:b w:val="0"/>
                <w:iCs/>
                <w:sz w:val="22"/>
                <w:szCs w:val="22"/>
              </w:rPr>
              <w:t>Code(</w:t>
            </w:r>
            <w:proofErr w:type="spellStart"/>
            <w:proofErr w:type="gramEnd"/>
            <w:r w:rsidR="003D49FF" w:rsidRPr="003E1FA3">
              <w:rPr>
                <w:rFonts w:asciiTheme="minorHAnsi" w:hAnsiTheme="minorHAnsi" w:cs="Courier New"/>
                <w:b w:val="0"/>
                <w:iCs/>
                <w:sz w:val="22"/>
                <w:szCs w:val="22"/>
              </w:rPr>
              <w:t>CsPoaZipCode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Acceptance Country </w:t>
            </w:r>
            <w:proofErr w:type="gramStart"/>
            <w:r w:rsidRPr="003E1FA3">
              <w:rPr>
                <w:rFonts w:asciiTheme="minorHAnsi" w:hAnsiTheme="minorHAnsi" w:cs="Courier New"/>
                <w:b w:val="0"/>
                <w:iCs/>
                <w:sz w:val="22"/>
                <w:szCs w:val="22"/>
              </w:rPr>
              <w:t>Code(</w:t>
            </w:r>
            <w:proofErr w:type="spellStart"/>
            <w:proofErr w:type="gramEnd"/>
            <w:r w:rsidR="003D49FF" w:rsidRPr="003E1FA3">
              <w:rPr>
                <w:rFonts w:asciiTheme="minorHAnsi" w:hAnsiTheme="minorHAnsi" w:cs="Courier New"/>
                <w:b w:val="0"/>
                <w:iCs/>
                <w:sz w:val="22"/>
                <w:szCs w:val="22"/>
              </w:rPr>
              <w:t>CsPoaCountryCode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Origin </w:t>
            </w:r>
            <w:proofErr w:type="gramStart"/>
            <w:r w:rsidRPr="003E1FA3">
              <w:rPr>
                <w:rFonts w:asciiTheme="minorHAnsi" w:hAnsiTheme="minorHAnsi" w:cs="Courier New"/>
                <w:b w:val="0"/>
                <w:iCs/>
                <w:sz w:val="22"/>
                <w:szCs w:val="22"/>
              </w:rPr>
              <w:t>City(</w:t>
            </w:r>
            <w:proofErr w:type="spellStart"/>
            <w:proofErr w:type="gramEnd"/>
            <w:r w:rsidR="003D49FF" w:rsidRPr="003E1FA3">
              <w:rPr>
                <w:rFonts w:asciiTheme="minorHAnsi" w:hAnsiTheme="minorHAnsi" w:cs="Courier New"/>
                <w:b w:val="0"/>
                <w:iCs/>
                <w:sz w:val="22"/>
                <w:szCs w:val="22"/>
              </w:rPr>
              <w:t>CsPooCity</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Origin </w:t>
            </w:r>
            <w:proofErr w:type="spellStart"/>
            <w:proofErr w:type="gramStart"/>
            <w:r w:rsidRPr="003E1FA3">
              <w:rPr>
                <w:rFonts w:asciiTheme="minorHAnsi" w:hAnsiTheme="minorHAnsi" w:cs="Courier New"/>
                <w:b w:val="0"/>
                <w:iCs/>
                <w:sz w:val="22"/>
                <w:szCs w:val="22"/>
              </w:rPr>
              <w:t>StateCode</w:t>
            </w:r>
            <w:proofErr w:type="spellEnd"/>
            <w:r w:rsidRPr="003E1FA3">
              <w:rPr>
                <w:rFonts w:asciiTheme="minorHAnsi" w:hAnsiTheme="minorHAnsi" w:cs="Courier New"/>
                <w:b w:val="0"/>
                <w:iCs/>
                <w:sz w:val="22"/>
                <w:szCs w:val="22"/>
              </w:rPr>
              <w:t>(</w:t>
            </w:r>
            <w:proofErr w:type="spellStart"/>
            <w:proofErr w:type="gramEnd"/>
            <w:r w:rsidR="003D49FF" w:rsidRPr="003E1FA3">
              <w:rPr>
                <w:rFonts w:asciiTheme="minorHAnsi" w:hAnsiTheme="minorHAnsi" w:cs="Courier New"/>
                <w:b w:val="0"/>
                <w:iCs/>
                <w:sz w:val="22"/>
                <w:szCs w:val="22"/>
              </w:rPr>
              <w:t>CsPooStateCode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Origin </w:t>
            </w:r>
            <w:proofErr w:type="spellStart"/>
            <w:proofErr w:type="gramStart"/>
            <w:r w:rsidRPr="003E1FA3">
              <w:rPr>
                <w:rFonts w:asciiTheme="minorHAnsi" w:hAnsiTheme="minorHAnsi" w:cs="Courier New"/>
                <w:b w:val="0"/>
                <w:iCs/>
                <w:sz w:val="22"/>
                <w:szCs w:val="22"/>
              </w:rPr>
              <w:t>ZipCode</w:t>
            </w:r>
            <w:proofErr w:type="spellEnd"/>
            <w:r w:rsidRPr="003E1FA3">
              <w:rPr>
                <w:rFonts w:asciiTheme="minorHAnsi" w:hAnsiTheme="minorHAnsi" w:cs="Courier New"/>
                <w:b w:val="0"/>
                <w:iCs/>
                <w:sz w:val="22"/>
                <w:szCs w:val="22"/>
              </w:rPr>
              <w:t>(</w:t>
            </w:r>
            <w:proofErr w:type="spellStart"/>
            <w:proofErr w:type="gramEnd"/>
            <w:r w:rsidR="003D49FF" w:rsidRPr="003E1FA3">
              <w:rPr>
                <w:rFonts w:asciiTheme="minorHAnsi" w:hAnsiTheme="minorHAnsi" w:cs="Courier New"/>
                <w:b w:val="0"/>
                <w:iCs/>
                <w:sz w:val="22"/>
                <w:szCs w:val="22"/>
              </w:rPr>
              <w:t>CsPooZipCode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Origin Country </w:t>
            </w:r>
            <w:proofErr w:type="gramStart"/>
            <w:r w:rsidRPr="003E1FA3">
              <w:rPr>
                <w:rFonts w:asciiTheme="minorHAnsi" w:hAnsiTheme="minorHAnsi" w:cs="Courier New"/>
                <w:b w:val="0"/>
                <w:iCs/>
                <w:sz w:val="22"/>
                <w:szCs w:val="22"/>
              </w:rPr>
              <w:t>Code(</w:t>
            </w:r>
            <w:proofErr w:type="spellStart"/>
            <w:proofErr w:type="gramEnd"/>
            <w:r w:rsidR="003D49FF" w:rsidRPr="003E1FA3">
              <w:rPr>
                <w:rFonts w:asciiTheme="minorHAnsi" w:hAnsiTheme="minorHAnsi" w:cs="Courier New"/>
                <w:b w:val="0"/>
                <w:iCs/>
                <w:sz w:val="22"/>
                <w:szCs w:val="22"/>
              </w:rPr>
              <w:t>CsPooCountryCode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Nexus States </w:t>
            </w:r>
            <w:proofErr w:type="gramStart"/>
            <w:r w:rsidRPr="003E1FA3">
              <w:rPr>
                <w:rFonts w:asciiTheme="minorHAnsi" w:hAnsiTheme="minorHAnsi" w:cs="Courier New"/>
                <w:b w:val="0"/>
                <w:iCs/>
                <w:sz w:val="22"/>
                <w:szCs w:val="22"/>
              </w:rPr>
              <w:t>List(</w:t>
            </w:r>
            <w:proofErr w:type="spellStart"/>
            <w:proofErr w:type="gramEnd"/>
            <w:r w:rsidR="003D49FF" w:rsidRPr="003E1FA3">
              <w:rPr>
                <w:rFonts w:asciiTheme="minorHAnsi" w:hAnsiTheme="minorHAnsi" w:cs="Courier New"/>
                <w:b w:val="0"/>
                <w:iCs/>
                <w:sz w:val="22"/>
                <w:szCs w:val="22"/>
              </w:rPr>
              <w:t>CsNexus</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nexus state list</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No Nexus States </w:t>
            </w:r>
            <w:proofErr w:type="gramStart"/>
            <w:r w:rsidRPr="003E1FA3">
              <w:rPr>
                <w:rFonts w:asciiTheme="minorHAnsi" w:hAnsiTheme="minorHAnsi" w:cs="Courier New"/>
                <w:b w:val="0"/>
                <w:iCs/>
                <w:sz w:val="22"/>
                <w:szCs w:val="22"/>
              </w:rPr>
              <w:t>List(</w:t>
            </w:r>
            <w:proofErr w:type="spellStart"/>
            <w:proofErr w:type="gramEnd"/>
            <w:r w:rsidR="003D49FF" w:rsidRPr="003E1FA3">
              <w:rPr>
                <w:rFonts w:asciiTheme="minorHAnsi" w:hAnsiTheme="minorHAnsi" w:cs="Courier New"/>
                <w:b w:val="0"/>
                <w:iCs/>
                <w:sz w:val="22"/>
                <w:szCs w:val="22"/>
              </w:rPr>
              <w:t>CsNoNexus</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tabs>
                <w:tab w:val="left" w:pos="3480"/>
              </w:tabs>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no nexus state list</w:t>
            </w:r>
            <w:r w:rsidRPr="003E1FA3">
              <w:rPr>
                <w:rFonts w:asciiTheme="minorHAnsi" w:hAnsiTheme="minorHAnsi" w:cs="Courier New"/>
                <w:b w:val="0"/>
                <w:iCs/>
                <w:sz w:val="22"/>
                <w:szCs w:val="22"/>
              </w:rPr>
              <w:tab/>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Disable logging of Cybersource </w:t>
            </w:r>
            <w:proofErr w:type="gramStart"/>
            <w:r w:rsidRPr="003E1FA3">
              <w:rPr>
                <w:rFonts w:asciiTheme="minorHAnsi" w:hAnsiTheme="minorHAnsi" w:cs="Courier New"/>
                <w:b w:val="0"/>
                <w:iCs/>
                <w:sz w:val="22"/>
                <w:szCs w:val="22"/>
              </w:rPr>
              <w:lastRenderedPageBreak/>
              <w:t>traces(</w:t>
            </w:r>
            <w:proofErr w:type="spellStart"/>
            <w:proofErr w:type="gramEnd"/>
            <w:r w:rsidR="003D49FF" w:rsidRPr="003E1FA3">
              <w:rPr>
                <w:rFonts w:asciiTheme="minorHAnsi" w:hAnsiTheme="minorHAnsi" w:cs="Courier New"/>
                <w:b w:val="0"/>
                <w:iCs/>
                <w:sz w:val="22"/>
                <w:szCs w:val="22"/>
              </w:rPr>
              <w:t>CsDebugCybersource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To enable/disable debugging</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 xml:space="preserve">Cybersource Device </w:t>
            </w:r>
            <w:proofErr w:type="spellStart"/>
            <w:proofErr w:type="gramStart"/>
            <w:r w:rsidRPr="003E1FA3">
              <w:rPr>
                <w:rFonts w:asciiTheme="minorHAnsi" w:hAnsiTheme="minorHAnsi" w:cs="Courier New"/>
                <w:b w:val="0"/>
                <w:iCs/>
                <w:sz w:val="22"/>
                <w:szCs w:val="22"/>
              </w:rPr>
              <w:t>Fingeprintenabled</w:t>
            </w:r>
            <w:proofErr w:type="spellEnd"/>
            <w:r w:rsidRPr="003E1FA3">
              <w:rPr>
                <w:rFonts w:asciiTheme="minorHAnsi" w:hAnsiTheme="minorHAnsi" w:cs="Courier New"/>
                <w:b w:val="0"/>
                <w:iCs/>
                <w:sz w:val="22"/>
                <w:szCs w:val="22"/>
              </w:rPr>
              <w:t>(</w:t>
            </w:r>
            <w:proofErr w:type="spellStart"/>
            <w:proofErr w:type="gramEnd"/>
            <w:r w:rsidR="003D49FF" w:rsidRPr="003E1FA3">
              <w:rPr>
                <w:rFonts w:asciiTheme="minorHAnsi" w:hAnsiTheme="minorHAnsi" w:cs="Courier New"/>
                <w:b w:val="0"/>
                <w:iCs/>
                <w:sz w:val="22"/>
                <w:szCs w:val="22"/>
              </w:rPr>
              <w:t>CsDeviceFingerprintEnabled</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To enable / disable the device fingerprint for advanced fraud detection</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proofErr w:type="spellStart"/>
            <w:proofErr w:type="gramStart"/>
            <w:r w:rsidRPr="003E1FA3">
              <w:rPr>
                <w:rFonts w:asciiTheme="minorHAnsi" w:hAnsiTheme="minorHAnsi" w:cs="Courier New"/>
                <w:b w:val="0"/>
                <w:iCs/>
                <w:sz w:val="22"/>
                <w:szCs w:val="22"/>
              </w:rPr>
              <w:t>JetmetrixLocation</w:t>
            </w:r>
            <w:proofErr w:type="spellEnd"/>
            <w:r w:rsidRPr="003E1FA3">
              <w:rPr>
                <w:rFonts w:asciiTheme="minorHAnsi" w:hAnsiTheme="minorHAnsi" w:cs="Courier New"/>
                <w:b w:val="0"/>
                <w:iCs/>
                <w:sz w:val="22"/>
                <w:szCs w:val="22"/>
              </w:rPr>
              <w:t>(</w:t>
            </w:r>
            <w:proofErr w:type="spellStart"/>
            <w:proofErr w:type="gramEnd"/>
            <w:r w:rsidR="003D49FF" w:rsidRPr="003E1FA3">
              <w:rPr>
                <w:rFonts w:asciiTheme="minorHAnsi" w:hAnsiTheme="minorHAnsi" w:cs="Courier New"/>
                <w:b w:val="0"/>
                <w:iCs/>
                <w:sz w:val="22"/>
                <w:szCs w:val="22"/>
              </w:rPr>
              <w:t>CsJetmetrixLocation</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Location of device fingerprint service</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proofErr w:type="spellStart"/>
            <w:proofErr w:type="gramStart"/>
            <w:r w:rsidRPr="003E1FA3">
              <w:rPr>
                <w:rFonts w:asciiTheme="minorHAnsi" w:hAnsiTheme="minorHAnsi" w:cs="Courier New"/>
                <w:b w:val="0"/>
                <w:iCs/>
                <w:sz w:val="22"/>
                <w:szCs w:val="22"/>
              </w:rPr>
              <w:t>CsDeviceFingerprintOrgId</w:t>
            </w:r>
            <w:proofErr w:type="spellEnd"/>
            <w:r w:rsidRPr="003E1FA3">
              <w:rPr>
                <w:rFonts w:asciiTheme="minorHAnsi" w:hAnsiTheme="minorHAnsi" w:cs="Courier New"/>
                <w:b w:val="0"/>
                <w:iCs/>
                <w:sz w:val="22"/>
                <w:szCs w:val="22"/>
              </w:rPr>
              <w:t>(</w:t>
            </w:r>
            <w:proofErr w:type="spellStart"/>
            <w:proofErr w:type="gramEnd"/>
            <w:r w:rsidR="003D49FF" w:rsidRPr="003E1FA3">
              <w:rPr>
                <w:rFonts w:asciiTheme="minorHAnsi" w:hAnsiTheme="minorHAnsi" w:cs="Courier New"/>
                <w:b w:val="0"/>
                <w:iCs/>
                <w:sz w:val="22"/>
                <w:szCs w:val="22"/>
              </w:rPr>
              <w:t>C</w:t>
            </w:r>
            <w:r w:rsidR="00FB007F" w:rsidRPr="003E1FA3">
              <w:rPr>
                <w:rFonts w:asciiTheme="minorHAnsi" w:hAnsiTheme="minorHAnsi" w:cs="Courier New"/>
                <w:b w:val="0"/>
                <w:iCs/>
                <w:sz w:val="22"/>
                <w:szCs w:val="22"/>
              </w:rPr>
              <w:t>s</w:t>
            </w:r>
            <w:r w:rsidR="003D49FF" w:rsidRPr="003E1FA3">
              <w:rPr>
                <w:rFonts w:asciiTheme="minorHAnsi" w:hAnsiTheme="minorHAnsi" w:cs="Courier New"/>
                <w:b w:val="0"/>
                <w:iCs/>
                <w:sz w:val="22"/>
                <w:szCs w:val="22"/>
              </w:rPr>
              <w:t>DeviceFingerprintOrgId</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Id of </w:t>
            </w:r>
            <w:proofErr w:type="spellStart"/>
            <w:r w:rsidRPr="003E1FA3">
              <w:rPr>
                <w:rFonts w:asciiTheme="minorHAnsi" w:hAnsiTheme="minorHAnsi" w:cs="Courier New"/>
                <w:b w:val="0"/>
                <w:iCs/>
                <w:sz w:val="22"/>
                <w:szCs w:val="22"/>
              </w:rPr>
              <w:t>DeviceFingerprintOrgId</w:t>
            </w:r>
            <w:proofErr w:type="spellEnd"/>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Device Fingerprint </w:t>
            </w:r>
            <w:proofErr w:type="gramStart"/>
            <w:r w:rsidRPr="003E1FA3">
              <w:rPr>
                <w:rFonts w:asciiTheme="minorHAnsi" w:hAnsiTheme="minorHAnsi" w:cs="Courier New"/>
                <w:b w:val="0"/>
                <w:iCs/>
                <w:sz w:val="22"/>
                <w:szCs w:val="22"/>
              </w:rPr>
              <w:t>Redirection(</w:t>
            </w:r>
            <w:proofErr w:type="spellStart"/>
            <w:proofErr w:type="gramEnd"/>
            <w:r w:rsidR="003D49FF" w:rsidRPr="003E1FA3">
              <w:rPr>
                <w:rFonts w:asciiTheme="minorHAnsi" w:hAnsiTheme="minorHAnsi" w:cs="Courier New"/>
                <w:b w:val="0"/>
                <w:iCs/>
                <w:sz w:val="22"/>
                <w:szCs w:val="22"/>
              </w:rPr>
              <w:t>CsDeviceFingerprintRedirectionType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proofErr w:type="spellStart"/>
            <w:r w:rsidRPr="003E1FA3">
              <w:rPr>
                <w:rFonts w:asciiTheme="minorHAnsi" w:hAnsiTheme="minorHAnsi" w:cs="Courier New"/>
                <w:b w:val="0"/>
                <w:iCs/>
                <w:sz w:val="22"/>
                <w:szCs w:val="22"/>
              </w:rPr>
              <w:t>None</w:t>
            </w:r>
            <w:proofErr w:type="gramStart"/>
            <w:r w:rsidRPr="003E1FA3">
              <w:rPr>
                <w:rFonts w:asciiTheme="minorHAnsi" w:hAnsiTheme="minorHAnsi" w:cs="Courier New"/>
                <w:b w:val="0"/>
                <w:iCs/>
                <w:sz w:val="22"/>
                <w:szCs w:val="22"/>
              </w:rPr>
              <w:t>,static</w:t>
            </w:r>
            <w:proofErr w:type="spellEnd"/>
            <w:proofErr w:type="gramEnd"/>
            <w:r w:rsidRPr="003E1FA3">
              <w:rPr>
                <w:rFonts w:asciiTheme="minorHAnsi" w:hAnsiTheme="minorHAnsi" w:cs="Courier New"/>
                <w:b w:val="0"/>
                <w:iCs/>
                <w:sz w:val="22"/>
                <w:szCs w:val="22"/>
              </w:rPr>
              <w:t xml:space="preserve"> or dynamic for type of redirection.</w:t>
            </w:r>
          </w:p>
        </w:tc>
      </w:tr>
      <w:tr w:rsidR="00FD2BE9" w:rsidTr="00F10D1C">
        <w:tc>
          <w:tcPr>
            <w:tcW w:w="3420" w:type="dxa"/>
          </w:tcPr>
          <w:p w:rsidR="00FD2BE9"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Enable </w:t>
            </w:r>
            <w:proofErr w:type="gramStart"/>
            <w:r w:rsidRPr="003E1FA3">
              <w:rPr>
                <w:rFonts w:asciiTheme="minorHAnsi" w:hAnsiTheme="minorHAnsi" w:cs="Courier New"/>
                <w:b w:val="0"/>
                <w:iCs/>
                <w:sz w:val="22"/>
                <w:szCs w:val="22"/>
              </w:rPr>
              <w:t>Tokenization(</w:t>
            </w:r>
            <w:proofErr w:type="spellStart"/>
            <w:proofErr w:type="gramEnd"/>
            <w:r w:rsidR="00FD2BE9" w:rsidRPr="003E1FA3">
              <w:rPr>
                <w:rFonts w:asciiTheme="minorHAnsi" w:hAnsiTheme="minorHAnsi" w:cs="Courier New"/>
                <w:b w:val="0"/>
                <w:iCs/>
                <w:sz w:val="22"/>
                <w:szCs w:val="22"/>
              </w:rPr>
              <w:t>CsTokenizationEnable</w:t>
            </w:r>
            <w:proofErr w:type="spellEnd"/>
            <w:r w:rsidRPr="003E1FA3">
              <w:rPr>
                <w:rFonts w:asciiTheme="minorHAnsi" w:hAnsiTheme="minorHAnsi" w:cs="Courier New"/>
                <w:b w:val="0"/>
                <w:iCs/>
                <w:sz w:val="22"/>
                <w:szCs w:val="22"/>
              </w:rPr>
              <w:t>)</w:t>
            </w:r>
          </w:p>
        </w:tc>
        <w:tc>
          <w:tcPr>
            <w:tcW w:w="6660" w:type="dxa"/>
          </w:tcPr>
          <w:p w:rsidR="00FD2BE9" w:rsidRPr="003E1FA3" w:rsidRDefault="00FD2BE9" w:rsidP="00FD2BE9">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To enable/disable </w:t>
            </w:r>
            <w:r w:rsidR="005653E3" w:rsidRPr="003E1FA3">
              <w:rPr>
                <w:rFonts w:asciiTheme="minorHAnsi" w:hAnsiTheme="minorHAnsi" w:cs="Courier New"/>
                <w:b w:val="0"/>
                <w:iCs/>
                <w:sz w:val="22"/>
                <w:szCs w:val="22"/>
              </w:rPr>
              <w:t>tokenization call in CC Authorization</w:t>
            </w:r>
          </w:p>
        </w:tc>
      </w:tr>
      <w:tr w:rsidR="00FD2BE9" w:rsidTr="00F10D1C">
        <w:tc>
          <w:tcPr>
            <w:tcW w:w="3420" w:type="dxa"/>
          </w:tcPr>
          <w:p w:rsidR="00FD2BE9"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Save </w:t>
            </w:r>
            <w:proofErr w:type="gramStart"/>
            <w:r w:rsidRPr="003E1FA3">
              <w:rPr>
                <w:rFonts w:asciiTheme="minorHAnsi" w:hAnsiTheme="minorHAnsi" w:cs="Courier New"/>
                <w:b w:val="0"/>
                <w:iCs/>
                <w:sz w:val="22"/>
                <w:szCs w:val="22"/>
              </w:rPr>
              <w:t>Proof.xml(</w:t>
            </w:r>
            <w:proofErr w:type="spellStart"/>
            <w:proofErr w:type="gramEnd"/>
            <w:r w:rsidR="00FD2BE9" w:rsidRPr="003E1FA3">
              <w:rPr>
                <w:rFonts w:asciiTheme="minorHAnsi" w:hAnsiTheme="minorHAnsi" w:cs="Courier New"/>
                <w:b w:val="0"/>
                <w:iCs/>
                <w:sz w:val="22"/>
                <w:szCs w:val="22"/>
              </w:rPr>
              <w:t>CsPaEnableProofXML</w:t>
            </w:r>
            <w:proofErr w:type="spellEnd"/>
            <w:r w:rsidRPr="003E1FA3">
              <w:rPr>
                <w:rFonts w:asciiTheme="minorHAnsi" w:hAnsiTheme="minorHAnsi" w:cs="Courier New"/>
                <w:b w:val="0"/>
                <w:iCs/>
                <w:sz w:val="22"/>
                <w:szCs w:val="22"/>
              </w:rPr>
              <w:t>)</w:t>
            </w:r>
          </w:p>
        </w:tc>
        <w:tc>
          <w:tcPr>
            <w:tcW w:w="6660" w:type="dxa"/>
          </w:tcPr>
          <w:p w:rsidR="00FD2BE9" w:rsidRPr="003E1FA3" w:rsidRDefault="00BD55D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To enable/disable saving of proof.xml in order object</w:t>
            </w:r>
          </w:p>
        </w:tc>
      </w:tr>
      <w:tr w:rsidR="00AC5EF1" w:rsidTr="00F10D1C">
        <w:tc>
          <w:tcPr>
            <w:tcW w:w="342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Alipay Payment </w:t>
            </w:r>
            <w:proofErr w:type="gramStart"/>
            <w:r w:rsidRPr="003E1FA3">
              <w:rPr>
                <w:rFonts w:asciiTheme="minorHAnsi" w:hAnsiTheme="minorHAnsi" w:cs="Courier New"/>
                <w:b w:val="0"/>
                <w:iCs/>
                <w:sz w:val="22"/>
                <w:szCs w:val="22"/>
              </w:rPr>
              <w:t>Type(</w:t>
            </w:r>
            <w:proofErr w:type="spellStart"/>
            <w:proofErr w:type="gramEnd"/>
            <w:r w:rsidRPr="003E1FA3">
              <w:rPr>
                <w:rFonts w:asciiTheme="minorHAnsi" w:hAnsiTheme="minorHAnsi" w:cs="Courier New"/>
                <w:b w:val="0"/>
                <w:iCs/>
                <w:sz w:val="22"/>
                <w:szCs w:val="22"/>
              </w:rPr>
              <w:t>apPaymentType</w:t>
            </w:r>
            <w:proofErr w:type="spellEnd"/>
            <w:r w:rsidRPr="003E1FA3">
              <w:rPr>
                <w:rFonts w:asciiTheme="minorHAnsi" w:hAnsiTheme="minorHAnsi" w:cs="Courier New"/>
                <w:b w:val="0"/>
                <w:iCs/>
                <w:sz w:val="22"/>
                <w:szCs w:val="22"/>
              </w:rPr>
              <w:t>)</w:t>
            </w:r>
          </w:p>
        </w:tc>
        <w:tc>
          <w:tcPr>
            <w:tcW w:w="666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Alipay Payment Type for Domestic as well as International Payment</w:t>
            </w:r>
          </w:p>
        </w:tc>
      </w:tr>
      <w:tr w:rsidR="00AC5EF1" w:rsidTr="00F10D1C">
        <w:tc>
          <w:tcPr>
            <w:tcW w:w="342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Test Reconciliation ID for </w:t>
            </w:r>
            <w:proofErr w:type="gramStart"/>
            <w:r w:rsidRPr="003E1FA3">
              <w:rPr>
                <w:rFonts w:asciiTheme="minorHAnsi" w:hAnsiTheme="minorHAnsi" w:cs="Courier New"/>
                <w:b w:val="0"/>
                <w:iCs/>
                <w:sz w:val="22"/>
                <w:szCs w:val="22"/>
              </w:rPr>
              <w:t>Alipay(</w:t>
            </w:r>
            <w:proofErr w:type="spellStart"/>
            <w:proofErr w:type="gramEnd"/>
            <w:r w:rsidRPr="003E1FA3">
              <w:rPr>
                <w:rFonts w:asciiTheme="minorHAnsi" w:hAnsiTheme="minorHAnsi" w:cs="Courier New"/>
                <w:b w:val="0"/>
                <w:iCs/>
                <w:sz w:val="22"/>
                <w:szCs w:val="22"/>
              </w:rPr>
              <w:t>apTestReconciliationID</w:t>
            </w:r>
            <w:proofErr w:type="spellEnd"/>
            <w:r w:rsidRPr="003E1FA3">
              <w:rPr>
                <w:rFonts w:asciiTheme="minorHAnsi" w:hAnsiTheme="minorHAnsi" w:cs="Courier New"/>
                <w:b w:val="0"/>
                <w:iCs/>
                <w:sz w:val="22"/>
                <w:szCs w:val="22"/>
              </w:rPr>
              <w:t>)</w:t>
            </w:r>
          </w:p>
        </w:tc>
        <w:tc>
          <w:tcPr>
            <w:tcW w:w="666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Test Reconciliation ID for Alipay to test initiate and check status services.</w:t>
            </w:r>
          </w:p>
        </w:tc>
      </w:tr>
    </w:tbl>
    <w:p w:rsidR="00A24319" w:rsidRDefault="00224908" w:rsidP="00224908">
      <w:pPr>
        <w:pStyle w:val="Heading1"/>
        <w:framePr w:wrap="auto" w:vAnchor="margin" w:yAlign="inline" w:anchorLock="0"/>
      </w:pPr>
      <w:bookmarkStart w:id="150" w:name="_Toc416902429"/>
      <w:r>
        <w:t>Cybersource_paypal Site Preferences</w:t>
      </w:r>
      <w:bookmarkEnd w:id="150"/>
    </w:p>
    <w:p w:rsidR="00224908" w:rsidRDefault="00224908" w:rsidP="00224908">
      <w:pPr>
        <w:pStyle w:val="Heading5"/>
      </w:pPr>
      <w:r>
        <w:t>Site preference and description</w:t>
      </w:r>
    </w:p>
    <w:p w:rsidR="00826E88" w:rsidRPr="00826E88" w:rsidRDefault="00826E88" w:rsidP="00826E88"/>
    <w:p w:rsidR="00826E88" w:rsidRDefault="00826E88" w:rsidP="00826E88"/>
    <w:tbl>
      <w:tblPr>
        <w:tblStyle w:val="TableGrid"/>
        <w:tblW w:w="9743" w:type="dxa"/>
        <w:tblLook w:val="04A0" w:firstRow="1" w:lastRow="0" w:firstColumn="1" w:lastColumn="0" w:noHBand="0" w:noVBand="1"/>
      </w:tblPr>
      <w:tblGrid>
        <w:gridCol w:w="3337"/>
        <w:gridCol w:w="3097"/>
        <w:gridCol w:w="3309"/>
      </w:tblGrid>
      <w:tr w:rsidR="00224908" w:rsidTr="0057428E">
        <w:tc>
          <w:tcPr>
            <w:tcW w:w="3337" w:type="dxa"/>
          </w:tcPr>
          <w:p w:rsidR="00224908" w:rsidRPr="003E1FA3" w:rsidRDefault="00224908" w:rsidP="00E26A97">
            <w:pPr>
              <w:pStyle w:val="Listenabsatz"/>
              <w:ind w:left="0"/>
              <w:jc w:val="center"/>
              <w:rPr>
                <w:rFonts w:cs="Times New Roman"/>
                <w:b/>
                <w:u w:val="single"/>
              </w:rPr>
            </w:pPr>
            <w:r w:rsidRPr="003E1FA3">
              <w:rPr>
                <w:rFonts w:cs="Times New Roman"/>
                <w:b/>
                <w:u w:val="single"/>
              </w:rPr>
              <w:t>Site Preference</w:t>
            </w:r>
          </w:p>
        </w:tc>
        <w:tc>
          <w:tcPr>
            <w:tcW w:w="3097" w:type="dxa"/>
          </w:tcPr>
          <w:p w:rsidR="00224908" w:rsidRPr="003E1FA3" w:rsidRDefault="00224908" w:rsidP="00E26A97">
            <w:pPr>
              <w:pStyle w:val="Listenabsatz"/>
              <w:ind w:left="0"/>
              <w:jc w:val="center"/>
              <w:rPr>
                <w:rFonts w:cs="Times New Roman"/>
                <w:b/>
                <w:u w:val="single"/>
              </w:rPr>
            </w:pPr>
            <w:r w:rsidRPr="003E1FA3">
              <w:rPr>
                <w:rFonts w:cs="Times New Roman"/>
                <w:b/>
                <w:u w:val="single"/>
              </w:rPr>
              <w:t>Description</w:t>
            </w:r>
          </w:p>
        </w:tc>
        <w:tc>
          <w:tcPr>
            <w:tcW w:w="3309" w:type="dxa"/>
          </w:tcPr>
          <w:p w:rsidR="00224908" w:rsidRPr="003E1FA3" w:rsidRDefault="00224908" w:rsidP="00224908">
            <w:pPr>
              <w:pStyle w:val="Listenabsatz"/>
              <w:ind w:left="0"/>
              <w:jc w:val="center"/>
              <w:rPr>
                <w:rFonts w:cs="Times New Roman"/>
                <w:b/>
                <w:u w:val="single"/>
              </w:rPr>
            </w:pPr>
            <w:r w:rsidRPr="003E1FA3">
              <w:rPr>
                <w:rFonts w:cs="Times New Roman"/>
                <w:b/>
                <w:u w:val="single"/>
              </w:rPr>
              <w:t>Default Value</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proofErr w:type="spellStart"/>
            <w:r w:rsidRPr="003E1FA3">
              <w:rPr>
                <w:rFonts w:asciiTheme="minorHAnsi" w:eastAsia="Times New Roman" w:hAnsiTheme="minorHAnsi" w:cs="Courier New"/>
                <w:b w:val="0"/>
                <w:iCs/>
                <w:sz w:val="22"/>
              </w:rPr>
              <w:lastRenderedPageBreak/>
              <w:t>CsEnableExpressPaypal</w:t>
            </w:r>
            <w:proofErr w:type="spellEnd"/>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 xml:space="preserve">Cyber Source Flag for Enable paypal </w:t>
            </w:r>
            <w:proofErr w:type="spellStart"/>
            <w:r w:rsidRPr="003E1FA3">
              <w:rPr>
                <w:rFonts w:asciiTheme="minorHAnsi" w:eastAsia="Times New Roman" w:hAnsiTheme="minorHAnsi" w:cs="Courier New"/>
                <w:b w:val="0"/>
                <w:iCs/>
                <w:sz w:val="22"/>
              </w:rPr>
              <w:t>expess</w:t>
            </w:r>
            <w:proofErr w:type="spellEnd"/>
            <w:r w:rsidRPr="003E1FA3">
              <w:rPr>
                <w:rFonts w:asciiTheme="minorHAnsi" w:eastAsia="Times New Roman" w:hAnsiTheme="minorHAnsi" w:cs="Courier New"/>
                <w:b w:val="0"/>
                <w:iCs/>
                <w:sz w:val="22"/>
              </w:rPr>
              <w:t xml:space="preserve"> in cart and Minicart page</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proofErr w:type="spellStart"/>
            <w:r w:rsidRPr="003E1FA3">
              <w:rPr>
                <w:rFonts w:asciiTheme="minorHAnsi" w:eastAsia="Times New Roman" w:hAnsiTheme="minorHAnsi" w:cs="Courier New"/>
                <w:b w:val="0"/>
                <w:iCs/>
                <w:sz w:val="22"/>
              </w:rPr>
              <w:t>CsPaypalSandboxURL</w:t>
            </w:r>
            <w:proofErr w:type="spellEnd"/>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 xml:space="preserve">Sandbox </w:t>
            </w:r>
            <w:proofErr w:type="gramStart"/>
            <w:r w:rsidRPr="003E1FA3">
              <w:rPr>
                <w:rFonts w:asciiTheme="minorHAnsi" w:eastAsia="Times New Roman" w:hAnsiTheme="minorHAnsi" w:cs="Courier New"/>
                <w:b w:val="0"/>
                <w:iCs/>
                <w:sz w:val="22"/>
              </w:rPr>
              <w:t>url</w:t>
            </w:r>
            <w:proofErr w:type="gramEnd"/>
            <w:r w:rsidRPr="003E1FA3">
              <w:rPr>
                <w:rFonts w:asciiTheme="minorHAnsi" w:eastAsia="Times New Roman" w:hAnsiTheme="minorHAnsi" w:cs="Courier New"/>
                <w:b w:val="0"/>
                <w:iCs/>
                <w:sz w:val="22"/>
              </w:rPr>
              <w:t xml:space="preserve"> to redirect the customer to paypal for authentication</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proofErr w:type="spellStart"/>
            <w:r w:rsidRPr="003E1FA3">
              <w:rPr>
                <w:rFonts w:asciiTheme="minorHAnsi" w:eastAsia="Times New Roman" w:hAnsiTheme="minorHAnsi" w:cs="Courier New"/>
                <w:b w:val="0"/>
                <w:iCs/>
                <w:sz w:val="22"/>
              </w:rPr>
              <w:t>CsPaypalLc</w:t>
            </w:r>
            <w:proofErr w:type="spellEnd"/>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Locale</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proofErr w:type="spellStart"/>
            <w:r w:rsidRPr="003E1FA3">
              <w:rPr>
                <w:rFonts w:asciiTheme="minorHAnsi" w:eastAsia="Times New Roman" w:hAnsiTheme="minorHAnsi" w:cs="Courier New"/>
                <w:b w:val="0"/>
                <w:iCs/>
                <w:sz w:val="22"/>
              </w:rPr>
              <w:t>CsPaypalPayflowcolor</w:t>
            </w:r>
            <w:proofErr w:type="spellEnd"/>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Paypal Flow Color</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proofErr w:type="spellStart"/>
            <w:r w:rsidRPr="003E1FA3">
              <w:rPr>
                <w:rFonts w:asciiTheme="minorHAnsi" w:eastAsia="Times New Roman" w:hAnsiTheme="minorHAnsi" w:cs="Courier New"/>
                <w:b w:val="0"/>
                <w:iCs/>
                <w:sz w:val="22"/>
              </w:rPr>
              <w:t>CsPaypalReqconfirmshipping</w:t>
            </w:r>
            <w:proofErr w:type="spellEnd"/>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 xml:space="preserve">If this set to true, value of </w:t>
            </w:r>
            <w:proofErr w:type="spellStart"/>
            <w:r w:rsidRPr="003E1FA3">
              <w:rPr>
                <w:rFonts w:asciiTheme="minorHAnsi" w:eastAsia="Times New Roman" w:hAnsiTheme="minorHAnsi" w:cs="Courier New"/>
                <w:b w:val="0"/>
                <w:iCs/>
                <w:sz w:val="22"/>
              </w:rPr>
              <w:t>paypalReqconfirmshipping</w:t>
            </w:r>
            <w:proofErr w:type="spellEnd"/>
            <w:r w:rsidRPr="003E1FA3">
              <w:rPr>
                <w:rFonts w:asciiTheme="minorHAnsi" w:eastAsia="Times New Roman" w:hAnsiTheme="minorHAnsi" w:cs="Courier New"/>
                <w:b w:val="0"/>
                <w:iCs/>
                <w:sz w:val="22"/>
              </w:rPr>
              <w:t xml:space="preserve"> in Set Request will be set as 1 for confirm address in Paypal</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proofErr w:type="spellStart"/>
            <w:r w:rsidRPr="003E1FA3">
              <w:rPr>
                <w:rFonts w:asciiTheme="minorHAnsi" w:eastAsia="Times New Roman" w:hAnsiTheme="minorHAnsi" w:cs="Courier New"/>
                <w:b w:val="0"/>
                <w:iCs/>
                <w:sz w:val="22"/>
              </w:rPr>
              <w:t>CsPaypalHdrbordercolor</w:t>
            </w:r>
            <w:proofErr w:type="spellEnd"/>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header Border Color</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proofErr w:type="spellStart"/>
            <w:r w:rsidRPr="003E1FA3">
              <w:rPr>
                <w:rFonts w:asciiTheme="minorHAnsi" w:eastAsia="Times New Roman" w:hAnsiTheme="minorHAnsi" w:cs="Courier New"/>
                <w:b w:val="0"/>
                <w:iCs/>
                <w:sz w:val="22"/>
              </w:rPr>
              <w:t>CsPaypalPagestyle</w:t>
            </w:r>
            <w:proofErr w:type="spellEnd"/>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page Style</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proofErr w:type="spellStart"/>
            <w:r w:rsidRPr="003E1FA3">
              <w:rPr>
                <w:rFonts w:asciiTheme="minorHAnsi" w:hAnsiTheme="minorHAnsi" w:cs="Courier New"/>
                <w:b w:val="0"/>
                <w:iCs/>
                <w:sz w:val="22"/>
              </w:rPr>
              <w:t>CsPaypalHdrbackcolor</w:t>
            </w:r>
            <w:proofErr w:type="spellEnd"/>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background color of header in paypal.</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proofErr w:type="spellStart"/>
            <w:r w:rsidRPr="003E1FA3">
              <w:rPr>
                <w:rFonts w:asciiTheme="minorHAnsi" w:hAnsiTheme="minorHAnsi" w:cs="Courier New"/>
                <w:b w:val="0"/>
                <w:iCs/>
                <w:sz w:val="22"/>
              </w:rPr>
              <w:t>CsPaypalAddressOverride</w:t>
            </w:r>
            <w:proofErr w:type="spellEnd"/>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proofErr w:type="gramStart"/>
            <w:r w:rsidRPr="003E1FA3">
              <w:rPr>
                <w:rFonts w:asciiTheme="minorHAnsi" w:eastAsia="Times New Roman" w:hAnsiTheme="minorHAnsi" w:cs="Courier New"/>
                <w:b w:val="0"/>
                <w:iCs/>
                <w:sz w:val="22"/>
              </w:rPr>
              <w:t>If this set to true, then address of buyer will be override by the shipping address provided in shipping page.</w:t>
            </w:r>
            <w:proofErr w:type="gramEnd"/>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proofErr w:type="spellStart"/>
            <w:r w:rsidRPr="003E1FA3">
              <w:rPr>
                <w:rFonts w:asciiTheme="minorHAnsi" w:hAnsiTheme="minorHAnsi" w:cs="Courier New"/>
                <w:b w:val="0"/>
                <w:iCs/>
                <w:sz w:val="22"/>
              </w:rPr>
              <w:t>CsPaypalNoshipping</w:t>
            </w:r>
            <w:proofErr w:type="spellEnd"/>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proofErr w:type="gramStart"/>
            <w:r w:rsidRPr="003E1FA3">
              <w:rPr>
                <w:rFonts w:asciiTheme="minorHAnsi" w:eastAsia="Times New Roman" w:hAnsiTheme="minorHAnsi" w:cs="Courier New"/>
                <w:b w:val="0"/>
                <w:iCs/>
                <w:sz w:val="22"/>
              </w:rPr>
              <w:t>if</w:t>
            </w:r>
            <w:proofErr w:type="gramEnd"/>
            <w:r w:rsidRPr="003E1FA3">
              <w:rPr>
                <w:rFonts w:asciiTheme="minorHAnsi" w:eastAsia="Times New Roman" w:hAnsiTheme="minorHAnsi" w:cs="Courier New"/>
                <w:b w:val="0"/>
                <w:iCs/>
                <w:sz w:val="22"/>
              </w:rPr>
              <w:t xml:space="preserve"> this set to true , buyer's shipping address will be suppress on Express Checkout pages in paypal.</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proofErr w:type="spellStart"/>
            <w:r w:rsidRPr="003E1FA3">
              <w:rPr>
                <w:rFonts w:asciiTheme="minorHAnsi" w:hAnsiTheme="minorHAnsi" w:cs="Courier New"/>
                <w:b w:val="0"/>
                <w:iCs/>
                <w:sz w:val="22"/>
              </w:rPr>
              <w:t>CsPaypalLogoimg</w:t>
            </w:r>
            <w:proofErr w:type="spellEnd"/>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logo Image</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proofErr w:type="spellStart"/>
            <w:r w:rsidRPr="003E1FA3">
              <w:rPr>
                <w:rFonts w:asciiTheme="minorHAnsi" w:hAnsiTheme="minorHAnsi" w:cs="Courier New"/>
                <w:b w:val="0"/>
                <w:iCs/>
                <w:sz w:val="22"/>
              </w:rPr>
              <w:t>CsPaypalHdrimg</w:t>
            </w:r>
            <w:proofErr w:type="spellEnd"/>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Header Image</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proofErr w:type="spellStart"/>
            <w:r w:rsidRPr="003E1FA3">
              <w:rPr>
                <w:rFonts w:asciiTheme="minorHAnsi" w:hAnsiTheme="minorHAnsi" w:cs="Courier New"/>
                <w:b w:val="0"/>
                <w:iCs/>
                <w:sz w:val="22"/>
              </w:rPr>
              <w:t>CsRequestBillingAddress</w:t>
            </w:r>
            <w:proofErr w:type="spellEnd"/>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proofErr w:type="gramStart"/>
            <w:r w:rsidRPr="003E1FA3">
              <w:rPr>
                <w:rFonts w:asciiTheme="minorHAnsi" w:eastAsia="Times New Roman" w:hAnsiTheme="minorHAnsi" w:cs="Courier New"/>
                <w:b w:val="0"/>
                <w:iCs/>
                <w:sz w:val="22"/>
              </w:rPr>
              <w:t xml:space="preserve">If this set to true, value of </w:t>
            </w:r>
            <w:proofErr w:type="spellStart"/>
            <w:r w:rsidRPr="003E1FA3">
              <w:rPr>
                <w:rFonts w:asciiTheme="minorHAnsi" w:eastAsia="Times New Roman" w:hAnsiTheme="minorHAnsi" w:cs="Courier New"/>
                <w:b w:val="0"/>
                <w:iCs/>
                <w:sz w:val="22"/>
              </w:rPr>
              <w:t>requestBillingAddress</w:t>
            </w:r>
            <w:proofErr w:type="spellEnd"/>
            <w:r w:rsidRPr="003E1FA3">
              <w:rPr>
                <w:rFonts w:asciiTheme="minorHAnsi" w:eastAsia="Times New Roman" w:hAnsiTheme="minorHAnsi" w:cs="Courier New"/>
                <w:b w:val="0"/>
                <w:iCs/>
                <w:sz w:val="22"/>
              </w:rPr>
              <w:t xml:space="preserve"> will set as 1 for requesting billing address from paypal.</w:t>
            </w:r>
            <w:proofErr w:type="gramEnd"/>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57428E" w:rsidP="00E26A97">
            <w:pPr>
              <w:pStyle w:val="Heading4"/>
              <w:spacing w:before="0" w:after="0"/>
              <w:outlineLvl w:val="3"/>
              <w:rPr>
                <w:rFonts w:asciiTheme="minorHAnsi" w:hAnsiTheme="minorHAnsi" w:cs="Courier New"/>
                <w:b w:val="0"/>
                <w:iCs/>
                <w:sz w:val="22"/>
              </w:rPr>
            </w:pPr>
            <w:proofErr w:type="spellStart"/>
            <w:r w:rsidRPr="003E1FA3">
              <w:rPr>
                <w:rFonts w:asciiTheme="minorHAnsi" w:hAnsiTheme="minorHAnsi" w:cs="Courier New"/>
                <w:b w:val="0"/>
                <w:iCs/>
                <w:sz w:val="22"/>
              </w:rPr>
              <w:t>CsPaypalPaymentOption</w:t>
            </w:r>
            <w:proofErr w:type="spellEnd"/>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This allows merchant to select payment option authorize or authorize + capture for Cybersource paypal payment methods</w:t>
            </w:r>
          </w:p>
        </w:tc>
        <w:tc>
          <w:tcPr>
            <w:tcW w:w="3309" w:type="dxa"/>
          </w:tcPr>
          <w:p w:rsidR="00224908" w:rsidRPr="003E1FA3" w:rsidRDefault="0057428E" w:rsidP="00E26A97">
            <w:pPr>
              <w:pStyle w:val="Heading4"/>
              <w:spacing w:before="0" w:after="0"/>
              <w:outlineLvl w:val="3"/>
              <w:rPr>
                <w:rFonts w:asciiTheme="minorHAnsi" w:hAnsiTheme="minorHAnsi"/>
                <w:b w:val="0"/>
                <w:bCs/>
                <w:color w:val="000000"/>
                <w:sz w:val="22"/>
                <w:shd w:val="clear" w:color="auto" w:fill="FFFFFF"/>
              </w:rPr>
            </w:pPr>
            <w:r w:rsidRPr="003E1FA3">
              <w:rPr>
                <w:rFonts w:asciiTheme="minorHAnsi" w:eastAsia="Times New Roman" w:hAnsiTheme="minorHAnsi" w:cs="Courier New"/>
                <w:b w:val="0"/>
                <w:iCs/>
                <w:sz w:val="22"/>
              </w:rPr>
              <w:t>Authorize</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proofErr w:type="spellStart"/>
            <w:proofErr w:type="gramStart"/>
            <w:r w:rsidRPr="003E1FA3">
              <w:rPr>
                <w:rFonts w:asciiTheme="minorHAnsi" w:hAnsiTheme="minorHAnsi" w:cs="Courier New"/>
                <w:b w:val="0"/>
                <w:iCs/>
                <w:sz w:val="22"/>
              </w:rPr>
              <w:t>isDecisionManagerEnable</w:t>
            </w:r>
            <w:proofErr w:type="spellEnd"/>
            <w:proofErr w:type="gramEnd"/>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Decision Manager Enable for Paypal</w:t>
            </w:r>
          </w:p>
        </w:tc>
        <w:tc>
          <w:tcPr>
            <w:tcW w:w="3309" w:type="dxa"/>
          </w:tcPr>
          <w:p w:rsidR="0057428E" w:rsidRPr="003E1FA3" w:rsidRDefault="0063172A" w:rsidP="00E26A97">
            <w:pPr>
              <w:pStyle w:val="Heading4"/>
              <w:spacing w:before="0" w:after="0"/>
              <w:outlineLvl w:val="3"/>
              <w:rPr>
                <w:rFonts w:asciiTheme="minorHAnsi" w:hAnsiTheme="minorHAnsi"/>
                <w:b w:val="0"/>
                <w:bCs/>
                <w:color w:val="000000"/>
                <w:sz w:val="22"/>
                <w:shd w:val="clear" w:color="auto" w:fill="FFFFFF"/>
              </w:rPr>
            </w:pPr>
            <w:r w:rsidRPr="003E1FA3">
              <w:rPr>
                <w:rFonts w:asciiTheme="minorHAnsi" w:eastAsia="Times New Roman" w:hAnsiTheme="minorHAnsi" w:cs="Courier New"/>
                <w:b w:val="0"/>
                <w:iCs/>
                <w:sz w:val="22"/>
              </w:rPr>
              <w:t>False</w:t>
            </w:r>
          </w:p>
        </w:tc>
      </w:tr>
    </w:tbl>
    <w:p w:rsidR="003D49FF" w:rsidRDefault="003D49FF" w:rsidP="003D49FF"/>
    <w:p w:rsidR="003D49FF" w:rsidRDefault="003D49FF" w:rsidP="003D49FF">
      <w:pPr>
        <w:pStyle w:val="Heading1"/>
        <w:framePr w:wrap="notBeside"/>
      </w:pPr>
      <w:bookmarkStart w:id="151" w:name="_Toc368651190"/>
      <w:bookmarkStart w:id="152" w:name="_Toc416902430"/>
      <w:r>
        <w:lastRenderedPageBreak/>
        <w:t>Device Fingerprint</w:t>
      </w:r>
      <w:bookmarkEnd w:id="151"/>
      <w:bookmarkEnd w:id="152"/>
    </w:p>
    <w:p w:rsidR="003D49FF" w:rsidRDefault="003D49FF" w:rsidP="003D49FF">
      <w:r>
        <w:t>The device fingerprint enables CyberSource to detect fraud/spam more efficient.</w:t>
      </w:r>
      <w:r>
        <w:br/>
        <w:t xml:space="preserve">The device fingerprint can be used as an addition of the Credit Card </w:t>
      </w:r>
      <w:proofErr w:type="gramStart"/>
      <w:r w:rsidR="0057428E">
        <w:t>Payment,</w:t>
      </w:r>
      <w:proofErr w:type="gramEnd"/>
      <w:r>
        <w:t xml:space="preserve"> it</w:t>
      </w:r>
      <w:r w:rsidR="003E1FA3">
        <w:t xml:space="preserve"> is not an independent service.</w:t>
      </w:r>
    </w:p>
    <w:p w:rsidR="003D49FF" w:rsidRDefault="003D49FF" w:rsidP="003E1FA3">
      <w:pPr>
        <w:pStyle w:val="Heading2"/>
      </w:pPr>
      <w:bookmarkStart w:id="153" w:name="_Toc368651191"/>
      <w:bookmarkStart w:id="154" w:name="_Toc416902431"/>
      <w:r>
        <w:t>How does it work?</w:t>
      </w:r>
      <w:bookmarkEnd w:id="153"/>
      <w:bookmarkEnd w:id="154"/>
    </w:p>
    <w:p w:rsidR="003D49FF" w:rsidRDefault="003D49FF" w:rsidP="003D49FF">
      <w:r>
        <w:t xml:space="preserve">During/before checkout three (invisible) ‘beacons’ at the checkout page (a </w:t>
      </w:r>
      <w:r w:rsidR="00405C7F">
        <w:t>JavaScript</w:t>
      </w:r>
      <w:r>
        <w:t>, an image and a flash object) would collect and transmit several client-specific parameters to CyberSource partner.</w:t>
      </w:r>
    </w:p>
    <w:p w:rsidR="003D49FF" w:rsidRDefault="003D49FF" w:rsidP="003D49FF">
      <w:r>
        <w:t xml:space="preserve">Those </w:t>
      </w:r>
      <w:r w:rsidR="003E1FA3">
        <w:t>beacons contain the session Id.</w:t>
      </w:r>
    </w:p>
    <w:p w:rsidR="003D49FF" w:rsidRDefault="003D49FF" w:rsidP="003D49FF">
      <w:r>
        <w:t xml:space="preserve">With the Credit Card Payment, this session Id is transmitted again and </w:t>
      </w:r>
      <w:r w:rsidR="00405C7F">
        <w:t>CyberSource</w:t>
      </w:r>
      <w:r>
        <w:t xml:space="preserve"> is able to combine the data for advanced fraud detection.</w:t>
      </w:r>
    </w:p>
    <w:p w:rsidR="003D49FF" w:rsidRDefault="003D49FF" w:rsidP="003D49FF"/>
    <w:p w:rsidR="003D49FF" w:rsidRDefault="003D49FF" w:rsidP="003D49FF">
      <w:pPr>
        <w:pStyle w:val="Heading2"/>
      </w:pPr>
      <w:bookmarkStart w:id="155" w:name="_Toc368651192"/>
      <w:bookmarkStart w:id="156" w:name="_Toc416902432"/>
      <w:r>
        <w:t>Setup:</w:t>
      </w:r>
      <w:bookmarkEnd w:id="155"/>
      <w:bookmarkEnd w:id="156"/>
    </w:p>
    <w:p w:rsidR="003D49FF" w:rsidRDefault="003D49FF" w:rsidP="003D49FF">
      <w:r>
        <w:t>(Prerequisites: CyberSource c</w:t>
      </w:r>
      <w:r w:rsidR="003E1FA3">
        <w:t>artridge is already installed).</w:t>
      </w:r>
    </w:p>
    <w:p w:rsidR="003D49FF" w:rsidRDefault="003D49FF" w:rsidP="003D49FF">
      <w:pPr>
        <w:pStyle w:val="ListParagraph"/>
        <w:numPr>
          <w:ilvl w:val="0"/>
          <w:numId w:val="29"/>
        </w:numPr>
      </w:pPr>
      <w:r>
        <w:t xml:space="preserve">Enable the device fingerprint at the Site Preferences of </w:t>
      </w:r>
      <w:r w:rsidR="00405C7F">
        <w:t>CyberSource</w:t>
      </w:r>
      <w:r>
        <w:t xml:space="preserve"> and set the Organization ID (provided by CyberSource). The Merchant ID should be set already, anyway.</w:t>
      </w:r>
    </w:p>
    <w:p w:rsidR="003E1FA3" w:rsidRDefault="003E1FA3" w:rsidP="003E1FA3">
      <w:pPr>
        <w:pStyle w:val="ListParagraph"/>
      </w:pPr>
    </w:p>
    <w:p w:rsidR="003D49FF" w:rsidRDefault="003D49FF" w:rsidP="003D49FF">
      <w:pPr>
        <w:pStyle w:val="ListParagraph"/>
        <w:numPr>
          <w:ilvl w:val="0"/>
          <w:numId w:val="29"/>
        </w:numPr>
      </w:pPr>
      <w:r>
        <w:t xml:space="preserve">Include following snippet i.e. at the </w:t>
      </w:r>
      <w:proofErr w:type="spellStart"/>
      <w:r>
        <w:t>billing.isml</w:t>
      </w:r>
      <w:proofErr w:type="spellEnd"/>
      <w:r>
        <w:t xml:space="preserve"> page (Recommended: at bottom of page to have no visual impacts)</w:t>
      </w:r>
    </w:p>
    <w:p w:rsidR="003D49FF" w:rsidRPr="003E1FA3" w:rsidRDefault="003D49FF" w:rsidP="003D49FF">
      <w:pPr>
        <w:autoSpaceDE w:val="0"/>
        <w:autoSpaceDN w:val="0"/>
        <w:adjustRightInd w:val="0"/>
        <w:rPr>
          <w:rFonts w:cs="Courier New"/>
          <w:sz w:val="20"/>
          <w:szCs w:val="20"/>
        </w:rPr>
      </w:pPr>
      <w:r w:rsidRPr="003E1FA3">
        <w:rPr>
          <w:rFonts w:cs="Courier New"/>
          <w:color w:val="008080"/>
          <w:sz w:val="20"/>
          <w:szCs w:val="20"/>
        </w:rPr>
        <w:t>&lt;</w:t>
      </w:r>
      <w:r w:rsidRPr="003E1FA3">
        <w:rPr>
          <w:rFonts w:cs="Courier New"/>
          <w:color w:val="3F7F7F"/>
          <w:sz w:val="20"/>
          <w:szCs w:val="20"/>
        </w:rPr>
        <w:t>isif</w:t>
      </w:r>
      <w:r w:rsidRPr="003E1FA3">
        <w:rPr>
          <w:rFonts w:cs="Courier New"/>
          <w:color w:val="7F007F"/>
          <w:sz w:val="20"/>
          <w:szCs w:val="20"/>
        </w:rPr>
        <w:t>condition</w:t>
      </w:r>
      <w:r w:rsidRPr="003E1FA3">
        <w:rPr>
          <w:rFonts w:cs="Courier New"/>
          <w:color w:val="000000"/>
          <w:sz w:val="20"/>
          <w:szCs w:val="20"/>
        </w:rPr>
        <w:t>=</w:t>
      </w:r>
      <w:r w:rsidR="00C5387E" w:rsidRPr="003E1FA3">
        <w:rPr>
          <w:rFonts w:cs="Courier New"/>
          <w:i/>
          <w:iCs/>
          <w:color w:val="2A00FF"/>
          <w:sz w:val="20"/>
          <w:szCs w:val="20"/>
        </w:rPr>
        <w:t>”</w:t>
      </w:r>
      <w:r w:rsidRPr="003E1FA3">
        <w:rPr>
          <w:rFonts w:cs="Courier New"/>
          <w:i/>
          <w:iCs/>
          <w:color w:val="2A00FF"/>
          <w:sz w:val="20"/>
          <w:szCs w:val="20"/>
        </w:rPr>
        <w:t>${</w:t>
      </w:r>
      <w:proofErr w:type="gramStart"/>
      <w:r w:rsidRPr="003E1FA3">
        <w:rPr>
          <w:rFonts w:cs="Courier New"/>
          <w:i/>
          <w:iCs/>
          <w:color w:val="2A00FF"/>
          <w:sz w:val="20"/>
          <w:szCs w:val="20"/>
        </w:rPr>
        <w:t>dw.system.Site.getCurrent(</w:t>
      </w:r>
      <w:proofErr w:type="gramEnd"/>
      <w:r w:rsidRPr="003E1FA3">
        <w:rPr>
          <w:rFonts w:cs="Courier New"/>
          <w:i/>
          <w:iCs/>
          <w:color w:val="2A00FF"/>
          <w:sz w:val="20"/>
          <w:szCs w:val="20"/>
        </w:rPr>
        <w:t>).getCustomPreferenceValue(</w:t>
      </w:r>
      <w:r w:rsidR="00C5387E" w:rsidRPr="003E1FA3">
        <w:rPr>
          <w:rFonts w:cs="Courier New"/>
          <w:i/>
          <w:iCs/>
          <w:color w:val="2A00FF"/>
          <w:sz w:val="20"/>
          <w:szCs w:val="20"/>
        </w:rPr>
        <w:t>‘</w:t>
      </w:r>
      <w:r w:rsidRPr="003E1FA3">
        <w:rPr>
          <w:rFonts w:cs="Courier New"/>
          <w:i/>
          <w:iCs/>
          <w:color w:val="2A00FF"/>
          <w:sz w:val="20"/>
          <w:szCs w:val="20"/>
        </w:rPr>
        <w:t>CsDeviceFingerprintEnabled</w:t>
      </w:r>
      <w:r w:rsidR="00C5387E" w:rsidRPr="003E1FA3">
        <w:rPr>
          <w:rFonts w:cs="Courier New"/>
          <w:i/>
          <w:iCs/>
          <w:color w:val="2A00FF"/>
          <w:sz w:val="20"/>
          <w:szCs w:val="20"/>
        </w:rPr>
        <w:t>’</w:t>
      </w:r>
      <w:r w:rsidRPr="003E1FA3">
        <w:rPr>
          <w:rFonts w:cs="Courier New"/>
          <w:i/>
          <w:iCs/>
          <w:color w:val="2A00FF"/>
          <w:sz w:val="20"/>
          <w:szCs w:val="20"/>
        </w:rPr>
        <w:t>)}</w:t>
      </w:r>
      <w:r w:rsidR="00C5387E" w:rsidRPr="003E1FA3">
        <w:rPr>
          <w:rFonts w:cs="Courier New"/>
          <w:i/>
          <w:iCs/>
          <w:color w:val="2A00FF"/>
          <w:sz w:val="20"/>
          <w:szCs w:val="20"/>
        </w:rPr>
        <w:t>”</w:t>
      </w:r>
      <w:r w:rsidRPr="003E1FA3">
        <w:rPr>
          <w:rFonts w:cs="Courier New"/>
          <w:color w:val="008080"/>
          <w:sz w:val="20"/>
          <w:szCs w:val="20"/>
        </w:rPr>
        <w:t>&gt;</w:t>
      </w:r>
    </w:p>
    <w:p w:rsidR="003D49FF" w:rsidRPr="003E1FA3" w:rsidRDefault="003D49FF" w:rsidP="003E1FA3">
      <w:pPr>
        <w:autoSpaceDE w:val="0"/>
        <w:autoSpaceDN w:val="0"/>
        <w:adjustRightInd w:val="0"/>
        <w:ind w:firstLine="720"/>
        <w:rPr>
          <w:rFonts w:cs="Courier New"/>
          <w:sz w:val="20"/>
          <w:szCs w:val="20"/>
        </w:rPr>
      </w:pPr>
      <w:r w:rsidRPr="003E1FA3">
        <w:rPr>
          <w:rFonts w:cs="Courier New"/>
          <w:color w:val="008080"/>
          <w:sz w:val="20"/>
          <w:szCs w:val="20"/>
        </w:rPr>
        <w:t>&lt;</w:t>
      </w:r>
      <w:r w:rsidRPr="003E1FA3">
        <w:rPr>
          <w:rFonts w:cs="Courier New"/>
          <w:color w:val="3F7F7F"/>
          <w:sz w:val="20"/>
          <w:szCs w:val="20"/>
        </w:rPr>
        <w:t>isinclude</w:t>
      </w:r>
      <w:r w:rsidRPr="003E1FA3">
        <w:rPr>
          <w:rFonts w:cs="Courier New"/>
          <w:color w:val="7F007F"/>
          <w:sz w:val="20"/>
          <w:szCs w:val="20"/>
        </w:rPr>
        <w:t>url</w:t>
      </w:r>
      <w:r w:rsidRPr="003E1FA3">
        <w:rPr>
          <w:rFonts w:cs="Courier New"/>
          <w:color w:val="000000"/>
          <w:sz w:val="20"/>
          <w:szCs w:val="20"/>
        </w:rPr>
        <w:t>=</w:t>
      </w:r>
      <w:r w:rsidR="00C5387E" w:rsidRPr="003E1FA3">
        <w:rPr>
          <w:rFonts w:cs="Courier New"/>
          <w:i/>
          <w:iCs/>
          <w:color w:val="2A00FF"/>
          <w:sz w:val="20"/>
          <w:szCs w:val="20"/>
        </w:rPr>
        <w:t>”</w:t>
      </w:r>
      <w:r w:rsidRPr="003E1FA3">
        <w:rPr>
          <w:rFonts w:cs="Courier New"/>
          <w:i/>
          <w:iCs/>
          <w:color w:val="2A00FF"/>
          <w:sz w:val="20"/>
          <w:szCs w:val="20"/>
        </w:rPr>
        <w:t>${</w:t>
      </w:r>
      <w:proofErr w:type="gramStart"/>
      <w:r w:rsidRPr="003E1FA3">
        <w:rPr>
          <w:rFonts w:cs="Courier New"/>
          <w:i/>
          <w:iCs/>
          <w:color w:val="2A00FF"/>
          <w:sz w:val="20"/>
          <w:szCs w:val="20"/>
        </w:rPr>
        <w:t>URLUtils.url(</w:t>
      </w:r>
      <w:proofErr w:type="gramEnd"/>
      <w:r w:rsidR="00C5387E" w:rsidRPr="003E1FA3">
        <w:rPr>
          <w:rFonts w:cs="Courier New"/>
          <w:i/>
          <w:iCs/>
          <w:color w:val="2A00FF"/>
          <w:sz w:val="20"/>
          <w:szCs w:val="20"/>
        </w:rPr>
        <w:t>‘</w:t>
      </w:r>
      <w:r w:rsidRPr="003E1FA3">
        <w:rPr>
          <w:rFonts w:cs="Courier New"/>
          <w:i/>
          <w:iCs/>
          <w:color w:val="2A00FF"/>
          <w:sz w:val="20"/>
          <w:szCs w:val="20"/>
        </w:rPr>
        <w:t>Cybersource-IncludeDigitalFingerprint</w:t>
      </w:r>
      <w:r w:rsidR="00C5387E" w:rsidRPr="003E1FA3">
        <w:rPr>
          <w:rFonts w:cs="Courier New"/>
          <w:i/>
          <w:iCs/>
          <w:color w:val="2A00FF"/>
          <w:sz w:val="20"/>
          <w:szCs w:val="20"/>
        </w:rPr>
        <w:t>’</w:t>
      </w:r>
      <w:r w:rsidRPr="003E1FA3">
        <w:rPr>
          <w:rFonts w:cs="Courier New"/>
          <w:i/>
          <w:iCs/>
          <w:color w:val="2A00FF"/>
          <w:sz w:val="20"/>
          <w:szCs w:val="20"/>
        </w:rPr>
        <w:t>)}</w:t>
      </w:r>
      <w:r w:rsidR="00C5387E" w:rsidRPr="003E1FA3">
        <w:rPr>
          <w:rFonts w:cs="Courier New"/>
          <w:i/>
          <w:iCs/>
          <w:color w:val="2A00FF"/>
          <w:sz w:val="20"/>
          <w:szCs w:val="20"/>
        </w:rPr>
        <w:t>”</w:t>
      </w:r>
      <w:r w:rsidRPr="003E1FA3">
        <w:rPr>
          <w:rFonts w:cs="Courier New"/>
          <w:color w:val="008080"/>
          <w:sz w:val="20"/>
          <w:szCs w:val="20"/>
        </w:rPr>
        <w:t>/&gt;</w:t>
      </w:r>
    </w:p>
    <w:p w:rsidR="003D49FF" w:rsidRDefault="003D49FF" w:rsidP="003D49FF">
      <w:r w:rsidRPr="003E1FA3">
        <w:rPr>
          <w:rFonts w:cs="Courier New"/>
          <w:color w:val="008080"/>
          <w:sz w:val="20"/>
          <w:szCs w:val="20"/>
        </w:rPr>
        <w:t>&lt;/</w:t>
      </w:r>
      <w:r w:rsidRPr="003E1FA3">
        <w:rPr>
          <w:rFonts w:cs="Courier New"/>
          <w:color w:val="3F7F7F"/>
          <w:sz w:val="20"/>
          <w:szCs w:val="20"/>
        </w:rPr>
        <w:t>isif</w:t>
      </w:r>
      <w:r w:rsidRPr="003E1FA3">
        <w:rPr>
          <w:rFonts w:cs="Courier New"/>
          <w:color w:val="008080"/>
          <w:sz w:val="20"/>
          <w:szCs w:val="20"/>
        </w:rPr>
        <w:t>&gt;</w:t>
      </w:r>
    </w:p>
    <w:p w:rsidR="003D49FF" w:rsidRDefault="003D49FF" w:rsidP="003D49FF">
      <w:r>
        <w:t>Do a checkout with Credit Card payment. After this checkout, at the CyberSource Business Manager you will see (at the Transaction Manager):</w:t>
      </w:r>
    </w:p>
    <w:p w:rsidR="003D49FF" w:rsidRDefault="003D49FF" w:rsidP="003D49FF">
      <w:pPr>
        <w:rPr>
          <w:i/>
          <w:iCs/>
        </w:rPr>
      </w:pPr>
      <w:r>
        <w:rPr>
          <w:i/>
          <w:iCs/>
        </w:rPr>
        <w:t>Device Fingerprint: submitted</w:t>
      </w:r>
    </w:p>
    <w:p w:rsidR="003D49FF" w:rsidRDefault="003D49FF" w:rsidP="003D49FF"/>
    <w:p w:rsidR="003D49FF" w:rsidRDefault="003D49FF" w:rsidP="003E1FA3">
      <w:pPr>
        <w:pStyle w:val="Heading3"/>
      </w:pPr>
      <w:bookmarkStart w:id="157" w:name="_Toc368651193"/>
      <w:bookmarkStart w:id="158" w:name="_Toc416902433"/>
      <w:r>
        <w:lastRenderedPageBreak/>
        <w:t xml:space="preserve">Hints for the </w:t>
      </w:r>
      <w:proofErr w:type="spellStart"/>
      <w:r>
        <w:t>CsDeviceFingerprintRedirectionType</w:t>
      </w:r>
      <w:proofErr w:type="spellEnd"/>
      <w:r>
        <w:t>:</w:t>
      </w:r>
      <w:bookmarkEnd w:id="157"/>
      <w:bookmarkEnd w:id="158"/>
    </w:p>
    <w:p w:rsidR="003D49FF" w:rsidRPr="003E1FA3" w:rsidRDefault="003D49FF" w:rsidP="003E1FA3">
      <w:r w:rsidRPr="003E1FA3">
        <w:t xml:space="preserve">To get improved </w:t>
      </w:r>
      <w:proofErr w:type="spellStart"/>
      <w:r w:rsidRPr="003E1FA3">
        <w:t>deviceFingerprint</w:t>
      </w:r>
      <w:proofErr w:type="spellEnd"/>
      <w:r w:rsidRPr="003E1FA3">
        <w:t xml:space="preserve"> results, Cybersource recommends redirecting the included code (loading </w:t>
      </w:r>
      <w:proofErr w:type="spellStart"/>
      <w:proofErr w:type="gramStart"/>
      <w:r w:rsidRPr="003E1FA3">
        <w:t>a</w:t>
      </w:r>
      <w:proofErr w:type="spellEnd"/>
      <w:proofErr w:type="gramEnd"/>
      <w:r w:rsidRPr="003E1FA3">
        <w:t xml:space="preserve"> image, a flash and a javascript) pointing to the </w:t>
      </w:r>
      <w:proofErr w:type="spellStart"/>
      <w:r w:rsidRPr="003E1FA3">
        <w:t>CsJetmet</w:t>
      </w:r>
      <w:r w:rsidR="003E1FA3" w:rsidRPr="003E1FA3">
        <w:t>rixLocation</w:t>
      </w:r>
      <w:proofErr w:type="spellEnd"/>
      <w:r w:rsidR="003E1FA3" w:rsidRPr="003E1FA3">
        <w:t>, to a local domain.</w:t>
      </w:r>
    </w:p>
    <w:p w:rsidR="003D49FF" w:rsidRPr="003E1FA3" w:rsidRDefault="003D49FF" w:rsidP="003D49FF">
      <w:r w:rsidRPr="003E1FA3">
        <w:t>There are three possible settings for this redirection: ‘none’, static’ and dynamic.</w:t>
      </w:r>
      <w:r w:rsidRPr="003E1FA3">
        <w:br/>
      </w:r>
    </w:p>
    <w:p w:rsidR="003D49FF" w:rsidRPr="003E1FA3" w:rsidRDefault="003E1FA3" w:rsidP="003D49FF">
      <w:pPr>
        <w:pStyle w:val="HTMLPreformatted"/>
        <w:rPr>
          <w:rFonts w:asciiTheme="minorHAnsi" w:eastAsia="Times New Roman" w:hAnsiTheme="minorHAnsi" w:cs="Times New Roman"/>
          <w:sz w:val="22"/>
          <w:szCs w:val="22"/>
        </w:rPr>
      </w:pPr>
      <w:r w:rsidRPr="003E1FA3">
        <w:rPr>
          <w:rFonts w:asciiTheme="minorHAnsi" w:eastAsia="Times New Roman" w:hAnsiTheme="minorHAnsi" w:cs="Times New Roman"/>
          <w:sz w:val="22"/>
          <w:szCs w:val="22"/>
        </w:rPr>
        <w:t>N</w:t>
      </w:r>
      <w:r w:rsidR="003D49FF" w:rsidRPr="003E1FA3">
        <w:rPr>
          <w:rFonts w:asciiTheme="minorHAnsi" w:eastAsia="Times New Roman" w:hAnsiTheme="minorHAnsi" w:cs="Times New Roman"/>
          <w:sz w:val="22"/>
          <w:szCs w:val="22"/>
        </w:rPr>
        <w:t xml:space="preserve">o redirection, the beacons will be loaded direct from the </w:t>
      </w:r>
      <w:proofErr w:type="spellStart"/>
      <w:r w:rsidR="003D49FF" w:rsidRPr="003E1FA3">
        <w:rPr>
          <w:rFonts w:asciiTheme="minorHAnsi" w:eastAsia="Times New Roman" w:hAnsiTheme="minorHAnsi" w:cs="Times New Roman"/>
          <w:sz w:val="22"/>
          <w:szCs w:val="22"/>
        </w:rPr>
        <w:t>CsJetmetrixLocation</w:t>
      </w:r>
      <w:proofErr w:type="spellEnd"/>
      <w:r w:rsidR="003D49FF" w:rsidRPr="003E1FA3">
        <w:rPr>
          <w:rFonts w:asciiTheme="minorHAnsi" w:eastAsia="Times New Roman" w:hAnsiTheme="minorHAnsi" w:cs="Times New Roman"/>
          <w:sz w:val="22"/>
          <w:szCs w:val="22"/>
        </w:rPr>
        <w:t xml:space="preserve"> (i.e. https://h.online-metrix.net)</w:t>
      </w:r>
      <w:r w:rsidR="003D49FF" w:rsidRPr="003E1FA3">
        <w:rPr>
          <w:rFonts w:asciiTheme="minorHAnsi" w:eastAsia="Times New Roman" w:hAnsiTheme="minorHAnsi" w:cs="Times New Roman"/>
          <w:sz w:val="22"/>
          <w:szCs w:val="22"/>
        </w:rPr>
        <w:br/>
      </w:r>
    </w:p>
    <w:p w:rsidR="003D49FF" w:rsidRPr="003E1FA3" w:rsidRDefault="003D49FF" w:rsidP="003D49FF">
      <w:r w:rsidRPr="003E1FA3">
        <w:rPr>
          <w:i/>
          <w:iCs/>
        </w:rPr>
        <w:t>Static</w:t>
      </w:r>
      <w:r w:rsidRPr="003E1FA3">
        <w:t xml:space="preserve"> The beacons are included with </w:t>
      </w:r>
      <w:proofErr w:type="gramStart"/>
      <w:r w:rsidRPr="003E1FA3">
        <w:t>a</w:t>
      </w:r>
      <w:proofErr w:type="gramEnd"/>
      <w:r w:rsidR="00C5387E" w:rsidRPr="003E1FA3">
        <w:pgNum/>
      </w:r>
      <w:proofErr w:type="spellStart"/>
      <w:r w:rsidR="00C5387E" w:rsidRPr="003E1FA3">
        <w:t>emandware</w:t>
      </w:r>
      <w:proofErr w:type="spellEnd"/>
      <w:r w:rsidRPr="003E1FA3">
        <w:t xml:space="preserve"> pipeline call. The </w:t>
      </w:r>
      <w:proofErr w:type="spellStart"/>
      <w:r w:rsidRPr="003E1FA3">
        <w:t>pipelinecall</w:t>
      </w:r>
      <w:proofErr w:type="spellEnd"/>
      <w:r w:rsidRPr="003E1FA3">
        <w:t xml:space="preserve"> will redirect to the </w:t>
      </w:r>
      <w:proofErr w:type="spellStart"/>
      <w:r w:rsidRPr="003E1FA3">
        <w:t>CsJetmetrixLocation</w:t>
      </w:r>
      <w:proofErr w:type="spellEnd"/>
      <w:r w:rsidRPr="003E1FA3">
        <w:t>.</w:t>
      </w:r>
      <w:r w:rsidRPr="003E1FA3">
        <w:br/>
      </w:r>
    </w:p>
    <w:p w:rsidR="003D49FF" w:rsidRPr="003E1FA3" w:rsidRDefault="003D49FF" w:rsidP="003D49FF">
      <w:pPr>
        <w:pStyle w:val="Footer"/>
        <w:tabs>
          <w:tab w:val="clear" w:pos="9072"/>
        </w:tabs>
        <w:spacing w:before="0"/>
        <w:rPr>
          <w:i w:val="0"/>
          <w:iCs/>
        </w:rPr>
      </w:pPr>
      <w:r w:rsidRPr="003E1FA3">
        <w:rPr>
          <w:iCs/>
        </w:rPr>
        <w:t xml:space="preserve">Dynamic </w:t>
      </w:r>
      <w:r w:rsidRPr="003E1FA3">
        <w:rPr>
          <w:i w:val="0"/>
          <w:iCs/>
        </w:rPr>
        <w:t xml:space="preserve">If set to </w:t>
      </w:r>
      <w:proofErr w:type="gramStart"/>
      <w:r w:rsidRPr="003E1FA3">
        <w:rPr>
          <w:i w:val="0"/>
          <w:iCs/>
        </w:rPr>
        <w:t>dynamic,</w:t>
      </w:r>
      <w:proofErr w:type="gramEnd"/>
      <w:r w:rsidRPr="003E1FA3">
        <w:rPr>
          <w:i w:val="0"/>
          <w:iCs/>
        </w:rPr>
        <w:t xml:space="preserve"> you have to specify a mapping rule at </w:t>
      </w:r>
      <w:proofErr w:type="spellStart"/>
      <w:r w:rsidRPr="003E1FA3">
        <w:rPr>
          <w:i w:val="0"/>
          <w:iCs/>
        </w:rPr>
        <w:t>SiteUrls</w:t>
      </w:r>
      <w:proofErr w:type="spellEnd"/>
      <w:r w:rsidRPr="003E1FA3">
        <w:rPr>
          <w:i w:val="0"/>
          <w:iCs/>
        </w:rPr>
        <w:t>-&gt;Static Mappings.</w:t>
      </w:r>
    </w:p>
    <w:p w:rsidR="003D49FF" w:rsidRPr="003E1FA3" w:rsidRDefault="003D49FF" w:rsidP="003D49FF">
      <w:r w:rsidRPr="003E1FA3">
        <w:t xml:space="preserve">All URLs matching the pattern will be redirected by the </w:t>
      </w:r>
      <w:r w:rsidR="003E1FA3" w:rsidRPr="003E1FA3">
        <w:t>D</w:t>
      </w:r>
      <w:r w:rsidR="00C5387E" w:rsidRPr="003E1FA3">
        <w:t>emandware</w:t>
      </w:r>
      <w:r w:rsidRPr="003E1FA3">
        <w:t xml:space="preserve"> Server.</w:t>
      </w:r>
    </w:p>
    <w:p w:rsidR="003D49FF" w:rsidRDefault="003D49FF" w:rsidP="003D49FF"/>
    <w:p w:rsidR="003D49FF" w:rsidRDefault="003D49FF" w:rsidP="003D49FF">
      <w:pPr>
        <w:tabs>
          <w:tab w:val="left" w:pos="8010"/>
        </w:tabs>
      </w:pPr>
      <w:r>
        <w:tab/>
      </w:r>
    </w:p>
    <w:p w:rsidR="003D49FF" w:rsidRDefault="003D49FF" w:rsidP="003D49FF">
      <w:pPr>
        <w:tabs>
          <w:tab w:val="left" w:pos="8010"/>
        </w:tabs>
      </w:pPr>
    </w:p>
    <w:p w:rsidR="003D49FF" w:rsidRDefault="003D49FF" w:rsidP="003D49FF">
      <w:r>
        <w:rPr>
          <w:noProof/>
        </w:rPr>
        <w:lastRenderedPageBreak/>
        <w:drawing>
          <wp:inline distT="0" distB="0" distL="0" distR="0" wp14:anchorId="11C31558" wp14:editId="041689EB">
            <wp:extent cx="6400800" cy="5029200"/>
            <wp:effectExtent l="19050" t="0" r="0" b="0"/>
            <wp:docPr id="18" name="Picture 9" descr="static_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_mappings"/>
                    <pic:cNvPicPr>
                      <a:picLocks noChangeAspect="1" noChangeArrowheads="1"/>
                    </pic:cNvPicPr>
                  </pic:nvPicPr>
                  <pic:blipFill>
                    <a:blip r:embed="rId141" cstate="print"/>
                    <a:srcRect/>
                    <a:stretch>
                      <a:fillRect/>
                    </a:stretch>
                  </pic:blipFill>
                  <pic:spPr bwMode="auto">
                    <a:xfrm>
                      <a:off x="0" y="0"/>
                      <a:ext cx="6400800" cy="5029200"/>
                    </a:xfrm>
                    <a:prstGeom prst="rect">
                      <a:avLst/>
                    </a:prstGeom>
                    <a:noFill/>
                    <a:ln w="9525">
                      <a:noFill/>
                      <a:miter lim="800000"/>
                      <a:headEnd/>
                      <a:tailEnd/>
                    </a:ln>
                  </pic:spPr>
                </pic:pic>
              </a:graphicData>
            </a:graphic>
          </wp:inline>
        </w:drawing>
      </w:r>
    </w:p>
    <w:p w:rsidR="003D49FF" w:rsidRDefault="003D49FF" w:rsidP="003D49FF">
      <w:r>
        <w:t>Example for a matching mapping rule for the device fingerprint redirection</w:t>
      </w:r>
    </w:p>
    <w:p w:rsidR="003D49FF" w:rsidRDefault="003D49FF" w:rsidP="003D49FF"/>
    <w:p w:rsidR="003D49FF" w:rsidRDefault="003D49FF" w:rsidP="003D49FF">
      <w:pPr>
        <w:pStyle w:val="Heading3"/>
      </w:pPr>
      <w:bookmarkStart w:id="159" w:name="_Toc368651194"/>
      <w:bookmarkStart w:id="160" w:name="_Toc416902434"/>
      <w:r>
        <w:t>Modified Scripts and pipelines for the device fingerprint</w:t>
      </w:r>
      <w:bookmarkEnd w:id="159"/>
      <w:bookmarkEnd w:id="160"/>
    </w:p>
    <w:p w:rsidR="003D49FF" w:rsidRDefault="003D49FF" w:rsidP="00EA699F">
      <w:pPr>
        <w:pStyle w:val="BodyText"/>
      </w:pPr>
      <w:r>
        <w:t>Scripts:</w:t>
      </w:r>
    </w:p>
    <w:p w:rsidR="003D49FF" w:rsidRDefault="003D49FF" w:rsidP="00EA699F">
      <w:pPr>
        <w:pStyle w:val="BodyText"/>
      </w:pPr>
      <w:proofErr w:type="spellStart"/>
      <w:proofErr w:type="gramStart"/>
      <w:r>
        <w:t>libCybersource</w:t>
      </w:r>
      <w:proofErr w:type="spellEnd"/>
      <w:proofErr w:type="gramEnd"/>
      <w:r>
        <w:t xml:space="preserve"> .ds-&gt;</w:t>
      </w:r>
      <w:proofErr w:type="spellStart"/>
      <w:r>
        <w:t>addCCAuthRequestInfo</w:t>
      </w:r>
      <w:proofErr w:type="spellEnd"/>
      <w:r>
        <w:t xml:space="preserve"> modified.</w:t>
      </w:r>
    </w:p>
    <w:p w:rsidR="003D49FF" w:rsidRDefault="003D49FF" w:rsidP="00EA699F">
      <w:pPr>
        <w:pStyle w:val="BodyText"/>
      </w:pPr>
      <w:r>
        <w:t>CCAuthRequest.ds (updated WSDL reference)</w:t>
      </w:r>
    </w:p>
    <w:p w:rsidR="003D49FF" w:rsidRDefault="003D49FF" w:rsidP="00EA699F">
      <w:pPr>
        <w:pStyle w:val="BodyText"/>
      </w:pPr>
      <w:proofErr w:type="spellStart"/>
      <w:r>
        <w:t>TestCCAuth</w:t>
      </w:r>
      <w:proofErr w:type="spellEnd"/>
      <w:r>
        <w:t xml:space="preserve"> (</w:t>
      </w:r>
      <w:proofErr w:type="spellStart"/>
      <w:r>
        <w:t>Testcases</w:t>
      </w:r>
      <w:proofErr w:type="spellEnd"/>
      <w:r>
        <w:t xml:space="preserve"> plus added ‘response object’ dumping for developers)</w:t>
      </w:r>
    </w:p>
    <w:p w:rsidR="003D49FF" w:rsidRDefault="003D49FF" w:rsidP="003D49FF">
      <w:pPr>
        <w:pStyle w:val="HeadingBase"/>
        <w:keepNext w:val="0"/>
        <w:rPr>
          <w:rFonts w:ascii="Times New Roman" w:hAnsi="Times New Roman"/>
          <w:bCs/>
          <w:szCs w:val="24"/>
          <w:lang w:val="en-GB"/>
        </w:rPr>
      </w:pPr>
      <w:r>
        <w:rPr>
          <w:rFonts w:ascii="Times New Roman" w:hAnsi="Times New Roman"/>
          <w:bCs/>
          <w:szCs w:val="24"/>
          <w:lang w:val="en-GB"/>
        </w:rPr>
        <w:lastRenderedPageBreak/>
        <w:t>Pipelines:</w:t>
      </w:r>
    </w:p>
    <w:p w:rsidR="003D49FF" w:rsidRDefault="003D49FF" w:rsidP="003D49FF">
      <w:proofErr w:type="spellStart"/>
      <w:r>
        <w:t>CybersourceUnitTesting</w:t>
      </w:r>
      <w:proofErr w:type="spellEnd"/>
      <w:r>
        <w:t xml:space="preserve"> (new test case)</w:t>
      </w:r>
    </w:p>
    <w:p w:rsidR="003D49FF" w:rsidRDefault="003D49FF" w:rsidP="003D49FF">
      <w:pPr>
        <w:pStyle w:val="Heading1"/>
        <w:framePr w:wrap="notBeside"/>
      </w:pPr>
      <w:bookmarkStart w:id="161" w:name="_Toc368651195"/>
      <w:bookmarkStart w:id="162" w:name="_Toc416902435"/>
      <w:r>
        <w:t>Known Issues</w:t>
      </w:r>
      <w:bookmarkEnd w:id="161"/>
      <w:bookmarkEnd w:id="162"/>
    </w:p>
    <w:p w:rsidR="00D22EB3" w:rsidRPr="00D22EB3" w:rsidRDefault="00D22EB3" w:rsidP="00B6458B">
      <w:pPr>
        <w:pStyle w:val="ListParagraph"/>
        <w:numPr>
          <w:ilvl w:val="0"/>
          <w:numId w:val="30"/>
        </w:numPr>
      </w:pPr>
      <w:r w:rsidRPr="003E1FA3">
        <w:t>In</w:t>
      </w:r>
      <w:r>
        <w:rPr>
          <w:b/>
        </w:rPr>
        <w:t xml:space="preserve"> </w:t>
      </w:r>
      <w:r w:rsidRPr="003E1FA3">
        <w:t>case of setting Ignore AVS Result custom preference to true, there can be a known issue as described below:</w:t>
      </w:r>
    </w:p>
    <w:p w:rsidR="008741A3" w:rsidRDefault="00D22EB3" w:rsidP="003E1FA3">
      <w:pPr>
        <w:ind w:left="360"/>
      </w:pPr>
      <w:r w:rsidRPr="003E1FA3">
        <w:t xml:space="preserve">If </w:t>
      </w:r>
      <w:r w:rsidR="005B21B5" w:rsidRPr="003E1FA3">
        <w:t xml:space="preserve">the AVS response code received as N, the cartridge ignores the </w:t>
      </w:r>
      <w:proofErr w:type="spellStart"/>
      <w:r w:rsidR="005B21B5" w:rsidRPr="003E1FA3">
        <w:t>ccAuthReply</w:t>
      </w:r>
      <w:proofErr w:type="spellEnd"/>
      <w:r w:rsidR="005B21B5" w:rsidRPr="003E1FA3">
        <w:t xml:space="preserve"> reason code and processes the transaction under “review” status. This can lead to an ambiguous situ</w:t>
      </w:r>
      <w:r w:rsidR="0051190D" w:rsidRPr="003E1FA3">
        <w:t xml:space="preserve">ation when the Credit Card </w:t>
      </w:r>
      <w:r w:rsidR="005B21B5" w:rsidRPr="003E1FA3">
        <w:t xml:space="preserve">was rejected, but due to the AVS code as “N”, the cartridge </w:t>
      </w:r>
      <w:r w:rsidR="005B243B" w:rsidRPr="003E1FA3">
        <w:t>continued with order processing and successful order placement.</w:t>
      </w:r>
    </w:p>
    <w:p w:rsidR="008741A3" w:rsidRDefault="008741A3" w:rsidP="008741A3">
      <w:pPr>
        <w:pStyle w:val="ListParagraph"/>
        <w:numPr>
          <w:ilvl w:val="0"/>
          <w:numId w:val="30"/>
        </w:numPr>
      </w:pPr>
      <w:r>
        <w:t>Testing of Alipay is possible only with Test data provided by CyberSource such as Reconciliation ID that is getting passed to Alipay Initiate Service to get the response back. We don’t have Alipay simulator and access to Alipay live environment.</w:t>
      </w:r>
    </w:p>
    <w:p w:rsidR="008741A3" w:rsidRDefault="008741A3" w:rsidP="003E1FA3">
      <w:pPr>
        <w:ind w:left="360"/>
      </w:pPr>
    </w:p>
    <w:p w:rsidR="003D49FF" w:rsidRDefault="00D22EB3" w:rsidP="003E1FA3">
      <w:pPr>
        <w:ind w:left="360"/>
      </w:pPr>
      <w:r>
        <w:rPr>
          <w:b/>
        </w:rPr>
        <w:tab/>
      </w:r>
      <w:r w:rsidR="003D49FF" w:rsidRPr="00D22EB3">
        <w:rPr>
          <w:b/>
        </w:rPr>
        <w:br w:type="page"/>
      </w:r>
    </w:p>
    <w:p w:rsidR="003D49FF" w:rsidRDefault="003D49FF" w:rsidP="003D49FF">
      <w:pPr>
        <w:pStyle w:val="Heading1"/>
        <w:framePr w:wrap="notBeside"/>
      </w:pPr>
      <w:bookmarkStart w:id="163" w:name="_Toc368651196"/>
      <w:bookmarkStart w:id="164" w:name="_Toc416902436"/>
      <w:r>
        <w:lastRenderedPageBreak/>
        <w:t>CyberSource document links</w:t>
      </w:r>
      <w:bookmarkEnd w:id="163"/>
      <w:bookmarkEnd w:id="164"/>
    </w:p>
    <w:p w:rsidR="003D49FF" w:rsidRPr="00790234" w:rsidRDefault="00771620" w:rsidP="00B6458B">
      <w:pPr>
        <w:pStyle w:val="Listenabsatz"/>
        <w:numPr>
          <w:ilvl w:val="0"/>
          <w:numId w:val="17"/>
        </w:numPr>
        <w:rPr>
          <w:color w:val="0070C0"/>
          <w:sz w:val="16"/>
          <w:szCs w:val="16"/>
        </w:rPr>
      </w:pPr>
      <w:hyperlink r:id="rId142" w:history="1">
        <w:r w:rsidR="003D49FF" w:rsidRPr="00790234">
          <w:rPr>
            <w:rStyle w:val="Hyperlink"/>
            <w:color w:val="0070C0"/>
            <w:sz w:val="16"/>
            <w:szCs w:val="16"/>
          </w:rPr>
          <w:t>http://www.cybersource.com/support_center/implementation/testing_info/simple_order_api/General_testing_info/soapi_general_test.html</w:t>
        </w:r>
      </w:hyperlink>
    </w:p>
    <w:p w:rsidR="003D49FF" w:rsidRPr="00790234" w:rsidRDefault="00771620" w:rsidP="00B6458B">
      <w:pPr>
        <w:pStyle w:val="Listenabsatz"/>
        <w:numPr>
          <w:ilvl w:val="0"/>
          <w:numId w:val="17"/>
        </w:numPr>
        <w:rPr>
          <w:color w:val="0070C0"/>
          <w:sz w:val="16"/>
          <w:szCs w:val="16"/>
        </w:rPr>
      </w:pPr>
      <w:hyperlink r:id="rId143" w:history="1">
        <w:r w:rsidR="003D49FF" w:rsidRPr="00790234">
          <w:rPr>
            <w:rStyle w:val="Hyperlink"/>
            <w:color w:val="0070C0"/>
            <w:sz w:val="16"/>
            <w:szCs w:val="16"/>
          </w:rPr>
          <w:t>http://www.cybersource.com/support_center/support_documentation/quick_references/view.php?page_id=422</w:t>
        </w:r>
      </w:hyperlink>
    </w:p>
    <w:p w:rsidR="003D49FF" w:rsidRPr="00790234" w:rsidRDefault="00771620" w:rsidP="00B6458B">
      <w:pPr>
        <w:pStyle w:val="Listenabsatz"/>
        <w:numPr>
          <w:ilvl w:val="0"/>
          <w:numId w:val="17"/>
        </w:numPr>
        <w:rPr>
          <w:color w:val="0070C0"/>
          <w:sz w:val="16"/>
          <w:szCs w:val="16"/>
        </w:rPr>
      </w:pPr>
      <w:hyperlink r:id="rId144" w:history="1">
        <w:r w:rsidR="003D49FF" w:rsidRPr="00790234">
          <w:rPr>
            <w:rStyle w:val="Hyperlink"/>
            <w:color w:val="0070C0"/>
            <w:sz w:val="16"/>
            <w:szCs w:val="16"/>
          </w:rPr>
          <w:t>http://apps.cybersource.com/library/documentation/dev_guides/CC_Svcs_SO_API/Credit_Cards_SO_API.pdf</w:t>
        </w:r>
      </w:hyperlink>
      <w:r w:rsidR="003D49FF" w:rsidRPr="00790234">
        <w:rPr>
          <w:color w:val="0070C0"/>
          <w:sz w:val="16"/>
          <w:szCs w:val="16"/>
        </w:rPr>
        <w:t xml:space="preserve"> - Page 163 - Appendix C.</w:t>
      </w:r>
    </w:p>
    <w:p w:rsidR="003D49FF" w:rsidRPr="00790234" w:rsidRDefault="00771620" w:rsidP="00B6458B">
      <w:pPr>
        <w:pStyle w:val="Listenabsatz"/>
        <w:numPr>
          <w:ilvl w:val="0"/>
          <w:numId w:val="17"/>
        </w:numPr>
        <w:rPr>
          <w:color w:val="0070C0"/>
          <w:sz w:val="16"/>
          <w:szCs w:val="16"/>
        </w:rPr>
      </w:pPr>
      <w:hyperlink r:id="rId145" w:history="1">
        <w:r w:rsidR="003D49FF" w:rsidRPr="00790234">
          <w:rPr>
            <w:rStyle w:val="Hyperlink"/>
            <w:color w:val="0070C0"/>
            <w:sz w:val="16"/>
            <w:szCs w:val="16"/>
          </w:rPr>
          <w:t>http://apps.cybersource.com/library/documentation/dev_guides/Getting_Started/Getting_Started_Advanced.pdf</w:t>
        </w:r>
      </w:hyperlink>
    </w:p>
    <w:p w:rsidR="003D49FF" w:rsidRPr="00790234" w:rsidRDefault="00771620" w:rsidP="00B6458B">
      <w:pPr>
        <w:pStyle w:val="Listenabsatz"/>
        <w:numPr>
          <w:ilvl w:val="0"/>
          <w:numId w:val="17"/>
        </w:numPr>
        <w:rPr>
          <w:color w:val="0070C0"/>
          <w:sz w:val="16"/>
          <w:szCs w:val="16"/>
        </w:rPr>
      </w:pPr>
      <w:hyperlink r:id="rId146" w:history="1">
        <w:r w:rsidR="003D49FF" w:rsidRPr="00790234">
          <w:rPr>
            <w:rStyle w:val="Hyperlink"/>
            <w:color w:val="0070C0"/>
            <w:sz w:val="16"/>
            <w:szCs w:val="16"/>
          </w:rPr>
          <w:t>http://www.cybersource.com/support_center/support_documentation/quick_references/</w:t>
        </w:r>
      </w:hyperlink>
    </w:p>
    <w:p w:rsidR="003D49FF" w:rsidRPr="00790234" w:rsidRDefault="00771620" w:rsidP="00B6458B">
      <w:pPr>
        <w:pStyle w:val="Listenabsatz"/>
        <w:numPr>
          <w:ilvl w:val="0"/>
          <w:numId w:val="17"/>
        </w:numPr>
        <w:rPr>
          <w:color w:val="0070C0"/>
          <w:sz w:val="16"/>
          <w:szCs w:val="16"/>
        </w:rPr>
      </w:pPr>
      <w:hyperlink r:id="rId147" w:history="1">
        <w:r w:rsidR="003D49FF" w:rsidRPr="00790234">
          <w:rPr>
            <w:rStyle w:val="Hyperlink"/>
            <w:color w:val="0070C0"/>
            <w:sz w:val="16"/>
            <w:szCs w:val="16"/>
          </w:rPr>
          <w:t>http://apps.cybersource.com/library/documentation/dev_guides/Payer_Authentication_IG/20090928_Payauth_IG.pdf</w:t>
        </w:r>
      </w:hyperlink>
    </w:p>
    <w:p w:rsidR="003D49FF" w:rsidRPr="00790234" w:rsidRDefault="00771620" w:rsidP="00B6458B">
      <w:pPr>
        <w:pStyle w:val="Listenabsatz"/>
        <w:numPr>
          <w:ilvl w:val="0"/>
          <w:numId w:val="17"/>
        </w:numPr>
        <w:rPr>
          <w:color w:val="0070C0"/>
          <w:sz w:val="16"/>
          <w:szCs w:val="16"/>
        </w:rPr>
      </w:pPr>
      <w:hyperlink r:id="rId148" w:history="1">
        <w:r w:rsidR="003D49FF" w:rsidRPr="00790234">
          <w:rPr>
            <w:rStyle w:val="Hyperlink"/>
            <w:color w:val="0070C0"/>
            <w:sz w:val="16"/>
            <w:szCs w:val="16"/>
          </w:rPr>
          <w:t>http://apps.cybersource.com/library/documentation/dev_guides/Payer_Authentication_IG/html/</w:t>
        </w:r>
      </w:hyperlink>
    </w:p>
    <w:p w:rsidR="003D49FF" w:rsidRPr="00790234" w:rsidRDefault="00771620" w:rsidP="00B6458B">
      <w:pPr>
        <w:pStyle w:val="Listenabsatz"/>
        <w:numPr>
          <w:ilvl w:val="0"/>
          <w:numId w:val="17"/>
        </w:numPr>
        <w:rPr>
          <w:color w:val="0070C0"/>
          <w:sz w:val="16"/>
          <w:szCs w:val="16"/>
        </w:rPr>
      </w:pPr>
      <w:hyperlink r:id="rId149" w:history="1">
        <w:r w:rsidR="003D49FF" w:rsidRPr="00790234">
          <w:rPr>
            <w:rStyle w:val="Hyperlink"/>
            <w:color w:val="0070C0"/>
            <w:sz w:val="16"/>
            <w:szCs w:val="16"/>
          </w:rPr>
          <w:t>http://apps.cybersource.com/library/documentation/dev_guides/CC_Svcs_IG_BML_Supplement/html/</w:t>
        </w:r>
      </w:hyperlink>
    </w:p>
    <w:p w:rsidR="003D49FF" w:rsidRPr="00790234" w:rsidRDefault="00771620" w:rsidP="00B6458B">
      <w:pPr>
        <w:pStyle w:val="Listenabsatz"/>
        <w:numPr>
          <w:ilvl w:val="0"/>
          <w:numId w:val="17"/>
        </w:numPr>
        <w:rPr>
          <w:color w:val="0070C0"/>
          <w:sz w:val="16"/>
          <w:szCs w:val="16"/>
        </w:rPr>
      </w:pPr>
      <w:hyperlink r:id="rId150" w:history="1">
        <w:r w:rsidR="003D49FF" w:rsidRPr="00790234">
          <w:rPr>
            <w:rStyle w:val="Hyperlink"/>
            <w:color w:val="0070C0"/>
            <w:sz w:val="16"/>
            <w:szCs w:val="16"/>
          </w:rPr>
          <w:t>http://apps.cybersource.com/library/documentation/dev_guides/Verification_Svcs_IG/20091012_Verification_IG.pdf</w:t>
        </w:r>
      </w:hyperlink>
    </w:p>
    <w:p w:rsidR="003D49FF" w:rsidRPr="00790234" w:rsidRDefault="00771620" w:rsidP="00B6458B">
      <w:pPr>
        <w:pStyle w:val="Listenabsatz"/>
        <w:numPr>
          <w:ilvl w:val="0"/>
          <w:numId w:val="17"/>
        </w:numPr>
        <w:rPr>
          <w:color w:val="0070C0"/>
          <w:sz w:val="16"/>
          <w:szCs w:val="16"/>
        </w:rPr>
      </w:pPr>
      <w:hyperlink r:id="rId151" w:history="1">
        <w:r w:rsidR="003D49FF" w:rsidRPr="00790234">
          <w:rPr>
            <w:rStyle w:val="Hyperlink"/>
            <w:color w:val="0070C0"/>
            <w:sz w:val="16"/>
            <w:szCs w:val="16"/>
          </w:rPr>
          <w:t>http://www.cybersource.com/support_center/support_documentation/services_documentation/tax.php</w:t>
        </w:r>
      </w:hyperlink>
    </w:p>
    <w:p w:rsidR="003D49FF" w:rsidRPr="00981F66" w:rsidRDefault="00771620" w:rsidP="00B6458B">
      <w:pPr>
        <w:pStyle w:val="Listenabsatz"/>
        <w:numPr>
          <w:ilvl w:val="0"/>
          <w:numId w:val="17"/>
        </w:numPr>
        <w:rPr>
          <w:color w:val="0070C0"/>
          <w:sz w:val="16"/>
          <w:szCs w:val="16"/>
        </w:rPr>
      </w:pPr>
      <w:hyperlink r:id="rId152" w:history="1">
        <w:r w:rsidR="003D49FF" w:rsidRPr="00790234">
          <w:rPr>
            <w:rStyle w:val="Hyperlink"/>
            <w:color w:val="0070C0"/>
            <w:sz w:val="16"/>
            <w:szCs w:val="16"/>
          </w:rPr>
          <w:t>http://apps.cybersource.com/library/documentation/dev_guides/Tax_IG/Tax_Guide.pdf</w:t>
        </w:r>
      </w:hyperlink>
    </w:p>
    <w:p w:rsidR="00981F66" w:rsidRDefault="00771620" w:rsidP="00B6458B">
      <w:pPr>
        <w:pStyle w:val="Listenabsatz"/>
        <w:numPr>
          <w:ilvl w:val="0"/>
          <w:numId w:val="17"/>
        </w:numPr>
        <w:rPr>
          <w:color w:val="0070C0"/>
          <w:sz w:val="16"/>
          <w:szCs w:val="16"/>
        </w:rPr>
      </w:pPr>
      <w:hyperlink r:id="rId153" w:history="1">
        <w:r w:rsidR="00981F66" w:rsidRPr="00180886">
          <w:rPr>
            <w:rStyle w:val="Hyperlink"/>
            <w:sz w:val="16"/>
            <w:szCs w:val="16"/>
          </w:rPr>
          <w:t>http://apps.cybersource.com/library/documentation/dev_guides/Retail_SO_API/Retail_SO_API.pdf</w:t>
        </w:r>
      </w:hyperlink>
      <w:r w:rsidR="00981F66">
        <w:rPr>
          <w:color w:val="0070C0"/>
          <w:sz w:val="16"/>
          <w:szCs w:val="16"/>
        </w:rPr>
        <w:t xml:space="preserve"> </w:t>
      </w:r>
    </w:p>
    <w:p w:rsidR="008741A3" w:rsidRPr="008741A3" w:rsidRDefault="00771620" w:rsidP="00B6458B">
      <w:pPr>
        <w:pStyle w:val="Listenabsatz"/>
        <w:numPr>
          <w:ilvl w:val="0"/>
          <w:numId w:val="17"/>
        </w:numPr>
        <w:rPr>
          <w:rStyle w:val="Hyperlink"/>
          <w:color w:val="0070C0"/>
          <w:sz w:val="16"/>
          <w:szCs w:val="16"/>
        </w:rPr>
      </w:pPr>
      <w:hyperlink r:id="rId154" w:history="1">
        <w:r w:rsidR="008741A3" w:rsidRPr="008741A3">
          <w:rPr>
            <w:rStyle w:val="Hyperlink"/>
            <w:color w:val="0070C0"/>
            <w:sz w:val="16"/>
            <w:szCs w:val="16"/>
          </w:rPr>
          <w:t>http://apps.cybersource.com/library/documentation/dev_guides/PayPal_Express_SO/PayPal_Express_SO_API.pdf</w:t>
        </w:r>
      </w:hyperlink>
    </w:p>
    <w:p w:rsidR="008741A3" w:rsidRPr="008741A3" w:rsidRDefault="00771620" w:rsidP="00B6458B">
      <w:pPr>
        <w:pStyle w:val="Listenabsatz"/>
        <w:numPr>
          <w:ilvl w:val="0"/>
          <w:numId w:val="17"/>
        </w:numPr>
        <w:rPr>
          <w:rStyle w:val="Hyperlink"/>
          <w:color w:val="0070C0"/>
          <w:sz w:val="16"/>
          <w:szCs w:val="16"/>
        </w:rPr>
      </w:pPr>
      <w:hyperlink r:id="rId155" w:history="1">
        <w:r w:rsidR="008741A3" w:rsidRPr="008741A3">
          <w:rPr>
            <w:rStyle w:val="Hyperlink"/>
            <w:color w:val="0070C0"/>
            <w:sz w:val="16"/>
            <w:szCs w:val="16"/>
          </w:rPr>
          <w:t>http://apps.cybersource.com/library/documentation/dev_guides/AliPayDom/AliPay_Dom_SO_API.pdf</w:t>
        </w:r>
      </w:hyperlink>
    </w:p>
    <w:p w:rsidR="008741A3" w:rsidRPr="008741A3" w:rsidRDefault="00771620" w:rsidP="008741A3">
      <w:pPr>
        <w:pStyle w:val="Listenabsatz"/>
        <w:numPr>
          <w:ilvl w:val="0"/>
          <w:numId w:val="17"/>
        </w:numPr>
        <w:rPr>
          <w:rStyle w:val="Hyperlink"/>
          <w:color w:val="0070C0"/>
          <w:sz w:val="16"/>
          <w:szCs w:val="16"/>
        </w:rPr>
      </w:pPr>
      <w:hyperlink r:id="rId156" w:history="1">
        <w:r w:rsidR="008741A3" w:rsidRPr="008741A3">
          <w:rPr>
            <w:rStyle w:val="Hyperlink"/>
            <w:color w:val="0070C0"/>
            <w:sz w:val="16"/>
            <w:szCs w:val="16"/>
          </w:rPr>
          <w:t>http://apps.cybersource.com/library/documentation/dev_guides/AliPayInt/AliPay_Int_SO_API.pdf</w:t>
        </w:r>
      </w:hyperlink>
    </w:p>
    <w:p w:rsidR="003D49FF" w:rsidRDefault="003D49FF" w:rsidP="003D49FF">
      <w:r>
        <w:br w:type="page"/>
      </w:r>
    </w:p>
    <w:p w:rsidR="003D49FF" w:rsidRDefault="003D49FF" w:rsidP="003D49FF">
      <w:pPr>
        <w:pStyle w:val="Heading1"/>
        <w:framePr w:wrap="notBeside"/>
      </w:pPr>
      <w:bookmarkStart w:id="165" w:name="_Toc368651197"/>
      <w:bookmarkStart w:id="166" w:name="_Toc416902437"/>
      <w:r>
        <w:lastRenderedPageBreak/>
        <w:t>Release History</w:t>
      </w:r>
      <w:bookmarkEnd w:id="165"/>
      <w:bookmarkEnd w:id="16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4"/>
        <w:gridCol w:w="2018"/>
        <w:gridCol w:w="6644"/>
      </w:tblGrid>
      <w:tr w:rsidR="003D49FF" w:rsidTr="000E2BA5">
        <w:tc>
          <w:tcPr>
            <w:tcW w:w="1634" w:type="dxa"/>
          </w:tcPr>
          <w:p w:rsidR="003D49FF" w:rsidRDefault="003D49FF" w:rsidP="00EA699F">
            <w:pPr>
              <w:pStyle w:val="BodyText"/>
            </w:pPr>
            <w:r>
              <w:t>Version</w:t>
            </w:r>
          </w:p>
        </w:tc>
        <w:tc>
          <w:tcPr>
            <w:tcW w:w="2018" w:type="dxa"/>
          </w:tcPr>
          <w:p w:rsidR="003D49FF" w:rsidRDefault="003D49FF" w:rsidP="00EA699F">
            <w:pPr>
              <w:pStyle w:val="BodyText"/>
            </w:pPr>
            <w:r>
              <w:t>Date</w:t>
            </w:r>
          </w:p>
        </w:tc>
        <w:tc>
          <w:tcPr>
            <w:tcW w:w="6644" w:type="dxa"/>
          </w:tcPr>
          <w:p w:rsidR="003D49FF" w:rsidRDefault="003D49FF" w:rsidP="00EA699F">
            <w:pPr>
              <w:pStyle w:val="BodyText"/>
            </w:pPr>
            <w:r>
              <w:t>Changes</w:t>
            </w:r>
          </w:p>
        </w:tc>
      </w:tr>
      <w:tr w:rsidR="003D49FF" w:rsidTr="000E2BA5">
        <w:tc>
          <w:tcPr>
            <w:tcW w:w="1634" w:type="dxa"/>
          </w:tcPr>
          <w:p w:rsidR="003D49FF" w:rsidRDefault="00790234" w:rsidP="00EA699F">
            <w:pPr>
              <w:pStyle w:val="BodyText"/>
            </w:pPr>
            <w:r>
              <w:t>1.0.0.1</w:t>
            </w:r>
          </w:p>
        </w:tc>
        <w:tc>
          <w:tcPr>
            <w:tcW w:w="2018" w:type="dxa"/>
          </w:tcPr>
          <w:p w:rsidR="003D49FF" w:rsidRDefault="003D49FF" w:rsidP="00EA699F">
            <w:pPr>
              <w:pStyle w:val="BodyText"/>
            </w:pPr>
            <w:r>
              <w:t>02/02/2010</w:t>
            </w:r>
          </w:p>
        </w:tc>
        <w:tc>
          <w:tcPr>
            <w:tcW w:w="6644" w:type="dxa"/>
          </w:tcPr>
          <w:p w:rsidR="003D49FF" w:rsidRDefault="003D49FF" w:rsidP="00EA699F">
            <w:pPr>
              <w:pStyle w:val="BodyText"/>
            </w:pPr>
            <w:r>
              <w:t>Initial release</w:t>
            </w:r>
          </w:p>
        </w:tc>
      </w:tr>
      <w:tr w:rsidR="003D49FF" w:rsidTr="000E2BA5">
        <w:tc>
          <w:tcPr>
            <w:tcW w:w="1634" w:type="dxa"/>
          </w:tcPr>
          <w:p w:rsidR="003D49FF" w:rsidRDefault="003D49FF" w:rsidP="00EA699F">
            <w:pPr>
              <w:pStyle w:val="BodyText"/>
            </w:pPr>
            <w:r>
              <w:t>1.0.0.2</w:t>
            </w:r>
          </w:p>
        </w:tc>
        <w:tc>
          <w:tcPr>
            <w:tcW w:w="2018" w:type="dxa"/>
          </w:tcPr>
          <w:p w:rsidR="003D49FF" w:rsidRDefault="003D49FF" w:rsidP="00EA699F">
            <w:pPr>
              <w:pStyle w:val="BodyText"/>
            </w:pPr>
            <w:r>
              <w:t>02/08/2010</w:t>
            </w:r>
          </w:p>
        </w:tc>
        <w:tc>
          <w:tcPr>
            <w:tcW w:w="6644" w:type="dxa"/>
          </w:tcPr>
          <w:p w:rsidR="003D49FF" w:rsidRDefault="003D49FF" w:rsidP="00EA699F">
            <w:pPr>
              <w:pStyle w:val="BodyText"/>
            </w:pPr>
            <w:r>
              <w:t>Device Fingerprint Feature added</w:t>
            </w:r>
          </w:p>
        </w:tc>
      </w:tr>
      <w:tr w:rsidR="003D49FF" w:rsidTr="000E2BA5">
        <w:tc>
          <w:tcPr>
            <w:tcW w:w="1634" w:type="dxa"/>
          </w:tcPr>
          <w:p w:rsidR="003D49FF" w:rsidRDefault="003D49FF" w:rsidP="00EA699F">
            <w:pPr>
              <w:pStyle w:val="BodyText"/>
            </w:pPr>
            <w:r>
              <w:t>1.0.0.3</w:t>
            </w:r>
          </w:p>
        </w:tc>
        <w:tc>
          <w:tcPr>
            <w:tcW w:w="2018" w:type="dxa"/>
          </w:tcPr>
          <w:p w:rsidR="003D49FF" w:rsidRDefault="003D49FF" w:rsidP="00EA699F">
            <w:pPr>
              <w:pStyle w:val="BodyText"/>
            </w:pPr>
            <w:r>
              <w:t>03/01/2012</w:t>
            </w:r>
          </w:p>
        </w:tc>
        <w:tc>
          <w:tcPr>
            <w:tcW w:w="6644" w:type="dxa"/>
          </w:tcPr>
          <w:p w:rsidR="003D49FF" w:rsidRDefault="003D49FF" w:rsidP="00EA699F">
            <w:pPr>
              <w:pStyle w:val="BodyText"/>
            </w:pPr>
            <w:r>
              <w:t xml:space="preserve">Updated Tax pipeline to remove unnecessary / redundant tax requests to reduce tax service charges. </w:t>
            </w:r>
          </w:p>
        </w:tc>
      </w:tr>
      <w:tr w:rsidR="00C5387E" w:rsidTr="000E2BA5">
        <w:tc>
          <w:tcPr>
            <w:tcW w:w="1634" w:type="dxa"/>
          </w:tcPr>
          <w:p w:rsidR="00C5387E" w:rsidRDefault="00C5387E" w:rsidP="00EA699F">
            <w:pPr>
              <w:pStyle w:val="BodyText"/>
            </w:pPr>
            <w:r>
              <w:t>1.0.0.4</w:t>
            </w:r>
          </w:p>
        </w:tc>
        <w:tc>
          <w:tcPr>
            <w:tcW w:w="2018" w:type="dxa"/>
          </w:tcPr>
          <w:p w:rsidR="00C5387E" w:rsidRDefault="00C5387E" w:rsidP="00EA699F">
            <w:pPr>
              <w:pStyle w:val="BodyText"/>
            </w:pPr>
            <w:r>
              <w:t>12/18/2012</w:t>
            </w:r>
          </w:p>
        </w:tc>
        <w:tc>
          <w:tcPr>
            <w:tcW w:w="6644" w:type="dxa"/>
          </w:tcPr>
          <w:p w:rsidR="00C5387E" w:rsidRDefault="00C5387E" w:rsidP="00EA699F">
            <w:pPr>
              <w:pStyle w:val="BodyText"/>
            </w:pPr>
            <w:r>
              <w:t xml:space="preserve">Updated Tax pipeline to remove redundant tax requests by using </w:t>
            </w:r>
            <w:proofErr w:type="spellStart"/>
            <w:r>
              <w:t>SkipTaxCalculation</w:t>
            </w:r>
            <w:proofErr w:type="spellEnd"/>
            <w:r>
              <w:t xml:space="preserve"> parameter</w:t>
            </w:r>
          </w:p>
        </w:tc>
      </w:tr>
      <w:tr w:rsidR="00790234" w:rsidTr="000E2BA5">
        <w:tc>
          <w:tcPr>
            <w:tcW w:w="1634" w:type="dxa"/>
          </w:tcPr>
          <w:p w:rsidR="00790234" w:rsidRDefault="00790234" w:rsidP="00EA699F">
            <w:pPr>
              <w:pStyle w:val="BodyText"/>
            </w:pPr>
            <w:r>
              <w:t>1.1.0</w:t>
            </w:r>
          </w:p>
        </w:tc>
        <w:tc>
          <w:tcPr>
            <w:tcW w:w="2018" w:type="dxa"/>
          </w:tcPr>
          <w:p w:rsidR="00790234" w:rsidRDefault="00790234" w:rsidP="00EA699F">
            <w:pPr>
              <w:pStyle w:val="BodyText"/>
            </w:pPr>
            <w:r>
              <w:t>01/16/2013</w:t>
            </w:r>
          </w:p>
        </w:tc>
        <w:tc>
          <w:tcPr>
            <w:tcW w:w="6644" w:type="dxa"/>
          </w:tcPr>
          <w:p w:rsidR="00790234" w:rsidRDefault="00790234" w:rsidP="00EA699F">
            <w:pPr>
              <w:pStyle w:val="BodyText"/>
            </w:pPr>
            <w:r>
              <w:t>Incorporated review comments from Demandware team</w:t>
            </w:r>
          </w:p>
        </w:tc>
      </w:tr>
      <w:tr w:rsidR="00FB007F" w:rsidTr="000E2BA5">
        <w:tc>
          <w:tcPr>
            <w:tcW w:w="1634" w:type="dxa"/>
          </w:tcPr>
          <w:p w:rsidR="00FB007F" w:rsidRDefault="00FB007F" w:rsidP="00EA699F">
            <w:pPr>
              <w:pStyle w:val="BodyText"/>
            </w:pPr>
            <w:r>
              <w:t>1.1.0</w:t>
            </w:r>
          </w:p>
        </w:tc>
        <w:tc>
          <w:tcPr>
            <w:tcW w:w="2018" w:type="dxa"/>
          </w:tcPr>
          <w:p w:rsidR="00FB007F" w:rsidRDefault="00FB007F" w:rsidP="00EA699F">
            <w:pPr>
              <w:pStyle w:val="BodyText"/>
            </w:pPr>
            <w:r>
              <w:t>02/06/2013</w:t>
            </w:r>
          </w:p>
        </w:tc>
        <w:tc>
          <w:tcPr>
            <w:tcW w:w="6644" w:type="dxa"/>
          </w:tcPr>
          <w:p w:rsidR="00FB007F" w:rsidRDefault="00FB007F" w:rsidP="00EA699F">
            <w:pPr>
              <w:pStyle w:val="BodyText"/>
            </w:pPr>
            <w:r>
              <w:t>Incorporated New changes as per new Site Genesis code</w:t>
            </w:r>
          </w:p>
        </w:tc>
      </w:tr>
      <w:tr w:rsidR="000E2BA5" w:rsidTr="000E2BA5">
        <w:tc>
          <w:tcPr>
            <w:tcW w:w="1634" w:type="dxa"/>
            <w:tcBorders>
              <w:top w:val="single" w:sz="4" w:space="0" w:color="000000"/>
              <w:left w:val="single" w:sz="4" w:space="0" w:color="000000"/>
              <w:bottom w:val="single" w:sz="4" w:space="0" w:color="000000"/>
              <w:right w:val="single" w:sz="4" w:space="0" w:color="000000"/>
            </w:tcBorders>
          </w:tcPr>
          <w:p w:rsidR="000E2BA5" w:rsidRDefault="000E2BA5" w:rsidP="00EA699F">
            <w:pPr>
              <w:pStyle w:val="BodyText"/>
            </w:pPr>
            <w:bookmarkStart w:id="167" w:name="O_5531"/>
            <w:bookmarkEnd w:id="167"/>
            <w:r>
              <w:t>2.0.0</w:t>
            </w:r>
          </w:p>
        </w:tc>
        <w:tc>
          <w:tcPr>
            <w:tcW w:w="2018" w:type="dxa"/>
            <w:tcBorders>
              <w:top w:val="single" w:sz="4" w:space="0" w:color="000000"/>
              <w:left w:val="single" w:sz="4" w:space="0" w:color="000000"/>
              <w:bottom w:val="single" w:sz="4" w:space="0" w:color="000000"/>
              <w:right w:val="single" w:sz="4" w:space="0" w:color="000000"/>
            </w:tcBorders>
          </w:tcPr>
          <w:p w:rsidR="000E2BA5" w:rsidRDefault="000E2BA5" w:rsidP="00EA699F">
            <w:pPr>
              <w:pStyle w:val="BodyText"/>
            </w:pPr>
            <w:r>
              <w:t>09/23/2013</w:t>
            </w:r>
          </w:p>
        </w:tc>
        <w:tc>
          <w:tcPr>
            <w:tcW w:w="6644" w:type="dxa"/>
            <w:tcBorders>
              <w:top w:val="single" w:sz="4" w:space="0" w:color="000000"/>
              <w:left w:val="single" w:sz="4" w:space="0" w:color="000000"/>
              <w:bottom w:val="single" w:sz="4" w:space="0" w:color="000000"/>
              <w:right w:val="single" w:sz="4" w:space="0" w:color="000000"/>
            </w:tcBorders>
          </w:tcPr>
          <w:p w:rsidR="000E2BA5" w:rsidRDefault="000E2BA5" w:rsidP="00EA699F">
            <w:pPr>
              <w:pStyle w:val="BodyText"/>
            </w:pPr>
            <w:r>
              <w:t>V.me support changes added.</w:t>
            </w:r>
            <w:r w:rsidR="00FC55C3">
              <w:t xml:space="preserve"> Removed deprecated</w:t>
            </w:r>
            <w:r w:rsidR="003B7C32">
              <w:t xml:space="preserve"> method</w:t>
            </w:r>
            <w:r w:rsidR="007D232C">
              <w:t xml:space="preserve"> </w:t>
            </w:r>
            <w:proofErr w:type="spellStart"/>
            <w:r w:rsidR="00FC55C3">
              <w:t>setGrossPrice</w:t>
            </w:r>
            <w:proofErr w:type="spellEnd"/>
            <w:r w:rsidR="00FC55C3">
              <w:t xml:space="preserve"> for taxation</w:t>
            </w:r>
          </w:p>
        </w:tc>
      </w:tr>
      <w:tr w:rsidR="00FC55C3" w:rsidTr="000E2BA5">
        <w:tc>
          <w:tcPr>
            <w:tcW w:w="1634" w:type="dxa"/>
            <w:tcBorders>
              <w:top w:val="single" w:sz="4" w:space="0" w:color="000000"/>
              <w:left w:val="single" w:sz="4" w:space="0" w:color="000000"/>
              <w:bottom w:val="single" w:sz="4" w:space="0" w:color="000000"/>
              <w:right w:val="single" w:sz="4" w:space="0" w:color="000000"/>
            </w:tcBorders>
          </w:tcPr>
          <w:p w:rsidR="00FC55C3" w:rsidRDefault="00FC55C3" w:rsidP="00EA699F">
            <w:pPr>
              <w:pStyle w:val="BodyText"/>
            </w:pPr>
            <w:r>
              <w:t>2.1.0</w:t>
            </w:r>
          </w:p>
        </w:tc>
        <w:tc>
          <w:tcPr>
            <w:tcW w:w="2018" w:type="dxa"/>
            <w:tcBorders>
              <w:top w:val="single" w:sz="4" w:space="0" w:color="000000"/>
              <w:left w:val="single" w:sz="4" w:space="0" w:color="000000"/>
              <w:bottom w:val="single" w:sz="4" w:space="0" w:color="000000"/>
              <w:right w:val="single" w:sz="4" w:space="0" w:color="000000"/>
            </w:tcBorders>
          </w:tcPr>
          <w:p w:rsidR="00FC55C3" w:rsidRDefault="00FC55C3" w:rsidP="00EA699F">
            <w:pPr>
              <w:pStyle w:val="BodyText"/>
            </w:pPr>
            <w:r>
              <w:t>10/04/2013</w:t>
            </w:r>
          </w:p>
        </w:tc>
        <w:tc>
          <w:tcPr>
            <w:tcW w:w="6644" w:type="dxa"/>
            <w:tcBorders>
              <w:top w:val="single" w:sz="4" w:space="0" w:color="000000"/>
              <w:left w:val="single" w:sz="4" w:space="0" w:color="000000"/>
              <w:bottom w:val="single" w:sz="4" w:space="0" w:color="000000"/>
              <w:right w:val="single" w:sz="4" w:space="0" w:color="000000"/>
            </w:tcBorders>
          </w:tcPr>
          <w:p w:rsidR="00FC55C3" w:rsidRDefault="00FC55C3" w:rsidP="00EA699F">
            <w:pPr>
              <w:pStyle w:val="BodyText"/>
            </w:pPr>
            <w:r>
              <w:t>V.me Clickjacking changes added</w:t>
            </w:r>
          </w:p>
        </w:tc>
      </w:tr>
      <w:tr w:rsidR="007D232C" w:rsidTr="000E2BA5">
        <w:tc>
          <w:tcPr>
            <w:tcW w:w="1634" w:type="dxa"/>
            <w:tcBorders>
              <w:top w:val="single" w:sz="4" w:space="0" w:color="000000"/>
              <w:left w:val="single" w:sz="4" w:space="0" w:color="000000"/>
              <w:bottom w:val="single" w:sz="4" w:space="0" w:color="000000"/>
              <w:right w:val="single" w:sz="4" w:space="0" w:color="000000"/>
            </w:tcBorders>
          </w:tcPr>
          <w:p w:rsidR="007D232C" w:rsidRDefault="007D232C" w:rsidP="00EA699F">
            <w:pPr>
              <w:pStyle w:val="BodyText"/>
            </w:pPr>
            <w:r>
              <w:t>2.1.1</w:t>
            </w:r>
          </w:p>
        </w:tc>
        <w:tc>
          <w:tcPr>
            <w:tcW w:w="2018" w:type="dxa"/>
            <w:tcBorders>
              <w:top w:val="single" w:sz="4" w:space="0" w:color="000000"/>
              <w:left w:val="single" w:sz="4" w:space="0" w:color="000000"/>
              <w:bottom w:val="single" w:sz="4" w:space="0" w:color="000000"/>
              <w:right w:val="single" w:sz="4" w:space="0" w:color="000000"/>
            </w:tcBorders>
          </w:tcPr>
          <w:p w:rsidR="007D232C" w:rsidRDefault="007F28C8" w:rsidP="00EA699F">
            <w:pPr>
              <w:pStyle w:val="BodyText"/>
            </w:pPr>
            <w:r>
              <w:t>11/04/2013</w:t>
            </w:r>
          </w:p>
        </w:tc>
        <w:tc>
          <w:tcPr>
            <w:tcW w:w="6644" w:type="dxa"/>
            <w:tcBorders>
              <w:top w:val="single" w:sz="4" w:space="0" w:color="000000"/>
              <w:left w:val="single" w:sz="4" w:space="0" w:color="000000"/>
              <w:bottom w:val="single" w:sz="4" w:space="0" w:color="000000"/>
              <w:right w:val="single" w:sz="4" w:space="0" w:color="000000"/>
            </w:tcBorders>
          </w:tcPr>
          <w:p w:rsidR="007D232C" w:rsidRDefault="007F28C8" w:rsidP="00EA699F">
            <w:pPr>
              <w:pStyle w:val="BodyText"/>
            </w:pPr>
            <w:r>
              <w:t xml:space="preserve">Removed </w:t>
            </w:r>
            <w:proofErr w:type="spellStart"/>
            <w:r>
              <w:t>unsued</w:t>
            </w:r>
            <w:proofErr w:type="spellEnd"/>
            <w:r>
              <w:t xml:space="preserve"> code from pipeline</w:t>
            </w:r>
          </w:p>
        </w:tc>
      </w:tr>
      <w:tr w:rsidR="007D232C" w:rsidTr="000E2BA5">
        <w:tc>
          <w:tcPr>
            <w:tcW w:w="1634" w:type="dxa"/>
            <w:tcBorders>
              <w:top w:val="single" w:sz="4" w:space="0" w:color="000000"/>
              <w:left w:val="single" w:sz="4" w:space="0" w:color="000000"/>
              <w:bottom w:val="single" w:sz="4" w:space="0" w:color="000000"/>
              <w:right w:val="single" w:sz="4" w:space="0" w:color="000000"/>
            </w:tcBorders>
          </w:tcPr>
          <w:p w:rsidR="007D232C" w:rsidRDefault="007D232C" w:rsidP="00EA699F">
            <w:pPr>
              <w:pStyle w:val="BodyText"/>
            </w:pPr>
            <w:r>
              <w:t>2.1.2</w:t>
            </w:r>
          </w:p>
        </w:tc>
        <w:tc>
          <w:tcPr>
            <w:tcW w:w="2018" w:type="dxa"/>
            <w:tcBorders>
              <w:top w:val="single" w:sz="4" w:space="0" w:color="000000"/>
              <w:left w:val="single" w:sz="4" w:space="0" w:color="000000"/>
              <w:bottom w:val="single" w:sz="4" w:space="0" w:color="000000"/>
              <w:right w:val="single" w:sz="4" w:space="0" w:color="000000"/>
            </w:tcBorders>
          </w:tcPr>
          <w:p w:rsidR="007D232C" w:rsidRDefault="007F28C8" w:rsidP="00EA699F">
            <w:pPr>
              <w:pStyle w:val="BodyText"/>
            </w:pPr>
            <w:r>
              <w:t>04/25/2014</w:t>
            </w:r>
          </w:p>
        </w:tc>
        <w:tc>
          <w:tcPr>
            <w:tcW w:w="6644" w:type="dxa"/>
            <w:tcBorders>
              <w:top w:val="single" w:sz="4" w:space="0" w:color="000000"/>
              <w:left w:val="single" w:sz="4" w:space="0" w:color="000000"/>
              <w:bottom w:val="single" w:sz="4" w:space="0" w:color="000000"/>
              <w:right w:val="single" w:sz="4" w:space="0" w:color="000000"/>
            </w:tcBorders>
          </w:tcPr>
          <w:p w:rsidR="007D232C" w:rsidRDefault="007D232C" w:rsidP="00EA699F">
            <w:pPr>
              <w:pStyle w:val="BodyText"/>
            </w:pPr>
            <w:r>
              <w:t>RSA key removed</w:t>
            </w:r>
            <w:r w:rsidR="00C615A0">
              <w:t xml:space="preserve"> from the cartridge</w:t>
            </w:r>
            <w:r>
              <w:t>.</w:t>
            </w:r>
            <w:r w:rsidR="00C615A0">
              <w:t xml:space="preserve"> </w:t>
            </w:r>
            <w:r>
              <w:t>Bug fixed related to promotional discount.</w:t>
            </w:r>
          </w:p>
        </w:tc>
      </w:tr>
      <w:tr w:rsidR="008740B5" w:rsidTr="000E2BA5">
        <w:tc>
          <w:tcPr>
            <w:tcW w:w="1634" w:type="dxa"/>
            <w:tcBorders>
              <w:top w:val="single" w:sz="4" w:space="0" w:color="000000"/>
              <w:left w:val="single" w:sz="4" w:space="0" w:color="000000"/>
              <w:bottom w:val="single" w:sz="4" w:space="0" w:color="000000"/>
              <w:right w:val="single" w:sz="4" w:space="0" w:color="000000"/>
            </w:tcBorders>
          </w:tcPr>
          <w:p w:rsidR="008740B5" w:rsidRDefault="008740B5" w:rsidP="00EA699F">
            <w:pPr>
              <w:pStyle w:val="BodyText"/>
            </w:pPr>
            <w:r>
              <w:t>2.1.3</w:t>
            </w:r>
          </w:p>
        </w:tc>
        <w:tc>
          <w:tcPr>
            <w:tcW w:w="2018" w:type="dxa"/>
            <w:tcBorders>
              <w:top w:val="single" w:sz="4" w:space="0" w:color="000000"/>
              <w:left w:val="single" w:sz="4" w:space="0" w:color="000000"/>
              <w:bottom w:val="single" w:sz="4" w:space="0" w:color="000000"/>
              <w:right w:val="single" w:sz="4" w:space="0" w:color="000000"/>
            </w:tcBorders>
          </w:tcPr>
          <w:p w:rsidR="008740B5" w:rsidRDefault="007F28C8" w:rsidP="00EA699F">
            <w:pPr>
              <w:pStyle w:val="BodyText"/>
            </w:pPr>
            <w:r>
              <w:t>05/29</w:t>
            </w:r>
            <w:r w:rsidR="008740B5">
              <w:t>/2014</w:t>
            </w:r>
          </w:p>
        </w:tc>
        <w:tc>
          <w:tcPr>
            <w:tcW w:w="6644" w:type="dxa"/>
            <w:tcBorders>
              <w:top w:val="single" w:sz="4" w:space="0" w:color="000000"/>
              <w:left w:val="single" w:sz="4" w:space="0" w:color="000000"/>
              <w:bottom w:val="single" w:sz="4" w:space="0" w:color="000000"/>
              <w:right w:val="single" w:sz="4" w:space="0" w:color="000000"/>
            </w:tcBorders>
          </w:tcPr>
          <w:p w:rsidR="008740B5" w:rsidRDefault="008740B5" w:rsidP="00EA699F">
            <w:pPr>
              <w:pStyle w:val="BodyText"/>
            </w:pPr>
            <w:r>
              <w:t>Retail Point of Sale (POS) API added</w:t>
            </w:r>
          </w:p>
        </w:tc>
      </w:tr>
      <w:tr w:rsidR="00C94EFB" w:rsidTr="000E2BA5">
        <w:tc>
          <w:tcPr>
            <w:tcW w:w="1634" w:type="dxa"/>
            <w:tcBorders>
              <w:top w:val="single" w:sz="4" w:space="0" w:color="000000"/>
              <w:left w:val="single" w:sz="4" w:space="0" w:color="000000"/>
              <w:bottom w:val="single" w:sz="4" w:space="0" w:color="000000"/>
              <w:right w:val="single" w:sz="4" w:space="0" w:color="000000"/>
            </w:tcBorders>
          </w:tcPr>
          <w:p w:rsidR="00C94EFB" w:rsidRDefault="00C94EFB" w:rsidP="00EA699F">
            <w:pPr>
              <w:pStyle w:val="BodyText"/>
            </w:pPr>
            <w:r>
              <w:t>14.2.1</w:t>
            </w:r>
          </w:p>
        </w:tc>
        <w:tc>
          <w:tcPr>
            <w:tcW w:w="2018" w:type="dxa"/>
            <w:tcBorders>
              <w:top w:val="single" w:sz="4" w:space="0" w:color="000000"/>
              <w:left w:val="single" w:sz="4" w:space="0" w:color="000000"/>
              <w:bottom w:val="single" w:sz="4" w:space="0" w:color="000000"/>
              <w:right w:val="single" w:sz="4" w:space="0" w:color="000000"/>
            </w:tcBorders>
          </w:tcPr>
          <w:p w:rsidR="00C94EFB" w:rsidRDefault="00C94EFB" w:rsidP="00EA699F">
            <w:pPr>
              <w:pStyle w:val="BodyText"/>
            </w:pPr>
            <w:r>
              <w:t>08/04/2014</w:t>
            </w:r>
          </w:p>
        </w:tc>
        <w:tc>
          <w:tcPr>
            <w:tcW w:w="6644" w:type="dxa"/>
            <w:tcBorders>
              <w:top w:val="single" w:sz="4" w:space="0" w:color="000000"/>
              <w:left w:val="single" w:sz="4" w:space="0" w:color="000000"/>
              <w:bottom w:val="single" w:sz="4" w:space="0" w:color="000000"/>
              <w:right w:val="single" w:sz="4" w:space="0" w:color="000000"/>
            </w:tcBorders>
          </w:tcPr>
          <w:p w:rsidR="00C94EFB" w:rsidRDefault="00C94EFB" w:rsidP="00EA699F">
            <w:pPr>
              <w:pStyle w:val="BodyText"/>
            </w:pPr>
            <w:r>
              <w:t>Document version updated</w:t>
            </w:r>
          </w:p>
        </w:tc>
      </w:tr>
      <w:tr w:rsidR="00C94EFB" w:rsidTr="000E2BA5">
        <w:tc>
          <w:tcPr>
            <w:tcW w:w="1634" w:type="dxa"/>
            <w:tcBorders>
              <w:top w:val="single" w:sz="4" w:space="0" w:color="000000"/>
              <w:left w:val="single" w:sz="4" w:space="0" w:color="000000"/>
              <w:bottom w:val="single" w:sz="4" w:space="0" w:color="000000"/>
              <w:right w:val="single" w:sz="4" w:space="0" w:color="000000"/>
            </w:tcBorders>
          </w:tcPr>
          <w:p w:rsidR="00C94EFB" w:rsidRDefault="00704B85" w:rsidP="00EA699F">
            <w:pPr>
              <w:pStyle w:val="BodyText"/>
            </w:pPr>
            <w:r>
              <w:t>15.0</w:t>
            </w:r>
          </w:p>
        </w:tc>
        <w:tc>
          <w:tcPr>
            <w:tcW w:w="2018" w:type="dxa"/>
            <w:tcBorders>
              <w:top w:val="single" w:sz="4" w:space="0" w:color="000000"/>
              <w:left w:val="single" w:sz="4" w:space="0" w:color="000000"/>
              <w:bottom w:val="single" w:sz="4" w:space="0" w:color="000000"/>
              <w:right w:val="single" w:sz="4" w:space="0" w:color="000000"/>
            </w:tcBorders>
          </w:tcPr>
          <w:p w:rsidR="00C94EFB" w:rsidRDefault="00C94EFB" w:rsidP="00EA699F">
            <w:pPr>
              <w:pStyle w:val="BodyText"/>
            </w:pPr>
            <w:r>
              <w:t>03/2</w:t>
            </w:r>
            <w:r w:rsidR="00704B85">
              <w:t>5</w:t>
            </w:r>
            <w:r>
              <w:t>/2015</w:t>
            </w:r>
          </w:p>
        </w:tc>
        <w:tc>
          <w:tcPr>
            <w:tcW w:w="6644" w:type="dxa"/>
            <w:tcBorders>
              <w:top w:val="single" w:sz="4" w:space="0" w:color="000000"/>
              <w:left w:val="single" w:sz="4" w:space="0" w:color="000000"/>
              <w:bottom w:val="single" w:sz="4" w:space="0" w:color="000000"/>
              <w:right w:val="single" w:sz="4" w:space="0" w:color="000000"/>
            </w:tcBorders>
          </w:tcPr>
          <w:p w:rsidR="00C94EFB" w:rsidRDefault="00C94EFB" w:rsidP="00EA699F">
            <w:pPr>
              <w:pStyle w:val="BodyText"/>
            </w:pPr>
            <w:r>
              <w:t>Alipay, Paypal Ex</w:t>
            </w:r>
            <w:r w:rsidR="00405C7F">
              <w:t>press and Paypal implementation</w:t>
            </w:r>
          </w:p>
        </w:tc>
      </w:tr>
      <w:tr w:rsidR="002D5D22" w:rsidTr="000E2BA5">
        <w:tc>
          <w:tcPr>
            <w:tcW w:w="1634" w:type="dxa"/>
            <w:tcBorders>
              <w:top w:val="single" w:sz="4" w:space="0" w:color="000000"/>
              <w:left w:val="single" w:sz="4" w:space="0" w:color="000000"/>
              <w:bottom w:val="single" w:sz="4" w:space="0" w:color="000000"/>
              <w:right w:val="single" w:sz="4" w:space="0" w:color="000000"/>
            </w:tcBorders>
          </w:tcPr>
          <w:p w:rsidR="002D5D22" w:rsidRDefault="002D5D22" w:rsidP="00EA699F">
            <w:pPr>
              <w:pStyle w:val="BodyText"/>
            </w:pPr>
            <w:r>
              <w:t>15.1.0</w:t>
            </w:r>
          </w:p>
        </w:tc>
        <w:tc>
          <w:tcPr>
            <w:tcW w:w="2018" w:type="dxa"/>
            <w:tcBorders>
              <w:top w:val="single" w:sz="4" w:space="0" w:color="000000"/>
              <w:left w:val="single" w:sz="4" w:space="0" w:color="000000"/>
              <w:bottom w:val="single" w:sz="4" w:space="0" w:color="000000"/>
              <w:right w:val="single" w:sz="4" w:space="0" w:color="000000"/>
            </w:tcBorders>
          </w:tcPr>
          <w:p w:rsidR="002D5D22" w:rsidRDefault="000B4078" w:rsidP="00EA699F">
            <w:pPr>
              <w:pStyle w:val="BodyText"/>
            </w:pPr>
            <w:r>
              <w:t>04/15</w:t>
            </w:r>
            <w:r w:rsidR="002D5D22">
              <w:t>/2015</w:t>
            </w:r>
          </w:p>
        </w:tc>
        <w:tc>
          <w:tcPr>
            <w:tcW w:w="6644" w:type="dxa"/>
            <w:tcBorders>
              <w:top w:val="single" w:sz="4" w:space="0" w:color="000000"/>
              <w:left w:val="single" w:sz="4" w:space="0" w:color="000000"/>
              <w:bottom w:val="single" w:sz="4" w:space="0" w:color="000000"/>
              <w:right w:val="single" w:sz="4" w:space="0" w:color="000000"/>
            </w:tcBorders>
          </w:tcPr>
          <w:p w:rsidR="002D5D22" w:rsidRDefault="002D5D22" w:rsidP="00EA699F">
            <w:pPr>
              <w:pStyle w:val="BodyText"/>
            </w:pPr>
            <w:r>
              <w:t>Changes done for Taxation service call and other Changes related to Credit Card and BML. V.me support changes and V.me Clickjacking changes removed.</w:t>
            </w:r>
          </w:p>
        </w:tc>
      </w:tr>
    </w:tbl>
    <w:p w:rsidR="003D49FF" w:rsidRDefault="003D49FF" w:rsidP="003D49FF"/>
    <w:p w:rsidR="003D49FF" w:rsidRDefault="003D49FF" w:rsidP="003D49FF"/>
    <w:p w:rsidR="00F70829" w:rsidRPr="003D49FF" w:rsidRDefault="00F70829" w:rsidP="003D49FF"/>
    <w:sectPr w:rsidR="00F70829" w:rsidRPr="003D49FF" w:rsidSect="00943188">
      <w:headerReference w:type="even" r:id="rId157"/>
      <w:headerReference w:type="default" r:id="rId158"/>
      <w:type w:val="oddPage"/>
      <w:pgSz w:w="12240" w:h="15840"/>
      <w:pgMar w:top="1080" w:right="1080" w:bottom="1440" w:left="1080" w:header="980" w:footer="980" w:gutter="0"/>
      <w:cols w:space="720"/>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04D5" w:rsidRDefault="004304D5">
      <w:r>
        <w:separator/>
      </w:r>
    </w:p>
  </w:endnote>
  <w:endnote w:type="continuationSeparator" w:id="0">
    <w:p w:rsidR="004304D5" w:rsidRDefault="004304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Roman">
    <w:altName w:val="Book Antiqua"/>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Palatino-Bold">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99F" w:rsidRDefault="00EA699F">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rsidR="00EA699F" w:rsidRDefault="00EA699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99F" w:rsidRDefault="00EA699F">
    <w:pPr>
      <w:pStyle w:val="Footer"/>
      <w:pBdr>
        <w:top w:val="single" w:sz="4" w:space="0" w:color="auto"/>
      </w:pBdr>
    </w:pPr>
    <w:r>
      <w:t>Demandware – CyberSource Cartridge</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99F" w:rsidRDefault="00EA699F">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rsidR="00EA699F" w:rsidRDefault="00EA699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04D5" w:rsidRDefault="004304D5">
      <w:r>
        <w:separator/>
      </w:r>
    </w:p>
  </w:footnote>
  <w:footnote w:type="continuationSeparator" w:id="0">
    <w:p w:rsidR="004304D5" w:rsidRDefault="004304D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99F" w:rsidRDefault="00EA699F">
    <w:pPr>
      <w:pStyle w:val="Header"/>
      <w:framePr w:wrap="aroun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99F" w:rsidRDefault="00EA699F">
    <w:pPr>
      <w:pStyle w:val="Header"/>
      <w:framePr w:wrap="around"/>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99F" w:rsidRDefault="00EA699F">
    <w:pPr>
      <w:pStyle w:val="Header"/>
      <w:framePr w:wrap="around"/>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99F" w:rsidRDefault="00EA699F">
    <w:pPr>
      <w:pStyle w:val="Header"/>
      <w:framePr w:wrap="around"/>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fldSimple w:instr=" STYLEREF  &quot;Heading 2&quot;  \* MERGEFORMAT ">
      <w:r w:rsidRPr="003B654C">
        <w:rPr>
          <w:rStyle w:val="PageNumber"/>
          <w:noProof/>
        </w:rPr>
        <w:t>Functional Overview</w:t>
      </w:r>
    </w:fldSimple>
  </w:p>
  <w:p w:rsidR="00EA699F" w:rsidRDefault="00EA699F">
    <w:pPr>
      <w:pStyle w:val="Header"/>
      <w:framePr w:wrap="around"/>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99F" w:rsidRDefault="00EA699F">
    <w:pPr>
      <w:pStyle w:val="Header"/>
      <w:framePr w:w="9720" w:wrap="around"/>
      <w:jc w:val="right"/>
    </w:pPr>
    <w:fldSimple w:instr=" STYLEREF  &quot;Heading 1&quot;  \* MERGEFORMAT ">
      <w:r w:rsidR="00C7001B">
        <w:rPr>
          <w:noProof/>
        </w:rPr>
        <w:t>Implementation Guide</w:t>
      </w:r>
    </w:fldSimple>
    <w:r>
      <w:rPr>
        <w:rStyle w:val="PageNumber"/>
      </w:rPr>
      <w:fldChar w:fldCharType="begin"/>
    </w:r>
    <w:r>
      <w:rPr>
        <w:rStyle w:val="PageNumber"/>
        <w:lang w:val="de-DE"/>
      </w:rPr>
      <w:instrText xml:space="preserve"> PAGE </w:instrText>
    </w:r>
    <w:r>
      <w:rPr>
        <w:rStyle w:val="PageNumber"/>
      </w:rPr>
      <w:fldChar w:fldCharType="separate"/>
    </w:r>
    <w:r w:rsidR="00C7001B">
      <w:rPr>
        <w:rStyle w:val="PageNumber"/>
        <w:noProof/>
        <w:lang w:val="de-DE"/>
      </w:rPr>
      <w:t>125</w:t>
    </w:r>
    <w:r>
      <w:rPr>
        <w:rStyle w:val="PageNumber"/>
      </w:rPr>
      <w:fldChar w:fldCharType="end"/>
    </w:r>
  </w:p>
  <w:p w:rsidR="00EA699F" w:rsidRDefault="00EA699F">
    <w:pPr>
      <w:pStyle w:val="Header"/>
      <w:framePr w:w="9720" w:wrap="aroun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9pt;height:9pt" o:bullet="t">
        <v:imagedata r:id="rId1" o:title="BD15061_"/>
      </v:shape>
    </w:pict>
  </w:numPicBullet>
  <w:abstractNum w:abstractNumId="0">
    <w:nsid w:val="FFFFFF7C"/>
    <w:multiLevelType w:val="singleLevel"/>
    <w:tmpl w:val="F63E704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DD28FC8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38BCCFA2"/>
    <w:lvl w:ilvl="0">
      <w:start w:val="1"/>
      <w:numFmt w:val="decimal"/>
      <w:pStyle w:val="ListNumber3"/>
      <w:lvlText w:val="%1."/>
      <w:lvlJc w:val="left"/>
      <w:pPr>
        <w:tabs>
          <w:tab w:val="num" w:pos="1080"/>
        </w:tabs>
        <w:ind w:left="1080" w:hanging="360"/>
      </w:pPr>
    </w:lvl>
  </w:abstractNum>
  <w:abstractNum w:abstractNumId="3">
    <w:nsid w:val="FFFFFF80"/>
    <w:multiLevelType w:val="singleLevel"/>
    <w:tmpl w:val="98347A92"/>
    <w:lvl w:ilvl="0">
      <w:start w:val="1"/>
      <w:numFmt w:val="bullet"/>
      <w:pStyle w:val="ListBullet5"/>
      <w:lvlText w:val=""/>
      <w:lvlJc w:val="left"/>
      <w:pPr>
        <w:tabs>
          <w:tab w:val="num" w:pos="360"/>
        </w:tabs>
        <w:ind w:left="340" w:hanging="340"/>
      </w:pPr>
      <w:rPr>
        <w:rFonts w:ascii="Wingdings" w:hAnsi="Wingdings" w:hint="default"/>
      </w:rPr>
    </w:lvl>
  </w:abstractNum>
  <w:abstractNum w:abstractNumId="4">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5">
    <w:nsid w:val="03E46F51"/>
    <w:multiLevelType w:val="hybridMultilevel"/>
    <w:tmpl w:val="B2D04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3EA605C"/>
    <w:multiLevelType w:val="hybridMultilevel"/>
    <w:tmpl w:val="033A4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4527ED9"/>
    <w:multiLevelType w:val="hybridMultilevel"/>
    <w:tmpl w:val="C082B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4531BD0"/>
    <w:multiLevelType w:val="hybridMultilevel"/>
    <w:tmpl w:val="721C1B6E"/>
    <w:lvl w:ilvl="0" w:tplc="BB8C9EF0">
      <w:start w:val="1"/>
      <w:numFmt w:val="bullet"/>
      <w:pStyle w:val="TableLis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74778F"/>
    <w:multiLevelType w:val="hybridMultilevel"/>
    <w:tmpl w:val="6588A6A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0DC153A2"/>
    <w:multiLevelType w:val="hybridMultilevel"/>
    <w:tmpl w:val="1758EB70"/>
    <w:lvl w:ilvl="0" w:tplc="2AC659D8">
      <w:start w:val="1"/>
      <w:numFmt w:val="lowerLetter"/>
      <w:lvlText w:val="%1)"/>
      <w:lvlJc w:val="left"/>
      <w:pPr>
        <w:ind w:left="1440" w:hanging="360"/>
      </w:pPr>
      <w:rPr>
        <w:rFonts w:asciiTheme="minorHAnsi" w:hAnsiTheme="minorHAnsi" w:cstheme="minorBidi" w:hint="default"/>
        <w:b/>
        <w:color w:val="auto"/>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0FD6BA3"/>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1696292E"/>
    <w:multiLevelType w:val="hybridMultilevel"/>
    <w:tmpl w:val="B5B21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874D99"/>
    <w:multiLevelType w:val="hybridMultilevel"/>
    <w:tmpl w:val="6200317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7DC04D5"/>
    <w:multiLevelType w:val="hybridMultilevel"/>
    <w:tmpl w:val="0F0CBF6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1B9D1540"/>
    <w:multiLevelType w:val="hybridMultilevel"/>
    <w:tmpl w:val="D3ECBCE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DB903B9"/>
    <w:multiLevelType w:val="hybridMultilevel"/>
    <w:tmpl w:val="E5B60510"/>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DC71194"/>
    <w:multiLevelType w:val="hybridMultilevel"/>
    <w:tmpl w:val="DF6E3D4E"/>
    <w:lvl w:ilvl="0" w:tplc="679AF7F4">
      <w:start w:val="1"/>
      <w:numFmt w:val="lowerLetter"/>
      <w:lvlText w:val="%1)"/>
      <w:lvlJc w:val="left"/>
      <w:pPr>
        <w:ind w:left="144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1DF0288F"/>
    <w:multiLevelType w:val="hybridMultilevel"/>
    <w:tmpl w:val="28D270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DF4919"/>
    <w:multiLevelType w:val="hybridMultilevel"/>
    <w:tmpl w:val="A094E6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26E7E02"/>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2E90092"/>
    <w:multiLevelType w:val="hybridMultilevel"/>
    <w:tmpl w:val="1CB82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4964798"/>
    <w:multiLevelType w:val="multilevel"/>
    <w:tmpl w:val="D7FC8F40"/>
    <w:lvl w:ilvl="0">
      <w:start w:val="1"/>
      <w:numFmt w:val="decimal"/>
      <w:pStyle w:val="ListNumber"/>
      <w:lvlText w:val="%1."/>
      <w:lvlJc w:val="left"/>
      <w:pPr>
        <w:ind w:left="749" w:hanging="389"/>
      </w:pPr>
      <w:rPr>
        <w:rFonts w:hint="default"/>
      </w:rPr>
    </w:lvl>
    <w:lvl w:ilvl="1">
      <w:start w:val="1"/>
      <w:numFmt w:val="lowerLetter"/>
      <w:pStyle w:val="ListAlpha2"/>
      <w:lvlText w:val="%2."/>
      <w:lvlJc w:val="left"/>
      <w:pPr>
        <w:tabs>
          <w:tab w:val="num" w:pos="1080"/>
        </w:tabs>
        <w:ind w:left="1440" w:hanging="720"/>
      </w:pPr>
      <w:rPr>
        <w:rFonts w:hint="default"/>
      </w:rPr>
    </w:lvl>
    <w:lvl w:ilvl="2">
      <w:start w:val="1"/>
      <w:numFmt w:val="lowerRoman"/>
      <w:pStyle w:val="ListAlpha3"/>
      <w:lvlText w:val="%3."/>
      <w:lvlJc w:val="right"/>
      <w:pPr>
        <w:tabs>
          <w:tab w:val="num" w:pos="1440"/>
        </w:tabs>
        <w:ind w:left="1440" w:firstLine="0"/>
      </w:pPr>
      <w:rPr>
        <w:rFonts w:hint="default"/>
      </w:rPr>
    </w:lvl>
    <w:lvl w:ilvl="3">
      <w:start w:val="1"/>
      <w:numFmt w:val="none"/>
      <w:pStyle w:val="ListContinue"/>
      <w:lvlText w:val=""/>
      <w:lvlJc w:val="left"/>
      <w:pPr>
        <w:tabs>
          <w:tab w:val="num" w:pos="720"/>
        </w:tabs>
        <w:ind w:left="720" w:firstLine="0"/>
      </w:pPr>
      <w:rPr>
        <w:rFonts w:hint="default"/>
      </w:rPr>
    </w:lvl>
    <w:lvl w:ilvl="4">
      <w:start w:val="1"/>
      <w:numFmt w:val="none"/>
      <w:pStyle w:val="ListContinue2"/>
      <w:lvlText w:val=""/>
      <w:lvlJc w:val="left"/>
      <w:pPr>
        <w:tabs>
          <w:tab w:val="num" w:pos="1080"/>
        </w:tabs>
        <w:ind w:left="1080" w:firstLine="0"/>
      </w:pPr>
      <w:rPr>
        <w:rFonts w:hint="default"/>
      </w:rPr>
    </w:lvl>
    <w:lvl w:ilvl="5">
      <w:start w:val="1"/>
      <w:numFmt w:val="bullet"/>
      <w:pStyle w:val="ListBullet"/>
      <w:lvlText w:val=""/>
      <w:lvlJc w:val="left"/>
      <w:pPr>
        <w:ind w:left="749" w:hanging="389"/>
      </w:pPr>
      <w:rPr>
        <w:rFonts w:ascii="Symbol" w:hAnsi="Symbol" w:hint="default"/>
        <w:color w:val="auto"/>
      </w:rPr>
    </w:lvl>
    <w:lvl w:ilvl="6">
      <w:start w:val="1"/>
      <w:numFmt w:val="bullet"/>
      <w:pStyle w:val="ListBullet2"/>
      <w:lvlText w:val=""/>
      <w:lvlJc w:val="left"/>
      <w:pPr>
        <w:tabs>
          <w:tab w:val="num" w:pos="720"/>
        </w:tabs>
        <w:ind w:left="1080" w:hanging="360"/>
      </w:pPr>
      <w:rPr>
        <w:rFonts w:ascii="Symbol" w:hAnsi="Symbol" w:hint="default"/>
        <w:color w:val="auto"/>
      </w:rPr>
    </w:lvl>
    <w:lvl w:ilvl="7">
      <w:start w:val="1"/>
      <w:numFmt w:val="bullet"/>
      <w:pStyle w:val="ListBullet3"/>
      <w:lvlText w:val=""/>
      <w:lvlJc w:val="left"/>
      <w:pPr>
        <w:tabs>
          <w:tab w:val="num" w:pos="1440"/>
        </w:tabs>
        <w:ind w:left="1440" w:hanging="360"/>
      </w:pPr>
      <w:rPr>
        <w:rFonts w:ascii="Symbol" w:hAnsi="Symbol" w:hint="default"/>
        <w:color w:val="auto"/>
      </w:rPr>
    </w:lvl>
    <w:lvl w:ilvl="8">
      <w:start w:val="1"/>
      <w:numFmt w:val="lowerRoman"/>
      <w:lvlText w:val="%9."/>
      <w:lvlJc w:val="right"/>
      <w:pPr>
        <w:ind w:left="6480" w:hanging="180"/>
      </w:pPr>
      <w:rPr>
        <w:rFonts w:hint="default"/>
      </w:rPr>
    </w:lvl>
  </w:abstractNum>
  <w:abstractNum w:abstractNumId="23">
    <w:nsid w:val="24CC5EAE"/>
    <w:multiLevelType w:val="hybridMultilevel"/>
    <w:tmpl w:val="C83E7A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40016D"/>
    <w:multiLevelType w:val="hybridMultilevel"/>
    <w:tmpl w:val="D894513E"/>
    <w:lvl w:ilvl="0" w:tplc="FFFFFFFF">
      <w:start w:val="1"/>
      <w:numFmt w:val="lowerLetter"/>
      <w:pStyle w:val="ListAlpha"/>
      <w:lvlText w:val="%1"/>
      <w:lvlJc w:val="left"/>
      <w:pPr>
        <w:tabs>
          <w:tab w:val="num" w:pos="680"/>
        </w:tabs>
        <w:ind w:left="680" w:hanging="680"/>
      </w:pPr>
      <w:rPr>
        <w:rFonts w:ascii="Arial" w:hAnsi="Arial"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5">
    <w:nsid w:val="313D283E"/>
    <w:multiLevelType w:val="hybridMultilevel"/>
    <w:tmpl w:val="BEFC7D1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324D67B4"/>
    <w:multiLevelType w:val="hybridMultilevel"/>
    <w:tmpl w:val="0B10E8B2"/>
    <w:lvl w:ilvl="0" w:tplc="B144067E">
      <w:start w:val="1"/>
      <w:numFmt w:val="bullet"/>
      <w:pStyle w:val="Subheading2"/>
      <w:lvlText w:val=""/>
      <w:lvlPicBulletId w:val="0"/>
      <w:lvlJc w:val="left"/>
      <w:pPr>
        <w:tabs>
          <w:tab w:val="num" w:pos="720"/>
        </w:tabs>
        <w:ind w:left="720" w:hanging="360"/>
      </w:pPr>
      <w:rPr>
        <w:rFonts w:ascii="Symbol" w:hAnsi="Symbol" w:hint="default"/>
      </w:rPr>
    </w:lvl>
    <w:lvl w:ilvl="1" w:tplc="A59012DC" w:tentative="1">
      <w:start w:val="1"/>
      <w:numFmt w:val="bullet"/>
      <w:lvlText w:val=""/>
      <w:lvlJc w:val="left"/>
      <w:pPr>
        <w:tabs>
          <w:tab w:val="num" w:pos="1440"/>
        </w:tabs>
        <w:ind w:left="1440" w:hanging="360"/>
      </w:pPr>
      <w:rPr>
        <w:rFonts w:ascii="Symbol" w:hAnsi="Symbol" w:hint="default"/>
      </w:rPr>
    </w:lvl>
    <w:lvl w:ilvl="2" w:tplc="06B0D956" w:tentative="1">
      <w:start w:val="1"/>
      <w:numFmt w:val="bullet"/>
      <w:lvlText w:val=""/>
      <w:lvlJc w:val="left"/>
      <w:pPr>
        <w:tabs>
          <w:tab w:val="num" w:pos="2160"/>
        </w:tabs>
        <w:ind w:left="2160" w:hanging="360"/>
      </w:pPr>
      <w:rPr>
        <w:rFonts w:ascii="Symbol" w:hAnsi="Symbol" w:hint="default"/>
      </w:rPr>
    </w:lvl>
    <w:lvl w:ilvl="3" w:tplc="4B50A87E" w:tentative="1">
      <w:start w:val="1"/>
      <w:numFmt w:val="bullet"/>
      <w:lvlText w:val=""/>
      <w:lvlJc w:val="left"/>
      <w:pPr>
        <w:tabs>
          <w:tab w:val="num" w:pos="2880"/>
        </w:tabs>
        <w:ind w:left="2880" w:hanging="360"/>
      </w:pPr>
      <w:rPr>
        <w:rFonts w:ascii="Symbol" w:hAnsi="Symbol" w:hint="default"/>
      </w:rPr>
    </w:lvl>
    <w:lvl w:ilvl="4" w:tplc="6690FB06" w:tentative="1">
      <w:start w:val="1"/>
      <w:numFmt w:val="bullet"/>
      <w:lvlText w:val=""/>
      <w:lvlJc w:val="left"/>
      <w:pPr>
        <w:tabs>
          <w:tab w:val="num" w:pos="3600"/>
        </w:tabs>
        <w:ind w:left="3600" w:hanging="360"/>
      </w:pPr>
      <w:rPr>
        <w:rFonts w:ascii="Symbol" w:hAnsi="Symbol" w:hint="default"/>
      </w:rPr>
    </w:lvl>
    <w:lvl w:ilvl="5" w:tplc="CA221804" w:tentative="1">
      <w:start w:val="1"/>
      <w:numFmt w:val="bullet"/>
      <w:lvlText w:val=""/>
      <w:lvlJc w:val="left"/>
      <w:pPr>
        <w:tabs>
          <w:tab w:val="num" w:pos="4320"/>
        </w:tabs>
        <w:ind w:left="4320" w:hanging="360"/>
      </w:pPr>
      <w:rPr>
        <w:rFonts w:ascii="Symbol" w:hAnsi="Symbol" w:hint="default"/>
      </w:rPr>
    </w:lvl>
    <w:lvl w:ilvl="6" w:tplc="BB1EFCE8" w:tentative="1">
      <w:start w:val="1"/>
      <w:numFmt w:val="bullet"/>
      <w:lvlText w:val=""/>
      <w:lvlJc w:val="left"/>
      <w:pPr>
        <w:tabs>
          <w:tab w:val="num" w:pos="5040"/>
        </w:tabs>
        <w:ind w:left="5040" w:hanging="360"/>
      </w:pPr>
      <w:rPr>
        <w:rFonts w:ascii="Symbol" w:hAnsi="Symbol" w:hint="default"/>
      </w:rPr>
    </w:lvl>
    <w:lvl w:ilvl="7" w:tplc="E00A63EC" w:tentative="1">
      <w:start w:val="1"/>
      <w:numFmt w:val="bullet"/>
      <w:lvlText w:val=""/>
      <w:lvlJc w:val="left"/>
      <w:pPr>
        <w:tabs>
          <w:tab w:val="num" w:pos="5760"/>
        </w:tabs>
        <w:ind w:left="5760" w:hanging="360"/>
      </w:pPr>
      <w:rPr>
        <w:rFonts w:ascii="Symbol" w:hAnsi="Symbol" w:hint="default"/>
      </w:rPr>
    </w:lvl>
    <w:lvl w:ilvl="8" w:tplc="E766F1EA" w:tentative="1">
      <w:start w:val="1"/>
      <w:numFmt w:val="bullet"/>
      <w:lvlText w:val=""/>
      <w:lvlJc w:val="left"/>
      <w:pPr>
        <w:tabs>
          <w:tab w:val="num" w:pos="6480"/>
        </w:tabs>
        <w:ind w:left="6480" w:hanging="360"/>
      </w:pPr>
      <w:rPr>
        <w:rFonts w:ascii="Symbol" w:hAnsi="Symbol" w:hint="default"/>
      </w:rPr>
    </w:lvl>
  </w:abstractNum>
  <w:abstractNum w:abstractNumId="27">
    <w:nsid w:val="370F739A"/>
    <w:multiLevelType w:val="hybridMultilevel"/>
    <w:tmpl w:val="32F08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B7C3539"/>
    <w:multiLevelType w:val="hybridMultilevel"/>
    <w:tmpl w:val="A094E6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DE41471"/>
    <w:multiLevelType w:val="hybridMultilevel"/>
    <w:tmpl w:val="D41AA0C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E3539A1"/>
    <w:multiLevelType w:val="hybridMultilevel"/>
    <w:tmpl w:val="2192361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3FCB1295"/>
    <w:multiLevelType w:val="hybridMultilevel"/>
    <w:tmpl w:val="BC2C6844"/>
    <w:lvl w:ilvl="0" w:tplc="8A32352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411170C5"/>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5853D3F"/>
    <w:multiLevelType w:val="hybridMultilevel"/>
    <w:tmpl w:val="C0CC0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462540EB"/>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4CBD4303"/>
    <w:multiLevelType w:val="hybridMultilevel"/>
    <w:tmpl w:val="C322678E"/>
    <w:lvl w:ilvl="0" w:tplc="08446C06">
      <w:start w:val="1"/>
      <w:numFmt w:val="decimal"/>
      <w:lvlText w:val="%1)"/>
      <w:lvlJc w:val="left"/>
      <w:pPr>
        <w:ind w:left="720" w:hanging="360"/>
      </w:pPr>
      <w:rPr>
        <w:rFonts w:ascii="Palatino-Roman" w:hAnsi="Palatino-Roman" w:cs="Palatino-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D7E0FDA"/>
    <w:multiLevelType w:val="hybridMultilevel"/>
    <w:tmpl w:val="65E2FAC2"/>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DFD22FF"/>
    <w:multiLevelType w:val="hybridMultilevel"/>
    <w:tmpl w:val="794CC3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4E3755AB"/>
    <w:multiLevelType w:val="singleLevel"/>
    <w:tmpl w:val="6FFCA7AC"/>
    <w:lvl w:ilvl="0">
      <w:start w:val="1"/>
      <w:numFmt w:val="bullet"/>
      <w:pStyle w:val="Impact"/>
      <w:lvlText w:val=""/>
      <w:lvlJc w:val="left"/>
      <w:pPr>
        <w:tabs>
          <w:tab w:val="num" w:pos="360"/>
        </w:tabs>
        <w:ind w:left="340" w:hanging="340"/>
      </w:pPr>
      <w:rPr>
        <w:rFonts w:ascii="Wingdings" w:hAnsi="Wingdings" w:hint="default"/>
      </w:rPr>
    </w:lvl>
  </w:abstractNum>
  <w:abstractNum w:abstractNumId="39">
    <w:nsid w:val="50F1616A"/>
    <w:multiLevelType w:val="hybridMultilevel"/>
    <w:tmpl w:val="55F63E7C"/>
    <w:lvl w:ilvl="0" w:tplc="04090001">
      <w:start w:val="1"/>
      <w:numFmt w:val="bullet"/>
      <w:lvlText w:val=""/>
      <w:lvlJc w:val="left"/>
      <w:pPr>
        <w:ind w:left="360" w:hanging="360"/>
      </w:pPr>
      <w:rPr>
        <w:rFonts w:ascii="Symbol" w:hAnsi="Symbol" w:hint="default"/>
      </w:rPr>
    </w:lvl>
    <w:lvl w:ilvl="1" w:tplc="7D628192">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4254C91"/>
    <w:multiLevelType w:val="hybridMultilevel"/>
    <w:tmpl w:val="3F4003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43B1DAC"/>
    <w:multiLevelType w:val="hybridMultilevel"/>
    <w:tmpl w:val="00263322"/>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7191E9D"/>
    <w:multiLevelType w:val="hybridMultilevel"/>
    <w:tmpl w:val="DB4A2D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A536194"/>
    <w:multiLevelType w:val="singleLevel"/>
    <w:tmpl w:val="D02CBFC6"/>
    <w:lvl w:ilvl="0">
      <w:start w:val="1"/>
      <w:numFmt w:val="bullet"/>
      <w:pStyle w:val="HeadingProcedure"/>
      <w:lvlText w:val=""/>
      <w:lvlJc w:val="left"/>
      <w:pPr>
        <w:tabs>
          <w:tab w:val="num" w:pos="360"/>
        </w:tabs>
        <w:ind w:left="340" w:hanging="340"/>
      </w:pPr>
      <w:rPr>
        <w:rFonts w:ascii="Wingdings" w:hAnsi="Wingdings" w:hint="default"/>
      </w:rPr>
    </w:lvl>
  </w:abstractNum>
  <w:abstractNum w:abstractNumId="44">
    <w:nsid w:val="5A664F6D"/>
    <w:multiLevelType w:val="hybridMultilevel"/>
    <w:tmpl w:val="7DF47C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5B0349C9"/>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5C4A45E3"/>
    <w:multiLevelType w:val="hybridMultilevel"/>
    <w:tmpl w:val="BEFC7D1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5EC56E42"/>
    <w:multiLevelType w:val="hybridMultilevel"/>
    <w:tmpl w:val="2F72B6D6"/>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631E4617"/>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65E66DDD"/>
    <w:multiLevelType w:val="hybridMultilevel"/>
    <w:tmpl w:val="FD60FBF0"/>
    <w:lvl w:ilvl="0" w:tplc="9522A55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BB6060C"/>
    <w:multiLevelType w:val="hybridMultilevel"/>
    <w:tmpl w:val="4112C1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6C984DF7"/>
    <w:multiLevelType w:val="hybridMultilevel"/>
    <w:tmpl w:val="D5C21A7E"/>
    <w:lvl w:ilvl="0" w:tplc="F5844A18">
      <w:start w:val="1"/>
      <w:numFmt w:val="decimal"/>
      <w:lvlText w:val="%1"/>
      <w:lvlJc w:val="left"/>
      <w:pPr>
        <w:ind w:left="460" w:hanging="360"/>
      </w:pPr>
      <w:rPr>
        <w:rFonts w:asciiTheme="minorHAnsi" w:hAnsiTheme="minorHAnsi" w:cstheme="minorBidi" w:hint="default"/>
        <w:b/>
        <w:color w:val="auto"/>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52">
    <w:nsid w:val="6D786AE7"/>
    <w:multiLevelType w:val="hybridMultilevel"/>
    <w:tmpl w:val="F9CEE3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72851F59"/>
    <w:multiLevelType w:val="hybridMultilevel"/>
    <w:tmpl w:val="8064F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791E49CC"/>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nsid w:val="797E2FE6"/>
    <w:multiLevelType w:val="hybridMultilevel"/>
    <w:tmpl w:val="DF6E3D4E"/>
    <w:lvl w:ilvl="0" w:tplc="679AF7F4">
      <w:start w:val="1"/>
      <w:numFmt w:val="lowerLetter"/>
      <w:lvlText w:val="%1)"/>
      <w:lvlJc w:val="left"/>
      <w:pPr>
        <w:ind w:left="144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7A630443"/>
    <w:multiLevelType w:val="hybridMultilevel"/>
    <w:tmpl w:val="DCB48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7C2B4C44"/>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nsid w:val="7F827F09"/>
    <w:multiLevelType w:val="singleLevel"/>
    <w:tmpl w:val="1F4297C4"/>
    <w:lvl w:ilvl="0">
      <w:start w:val="1"/>
      <w:numFmt w:val="decimal"/>
      <w:pStyle w:val="ListNumber2"/>
      <w:lvlText w:val="%1."/>
      <w:lvlJc w:val="left"/>
      <w:pPr>
        <w:tabs>
          <w:tab w:val="num" w:pos="1060"/>
        </w:tabs>
        <w:ind w:left="680" w:hanging="340"/>
      </w:pPr>
      <w:rPr>
        <w:rFonts w:hint="default"/>
      </w:rPr>
    </w:lvl>
  </w:abstractNum>
  <w:num w:numId="1">
    <w:abstractNumId w:val="4"/>
  </w:num>
  <w:num w:numId="2">
    <w:abstractNumId w:val="3"/>
  </w:num>
  <w:num w:numId="3">
    <w:abstractNumId w:val="58"/>
  </w:num>
  <w:num w:numId="4">
    <w:abstractNumId w:val="2"/>
  </w:num>
  <w:num w:numId="5">
    <w:abstractNumId w:val="1"/>
  </w:num>
  <w:num w:numId="6">
    <w:abstractNumId w:val="0"/>
  </w:num>
  <w:num w:numId="7">
    <w:abstractNumId w:val="43"/>
  </w:num>
  <w:num w:numId="8">
    <w:abstractNumId w:val="8"/>
  </w:num>
  <w:num w:numId="9">
    <w:abstractNumId w:val="38"/>
  </w:num>
  <w:num w:numId="10">
    <w:abstractNumId w:val="26"/>
  </w:num>
  <w:num w:numId="11">
    <w:abstractNumId w:val="24"/>
  </w:num>
  <w:num w:numId="1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2"/>
  </w:num>
  <w:num w:numId="14">
    <w:abstractNumId w:val="41"/>
  </w:num>
  <w:num w:numId="15">
    <w:abstractNumId w:val="16"/>
  </w:num>
  <w:num w:numId="16">
    <w:abstractNumId w:val="47"/>
  </w:num>
  <w:num w:numId="17">
    <w:abstractNumId w:val="44"/>
  </w:num>
  <w:num w:numId="18">
    <w:abstractNumId w:val="53"/>
  </w:num>
  <w:num w:numId="19">
    <w:abstractNumId w:val="27"/>
  </w:num>
  <w:num w:numId="20">
    <w:abstractNumId w:val="6"/>
  </w:num>
  <w:num w:numId="21">
    <w:abstractNumId w:val="33"/>
  </w:num>
  <w:num w:numId="22">
    <w:abstractNumId w:val="35"/>
  </w:num>
  <w:num w:numId="23">
    <w:abstractNumId w:val="39"/>
  </w:num>
  <w:num w:numId="24">
    <w:abstractNumId w:val="50"/>
  </w:num>
  <w:num w:numId="25">
    <w:abstractNumId w:val="29"/>
  </w:num>
  <w:num w:numId="26">
    <w:abstractNumId w:val="30"/>
  </w:num>
  <w:num w:numId="27">
    <w:abstractNumId w:val="56"/>
  </w:num>
  <w:num w:numId="28">
    <w:abstractNumId w:val="51"/>
  </w:num>
  <w:num w:numId="29">
    <w:abstractNumId w:val="49"/>
  </w:num>
  <w:num w:numId="30">
    <w:abstractNumId w:val="52"/>
  </w:num>
  <w:num w:numId="31">
    <w:abstractNumId w:val="13"/>
  </w:num>
  <w:num w:numId="32">
    <w:abstractNumId w:val="5"/>
  </w:num>
  <w:num w:numId="33">
    <w:abstractNumId w:val="42"/>
  </w:num>
  <w:num w:numId="34">
    <w:abstractNumId w:val="10"/>
  </w:num>
  <w:num w:numId="35">
    <w:abstractNumId w:val="46"/>
  </w:num>
  <w:num w:numId="36">
    <w:abstractNumId w:val="17"/>
  </w:num>
  <w:num w:numId="37">
    <w:abstractNumId w:val="25"/>
  </w:num>
  <w:num w:numId="38">
    <w:abstractNumId w:val="54"/>
  </w:num>
  <w:num w:numId="39">
    <w:abstractNumId w:val="11"/>
  </w:num>
  <w:num w:numId="40">
    <w:abstractNumId w:val="20"/>
  </w:num>
  <w:num w:numId="41">
    <w:abstractNumId w:val="48"/>
  </w:num>
  <w:num w:numId="42">
    <w:abstractNumId w:val="34"/>
  </w:num>
  <w:num w:numId="43">
    <w:abstractNumId w:val="57"/>
  </w:num>
  <w:num w:numId="44">
    <w:abstractNumId w:val="9"/>
  </w:num>
  <w:num w:numId="45">
    <w:abstractNumId w:val="18"/>
  </w:num>
  <w:num w:numId="46">
    <w:abstractNumId w:val="15"/>
  </w:num>
  <w:num w:numId="47">
    <w:abstractNumId w:val="36"/>
  </w:num>
  <w:num w:numId="48">
    <w:abstractNumId w:val="23"/>
  </w:num>
  <w:num w:numId="49">
    <w:abstractNumId w:val="14"/>
  </w:num>
  <w:num w:numId="50">
    <w:abstractNumId w:val="55"/>
  </w:num>
  <w:num w:numId="51">
    <w:abstractNumId w:val="45"/>
  </w:num>
  <w:num w:numId="52">
    <w:abstractNumId w:val="21"/>
  </w:num>
  <w:num w:numId="53">
    <w:abstractNumId w:val="40"/>
  </w:num>
  <w:num w:numId="54">
    <w:abstractNumId w:val="28"/>
  </w:num>
  <w:num w:numId="55">
    <w:abstractNumId w:val="19"/>
  </w:num>
  <w:num w:numId="56">
    <w:abstractNumId w:val="12"/>
  </w:num>
  <w:num w:numId="57">
    <w:abstractNumId w:val="7"/>
  </w:num>
  <w:num w:numId="58">
    <w:abstractNumId w:val="31"/>
  </w:num>
  <w:num w:numId="59">
    <w:abstractNumId w:val="3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linkStyles/>
  <w:defaultTabStop w:val="720"/>
  <w:hyphenationZone w:val="425"/>
  <w:drawingGridHorizontalSpacing w:val="110"/>
  <w:drawingGridVerticalSpacing w:val="120"/>
  <w:displayHorizontalDrawingGridEvery w:val="0"/>
  <w:displayVerticalDrawingGridEvery w:val="3"/>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4B5B"/>
    <w:rsid w:val="00005BBE"/>
    <w:rsid w:val="00007165"/>
    <w:rsid w:val="000237C9"/>
    <w:rsid w:val="00024649"/>
    <w:rsid w:val="000274BF"/>
    <w:rsid w:val="00027C38"/>
    <w:rsid w:val="00030821"/>
    <w:rsid w:val="00030D59"/>
    <w:rsid w:val="00041DEA"/>
    <w:rsid w:val="00045702"/>
    <w:rsid w:val="00045B72"/>
    <w:rsid w:val="00045D4E"/>
    <w:rsid w:val="00052ABD"/>
    <w:rsid w:val="000557EF"/>
    <w:rsid w:val="0005753C"/>
    <w:rsid w:val="0006310E"/>
    <w:rsid w:val="00063339"/>
    <w:rsid w:val="00065079"/>
    <w:rsid w:val="000664B0"/>
    <w:rsid w:val="00074AEB"/>
    <w:rsid w:val="000762E7"/>
    <w:rsid w:val="00077C72"/>
    <w:rsid w:val="000807C7"/>
    <w:rsid w:val="00082F94"/>
    <w:rsid w:val="0008656B"/>
    <w:rsid w:val="00086642"/>
    <w:rsid w:val="000866D5"/>
    <w:rsid w:val="00086A75"/>
    <w:rsid w:val="0009037C"/>
    <w:rsid w:val="00091A67"/>
    <w:rsid w:val="000A14AD"/>
    <w:rsid w:val="000A2879"/>
    <w:rsid w:val="000A29DA"/>
    <w:rsid w:val="000A2F5A"/>
    <w:rsid w:val="000A4B21"/>
    <w:rsid w:val="000A74EF"/>
    <w:rsid w:val="000B4078"/>
    <w:rsid w:val="000B522B"/>
    <w:rsid w:val="000B5D34"/>
    <w:rsid w:val="000C0544"/>
    <w:rsid w:val="000C1F76"/>
    <w:rsid w:val="000C36DA"/>
    <w:rsid w:val="000C547B"/>
    <w:rsid w:val="000D2F4F"/>
    <w:rsid w:val="000D4247"/>
    <w:rsid w:val="000D511A"/>
    <w:rsid w:val="000D623A"/>
    <w:rsid w:val="000E2BA5"/>
    <w:rsid w:val="000E5D1F"/>
    <w:rsid w:val="000F1B32"/>
    <w:rsid w:val="000F3243"/>
    <w:rsid w:val="000F7053"/>
    <w:rsid w:val="001018D3"/>
    <w:rsid w:val="00102BDD"/>
    <w:rsid w:val="0010677A"/>
    <w:rsid w:val="00116A20"/>
    <w:rsid w:val="00116B33"/>
    <w:rsid w:val="00127317"/>
    <w:rsid w:val="001349E4"/>
    <w:rsid w:val="00137542"/>
    <w:rsid w:val="0014078B"/>
    <w:rsid w:val="00140BD6"/>
    <w:rsid w:val="00141435"/>
    <w:rsid w:val="001513DE"/>
    <w:rsid w:val="00151F06"/>
    <w:rsid w:val="0015592F"/>
    <w:rsid w:val="00160E90"/>
    <w:rsid w:val="00162115"/>
    <w:rsid w:val="001654B1"/>
    <w:rsid w:val="00170EF0"/>
    <w:rsid w:val="001727FA"/>
    <w:rsid w:val="001801DE"/>
    <w:rsid w:val="00182568"/>
    <w:rsid w:val="00183EB8"/>
    <w:rsid w:val="00187F8E"/>
    <w:rsid w:val="001950B6"/>
    <w:rsid w:val="00195EA9"/>
    <w:rsid w:val="001A14B0"/>
    <w:rsid w:val="001A339F"/>
    <w:rsid w:val="001A71E0"/>
    <w:rsid w:val="001B20BF"/>
    <w:rsid w:val="001B2571"/>
    <w:rsid w:val="001B28E8"/>
    <w:rsid w:val="001C2F58"/>
    <w:rsid w:val="001C32EE"/>
    <w:rsid w:val="001C4A36"/>
    <w:rsid w:val="001C51A3"/>
    <w:rsid w:val="001C5BDD"/>
    <w:rsid w:val="001D206A"/>
    <w:rsid w:val="001D27CF"/>
    <w:rsid w:val="001D3510"/>
    <w:rsid w:val="001E0D43"/>
    <w:rsid w:val="001E2C08"/>
    <w:rsid w:val="001E4060"/>
    <w:rsid w:val="001E6730"/>
    <w:rsid w:val="001F18B2"/>
    <w:rsid w:val="001F287F"/>
    <w:rsid w:val="001F4EA7"/>
    <w:rsid w:val="001F6FB3"/>
    <w:rsid w:val="002002E6"/>
    <w:rsid w:val="0020034B"/>
    <w:rsid w:val="002067D9"/>
    <w:rsid w:val="0021478C"/>
    <w:rsid w:val="00215EE7"/>
    <w:rsid w:val="002163D4"/>
    <w:rsid w:val="0021700F"/>
    <w:rsid w:val="00221C07"/>
    <w:rsid w:val="00222CC0"/>
    <w:rsid w:val="00224908"/>
    <w:rsid w:val="002260DA"/>
    <w:rsid w:val="002304DF"/>
    <w:rsid w:val="00231909"/>
    <w:rsid w:val="0023233A"/>
    <w:rsid w:val="00236A80"/>
    <w:rsid w:val="00247B37"/>
    <w:rsid w:val="00250C27"/>
    <w:rsid w:val="002516FA"/>
    <w:rsid w:val="00253445"/>
    <w:rsid w:val="0025790E"/>
    <w:rsid w:val="00262200"/>
    <w:rsid w:val="002623EA"/>
    <w:rsid w:val="0026661B"/>
    <w:rsid w:val="00271B64"/>
    <w:rsid w:val="00272190"/>
    <w:rsid w:val="002738B8"/>
    <w:rsid w:val="002738DB"/>
    <w:rsid w:val="00273E28"/>
    <w:rsid w:val="00275772"/>
    <w:rsid w:val="0027725B"/>
    <w:rsid w:val="00282410"/>
    <w:rsid w:val="00286679"/>
    <w:rsid w:val="0029134C"/>
    <w:rsid w:val="002A17FC"/>
    <w:rsid w:val="002A2504"/>
    <w:rsid w:val="002A3F49"/>
    <w:rsid w:val="002A5BC5"/>
    <w:rsid w:val="002A5D3F"/>
    <w:rsid w:val="002A615B"/>
    <w:rsid w:val="002A6904"/>
    <w:rsid w:val="002A69A8"/>
    <w:rsid w:val="002C008D"/>
    <w:rsid w:val="002C4946"/>
    <w:rsid w:val="002C579A"/>
    <w:rsid w:val="002D1BFE"/>
    <w:rsid w:val="002D598B"/>
    <w:rsid w:val="002D5D22"/>
    <w:rsid w:val="002D670E"/>
    <w:rsid w:val="002D7E34"/>
    <w:rsid w:val="002E162F"/>
    <w:rsid w:val="002E1850"/>
    <w:rsid w:val="002E5CFC"/>
    <w:rsid w:val="002E5D86"/>
    <w:rsid w:val="002F25D6"/>
    <w:rsid w:val="002F2FE6"/>
    <w:rsid w:val="002F3CC3"/>
    <w:rsid w:val="002F6212"/>
    <w:rsid w:val="0030561C"/>
    <w:rsid w:val="00315F44"/>
    <w:rsid w:val="00317E65"/>
    <w:rsid w:val="00320AAC"/>
    <w:rsid w:val="003258DA"/>
    <w:rsid w:val="00326DEB"/>
    <w:rsid w:val="0033136C"/>
    <w:rsid w:val="00333EEB"/>
    <w:rsid w:val="00335D70"/>
    <w:rsid w:val="00337DB1"/>
    <w:rsid w:val="00344E19"/>
    <w:rsid w:val="00347FD9"/>
    <w:rsid w:val="00351A6E"/>
    <w:rsid w:val="00353034"/>
    <w:rsid w:val="003545BC"/>
    <w:rsid w:val="00356C66"/>
    <w:rsid w:val="00360DB0"/>
    <w:rsid w:val="003657E6"/>
    <w:rsid w:val="003716D6"/>
    <w:rsid w:val="00372355"/>
    <w:rsid w:val="003752B5"/>
    <w:rsid w:val="003779FE"/>
    <w:rsid w:val="00377ACE"/>
    <w:rsid w:val="003806DD"/>
    <w:rsid w:val="0038137E"/>
    <w:rsid w:val="00392D1C"/>
    <w:rsid w:val="003952C6"/>
    <w:rsid w:val="0039682C"/>
    <w:rsid w:val="003A3090"/>
    <w:rsid w:val="003A32FC"/>
    <w:rsid w:val="003A3E24"/>
    <w:rsid w:val="003A6853"/>
    <w:rsid w:val="003B025F"/>
    <w:rsid w:val="003B4F0F"/>
    <w:rsid w:val="003B5B82"/>
    <w:rsid w:val="003B654C"/>
    <w:rsid w:val="003B6DCB"/>
    <w:rsid w:val="003B75B9"/>
    <w:rsid w:val="003B7C32"/>
    <w:rsid w:val="003C099B"/>
    <w:rsid w:val="003C6558"/>
    <w:rsid w:val="003D4645"/>
    <w:rsid w:val="003D49FF"/>
    <w:rsid w:val="003D5DBA"/>
    <w:rsid w:val="003D6CE0"/>
    <w:rsid w:val="003D6E6D"/>
    <w:rsid w:val="003E1FA3"/>
    <w:rsid w:val="003E2EC1"/>
    <w:rsid w:val="003E39D1"/>
    <w:rsid w:val="003E3F0C"/>
    <w:rsid w:val="003F35E1"/>
    <w:rsid w:val="003F3F43"/>
    <w:rsid w:val="003F4EC7"/>
    <w:rsid w:val="00400DF5"/>
    <w:rsid w:val="00402038"/>
    <w:rsid w:val="004029E8"/>
    <w:rsid w:val="00405C7F"/>
    <w:rsid w:val="00412615"/>
    <w:rsid w:val="00415BCC"/>
    <w:rsid w:val="0042465F"/>
    <w:rsid w:val="00425BA4"/>
    <w:rsid w:val="004304D5"/>
    <w:rsid w:val="0043405C"/>
    <w:rsid w:val="004342C6"/>
    <w:rsid w:val="00435D3E"/>
    <w:rsid w:val="0043709A"/>
    <w:rsid w:val="0044424E"/>
    <w:rsid w:val="00444617"/>
    <w:rsid w:val="0044543B"/>
    <w:rsid w:val="00450CEC"/>
    <w:rsid w:val="004513AB"/>
    <w:rsid w:val="00451AA0"/>
    <w:rsid w:val="00466CEE"/>
    <w:rsid w:val="00466F53"/>
    <w:rsid w:val="004717EA"/>
    <w:rsid w:val="00472076"/>
    <w:rsid w:val="004737E8"/>
    <w:rsid w:val="00474DDB"/>
    <w:rsid w:val="004754D7"/>
    <w:rsid w:val="00475513"/>
    <w:rsid w:val="00475C3E"/>
    <w:rsid w:val="0048008A"/>
    <w:rsid w:val="00481262"/>
    <w:rsid w:val="00481ACA"/>
    <w:rsid w:val="00485232"/>
    <w:rsid w:val="004872E7"/>
    <w:rsid w:val="00490B31"/>
    <w:rsid w:val="004956A8"/>
    <w:rsid w:val="00496685"/>
    <w:rsid w:val="00497F0C"/>
    <w:rsid w:val="004A0102"/>
    <w:rsid w:val="004A2B09"/>
    <w:rsid w:val="004A7F6B"/>
    <w:rsid w:val="004B13DF"/>
    <w:rsid w:val="004B5CE8"/>
    <w:rsid w:val="004B6875"/>
    <w:rsid w:val="004B782B"/>
    <w:rsid w:val="004C5F6B"/>
    <w:rsid w:val="004C7B89"/>
    <w:rsid w:val="004D01E1"/>
    <w:rsid w:val="004D3A31"/>
    <w:rsid w:val="004D41E8"/>
    <w:rsid w:val="004D44AE"/>
    <w:rsid w:val="004E473D"/>
    <w:rsid w:val="004F0044"/>
    <w:rsid w:val="004F012A"/>
    <w:rsid w:val="004F05DA"/>
    <w:rsid w:val="004F100E"/>
    <w:rsid w:val="004F2525"/>
    <w:rsid w:val="004F2F73"/>
    <w:rsid w:val="004F402A"/>
    <w:rsid w:val="00501A98"/>
    <w:rsid w:val="0050479A"/>
    <w:rsid w:val="00506692"/>
    <w:rsid w:val="00507A63"/>
    <w:rsid w:val="0051190D"/>
    <w:rsid w:val="005136AD"/>
    <w:rsid w:val="005147ED"/>
    <w:rsid w:val="005204D8"/>
    <w:rsid w:val="00525C54"/>
    <w:rsid w:val="00526024"/>
    <w:rsid w:val="00537877"/>
    <w:rsid w:val="00544594"/>
    <w:rsid w:val="005452AC"/>
    <w:rsid w:val="005453DE"/>
    <w:rsid w:val="00545819"/>
    <w:rsid w:val="0054588A"/>
    <w:rsid w:val="00546ECE"/>
    <w:rsid w:val="00552F02"/>
    <w:rsid w:val="005645BF"/>
    <w:rsid w:val="005653E3"/>
    <w:rsid w:val="00567541"/>
    <w:rsid w:val="005704E1"/>
    <w:rsid w:val="00571900"/>
    <w:rsid w:val="00573217"/>
    <w:rsid w:val="0057428E"/>
    <w:rsid w:val="00575ABF"/>
    <w:rsid w:val="00584628"/>
    <w:rsid w:val="005858F2"/>
    <w:rsid w:val="005A0DC1"/>
    <w:rsid w:val="005A6410"/>
    <w:rsid w:val="005A708D"/>
    <w:rsid w:val="005B03D3"/>
    <w:rsid w:val="005B139D"/>
    <w:rsid w:val="005B21B5"/>
    <w:rsid w:val="005B243B"/>
    <w:rsid w:val="005C6F6D"/>
    <w:rsid w:val="005C7C9C"/>
    <w:rsid w:val="005D2F4A"/>
    <w:rsid w:val="005D36C5"/>
    <w:rsid w:val="005D7341"/>
    <w:rsid w:val="005D77E3"/>
    <w:rsid w:val="005F0310"/>
    <w:rsid w:val="005F2388"/>
    <w:rsid w:val="005F2624"/>
    <w:rsid w:val="005F2DAA"/>
    <w:rsid w:val="006027D2"/>
    <w:rsid w:val="006047E8"/>
    <w:rsid w:val="00606D6A"/>
    <w:rsid w:val="00614824"/>
    <w:rsid w:val="0061514C"/>
    <w:rsid w:val="00615CA8"/>
    <w:rsid w:val="00615E10"/>
    <w:rsid w:val="00616EAD"/>
    <w:rsid w:val="0062035B"/>
    <w:rsid w:val="00620884"/>
    <w:rsid w:val="006209B4"/>
    <w:rsid w:val="00623669"/>
    <w:rsid w:val="00624714"/>
    <w:rsid w:val="006274EE"/>
    <w:rsid w:val="0063172A"/>
    <w:rsid w:val="00631C5B"/>
    <w:rsid w:val="00633487"/>
    <w:rsid w:val="006419C5"/>
    <w:rsid w:val="00643320"/>
    <w:rsid w:val="00652BB3"/>
    <w:rsid w:val="00655C57"/>
    <w:rsid w:val="006561F1"/>
    <w:rsid w:val="006603DD"/>
    <w:rsid w:val="0067089B"/>
    <w:rsid w:val="00670D56"/>
    <w:rsid w:val="00676D97"/>
    <w:rsid w:val="00677702"/>
    <w:rsid w:val="00681BFA"/>
    <w:rsid w:val="00684EEA"/>
    <w:rsid w:val="00686D5E"/>
    <w:rsid w:val="00691E1B"/>
    <w:rsid w:val="006938D2"/>
    <w:rsid w:val="006A25F5"/>
    <w:rsid w:val="006A3C97"/>
    <w:rsid w:val="006A4D81"/>
    <w:rsid w:val="006A5A13"/>
    <w:rsid w:val="006B1A0C"/>
    <w:rsid w:val="006B5EF1"/>
    <w:rsid w:val="006C1CE3"/>
    <w:rsid w:val="006C201F"/>
    <w:rsid w:val="006C27B3"/>
    <w:rsid w:val="006C2B38"/>
    <w:rsid w:val="006C65E0"/>
    <w:rsid w:val="006D4F14"/>
    <w:rsid w:val="006E09B5"/>
    <w:rsid w:val="006E0AA1"/>
    <w:rsid w:val="006E3F96"/>
    <w:rsid w:val="006E44C2"/>
    <w:rsid w:val="006E6553"/>
    <w:rsid w:val="006F1954"/>
    <w:rsid w:val="006F214A"/>
    <w:rsid w:val="006F57F5"/>
    <w:rsid w:val="006F5FDD"/>
    <w:rsid w:val="00700447"/>
    <w:rsid w:val="007042A5"/>
    <w:rsid w:val="00704B85"/>
    <w:rsid w:val="00705753"/>
    <w:rsid w:val="00705B56"/>
    <w:rsid w:val="00705BD7"/>
    <w:rsid w:val="00705F0A"/>
    <w:rsid w:val="00711A5A"/>
    <w:rsid w:val="00714FFF"/>
    <w:rsid w:val="007201E4"/>
    <w:rsid w:val="00724623"/>
    <w:rsid w:val="0072620F"/>
    <w:rsid w:val="00726CF7"/>
    <w:rsid w:val="007318C8"/>
    <w:rsid w:val="00734BE9"/>
    <w:rsid w:val="00737500"/>
    <w:rsid w:val="00737BF8"/>
    <w:rsid w:val="00744731"/>
    <w:rsid w:val="0074514D"/>
    <w:rsid w:val="007471C2"/>
    <w:rsid w:val="00761067"/>
    <w:rsid w:val="00763186"/>
    <w:rsid w:val="00763CAF"/>
    <w:rsid w:val="007667AF"/>
    <w:rsid w:val="00771620"/>
    <w:rsid w:val="00773EE4"/>
    <w:rsid w:val="007743A4"/>
    <w:rsid w:val="007759AC"/>
    <w:rsid w:val="00785F59"/>
    <w:rsid w:val="00790234"/>
    <w:rsid w:val="007909AD"/>
    <w:rsid w:val="00795437"/>
    <w:rsid w:val="00796955"/>
    <w:rsid w:val="007A2FEA"/>
    <w:rsid w:val="007A306D"/>
    <w:rsid w:val="007A3617"/>
    <w:rsid w:val="007A73A8"/>
    <w:rsid w:val="007B6ED8"/>
    <w:rsid w:val="007C28AF"/>
    <w:rsid w:val="007C34D7"/>
    <w:rsid w:val="007C5ADD"/>
    <w:rsid w:val="007D086A"/>
    <w:rsid w:val="007D232C"/>
    <w:rsid w:val="007D33D7"/>
    <w:rsid w:val="007D728F"/>
    <w:rsid w:val="007E2036"/>
    <w:rsid w:val="007E275F"/>
    <w:rsid w:val="007E299D"/>
    <w:rsid w:val="007E3481"/>
    <w:rsid w:val="007E3C89"/>
    <w:rsid w:val="007E76E4"/>
    <w:rsid w:val="007F109F"/>
    <w:rsid w:val="007F1F9E"/>
    <w:rsid w:val="007F28C8"/>
    <w:rsid w:val="007F7E09"/>
    <w:rsid w:val="0080208A"/>
    <w:rsid w:val="00804C7B"/>
    <w:rsid w:val="00805768"/>
    <w:rsid w:val="008064A7"/>
    <w:rsid w:val="0080711B"/>
    <w:rsid w:val="008162F3"/>
    <w:rsid w:val="0081698E"/>
    <w:rsid w:val="00816CD9"/>
    <w:rsid w:val="00817EF8"/>
    <w:rsid w:val="008227A2"/>
    <w:rsid w:val="0082358A"/>
    <w:rsid w:val="008254E3"/>
    <w:rsid w:val="00825869"/>
    <w:rsid w:val="008263FF"/>
    <w:rsid w:val="00826E88"/>
    <w:rsid w:val="00830DBD"/>
    <w:rsid w:val="00835F5A"/>
    <w:rsid w:val="008417AD"/>
    <w:rsid w:val="00846A44"/>
    <w:rsid w:val="0084714A"/>
    <w:rsid w:val="00854B5B"/>
    <w:rsid w:val="0086468D"/>
    <w:rsid w:val="0086675E"/>
    <w:rsid w:val="0087333B"/>
    <w:rsid w:val="008740B5"/>
    <w:rsid w:val="008741A3"/>
    <w:rsid w:val="0087749B"/>
    <w:rsid w:val="00880B93"/>
    <w:rsid w:val="00887C57"/>
    <w:rsid w:val="00890C3E"/>
    <w:rsid w:val="008918B4"/>
    <w:rsid w:val="00891AC0"/>
    <w:rsid w:val="00893D0D"/>
    <w:rsid w:val="00895E95"/>
    <w:rsid w:val="008A0822"/>
    <w:rsid w:val="008A08BB"/>
    <w:rsid w:val="008A1CF0"/>
    <w:rsid w:val="008A7497"/>
    <w:rsid w:val="008B0168"/>
    <w:rsid w:val="008B04F9"/>
    <w:rsid w:val="008B0DB7"/>
    <w:rsid w:val="008B2504"/>
    <w:rsid w:val="008B3B68"/>
    <w:rsid w:val="008B7FFE"/>
    <w:rsid w:val="008C79AB"/>
    <w:rsid w:val="008D535D"/>
    <w:rsid w:val="008D55DE"/>
    <w:rsid w:val="008D7379"/>
    <w:rsid w:val="008E3137"/>
    <w:rsid w:val="008E67BE"/>
    <w:rsid w:val="008F3AB1"/>
    <w:rsid w:val="008F7C8C"/>
    <w:rsid w:val="00901DA8"/>
    <w:rsid w:val="0090254A"/>
    <w:rsid w:val="00904F38"/>
    <w:rsid w:val="00907B5D"/>
    <w:rsid w:val="009133E9"/>
    <w:rsid w:val="009133FB"/>
    <w:rsid w:val="00920F71"/>
    <w:rsid w:val="0092187C"/>
    <w:rsid w:val="00933373"/>
    <w:rsid w:val="0093605E"/>
    <w:rsid w:val="00941A70"/>
    <w:rsid w:val="009423C4"/>
    <w:rsid w:val="00943188"/>
    <w:rsid w:val="00950881"/>
    <w:rsid w:val="00951560"/>
    <w:rsid w:val="0096061D"/>
    <w:rsid w:val="00966F05"/>
    <w:rsid w:val="00967CF9"/>
    <w:rsid w:val="0097414E"/>
    <w:rsid w:val="009741FD"/>
    <w:rsid w:val="00974857"/>
    <w:rsid w:val="009755B4"/>
    <w:rsid w:val="009819CC"/>
    <w:rsid w:val="00981F66"/>
    <w:rsid w:val="00982917"/>
    <w:rsid w:val="009837FC"/>
    <w:rsid w:val="009858ED"/>
    <w:rsid w:val="009903B0"/>
    <w:rsid w:val="009921CE"/>
    <w:rsid w:val="009A10F5"/>
    <w:rsid w:val="009A659A"/>
    <w:rsid w:val="009B3CBD"/>
    <w:rsid w:val="009B4297"/>
    <w:rsid w:val="009B569A"/>
    <w:rsid w:val="009B56A3"/>
    <w:rsid w:val="009C377E"/>
    <w:rsid w:val="009D2C87"/>
    <w:rsid w:val="009D484B"/>
    <w:rsid w:val="009D4D1F"/>
    <w:rsid w:val="009E0C6B"/>
    <w:rsid w:val="009E4937"/>
    <w:rsid w:val="009E4DF4"/>
    <w:rsid w:val="009E57F0"/>
    <w:rsid w:val="009F3506"/>
    <w:rsid w:val="009F4B1C"/>
    <w:rsid w:val="009F51D6"/>
    <w:rsid w:val="009F7DDE"/>
    <w:rsid w:val="00A019D2"/>
    <w:rsid w:val="00A0741E"/>
    <w:rsid w:val="00A16077"/>
    <w:rsid w:val="00A24140"/>
    <w:rsid w:val="00A24319"/>
    <w:rsid w:val="00A27D9D"/>
    <w:rsid w:val="00A27DF4"/>
    <w:rsid w:val="00A31351"/>
    <w:rsid w:val="00A40B8F"/>
    <w:rsid w:val="00A41A31"/>
    <w:rsid w:val="00A42A01"/>
    <w:rsid w:val="00A42E16"/>
    <w:rsid w:val="00A42FB2"/>
    <w:rsid w:val="00A439D8"/>
    <w:rsid w:val="00A46FEE"/>
    <w:rsid w:val="00A57AED"/>
    <w:rsid w:val="00A6159A"/>
    <w:rsid w:val="00A641DA"/>
    <w:rsid w:val="00A658A4"/>
    <w:rsid w:val="00A66E28"/>
    <w:rsid w:val="00A707D9"/>
    <w:rsid w:val="00A70DFA"/>
    <w:rsid w:val="00A718F1"/>
    <w:rsid w:val="00A73A7D"/>
    <w:rsid w:val="00A77552"/>
    <w:rsid w:val="00A77AEF"/>
    <w:rsid w:val="00A859D9"/>
    <w:rsid w:val="00A87ADF"/>
    <w:rsid w:val="00A87B7D"/>
    <w:rsid w:val="00A90DC2"/>
    <w:rsid w:val="00A937B8"/>
    <w:rsid w:val="00A93F7E"/>
    <w:rsid w:val="00A941A2"/>
    <w:rsid w:val="00AA2B22"/>
    <w:rsid w:val="00AA6180"/>
    <w:rsid w:val="00AB37D9"/>
    <w:rsid w:val="00AB4526"/>
    <w:rsid w:val="00AB4563"/>
    <w:rsid w:val="00AB51DF"/>
    <w:rsid w:val="00AB584C"/>
    <w:rsid w:val="00AB5EDE"/>
    <w:rsid w:val="00AC2E1C"/>
    <w:rsid w:val="00AC4FA2"/>
    <w:rsid w:val="00AC5B37"/>
    <w:rsid w:val="00AC5EF1"/>
    <w:rsid w:val="00AD4087"/>
    <w:rsid w:val="00AD50A3"/>
    <w:rsid w:val="00AD6896"/>
    <w:rsid w:val="00AE39BB"/>
    <w:rsid w:val="00AE3C79"/>
    <w:rsid w:val="00AF19B8"/>
    <w:rsid w:val="00AF498F"/>
    <w:rsid w:val="00AF4AB6"/>
    <w:rsid w:val="00B057A0"/>
    <w:rsid w:val="00B176F1"/>
    <w:rsid w:val="00B21470"/>
    <w:rsid w:val="00B22869"/>
    <w:rsid w:val="00B23D0D"/>
    <w:rsid w:val="00B250A6"/>
    <w:rsid w:val="00B260D6"/>
    <w:rsid w:val="00B30211"/>
    <w:rsid w:val="00B3035F"/>
    <w:rsid w:val="00B352F0"/>
    <w:rsid w:val="00B3731E"/>
    <w:rsid w:val="00B40DB4"/>
    <w:rsid w:val="00B41EC8"/>
    <w:rsid w:val="00B420DD"/>
    <w:rsid w:val="00B42509"/>
    <w:rsid w:val="00B44FBF"/>
    <w:rsid w:val="00B5173A"/>
    <w:rsid w:val="00B541B1"/>
    <w:rsid w:val="00B57CB7"/>
    <w:rsid w:val="00B6116D"/>
    <w:rsid w:val="00B6270D"/>
    <w:rsid w:val="00B63A8B"/>
    <w:rsid w:val="00B6458B"/>
    <w:rsid w:val="00B66518"/>
    <w:rsid w:val="00B70409"/>
    <w:rsid w:val="00B70A56"/>
    <w:rsid w:val="00B73587"/>
    <w:rsid w:val="00B74633"/>
    <w:rsid w:val="00B75C73"/>
    <w:rsid w:val="00B80AA9"/>
    <w:rsid w:val="00B917D5"/>
    <w:rsid w:val="00B925AF"/>
    <w:rsid w:val="00B930BA"/>
    <w:rsid w:val="00B95247"/>
    <w:rsid w:val="00B95841"/>
    <w:rsid w:val="00BA04F3"/>
    <w:rsid w:val="00BA10DE"/>
    <w:rsid w:val="00BA51E2"/>
    <w:rsid w:val="00BA5478"/>
    <w:rsid w:val="00BB4792"/>
    <w:rsid w:val="00BB7B34"/>
    <w:rsid w:val="00BC4FB5"/>
    <w:rsid w:val="00BC6054"/>
    <w:rsid w:val="00BD1355"/>
    <w:rsid w:val="00BD1994"/>
    <w:rsid w:val="00BD1A8B"/>
    <w:rsid w:val="00BD55DF"/>
    <w:rsid w:val="00BD66E5"/>
    <w:rsid w:val="00BD6C5B"/>
    <w:rsid w:val="00BE200E"/>
    <w:rsid w:val="00BE3784"/>
    <w:rsid w:val="00BE658A"/>
    <w:rsid w:val="00BF0156"/>
    <w:rsid w:val="00BF2843"/>
    <w:rsid w:val="00BF29CC"/>
    <w:rsid w:val="00BF34F2"/>
    <w:rsid w:val="00BF3FE0"/>
    <w:rsid w:val="00BF7AA9"/>
    <w:rsid w:val="00C01C70"/>
    <w:rsid w:val="00C03468"/>
    <w:rsid w:val="00C07EAB"/>
    <w:rsid w:val="00C13640"/>
    <w:rsid w:val="00C15303"/>
    <w:rsid w:val="00C15C64"/>
    <w:rsid w:val="00C27014"/>
    <w:rsid w:val="00C32570"/>
    <w:rsid w:val="00C34525"/>
    <w:rsid w:val="00C46FD7"/>
    <w:rsid w:val="00C50237"/>
    <w:rsid w:val="00C5387E"/>
    <w:rsid w:val="00C55FB8"/>
    <w:rsid w:val="00C57AF5"/>
    <w:rsid w:val="00C60A8F"/>
    <w:rsid w:val="00C615A0"/>
    <w:rsid w:val="00C7001B"/>
    <w:rsid w:val="00C70E7E"/>
    <w:rsid w:val="00C770CA"/>
    <w:rsid w:val="00C80820"/>
    <w:rsid w:val="00C81AAB"/>
    <w:rsid w:val="00C9231F"/>
    <w:rsid w:val="00C94473"/>
    <w:rsid w:val="00C94EFB"/>
    <w:rsid w:val="00C97D3E"/>
    <w:rsid w:val="00CA3E73"/>
    <w:rsid w:val="00CA3F5C"/>
    <w:rsid w:val="00CA51A4"/>
    <w:rsid w:val="00CA61FF"/>
    <w:rsid w:val="00CB5FF0"/>
    <w:rsid w:val="00CC4D65"/>
    <w:rsid w:val="00CC6946"/>
    <w:rsid w:val="00CC7D3B"/>
    <w:rsid w:val="00CD19DA"/>
    <w:rsid w:val="00CD555F"/>
    <w:rsid w:val="00CD596F"/>
    <w:rsid w:val="00CE3451"/>
    <w:rsid w:val="00CE4058"/>
    <w:rsid w:val="00CE455C"/>
    <w:rsid w:val="00CE712C"/>
    <w:rsid w:val="00CF5409"/>
    <w:rsid w:val="00CF69E8"/>
    <w:rsid w:val="00D01C08"/>
    <w:rsid w:val="00D02476"/>
    <w:rsid w:val="00D02847"/>
    <w:rsid w:val="00D02CE5"/>
    <w:rsid w:val="00D03DAE"/>
    <w:rsid w:val="00D05974"/>
    <w:rsid w:val="00D06922"/>
    <w:rsid w:val="00D11A09"/>
    <w:rsid w:val="00D14DC8"/>
    <w:rsid w:val="00D15264"/>
    <w:rsid w:val="00D20313"/>
    <w:rsid w:val="00D22EB3"/>
    <w:rsid w:val="00D243C0"/>
    <w:rsid w:val="00D26F75"/>
    <w:rsid w:val="00D2708F"/>
    <w:rsid w:val="00D313E6"/>
    <w:rsid w:val="00D31F23"/>
    <w:rsid w:val="00D3205D"/>
    <w:rsid w:val="00D33307"/>
    <w:rsid w:val="00D33E3D"/>
    <w:rsid w:val="00D33FBA"/>
    <w:rsid w:val="00D34624"/>
    <w:rsid w:val="00D34A6C"/>
    <w:rsid w:val="00D35605"/>
    <w:rsid w:val="00D41A2D"/>
    <w:rsid w:val="00D47329"/>
    <w:rsid w:val="00D53E96"/>
    <w:rsid w:val="00D55449"/>
    <w:rsid w:val="00D6198D"/>
    <w:rsid w:val="00D63278"/>
    <w:rsid w:val="00D63437"/>
    <w:rsid w:val="00D752E8"/>
    <w:rsid w:val="00D75375"/>
    <w:rsid w:val="00D7721A"/>
    <w:rsid w:val="00D81733"/>
    <w:rsid w:val="00D826D9"/>
    <w:rsid w:val="00D904C3"/>
    <w:rsid w:val="00D91784"/>
    <w:rsid w:val="00D917DC"/>
    <w:rsid w:val="00D9287C"/>
    <w:rsid w:val="00D9512E"/>
    <w:rsid w:val="00D95962"/>
    <w:rsid w:val="00D97342"/>
    <w:rsid w:val="00DA1750"/>
    <w:rsid w:val="00DA5CB9"/>
    <w:rsid w:val="00DA685A"/>
    <w:rsid w:val="00DB176B"/>
    <w:rsid w:val="00DB3EF3"/>
    <w:rsid w:val="00DC1E5F"/>
    <w:rsid w:val="00DC54F5"/>
    <w:rsid w:val="00DC5840"/>
    <w:rsid w:val="00DC7C02"/>
    <w:rsid w:val="00DD06D1"/>
    <w:rsid w:val="00DD31AA"/>
    <w:rsid w:val="00DD6309"/>
    <w:rsid w:val="00DE00CE"/>
    <w:rsid w:val="00DE3764"/>
    <w:rsid w:val="00DE6251"/>
    <w:rsid w:val="00DF0A08"/>
    <w:rsid w:val="00DF32A8"/>
    <w:rsid w:val="00E10DE7"/>
    <w:rsid w:val="00E15E82"/>
    <w:rsid w:val="00E21628"/>
    <w:rsid w:val="00E26491"/>
    <w:rsid w:val="00E26A97"/>
    <w:rsid w:val="00E33BDF"/>
    <w:rsid w:val="00E35023"/>
    <w:rsid w:val="00E353C0"/>
    <w:rsid w:val="00E35903"/>
    <w:rsid w:val="00E36D56"/>
    <w:rsid w:val="00E476DD"/>
    <w:rsid w:val="00E479DF"/>
    <w:rsid w:val="00E52F1A"/>
    <w:rsid w:val="00E5312A"/>
    <w:rsid w:val="00E548CF"/>
    <w:rsid w:val="00E6272A"/>
    <w:rsid w:val="00E63606"/>
    <w:rsid w:val="00E63AF2"/>
    <w:rsid w:val="00E6558D"/>
    <w:rsid w:val="00E70D2F"/>
    <w:rsid w:val="00E74DA0"/>
    <w:rsid w:val="00E76745"/>
    <w:rsid w:val="00E76F54"/>
    <w:rsid w:val="00E7791F"/>
    <w:rsid w:val="00E77BC6"/>
    <w:rsid w:val="00E818EE"/>
    <w:rsid w:val="00E909DB"/>
    <w:rsid w:val="00E942C8"/>
    <w:rsid w:val="00E944D2"/>
    <w:rsid w:val="00E95FBB"/>
    <w:rsid w:val="00EA5FCF"/>
    <w:rsid w:val="00EA660E"/>
    <w:rsid w:val="00EA699F"/>
    <w:rsid w:val="00EB20FC"/>
    <w:rsid w:val="00EB39C3"/>
    <w:rsid w:val="00EB3F7D"/>
    <w:rsid w:val="00EB4BD3"/>
    <w:rsid w:val="00EB5CCB"/>
    <w:rsid w:val="00EB6363"/>
    <w:rsid w:val="00EB72C1"/>
    <w:rsid w:val="00EC1648"/>
    <w:rsid w:val="00EC51C0"/>
    <w:rsid w:val="00EC6057"/>
    <w:rsid w:val="00ED1C10"/>
    <w:rsid w:val="00ED4799"/>
    <w:rsid w:val="00ED56FE"/>
    <w:rsid w:val="00EE3398"/>
    <w:rsid w:val="00EF13B0"/>
    <w:rsid w:val="00EF3FEF"/>
    <w:rsid w:val="00EF5278"/>
    <w:rsid w:val="00EF7653"/>
    <w:rsid w:val="00F06EBB"/>
    <w:rsid w:val="00F1044C"/>
    <w:rsid w:val="00F10D1C"/>
    <w:rsid w:val="00F11305"/>
    <w:rsid w:val="00F11993"/>
    <w:rsid w:val="00F132FE"/>
    <w:rsid w:val="00F1695F"/>
    <w:rsid w:val="00F24B6A"/>
    <w:rsid w:val="00F25CF2"/>
    <w:rsid w:val="00F27A5D"/>
    <w:rsid w:val="00F27BC0"/>
    <w:rsid w:val="00F31F4B"/>
    <w:rsid w:val="00F34070"/>
    <w:rsid w:val="00F357BE"/>
    <w:rsid w:val="00F3611A"/>
    <w:rsid w:val="00F45117"/>
    <w:rsid w:val="00F50DED"/>
    <w:rsid w:val="00F5128F"/>
    <w:rsid w:val="00F52816"/>
    <w:rsid w:val="00F53E81"/>
    <w:rsid w:val="00F55393"/>
    <w:rsid w:val="00F61948"/>
    <w:rsid w:val="00F63356"/>
    <w:rsid w:val="00F6449C"/>
    <w:rsid w:val="00F70829"/>
    <w:rsid w:val="00F708B1"/>
    <w:rsid w:val="00F70BDD"/>
    <w:rsid w:val="00F74261"/>
    <w:rsid w:val="00F75B52"/>
    <w:rsid w:val="00F85F6F"/>
    <w:rsid w:val="00F90429"/>
    <w:rsid w:val="00F91A41"/>
    <w:rsid w:val="00F921B2"/>
    <w:rsid w:val="00F945F0"/>
    <w:rsid w:val="00F96A49"/>
    <w:rsid w:val="00F96C4B"/>
    <w:rsid w:val="00FA4003"/>
    <w:rsid w:val="00FA433A"/>
    <w:rsid w:val="00FA494E"/>
    <w:rsid w:val="00FA662E"/>
    <w:rsid w:val="00FB007F"/>
    <w:rsid w:val="00FB4324"/>
    <w:rsid w:val="00FB733F"/>
    <w:rsid w:val="00FC2A3C"/>
    <w:rsid w:val="00FC514D"/>
    <w:rsid w:val="00FC55C3"/>
    <w:rsid w:val="00FD1649"/>
    <w:rsid w:val="00FD2BE9"/>
    <w:rsid w:val="00FE0EAF"/>
    <w:rsid w:val="00FE1618"/>
    <w:rsid w:val="00FE3227"/>
    <w:rsid w:val="00FE32CC"/>
    <w:rsid w:val="00FE53D7"/>
    <w:rsid w:val="00FE6225"/>
    <w:rsid w:val="00FE67E5"/>
    <w:rsid w:val="00FF1FE6"/>
    <w:rsid w:val="00FF34B6"/>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A125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index heading" w:uiPriority="0"/>
    <w:lsdException w:name="caption" w:semiHidden="0" w:uiPriority="0" w:unhideWhenUsed="0" w:qFormat="1"/>
    <w:lsdException w:name="table of figures" w:uiPriority="0"/>
    <w:lsdException w:name="page number"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lsdException w:name="List Continue" w:uiPriority="0"/>
    <w:lsdException w:name="List Continue 2" w:uiPriority="0"/>
    <w:lsdException w:name="List Continue 3" w:uiPriority="0"/>
    <w:lsdException w:name="List Continue 4" w:uiPriority="0"/>
    <w:lsdException w:name="List Continue 5" w:uiPriority="0"/>
    <w:lsdException w:name="Subtitle" w:semiHidden="0" w:uiPriority="0" w:unhideWhenUsed="0" w:qFormat="1"/>
    <w:lsdException w:name="Block Text"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1620"/>
    <w:pPr>
      <w:spacing w:after="200" w:line="276"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autoRedefine/>
    <w:qFormat/>
    <w:rsid w:val="00943188"/>
    <w:pPr>
      <w:spacing w:before="240" w:after="120"/>
      <w:outlineLvl w:val="2"/>
    </w:pPr>
    <w:rPr>
      <w:spacing w:val="-10"/>
      <w:kern w:val="32"/>
      <w:sz w:val="36"/>
    </w:rPr>
  </w:style>
  <w:style w:type="paragraph" w:styleId="Heading4">
    <w:name w:val="heading 4"/>
    <w:basedOn w:val="HeadingBase"/>
    <w:next w:val="BodyText"/>
    <w:qFormat/>
    <w:rsid w:val="00943188"/>
    <w:pPr>
      <w:spacing w:before="240" w:after="120"/>
      <w:outlineLvl w:val="3"/>
    </w:pPr>
    <w:rPr>
      <w:sz w:val="28"/>
    </w:rPr>
  </w:style>
  <w:style w:type="paragraph" w:styleId="Heading5">
    <w:name w:val="heading 5"/>
    <w:basedOn w:val="HeadingBase"/>
    <w:next w:val="Normal"/>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77162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71620"/>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EA699F"/>
    <w:pPr>
      <w:widowControl w:val="0"/>
      <w:ind w:left="360"/>
      <w:jc w:val="both"/>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EA699F"/>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semiHidden/>
    <w:unhideWhenUsed/>
    <w:rsid w:val="0081698E"/>
    <w:pPr>
      <w:spacing w:line="240" w:lineRule="auto"/>
    </w:pPr>
    <w:rPr>
      <w:sz w:val="20"/>
      <w:szCs w:val="20"/>
    </w:rPr>
  </w:style>
  <w:style w:type="character" w:customStyle="1" w:styleId="CommentTextChar">
    <w:name w:val="Comment Text Char"/>
    <w:basedOn w:val="DefaultParagraphFont"/>
    <w:link w:val="CommentText"/>
    <w:uiPriority w:val="99"/>
    <w:semiHidden/>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index heading" w:uiPriority="0"/>
    <w:lsdException w:name="caption" w:semiHidden="0" w:uiPriority="0" w:unhideWhenUsed="0" w:qFormat="1"/>
    <w:lsdException w:name="table of figures" w:uiPriority="0"/>
    <w:lsdException w:name="page number"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lsdException w:name="List Continue" w:uiPriority="0"/>
    <w:lsdException w:name="List Continue 2" w:uiPriority="0"/>
    <w:lsdException w:name="List Continue 3" w:uiPriority="0"/>
    <w:lsdException w:name="List Continue 4" w:uiPriority="0"/>
    <w:lsdException w:name="List Continue 5" w:uiPriority="0"/>
    <w:lsdException w:name="Subtitle" w:semiHidden="0" w:uiPriority="0" w:unhideWhenUsed="0" w:qFormat="1"/>
    <w:lsdException w:name="Block Text"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1620"/>
    <w:pPr>
      <w:spacing w:after="200" w:line="276"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autoRedefine/>
    <w:qFormat/>
    <w:rsid w:val="00943188"/>
    <w:pPr>
      <w:spacing w:before="240" w:after="120"/>
      <w:outlineLvl w:val="2"/>
    </w:pPr>
    <w:rPr>
      <w:spacing w:val="-10"/>
      <w:kern w:val="32"/>
      <w:sz w:val="36"/>
    </w:rPr>
  </w:style>
  <w:style w:type="paragraph" w:styleId="Heading4">
    <w:name w:val="heading 4"/>
    <w:basedOn w:val="HeadingBase"/>
    <w:next w:val="BodyText"/>
    <w:qFormat/>
    <w:rsid w:val="00943188"/>
    <w:pPr>
      <w:spacing w:before="240" w:after="120"/>
      <w:outlineLvl w:val="3"/>
    </w:pPr>
    <w:rPr>
      <w:sz w:val="28"/>
    </w:rPr>
  </w:style>
  <w:style w:type="paragraph" w:styleId="Heading5">
    <w:name w:val="heading 5"/>
    <w:basedOn w:val="HeadingBase"/>
    <w:next w:val="Normal"/>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77162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71620"/>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EA699F"/>
    <w:pPr>
      <w:widowControl w:val="0"/>
      <w:ind w:left="360"/>
      <w:jc w:val="both"/>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EA699F"/>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semiHidden/>
    <w:unhideWhenUsed/>
    <w:rsid w:val="0081698E"/>
    <w:pPr>
      <w:spacing w:line="240" w:lineRule="auto"/>
    </w:pPr>
    <w:rPr>
      <w:sz w:val="20"/>
      <w:szCs w:val="20"/>
    </w:rPr>
  </w:style>
  <w:style w:type="character" w:customStyle="1" w:styleId="CommentTextChar">
    <w:name w:val="Comment Text Char"/>
    <w:basedOn w:val="DefaultParagraphFont"/>
    <w:link w:val="CommentText"/>
    <w:uiPriority w:val="99"/>
    <w:semiHidden/>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2241818">
      <w:bodyDiv w:val="1"/>
      <w:marLeft w:val="0"/>
      <w:marRight w:val="0"/>
      <w:marTop w:val="0"/>
      <w:marBottom w:val="0"/>
      <w:divBdr>
        <w:top w:val="none" w:sz="0" w:space="0" w:color="auto"/>
        <w:left w:val="none" w:sz="0" w:space="0" w:color="auto"/>
        <w:bottom w:val="none" w:sz="0" w:space="0" w:color="auto"/>
        <w:right w:val="none" w:sz="0" w:space="0" w:color="auto"/>
      </w:divBdr>
    </w:div>
    <w:div w:id="425227874">
      <w:bodyDiv w:val="1"/>
      <w:marLeft w:val="0"/>
      <w:marRight w:val="0"/>
      <w:marTop w:val="0"/>
      <w:marBottom w:val="0"/>
      <w:divBdr>
        <w:top w:val="none" w:sz="0" w:space="0" w:color="auto"/>
        <w:left w:val="none" w:sz="0" w:space="0" w:color="auto"/>
        <w:bottom w:val="none" w:sz="0" w:space="0" w:color="auto"/>
        <w:right w:val="none" w:sz="0" w:space="0" w:color="auto"/>
      </w:divBdr>
    </w:div>
    <w:div w:id="551314070">
      <w:bodyDiv w:val="1"/>
      <w:marLeft w:val="0"/>
      <w:marRight w:val="0"/>
      <w:marTop w:val="0"/>
      <w:marBottom w:val="0"/>
      <w:divBdr>
        <w:top w:val="none" w:sz="0" w:space="0" w:color="auto"/>
        <w:left w:val="none" w:sz="0" w:space="0" w:color="auto"/>
        <w:bottom w:val="none" w:sz="0" w:space="0" w:color="auto"/>
        <w:right w:val="none" w:sz="0" w:space="0" w:color="auto"/>
      </w:divBdr>
    </w:div>
    <w:div w:id="683749088">
      <w:bodyDiv w:val="1"/>
      <w:marLeft w:val="0"/>
      <w:marRight w:val="0"/>
      <w:marTop w:val="0"/>
      <w:marBottom w:val="0"/>
      <w:divBdr>
        <w:top w:val="none" w:sz="0" w:space="0" w:color="auto"/>
        <w:left w:val="none" w:sz="0" w:space="0" w:color="auto"/>
        <w:bottom w:val="none" w:sz="0" w:space="0" w:color="auto"/>
        <w:right w:val="none" w:sz="0" w:space="0" w:color="auto"/>
      </w:divBdr>
    </w:div>
    <w:div w:id="818420838">
      <w:bodyDiv w:val="1"/>
      <w:marLeft w:val="0"/>
      <w:marRight w:val="0"/>
      <w:marTop w:val="0"/>
      <w:marBottom w:val="0"/>
      <w:divBdr>
        <w:top w:val="none" w:sz="0" w:space="0" w:color="auto"/>
        <w:left w:val="none" w:sz="0" w:space="0" w:color="auto"/>
        <w:bottom w:val="none" w:sz="0" w:space="0" w:color="auto"/>
        <w:right w:val="none" w:sz="0" w:space="0" w:color="auto"/>
      </w:divBdr>
    </w:div>
    <w:div w:id="1086194780">
      <w:bodyDiv w:val="1"/>
      <w:marLeft w:val="0"/>
      <w:marRight w:val="0"/>
      <w:marTop w:val="0"/>
      <w:marBottom w:val="0"/>
      <w:divBdr>
        <w:top w:val="none" w:sz="0" w:space="0" w:color="auto"/>
        <w:left w:val="none" w:sz="0" w:space="0" w:color="auto"/>
        <w:bottom w:val="none" w:sz="0" w:space="0" w:color="auto"/>
        <w:right w:val="none" w:sz="0" w:space="0" w:color="auto"/>
      </w:divBdr>
    </w:div>
    <w:div w:id="1094286149">
      <w:bodyDiv w:val="1"/>
      <w:marLeft w:val="0"/>
      <w:marRight w:val="0"/>
      <w:marTop w:val="0"/>
      <w:marBottom w:val="0"/>
      <w:divBdr>
        <w:top w:val="none" w:sz="0" w:space="0" w:color="auto"/>
        <w:left w:val="none" w:sz="0" w:space="0" w:color="auto"/>
        <w:bottom w:val="none" w:sz="0" w:space="0" w:color="auto"/>
        <w:right w:val="none" w:sz="0" w:space="0" w:color="auto"/>
      </w:divBdr>
      <w:divsChild>
        <w:div w:id="2083598708">
          <w:marLeft w:val="0"/>
          <w:marRight w:val="0"/>
          <w:marTop w:val="0"/>
          <w:marBottom w:val="0"/>
          <w:divBdr>
            <w:top w:val="none" w:sz="0" w:space="0" w:color="auto"/>
            <w:left w:val="none" w:sz="0" w:space="0" w:color="auto"/>
            <w:bottom w:val="none" w:sz="0" w:space="0" w:color="auto"/>
            <w:right w:val="none" w:sz="0" w:space="0" w:color="auto"/>
          </w:divBdr>
        </w:div>
      </w:divsChild>
    </w:div>
    <w:div w:id="1344283372">
      <w:bodyDiv w:val="1"/>
      <w:marLeft w:val="0"/>
      <w:marRight w:val="0"/>
      <w:marTop w:val="0"/>
      <w:marBottom w:val="0"/>
      <w:divBdr>
        <w:top w:val="none" w:sz="0" w:space="0" w:color="auto"/>
        <w:left w:val="none" w:sz="0" w:space="0" w:color="auto"/>
        <w:bottom w:val="none" w:sz="0" w:space="0" w:color="auto"/>
        <w:right w:val="none" w:sz="0" w:space="0" w:color="auto"/>
      </w:divBdr>
    </w:div>
    <w:div w:id="1660965790">
      <w:bodyDiv w:val="1"/>
      <w:marLeft w:val="0"/>
      <w:marRight w:val="0"/>
      <w:marTop w:val="0"/>
      <w:marBottom w:val="0"/>
      <w:divBdr>
        <w:top w:val="none" w:sz="0" w:space="0" w:color="auto"/>
        <w:left w:val="none" w:sz="0" w:space="0" w:color="auto"/>
        <w:bottom w:val="none" w:sz="0" w:space="0" w:color="auto"/>
        <w:right w:val="none" w:sz="0" w:space="0" w:color="auto"/>
      </w:divBdr>
    </w:div>
    <w:div w:id="2086417627">
      <w:bodyDiv w:val="1"/>
      <w:marLeft w:val="0"/>
      <w:marRight w:val="0"/>
      <w:marTop w:val="0"/>
      <w:marBottom w:val="0"/>
      <w:divBdr>
        <w:top w:val="none" w:sz="0" w:space="0" w:color="auto"/>
        <w:left w:val="none" w:sz="0" w:space="0" w:color="auto"/>
        <w:bottom w:val="none" w:sz="0" w:space="0" w:color="auto"/>
        <w:right w:val="none" w:sz="0" w:space="0" w:color="auto"/>
      </w:divBdr>
    </w:div>
    <w:div w:id="2086759658">
      <w:bodyDiv w:val="1"/>
      <w:marLeft w:val="0"/>
      <w:marRight w:val="0"/>
      <w:marTop w:val="0"/>
      <w:marBottom w:val="0"/>
      <w:divBdr>
        <w:top w:val="none" w:sz="0" w:space="0" w:color="auto"/>
        <w:left w:val="none" w:sz="0" w:space="0" w:color="auto"/>
        <w:bottom w:val="none" w:sz="0" w:space="0" w:color="auto"/>
        <w:right w:val="none" w:sz="0" w:space="0" w:color="auto"/>
      </w:divBdr>
    </w:div>
    <w:div w:id="211670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apps.cybersource.com/library/documentation/sbc/quickref/currencies.pdf" TargetMode="External"/><Relationship Id="rId21" Type="http://schemas.openxmlformats.org/officeDocument/2006/relationships/image" Target="media/image6.jpeg"/><Relationship Id="rId42"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47" Type="http://schemas.openxmlformats.org/officeDocument/2006/relationships/hyperlink" Target="https://cybersource04.tech-prtnr-na02.dw.demandware.net/on/demandware.store/Sites-Site/default/SiteNavigationBar-ShowMenuitemOverview?CurrentMenuItemId=site-prefs" TargetMode="Externa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jpeg"/><Relationship Id="rId89" Type="http://schemas.openxmlformats.org/officeDocument/2006/relationships/image" Target="media/image68.jpeg"/><Relationship Id="rId112" Type="http://schemas.openxmlformats.org/officeDocument/2006/relationships/image" Target="media/image91.png"/><Relationship Id="rId133" Type="http://schemas.openxmlformats.org/officeDocument/2006/relationships/image" Target="media/image107.png"/><Relationship Id="rId138" Type="http://schemas.openxmlformats.org/officeDocument/2006/relationships/image" Target="media/image112.png"/><Relationship Id="rId154" Type="http://schemas.openxmlformats.org/officeDocument/2006/relationships/hyperlink" Target="http://apps.cybersource.com/library/documentation/dev_guides/PayPal_Express_SO/PayPal_Express_SO_API.pdf" TargetMode="External"/><Relationship Id="rId159" Type="http://schemas.openxmlformats.org/officeDocument/2006/relationships/fontTable" Target="fontTable.xml"/><Relationship Id="rId16" Type="http://schemas.openxmlformats.org/officeDocument/2006/relationships/image" Target="media/image3.jpeg"/><Relationship Id="rId107" Type="http://schemas.openxmlformats.org/officeDocument/2006/relationships/image" Target="media/image86.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jpeg"/><Relationship Id="rId102" Type="http://schemas.openxmlformats.org/officeDocument/2006/relationships/image" Target="media/image81.jpe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hyperlink" Target="http://apps.cybersource.com/library/documentation/dev_guides/CC_Svcs_SO_API/Credit_Cards_SO_API.pdf" TargetMode="External"/><Relationship Id="rId149" Type="http://schemas.openxmlformats.org/officeDocument/2006/relationships/hyperlink" Target="http://apps.cybersource.com/library/documentation/dev_guides/CC_Svcs_IG_BML_Supplement/html/" TargetMode="External"/><Relationship Id="rId5" Type="http://schemas.openxmlformats.org/officeDocument/2006/relationships/settings" Target="settings.xml"/><Relationship Id="rId90" Type="http://schemas.openxmlformats.org/officeDocument/2006/relationships/image" Target="media/image69.jpeg"/><Relationship Id="rId95" Type="http://schemas.openxmlformats.org/officeDocument/2006/relationships/image" Target="media/image74.png"/><Relationship Id="rId160" Type="http://schemas.openxmlformats.org/officeDocument/2006/relationships/theme" Target="theme/theme1.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yperlink" Target="https://cybersource04.tech-prtnr-na02.dw.demandware.net/on/demandware.store/Sites-Site/default/SiteNavigationBar-ShowMenuitemOverview?CurrentMenuItemId=site-prefs" TargetMode="External"/><Relationship Id="rId48" Type="http://schemas.openxmlformats.org/officeDocument/2006/relationships/hyperlink" Target="https://cybersource04.tech-prtnr-na02.dw.demandware.net/on/demandware.store/Sites-Site/default/CustomPreferences-View?PreferenceType=SITE" TargetMode="External"/><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6.png"/><Relationship Id="rId134" Type="http://schemas.openxmlformats.org/officeDocument/2006/relationships/image" Target="media/image108.png"/><Relationship Id="rId139" Type="http://schemas.openxmlformats.org/officeDocument/2006/relationships/hyperlink" Target="https://ics2wstest.ic3.com/commerce/1.x/transactionProcessor" TargetMode="External"/><Relationship Id="rId80" Type="http://schemas.openxmlformats.org/officeDocument/2006/relationships/image" Target="media/image59.jpeg"/><Relationship Id="rId85" Type="http://schemas.openxmlformats.org/officeDocument/2006/relationships/image" Target="media/image64.jpeg"/><Relationship Id="rId150" Type="http://schemas.openxmlformats.org/officeDocument/2006/relationships/hyperlink" Target="http://apps.cybersource.com/library/documentation/dev_guides/Verification_Svcs_IG/20091012_Verification_IG.pdf" TargetMode="External"/><Relationship Id="rId155" Type="http://schemas.openxmlformats.org/officeDocument/2006/relationships/hyperlink" Target="http://apps.cybersource.com/library/documentation/dev_guides/AliPayDom/AliPay_Dom_SO_API.pdf" TargetMode="External"/><Relationship Id="rId12" Type="http://schemas.openxmlformats.org/officeDocument/2006/relationships/footer" Target="footer1.xml"/><Relationship Id="rId17" Type="http://schemas.openxmlformats.org/officeDocument/2006/relationships/hyperlink" Target="http://www.cybersource.com/support_center/support_documentation/services_documentation/payment.php" TargetMode="External"/><Relationship Id="rId33" Type="http://schemas.openxmlformats.org/officeDocument/2006/relationships/image" Target="media/image18.jpeg"/><Relationship Id="rId38" Type="http://schemas.openxmlformats.org/officeDocument/2006/relationships/image" Target="media/image23.png"/><Relationship Id="rId59" Type="http://schemas.openxmlformats.org/officeDocument/2006/relationships/image" Target="media/image38.png"/><Relationship Id="rId103" Type="http://schemas.openxmlformats.org/officeDocument/2006/relationships/image" Target="media/image82.jpeg"/><Relationship Id="rId108" Type="http://schemas.openxmlformats.org/officeDocument/2006/relationships/image" Target="media/image87.png"/><Relationship Id="rId124" Type="http://schemas.openxmlformats.org/officeDocument/2006/relationships/image" Target="media/image98.png"/><Relationship Id="rId129" Type="http://schemas.openxmlformats.org/officeDocument/2006/relationships/image" Target="media/image103.png"/><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jpeg"/><Relationship Id="rId88" Type="http://schemas.openxmlformats.org/officeDocument/2006/relationships/image" Target="media/image67.png"/><Relationship Id="rId91" Type="http://schemas.openxmlformats.org/officeDocument/2006/relationships/image" Target="media/image70.jpeg"/><Relationship Id="rId96"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06.png"/><Relationship Id="rId140" Type="http://schemas.openxmlformats.org/officeDocument/2006/relationships/hyperlink" Target="https://ics2ws.ic3.com/commerce/1.x/transactionProcessor" TargetMode="External"/><Relationship Id="rId145" Type="http://schemas.openxmlformats.org/officeDocument/2006/relationships/hyperlink" Target="http://apps.cybersource.com/library/documentation/dev_guides/Getting_Started/Getting_Started_Advanced.pdf" TargetMode="External"/><Relationship Id="rId153" Type="http://schemas.openxmlformats.org/officeDocument/2006/relationships/hyperlink" Target="http://apps.cybersource.com/library/documentation/dev_guides/Retail_SO_API/Retail_SO_API.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28.jpeg"/><Relationship Id="rId57" Type="http://schemas.openxmlformats.org/officeDocument/2006/relationships/image" Target="media/image36.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127" Type="http://schemas.openxmlformats.org/officeDocument/2006/relationships/image" Target="media/image101.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hyperlink" Target="https://cybersource04.tech-prtnr-na02.dw.demandware.net/on/demandware.store/Sites-Site/default/CustomPreferences-View?PreferenceType=SITE" TargetMode="External"/><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s://cybersource04.tech-prtnr-na02.dw.demandware.net/on/demandware.store/Sites-Site/default/SiteNavigationBar-ShowMenuitemOverview?CurrentMenuItemId=operations" TargetMode="External"/><Relationship Id="rId130" Type="http://schemas.openxmlformats.org/officeDocument/2006/relationships/image" Target="media/image104.png"/><Relationship Id="rId135" Type="http://schemas.openxmlformats.org/officeDocument/2006/relationships/image" Target="media/image109.png"/><Relationship Id="rId143" Type="http://schemas.openxmlformats.org/officeDocument/2006/relationships/hyperlink" Target="http://www.cybersource.com/support_center/support_documentation/quick_references/view.php?page_id=422" TargetMode="External"/><Relationship Id="rId148" Type="http://schemas.openxmlformats.org/officeDocument/2006/relationships/hyperlink" Target="http://apps.cybersource.com/library/documentation/dev_guides/Payer_Authentication_IG/html/" TargetMode="External"/><Relationship Id="rId151" Type="http://schemas.openxmlformats.org/officeDocument/2006/relationships/hyperlink" Target="http://www.cybersource.com/support_center/support_documentation/services_documentation/tax.php" TargetMode="External"/><Relationship Id="rId156" Type="http://schemas.openxmlformats.org/officeDocument/2006/relationships/hyperlink" Target="http://apps.cybersource.com/library/documentation/dev_guides/AliPayInt/AliPay_Int_SO_API.pdf" TargetMode="Externa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yperlink" Target="http://www.cybersource.com/products_and_services/payment_security/hosted_payment_acceptance/" TargetMode="External"/><Relationship Id="rId39" Type="http://schemas.openxmlformats.org/officeDocument/2006/relationships/image" Target="media/image24.png"/><Relationship Id="rId109" Type="http://schemas.openxmlformats.org/officeDocument/2006/relationships/image" Target="media/image88.png"/><Relationship Id="rId34" Type="http://schemas.openxmlformats.org/officeDocument/2006/relationships/image" Target="media/image19.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yperlink" Target="https://cybersource04.tech-prtnr-na02.dw.demandware.net/on/demandware.store/Sites-Site/default/SiteNavigationBar-ShowMenuitemOverview?CurrentMenuItemId=orders" TargetMode="External"/><Relationship Id="rId125" Type="http://schemas.openxmlformats.org/officeDocument/2006/relationships/image" Target="media/image99.jpeg"/><Relationship Id="rId141" Type="http://schemas.openxmlformats.org/officeDocument/2006/relationships/image" Target="media/image113.png"/><Relationship Id="rId146" Type="http://schemas.openxmlformats.org/officeDocument/2006/relationships/hyperlink" Target="http://www.cybersource.com/support_center/support_documentation/quick_references/" TargetMode="Externa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7.jpeg"/><Relationship Id="rId66" Type="http://schemas.openxmlformats.org/officeDocument/2006/relationships/image" Target="media/image45.png"/><Relationship Id="rId87" Type="http://schemas.openxmlformats.org/officeDocument/2006/relationships/image" Target="media/image66.jpe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header" Target="header4.xml"/><Relationship Id="rId61" Type="http://schemas.openxmlformats.org/officeDocument/2006/relationships/image" Target="media/image40.png"/><Relationship Id="rId82" Type="http://schemas.openxmlformats.org/officeDocument/2006/relationships/image" Target="media/image61.jpeg"/><Relationship Id="rId152" Type="http://schemas.openxmlformats.org/officeDocument/2006/relationships/hyperlink" Target="http://apps.cybersource.com/library/documentation/dev_guides/Tax_IG/Tax_Guide.pdf" TargetMode="External"/><Relationship Id="rId19" Type="http://schemas.openxmlformats.org/officeDocument/2006/relationships/image" Target="media/image4.emf"/><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5.png"/><Relationship Id="rId77" Type="http://schemas.openxmlformats.org/officeDocument/2006/relationships/image" Target="media/image56.jpe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0.png"/><Relationship Id="rId147" Type="http://schemas.openxmlformats.org/officeDocument/2006/relationships/hyperlink" Target="http://apps.cybersource.com/library/documentation/dev_guides/Payer_Authentication_IG/20090928_Payauth_IG.pdf" TargetMode="External"/><Relationship Id="rId8" Type="http://schemas.openxmlformats.org/officeDocument/2006/relationships/endnotes" Target="endnotes.xml"/><Relationship Id="rId51" Type="http://schemas.openxmlformats.org/officeDocument/2006/relationships/image" Target="media/image30.jpe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yperlink" Target="https://cybersource04.tech-prtnr-na02.dw.demandware.net/on/demandware.store/Sites-Site/default/ViewApplication-ExpandMenuGroup?MenuGroupID=AdministrationMenu&amp;OverviewPage=SiteNavigationBar-ShowAdministrationOverview" TargetMode="External"/><Relationship Id="rId142" Type="http://schemas.openxmlformats.org/officeDocument/2006/relationships/hyperlink" Target="http://www.cybersource.com/support_center/implementation/testing_info/simple_order_api/General_testing_info/soapi_general_test.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1.png"/><Relationship Id="rId158" Type="http://schemas.openxmlformats.org/officeDocument/2006/relationships/header" Target="header5.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825B87-1EB7-406F-970A-2DCEC227F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4629</TotalTime>
  <Pages>153</Pages>
  <Words>20027</Words>
  <Characters>114159</Characters>
  <Application>Microsoft Office Word</Application>
  <DocSecurity>0</DocSecurity>
  <Lines>951</Lines>
  <Paragraphs>267</Paragraphs>
  <ScaleCrop>false</ScaleCrop>
  <HeadingPairs>
    <vt:vector size="2" baseType="variant">
      <vt:variant>
        <vt:lpstr>Title</vt:lpstr>
      </vt:variant>
      <vt:variant>
        <vt:i4>1</vt:i4>
      </vt:variant>
    </vt:vector>
  </HeadingPairs>
  <TitlesOfParts>
    <vt:vector size="1" baseType="lpstr">
      <vt:lpstr>Component Documentation Template</vt:lpstr>
    </vt:vector>
  </TitlesOfParts>
  <Company>AuthorIT Software Corporation Ltd.</Company>
  <LinksUpToDate>false</LinksUpToDate>
  <CharactersWithSpaces>133919</CharactersWithSpaces>
  <SharedDoc>false</SharedDoc>
  <HLinks>
    <vt:vector size="78" baseType="variant">
      <vt:variant>
        <vt:i4>852067</vt:i4>
      </vt:variant>
      <vt:variant>
        <vt:i4>195</vt:i4>
      </vt:variant>
      <vt:variant>
        <vt:i4>0</vt:i4>
      </vt:variant>
      <vt:variant>
        <vt:i4>5</vt:i4>
      </vt:variant>
      <vt:variant>
        <vt:lpwstr>http://apps.cybersource.com/library/documentation/dev_guides/Tax_IG/Tax_Guide.pdf</vt:lpwstr>
      </vt:variant>
      <vt:variant>
        <vt:lpwstr/>
      </vt:variant>
      <vt:variant>
        <vt:i4>720956</vt:i4>
      </vt:variant>
      <vt:variant>
        <vt:i4>192</vt:i4>
      </vt:variant>
      <vt:variant>
        <vt:i4>0</vt:i4>
      </vt:variant>
      <vt:variant>
        <vt:i4>5</vt:i4>
      </vt:variant>
      <vt:variant>
        <vt:lpwstr>http://www.cybersource.com/support_center/support_documentation/services_documentation/tax.php</vt:lpwstr>
      </vt:variant>
      <vt:variant>
        <vt:lpwstr/>
      </vt:variant>
      <vt:variant>
        <vt:i4>1769595</vt:i4>
      </vt:variant>
      <vt:variant>
        <vt:i4>189</vt:i4>
      </vt:variant>
      <vt:variant>
        <vt:i4>0</vt:i4>
      </vt:variant>
      <vt:variant>
        <vt:i4>5</vt:i4>
      </vt:variant>
      <vt:variant>
        <vt:lpwstr>http://apps.cybersource.com/library/documentation/dev_guides/Verification_Svcs_IG/20091012_Verification_IG.pdf</vt:lpwstr>
      </vt:variant>
      <vt:variant>
        <vt:lpwstr/>
      </vt:variant>
      <vt:variant>
        <vt:i4>4456499</vt:i4>
      </vt:variant>
      <vt:variant>
        <vt:i4>186</vt:i4>
      </vt:variant>
      <vt:variant>
        <vt:i4>0</vt:i4>
      </vt:variant>
      <vt:variant>
        <vt:i4>5</vt:i4>
      </vt:variant>
      <vt:variant>
        <vt:lpwstr>http://apps.cybersource.com/library/documentation/dev_guides/CC_Svcs_IG_BML_Supplement/html/</vt:lpwstr>
      </vt:variant>
      <vt:variant>
        <vt:lpwstr/>
      </vt:variant>
      <vt:variant>
        <vt:i4>3604564</vt:i4>
      </vt:variant>
      <vt:variant>
        <vt:i4>183</vt:i4>
      </vt:variant>
      <vt:variant>
        <vt:i4>0</vt:i4>
      </vt:variant>
      <vt:variant>
        <vt:i4>5</vt:i4>
      </vt:variant>
      <vt:variant>
        <vt:lpwstr>http://apps.cybersource.com/library/documentation/dev_guides/Payer_Authentication_IG/html/</vt:lpwstr>
      </vt:variant>
      <vt:variant>
        <vt:lpwstr/>
      </vt:variant>
      <vt:variant>
        <vt:i4>1572979</vt:i4>
      </vt:variant>
      <vt:variant>
        <vt:i4>180</vt:i4>
      </vt:variant>
      <vt:variant>
        <vt:i4>0</vt:i4>
      </vt:variant>
      <vt:variant>
        <vt:i4>5</vt:i4>
      </vt:variant>
      <vt:variant>
        <vt:lpwstr>http://apps.cybersource.com/library/documentation/dev_guides/Payer_Authentication_IG/20090928_Payauth_IG.pdf</vt:lpwstr>
      </vt:variant>
      <vt:variant>
        <vt:lpwstr/>
      </vt:variant>
      <vt:variant>
        <vt:i4>5898344</vt:i4>
      </vt:variant>
      <vt:variant>
        <vt:i4>177</vt:i4>
      </vt:variant>
      <vt:variant>
        <vt:i4>0</vt:i4>
      </vt:variant>
      <vt:variant>
        <vt:i4>5</vt:i4>
      </vt:variant>
      <vt:variant>
        <vt:lpwstr>http://www.cybersource.com/support_center/support_documentation/quick_references/</vt:lpwstr>
      </vt:variant>
      <vt:variant>
        <vt:lpwstr/>
      </vt:variant>
      <vt:variant>
        <vt:i4>7602223</vt:i4>
      </vt:variant>
      <vt:variant>
        <vt:i4>174</vt:i4>
      </vt:variant>
      <vt:variant>
        <vt:i4>0</vt:i4>
      </vt:variant>
      <vt:variant>
        <vt:i4>5</vt:i4>
      </vt:variant>
      <vt:variant>
        <vt:lpwstr>http://apps.cybersource.com/library/documentation/dev_guides/Getting_Started/Getting_Started_Advanced.pdf</vt:lpwstr>
      </vt:variant>
      <vt:variant>
        <vt:lpwstr/>
      </vt:variant>
      <vt:variant>
        <vt:i4>8257563</vt:i4>
      </vt:variant>
      <vt:variant>
        <vt:i4>171</vt:i4>
      </vt:variant>
      <vt:variant>
        <vt:i4>0</vt:i4>
      </vt:variant>
      <vt:variant>
        <vt:i4>5</vt:i4>
      </vt:variant>
      <vt:variant>
        <vt:lpwstr>http://apps.cybersource.com/library/documentation/dev_guides/CC_Svcs_SO_API/Credit_Cards_SO_API.pdf</vt:lpwstr>
      </vt:variant>
      <vt:variant>
        <vt:lpwstr/>
      </vt:variant>
      <vt:variant>
        <vt:i4>5374017</vt:i4>
      </vt:variant>
      <vt:variant>
        <vt:i4>168</vt:i4>
      </vt:variant>
      <vt:variant>
        <vt:i4>0</vt:i4>
      </vt:variant>
      <vt:variant>
        <vt:i4>5</vt:i4>
      </vt:variant>
      <vt:variant>
        <vt:lpwstr>http://www.cybersource.com/support_center/support_documentation/quick_references/view.php?page_id=422</vt:lpwstr>
      </vt:variant>
      <vt:variant>
        <vt:lpwstr/>
      </vt:variant>
      <vt:variant>
        <vt:i4>6619232</vt:i4>
      </vt:variant>
      <vt:variant>
        <vt:i4>165</vt:i4>
      </vt:variant>
      <vt:variant>
        <vt:i4>0</vt:i4>
      </vt:variant>
      <vt:variant>
        <vt:i4>5</vt:i4>
      </vt:variant>
      <vt:variant>
        <vt:lpwstr>http://www.cybersource.com/support_center/implementation/testing_info/simple_order_api/General_testing_info/soapi_general_test.html</vt:lpwstr>
      </vt:variant>
      <vt:variant>
        <vt:lpwstr/>
      </vt:variant>
      <vt:variant>
        <vt:i4>6029405</vt:i4>
      </vt:variant>
      <vt:variant>
        <vt:i4>162</vt:i4>
      </vt:variant>
      <vt:variant>
        <vt:i4>0</vt:i4>
      </vt:variant>
      <vt:variant>
        <vt:i4>5</vt:i4>
      </vt:variant>
      <vt:variant>
        <vt:lpwstr>https://ics2ws.ic3.com/commerce/1.x/transactionProcessor</vt:lpwstr>
      </vt:variant>
      <vt:variant>
        <vt:lpwstr/>
      </vt:variant>
      <vt:variant>
        <vt:i4>2031679</vt:i4>
      </vt:variant>
      <vt:variant>
        <vt:i4>156</vt:i4>
      </vt:variant>
      <vt:variant>
        <vt:i4>0</vt:i4>
      </vt:variant>
      <vt:variant>
        <vt:i4>5</vt:i4>
      </vt:variant>
      <vt:variant>
        <vt:lpwstr>http://www.cybersource.com/support_center/support_documentation/services_documentation/payment.php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Documentation Template</dc:title>
  <dc:creator>akalve</dc:creator>
  <cp:lastModifiedBy>WIN764BIT</cp:lastModifiedBy>
  <cp:revision>38</cp:revision>
  <dcterms:created xsi:type="dcterms:W3CDTF">2015-03-27T06:15:00Z</dcterms:created>
  <dcterms:modified xsi:type="dcterms:W3CDTF">2015-04-21T07:10:00Z</dcterms:modified>
</cp:coreProperties>
</file>