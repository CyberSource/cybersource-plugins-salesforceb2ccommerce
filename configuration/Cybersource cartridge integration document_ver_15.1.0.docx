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09037C" w:rsidP="00B3035F">
      <w:pPr>
        <w:pStyle w:val="Version"/>
        <w:jc w:val="center"/>
      </w:pPr>
      <w:r>
        <w:t xml:space="preserve">Version </w:t>
      </w:r>
      <w:r w:rsidR="001801DE">
        <w:t>15.1.0</w:t>
      </w:r>
    </w:p>
    <w:p w:rsidR="003D49FF" w:rsidRDefault="003D49FF" w:rsidP="00B3035F">
      <w:pPr>
        <w:pStyle w:val="Version"/>
        <w:keepNext w:val="0"/>
        <w:jc w:val="center"/>
      </w:pPr>
      <w:r>
        <w:rPr>
          <w:b w:val="0"/>
          <w:noProof/>
        </w:rPr>
        <w:drawing>
          <wp:inline distT="0" distB="0" distL="0" distR="0" wp14:anchorId="416BBF80" wp14:editId="5D9E5A54">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EB6363">
        <w:rPr>
          <w:sz w:val="56"/>
          <w:szCs w:val="56"/>
        </w:rPr>
        <w:t>4</w:t>
      </w:r>
      <w:r w:rsidR="001F287F" w:rsidRPr="00B74633">
        <w:rPr>
          <w:sz w:val="56"/>
          <w:szCs w:val="56"/>
        </w:rPr>
        <w:t>/</w:t>
      </w:r>
      <w:r w:rsidR="000B4078">
        <w:rPr>
          <w:sz w:val="56"/>
          <w:szCs w:val="56"/>
        </w:rPr>
        <w:t>15</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0B4078"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902346" w:history="1">
            <w:r w:rsidR="000B4078" w:rsidRPr="003502F2">
              <w:rPr>
                <w:rStyle w:val="Hyperlink"/>
                <w:noProof/>
              </w:rPr>
              <w:t>Summary</w:t>
            </w:r>
            <w:r w:rsidR="000B4078">
              <w:rPr>
                <w:noProof/>
                <w:webHidden/>
              </w:rPr>
              <w:tab/>
            </w:r>
            <w:r w:rsidR="000B4078">
              <w:rPr>
                <w:noProof/>
                <w:webHidden/>
              </w:rPr>
              <w:fldChar w:fldCharType="begin"/>
            </w:r>
            <w:r w:rsidR="000B4078">
              <w:rPr>
                <w:noProof/>
                <w:webHidden/>
              </w:rPr>
              <w:instrText xml:space="preserve"> PAGEREF _Toc416902346 \h </w:instrText>
            </w:r>
            <w:r w:rsidR="000B4078">
              <w:rPr>
                <w:noProof/>
                <w:webHidden/>
              </w:rPr>
            </w:r>
            <w:r w:rsidR="000B4078">
              <w:rPr>
                <w:noProof/>
                <w:webHidden/>
              </w:rPr>
              <w:fldChar w:fldCharType="separate"/>
            </w:r>
            <w:r w:rsidR="000B4078">
              <w:rPr>
                <w:noProof/>
                <w:webHidden/>
              </w:rPr>
              <w:t>5</w:t>
            </w:r>
            <w:r w:rsidR="000B4078">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347" w:history="1">
            <w:r w:rsidRPr="003502F2">
              <w:rPr>
                <w:rStyle w:val="Hyperlink"/>
                <w:noProof/>
              </w:rPr>
              <w:t>Component Overview</w:t>
            </w:r>
            <w:r>
              <w:rPr>
                <w:noProof/>
                <w:webHidden/>
              </w:rPr>
              <w:tab/>
            </w:r>
            <w:r>
              <w:rPr>
                <w:noProof/>
                <w:webHidden/>
              </w:rPr>
              <w:fldChar w:fldCharType="begin"/>
            </w:r>
            <w:r>
              <w:rPr>
                <w:noProof/>
                <w:webHidden/>
              </w:rPr>
              <w:instrText xml:space="preserve"> PAGEREF _Toc416902347 \h </w:instrText>
            </w:r>
            <w:r>
              <w:rPr>
                <w:noProof/>
                <w:webHidden/>
              </w:rPr>
            </w:r>
            <w:r>
              <w:rPr>
                <w:noProof/>
                <w:webHidden/>
              </w:rPr>
              <w:fldChar w:fldCharType="separate"/>
            </w:r>
            <w:r>
              <w:rPr>
                <w:noProof/>
                <w:webHidden/>
              </w:rPr>
              <w:t>8</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348" w:history="1">
            <w:r w:rsidRPr="003502F2">
              <w:rPr>
                <w:rStyle w:val="Hyperlink"/>
                <w:noProof/>
              </w:rPr>
              <w:t>Functional Overview</w:t>
            </w:r>
            <w:r>
              <w:rPr>
                <w:noProof/>
                <w:webHidden/>
              </w:rPr>
              <w:tab/>
            </w:r>
            <w:r>
              <w:rPr>
                <w:noProof/>
                <w:webHidden/>
              </w:rPr>
              <w:fldChar w:fldCharType="begin"/>
            </w:r>
            <w:r>
              <w:rPr>
                <w:noProof/>
                <w:webHidden/>
              </w:rPr>
              <w:instrText xml:space="preserve"> PAGEREF _Toc416902348 \h </w:instrText>
            </w:r>
            <w:r>
              <w:rPr>
                <w:noProof/>
                <w:webHidden/>
              </w:rPr>
            </w:r>
            <w:r>
              <w:rPr>
                <w:noProof/>
                <w:webHidden/>
              </w:rPr>
              <w:fldChar w:fldCharType="separate"/>
            </w:r>
            <w:r>
              <w:rPr>
                <w:noProof/>
                <w:webHidden/>
              </w:rPr>
              <w:t>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49" w:history="1">
            <w:r w:rsidRPr="003502F2">
              <w:rPr>
                <w:rStyle w:val="Hyperlink"/>
                <w:noProof/>
              </w:rPr>
              <w:t>Credit Card Authorization Service</w:t>
            </w:r>
            <w:r>
              <w:rPr>
                <w:noProof/>
                <w:webHidden/>
              </w:rPr>
              <w:tab/>
            </w:r>
            <w:r>
              <w:rPr>
                <w:noProof/>
                <w:webHidden/>
              </w:rPr>
              <w:fldChar w:fldCharType="begin"/>
            </w:r>
            <w:r>
              <w:rPr>
                <w:noProof/>
                <w:webHidden/>
              </w:rPr>
              <w:instrText xml:space="preserve"> PAGEREF _Toc416902349 \h </w:instrText>
            </w:r>
            <w:r>
              <w:rPr>
                <w:noProof/>
                <w:webHidden/>
              </w:rPr>
            </w:r>
            <w:r>
              <w:rPr>
                <w:noProof/>
                <w:webHidden/>
              </w:rPr>
              <w:fldChar w:fldCharType="separate"/>
            </w:r>
            <w:r>
              <w:rPr>
                <w:noProof/>
                <w:webHidden/>
              </w:rPr>
              <w:t>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0" w:history="1">
            <w:r w:rsidRPr="003502F2">
              <w:rPr>
                <w:rStyle w:val="Hyperlink"/>
                <w:noProof/>
              </w:rPr>
              <w:t>Taxes</w:t>
            </w:r>
            <w:r>
              <w:rPr>
                <w:noProof/>
                <w:webHidden/>
              </w:rPr>
              <w:tab/>
            </w:r>
            <w:r>
              <w:rPr>
                <w:noProof/>
                <w:webHidden/>
              </w:rPr>
              <w:fldChar w:fldCharType="begin"/>
            </w:r>
            <w:r>
              <w:rPr>
                <w:noProof/>
                <w:webHidden/>
              </w:rPr>
              <w:instrText xml:space="preserve"> PAGEREF _Toc416902350 \h </w:instrText>
            </w:r>
            <w:r>
              <w:rPr>
                <w:noProof/>
                <w:webHidden/>
              </w:rPr>
            </w:r>
            <w:r>
              <w:rPr>
                <w:noProof/>
                <w:webHidden/>
              </w:rPr>
              <w:fldChar w:fldCharType="separate"/>
            </w:r>
            <w:r>
              <w:rPr>
                <w:noProof/>
                <w:webHidden/>
              </w:rPr>
              <w:t>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1" w:history="1">
            <w:r w:rsidRPr="003502F2">
              <w:rPr>
                <w:rStyle w:val="Hyperlink"/>
                <w:noProof/>
              </w:rPr>
              <w:t>Address Verification Service (AVS)</w:t>
            </w:r>
            <w:r>
              <w:rPr>
                <w:noProof/>
                <w:webHidden/>
              </w:rPr>
              <w:tab/>
            </w:r>
            <w:r>
              <w:rPr>
                <w:noProof/>
                <w:webHidden/>
              </w:rPr>
              <w:fldChar w:fldCharType="begin"/>
            </w:r>
            <w:r>
              <w:rPr>
                <w:noProof/>
                <w:webHidden/>
              </w:rPr>
              <w:instrText xml:space="preserve"> PAGEREF _Toc416902351 \h </w:instrText>
            </w:r>
            <w:r>
              <w:rPr>
                <w:noProof/>
                <w:webHidden/>
              </w:rPr>
            </w:r>
            <w:r>
              <w:rPr>
                <w:noProof/>
                <w:webHidden/>
              </w:rPr>
              <w:fldChar w:fldCharType="separate"/>
            </w:r>
            <w:r>
              <w:rPr>
                <w:noProof/>
                <w:webHidden/>
              </w:rPr>
              <w:t>10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2" w:history="1">
            <w:r w:rsidRPr="003502F2">
              <w:rPr>
                <w:rStyle w:val="Hyperlink"/>
                <w:noProof/>
              </w:rPr>
              <w:t>Delivery Address Verification Service (DAV)</w:t>
            </w:r>
            <w:r>
              <w:rPr>
                <w:noProof/>
                <w:webHidden/>
              </w:rPr>
              <w:tab/>
            </w:r>
            <w:r>
              <w:rPr>
                <w:noProof/>
                <w:webHidden/>
              </w:rPr>
              <w:fldChar w:fldCharType="begin"/>
            </w:r>
            <w:r>
              <w:rPr>
                <w:noProof/>
                <w:webHidden/>
              </w:rPr>
              <w:instrText xml:space="preserve"> PAGEREF _Toc416902352 \h </w:instrText>
            </w:r>
            <w:r>
              <w:rPr>
                <w:noProof/>
                <w:webHidden/>
              </w:rPr>
            </w:r>
            <w:r>
              <w:rPr>
                <w:noProof/>
                <w:webHidden/>
              </w:rPr>
              <w:fldChar w:fldCharType="separate"/>
            </w:r>
            <w:r>
              <w:rPr>
                <w:noProof/>
                <w:webHidden/>
              </w:rPr>
              <w:t>10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3" w:history="1">
            <w:r w:rsidRPr="003502F2">
              <w:rPr>
                <w:rStyle w:val="Hyperlink"/>
                <w:noProof/>
              </w:rPr>
              <w:t>Bill Me Later (BML)</w:t>
            </w:r>
            <w:r>
              <w:rPr>
                <w:noProof/>
                <w:webHidden/>
              </w:rPr>
              <w:tab/>
            </w:r>
            <w:r>
              <w:rPr>
                <w:noProof/>
                <w:webHidden/>
              </w:rPr>
              <w:fldChar w:fldCharType="begin"/>
            </w:r>
            <w:r>
              <w:rPr>
                <w:noProof/>
                <w:webHidden/>
              </w:rPr>
              <w:instrText xml:space="preserve"> PAGEREF _Toc416902353 \h </w:instrText>
            </w:r>
            <w:r>
              <w:rPr>
                <w:noProof/>
                <w:webHidden/>
              </w:rPr>
            </w:r>
            <w:r>
              <w:rPr>
                <w:noProof/>
                <w:webHidden/>
              </w:rPr>
              <w:fldChar w:fldCharType="separate"/>
            </w:r>
            <w:r>
              <w:rPr>
                <w:noProof/>
                <w:webHidden/>
              </w:rPr>
              <w:t>10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4" w:history="1">
            <w:r w:rsidRPr="003502F2">
              <w:rPr>
                <w:rStyle w:val="Hyperlink"/>
                <w:noProof/>
              </w:rPr>
              <w:t>Decision Manager</w:t>
            </w:r>
            <w:r>
              <w:rPr>
                <w:noProof/>
                <w:webHidden/>
              </w:rPr>
              <w:tab/>
            </w:r>
            <w:r>
              <w:rPr>
                <w:noProof/>
                <w:webHidden/>
              </w:rPr>
              <w:fldChar w:fldCharType="begin"/>
            </w:r>
            <w:r>
              <w:rPr>
                <w:noProof/>
                <w:webHidden/>
              </w:rPr>
              <w:instrText xml:space="preserve"> PAGEREF _Toc416902354 \h </w:instrText>
            </w:r>
            <w:r>
              <w:rPr>
                <w:noProof/>
                <w:webHidden/>
              </w:rPr>
            </w:r>
            <w:r>
              <w:rPr>
                <w:noProof/>
                <w:webHidden/>
              </w:rPr>
              <w:fldChar w:fldCharType="separate"/>
            </w:r>
            <w:r>
              <w:rPr>
                <w:noProof/>
                <w:webHidden/>
              </w:rPr>
              <w:t>11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5" w:history="1">
            <w:r w:rsidRPr="003502F2">
              <w:rPr>
                <w:rStyle w:val="Hyperlink"/>
                <w:noProof/>
              </w:rPr>
              <w:t>Payment Tokenization</w:t>
            </w:r>
            <w:r>
              <w:rPr>
                <w:noProof/>
                <w:webHidden/>
              </w:rPr>
              <w:tab/>
            </w:r>
            <w:r>
              <w:rPr>
                <w:noProof/>
                <w:webHidden/>
              </w:rPr>
              <w:fldChar w:fldCharType="begin"/>
            </w:r>
            <w:r>
              <w:rPr>
                <w:noProof/>
                <w:webHidden/>
              </w:rPr>
              <w:instrText xml:space="preserve"> PAGEREF _Toc416902355 \h </w:instrText>
            </w:r>
            <w:r>
              <w:rPr>
                <w:noProof/>
                <w:webHidden/>
              </w:rPr>
            </w:r>
            <w:r>
              <w:rPr>
                <w:noProof/>
                <w:webHidden/>
              </w:rPr>
              <w:fldChar w:fldCharType="separate"/>
            </w:r>
            <w:r>
              <w:rPr>
                <w:noProof/>
                <w:webHidden/>
              </w:rPr>
              <w:t>13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6" w:history="1">
            <w:r w:rsidRPr="003502F2">
              <w:rPr>
                <w:rStyle w:val="Hyperlink"/>
                <w:noProof/>
              </w:rPr>
              <w:t>Payer Authentication</w:t>
            </w:r>
            <w:r>
              <w:rPr>
                <w:noProof/>
                <w:webHidden/>
              </w:rPr>
              <w:tab/>
            </w:r>
            <w:r>
              <w:rPr>
                <w:noProof/>
                <w:webHidden/>
              </w:rPr>
              <w:fldChar w:fldCharType="begin"/>
            </w:r>
            <w:r>
              <w:rPr>
                <w:noProof/>
                <w:webHidden/>
              </w:rPr>
              <w:instrText xml:space="preserve"> PAGEREF _Toc416902356 \h </w:instrText>
            </w:r>
            <w:r>
              <w:rPr>
                <w:noProof/>
                <w:webHidden/>
              </w:rPr>
            </w:r>
            <w:r>
              <w:rPr>
                <w:noProof/>
                <w:webHidden/>
              </w:rPr>
              <w:fldChar w:fldCharType="separate"/>
            </w:r>
            <w:r>
              <w:rPr>
                <w:noProof/>
                <w:webHidden/>
              </w:rPr>
              <w:t>13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7" w:history="1">
            <w:r w:rsidRPr="003502F2">
              <w:rPr>
                <w:rStyle w:val="Hyperlink"/>
                <w:noProof/>
              </w:rPr>
              <w:t>Full Authorization Reversal</w:t>
            </w:r>
            <w:r>
              <w:rPr>
                <w:noProof/>
                <w:webHidden/>
              </w:rPr>
              <w:tab/>
            </w:r>
            <w:r>
              <w:rPr>
                <w:noProof/>
                <w:webHidden/>
              </w:rPr>
              <w:fldChar w:fldCharType="begin"/>
            </w:r>
            <w:r>
              <w:rPr>
                <w:noProof/>
                <w:webHidden/>
              </w:rPr>
              <w:instrText xml:space="preserve"> PAGEREF _Toc416902357 \h </w:instrText>
            </w:r>
            <w:r>
              <w:rPr>
                <w:noProof/>
                <w:webHidden/>
              </w:rPr>
            </w:r>
            <w:r>
              <w:rPr>
                <w:noProof/>
                <w:webHidden/>
              </w:rPr>
              <w:fldChar w:fldCharType="separate"/>
            </w:r>
            <w:r>
              <w:rPr>
                <w:noProof/>
                <w:webHidden/>
              </w:rPr>
              <w:t>14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8" w:history="1">
            <w:r w:rsidRPr="003502F2">
              <w:rPr>
                <w:rStyle w:val="Hyperlink"/>
                <w:noProof/>
              </w:rPr>
              <w:t>Retail Point-of-Sale (POS)</w:t>
            </w:r>
            <w:r>
              <w:rPr>
                <w:noProof/>
                <w:webHidden/>
              </w:rPr>
              <w:tab/>
            </w:r>
            <w:r>
              <w:rPr>
                <w:noProof/>
                <w:webHidden/>
              </w:rPr>
              <w:fldChar w:fldCharType="begin"/>
            </w:r>
            <w:r>
              <w:rPr>
                <w:noProof/>
                <w:webHidden/>
              </w:rPr>
              <w:instrText xml:space="preserve"> PAGEREF _Toc416902358 \h </w:instrText>
            </w:r>
            <w:r>
              <w:rPr>
                <w:noProof/>
                <w:webHidden/>
              </w:rPr>
            </w:r>
            <w:r>
              <w:rPr>
                <w:noProof/>
                <w:webHidden/>
              </w:rPr>
              <w:fldChar w:fldCharType="separate"/>
            </w:r>
            <w:r>
              <w:rPr>
                <w:noProof/>
                <w:webHidden/>
              </w:rPr>
              <w:t>14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59" w:history="1">
            <w:r w:rsidRPr="003502F2">
              <w:rPr>
                <w:rStyle w:val="Hyperlink"/>
                <w:noProof/>
              </w:rPr>
              <w:t>Alipay Authorization</w:t>
            </w:r>
            <w:r>
              <w:rPr>
                <w:noProof/>
                <w:webHidden/>
              </w:rPr>
              <w:tab/>
            </w:r>
            <w:r>
              <w:rPr>
                <w:noProof/>
                <w:webHidden/>
              </w:rPr>
              <w:fldChar w:fldCharType="begin"/>
            </w:r>
            <w:r>
              <w:rPr>
                <w:noProof/>
                <w:webHidden/>
              </w:rPr>
              <w:instrText xml:space="preserve"> PAGEREF _Toc416902359 \h </w:instrText>
            </w:r>
            <w:r>
              <w:rPr>
                <w:noProof/>
                <w:webHidden/>
              </w:rPr>
            </w:r>
            <w:r>
              <w:rPr>
                <w:noProof/>
                <w:webHidden/>
              </w:rPr>
              <w:fldChar w:fldCharType="separate"/>
            </w:r>
            <w:r>
              <w:rPr>
                <w:noProof/>
                <w:webHidden/>
              </w:rPr>
              <w:t>15</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0" w:history="1">
            <w:r w:rsidRPr="003502F2">
              <w:rPr>
                <w:rStyle w:val="Hyperlink"/>
                <w:noProof/>
              </w:rPr>
              <w:t>Alipay Batch Job</w:t>
            </w:r>
            <w:r>
              <w:rPr>
                <w:noProof/>
                <w:webHidden/>
              </w:rPr>
              <w:tab/>
            </w:r>
            <w:r>
              <w:rPr>
                <w:noProof/>
                <w:webHidden/>
              </w:rPr>
              <w:fldChar w:fldCharType="begin"/>
            </w:r>
            <w:r>
              <w:rPr>
                <w:noProof/>
                <w:webHidden/>
              </w:rPr>
              <w:instrText xml:space="preserve"> PAGEREF _Toc416902360 \h </w:instrText>
            </w:r>
            <w:r>
              <w:rPr>
                <w:noProof/>
                <w:webHidden/>
              </w:rPr>
            </w:r>
            <w:r>
              <w:rPr>
                <w:noProof/>
                <w:webHidden/>
              </w:rPr>
              <w:fldChar w:fldCharType="separate"/>
            </w:r>
            <w:r>
              <w:rPr>
                <w:noProof/>
                <w:webHidden/>
              </w:rPr>
              <w:t>16</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1" w:history="1">
            <w:r w:rsidRPr="003502F2">
              <w:rPr>
                <w:rStyle w:val="Hyperlink"/>
                <w:noProof/>
              </w:rPr>
              <w:t>PayPal Express Authorization [From Cart Page and Mini Cart]</w:t>
            </w:r>
            <w:r>
              <w:rPr>
                <w:noProof/>
                <w:webHidden/>
              </w:rPr>
              <w:tab/>
            </w:r>
            <w:r>
              <w:rPr>
                <w:noProof/>
                <w:webHidden/>
              </w:rPr>
              <w:fldChar w:fldCharType="begin"/>
            </w:r>
            <w:r>
              <w:rPr>
                <w:noProof/>
                <w:webHidden/>
              </w:rPr>
              <w:instrText xml:space="preserve"> PAGEREF _Toc416902361 \h </w:instrText>
            </w:r>
            <w:r>
              <w:rPr>
                <w:noProof/>
                <w:webHidden/>
              </w:rPr>
            </w:r>
            <w:r>
              <w:rPr>
                <w:noProof/>
                <w:webHidden/>
              </w:rPr>
              <w:fldChar w:fldCharType="separate"/>
            </w:r>
            <w:r>
              <w:rPr>
                <w:noProof/>
                <w:webHidden/>
              </w:rPr>
              <w:t>16</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2" w:history="1">
            <w:r w:rsidRPr="003502F2">
              <w:rPr>
                <w:rStyle w:val="Hyperlink"/>
                <w:noProof/>
              </w:rPr>
              <w:t>PayPal Authorization [From Billing Page]</w:t>
            </w:r>
            <w:r>
              <w:rPr>
                <w:noProof/>
                <w:webHidden/>
              </w:rPr>
              <w:tab/>
            </w:r>
            <w:r>
              <w:rPr>
                <w:noProof/>
                <w:webHidden/>
              </w:rPr>
              <w:fldChar w:fldCharType="begin"/>
            </w:r>
            <w:r>
              <w:rPr>
                <w:noProof/>
                <w:webHidden/>
              </w:rPr>
              <w:instrText xml:space="preserve"> PAGEREF _Toc416902362 \h </w:instrText>
            </w:r>
            <w:r>
              <w:rPr>
                <w:noProof/>
                <w:webHidden/>
              </w:rPr>
            </w:r>
            <w:r>
              <w:rPr>
                <w:noProof/>
                <w:webHidden/>
              </w:rPr>
              <w:fldChar w:fldCharType="separate"/>
            </w:r>
            <w:r>
              <w:rPr>
                <w:noProof/>
                <w:webHidden/>
              </w:rPr>
              <w:t>17</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363" w:history="1">
            <w:r w:rsidRPr="003502F2">
              <w:rPr>
                <w:rStyle w:val="Hyperlink"/>
                <w:noProof/>
              </w:rPr>
              <w:t>Use Cases Scenarios</w:t>
            </w:r>
            <w:r>
              <w:rPr>
                <w:noProof/>
                <w:webHidden/>
              </w:rPr>
              <w:tab/>
            </w:r>
            <w:r>
              <w:rPr>
                <w:noProof/>
                <w:webHidden/>
              </w:rPr>
              <w:fldChar w:fldCharType="begin"/>
            </w:r>
            <w:r>
              <w:rPr>
                <w:noProof/>
                <w:webHidden/>
              </w:rPr>
              <w:instrText xml:space="preserve"> PAGEREF _Toc416902363 \h </w:instrText>
            </w:r>
            <w:r>
              <w:rPr>
                <w:noProof/>
                <w:webHidden/>
              </w:rPr>
            </w:r>
            <w:r>
              <w:rPr>
                <w:noProof/>
                <w:webHidden/>
              </w:rPr>
              <w:fldChar w:fldCharType="separate"/>
            </w:r>
            <w:r>
              <w:rPr>
                <w:noProof/>
                <w:webHidden/>
              </w:rPr>
              <w:t>18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4" w:history="1">
            <w:r w:rsidRPr="003502F2">
              <w:rPr>
                <w:rStyle w:val="Hyperlink"/>
                <w:noProof/>
              </w:rPr>
              <w:t>Credit Card Authorization</w:t>
            </w:r>
            <w:r>
              <w:rPr>
                <w:noProof/>
                <w:webHidden/>
              </w:rPr>
              <w:tab/>
            </w:r>
            <w:r>
              <w:rPr>
                <w:noProof/>
                <w:webHidden/>
              </w:rPr>
              <w:fldChar w:fldCharType="begin"/>
            </w:r>
            <w:r>
              <w:rPr>
                <w:noProof/>
                <w:webHidden/>
              </w:rPr>
              <w:instrText xml:space="preserve"> PAGEREF _Toc416902364 \h </w:instrText>
            </w:r>
            <w:r>
              <w:rPr>
                <w:noProof/>
                <w:webHidden/>
              </w:rPr>
            </w:r>
            <w:r>
              <w:rPr>
                <w:noProof/>
                <w:webHidden/>
              </w:rPr>
              <w:fldChar w:fldCharType="separate"/>
            </w:r>
            <w:r>
              <w:rPr>
                <w:noProof/>
                <w:webHidden/>
              </w:rPr>
              <w:t>18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5" w:history="1">
            <w:r w:rsidRPr="003502F2">
              <w:rPr>
                <w:rStyle w:val="Hyperlink"/>
                <w:noProof/>
              </w:rPr>
              <w:t>Taxes</w:t>
            </w:r>
            <w:r>
              <w:rPr>
                <w:noProof/>
                <w:webHidden/>
              </w:rPr>
              <w:tab/>
            </w:r>
            <w:r>
              <w:rPr>
                <w:noProof/>
                <w:webHidden/>
              </w:rPr>
              <w:fldChar w:fldCharType="begin"/>
            </w:r>
            <w:r>
              <w:rPr>
                <w:noProof/>
                <w:webHidden/>
              </w:rPr>
              <w:instrText xml:space="preserve"> PAGEREF _Toc416902365 \h </w:instrText>
            </w:r>
            <w:r>
              <w:rPr>
                <w:noProof/>
                <w:webHidden/>
              </w:rPr>
            </w:r>
            <w:r>
              <w:rPr>
                <w:noProof/>
                <w:webHidden/>
              </w:rPr>
              <w:fldChar w:fldCharType="separate"/>
            </w:r>
            <w:r>
              <w:rPr>
                <w:noProof/>
                <w:webHidden/>
              </w:rPr>
              <w:t>21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6" w:history="1">
            <w:r w:rsidRPr="003502F2">
              <w:rPr>
                <w:rStyle w:val="Hyperlink"/>
                <w:noProof/>
              </w:rPr>
              <w:t>Address Validation Service (AVS)</w:t>
            </w:r>
            <w:r>
              <w:rPr>
                <w:noProof/>
                <w:webHidden/>
              </w:rPr>
              <w:tab/>
            </w:r>
            <w:r>
              <w:rPr>
                <w:noProof/>
                <w:webHidden/>
              </w:rPr>
              <w:fldChar w:fldCharType="begin"/>
            </w:r>
            <w:r>
              <w:rPr>
                <w:noProof/>
                <w:webHidden/>
              </w:rPr>
              <w:instrText xml:space="preserve"> PAGEREF _Toc416902366 \h </w:instrText>
            </w:r>
            <w:r>
              <w:rPr>
                <w:noProof/>
                <w:webHidden/>
              </w:rPr>
            </w:r>
            <w:r>
              <w:rPr>
                <w:noProof/>
                <w:webHidden/>
              </w:rPr>
              <w:fldChar w:fldCharType="separate"/>
            </w:r>
            <w:r>
              <w:rPr>
                <w:noProof/>
                <w:webHidden/>
              </w:rPr>
              <w:t>21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7" w:history="1">
            <w:r w:rsidRPr="003502F2">
              <w:rPr>
                <w:rStyle w:val="Hyperlink"/>
                <w:noProof/>
              </w:rPr>
              <w:t>Delivery Address Verification Service (DAV)</w:t>
            </w:r>
            <w:r>
              <w:rPr>
                <w:noProof/>
                <w:webHidden/>
              </w:rPr>
              <w:tab/>
            </w:r>
            <w:r>
              <w:rPr>
                <w:noProof/>
                <w:webHidden/>
              </w:rPr>
              <w:fldChar w:fldCharType="begin"/>
            </w:r>
            <w:r>
              <w:rPr>
                <w:noProof/>
                <w:webHidden/>
              </w:rPr>
              <w:instrText xml:space="preserve"> PAGEREF _Toc416902367 \h </w:instrText>
            </w:r>
            <w:r>
              <w:rPr>
                <w:noProof/>
                <w:webHidden/>
              </w:rPr>
            </w:r>
            <w:r>
              <w:rPr>
                <w:noProof/>
                <w:webHidden/>
              </w:rPr>
              <w:fldChar w:fldCharType="separate"/>
            </w:r>
            <w:r>
              <w:rPr>
                <w:noProof/>
                <w:webHidden/>
              </w:rPr>
              <w:t>22</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8" w:history="1">
            <w:r w:rsidRPr="003502F2">
              <w:rPr>
                <w:rStyle w:val="Hyperlink"/>
                <w:noProof/>
              </w:rPr>
              <w:t>BML</w:t>
            </w:r>
            <w:r>
              <w:rPr>
                <w:noProof/>
                <w:webHidden/>
              </w:rPr>
              <w:tab/>
            </w:r>
            <w:r>
              <w:rPr>
                <w:noProof/>
                <w:webHidden/>
              </w:rPr>
              <w:fldChar w:fldCharType="begin"/>
            </w:r>
            <w:r>
              <w:rPr>
                <w:noProof/>
                <w:webHidden/>
              </w:rPr>
              <w:instrText xml:space="preserve"> PAGEREF _Toc416902368 \h </w:instrText>
            </w:r>
            <w:r>
              <w:rPr>
                <w:noProof/>
                <w:webHidden/>
              </w:rPr>
            </w:r>
            <w:r>
              <w:rPr>
                <w:noProof/>
                <w:webHidden/>
              </w:rPr>
              <w:fldChar w:fldCharType="separate"/>
            </w:r>
            <w:r>
              <w:rPr>
                <w:noProof/>
                <w:webHidden/>
              </w:rPr>
              <w:t>22</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69" w:history="1">
            <w:r w:rsidRPr="003502F2">
              <w:rPr>
                <w:rStyle w:val="Hyperlink"/>
                <w:noProof/>
              </w:rPr>
              <w:t>Decision Manager</w:t>
            </w:r>
            <w:r>
              <w:rPr>
                <w:noProof/>
                <w:webHidden/>
              </w:rPr>
              <w:tab/>
            </w:r>
            <w:r>
              <w:rPr>
                <w:noProof/>
                <w:webHidden/>
              </w:rPr>
              <w:fldChar w:fldCharType="begin"/>
            </w:r>
            <w:r>
              <w:rPr>
                <w:noProof/>
                <w:webHidden/>
              </w:rPr>
              <w:instrText xml:space="preserve"> PAGEREF _Toc416902369 \h </w:instrText>
            </w:r>
            <w:r>
              <w:rPr>
                <w:noProof/>
                <w:webHidden/>
              </w:rPr>
            </w:r>
            <w:r>
              <w:rPr>
                <w:noProof/>
                <w:webHidden/>
              </w:rPr>
              <w:fldChar w:fldCharType="separate"/>
            </w:r>
            <w:r>
              <w:rPr>
                <w:noProof/>
                <w:webHidden/>
              </w:rPr>
              <w:t>23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0" w:history="1">
            <w:r w:rsidRPr="003502F2">
              <w:rPr>
                <w:rStyle w:val="Hyperlink"/>
                <w:noProof/>
              </w:rPr>
              <w:t>Payment Tokenization</w:t>
            </w:r>
            <w:r>
              <w:rPr>
                <w:noProof/>
                <w:webHidden/>
              </w:rPr>
              <w:tab/>
            </w:r>
            <w:r>
              <w:rPr>
                <w:noProof/>
                <w:webHidden/>
              </w:rPr>
              <w:fldChar w:fldCharType="begin"/>
            </w:r>
            <w:r>
              <w:rPr>
                <w:noProof/>
                <w:webHidden/>
              </w:rPr>
              <w:instrText xml:space="preserve"> PAGEREF _Toc416902370 \h </w:instrText>
            </w:r>
            <w:r>
              <w:rPr>
                <w:noProof/>
                <w:webHidden/>
              </w:rPr>
            </w:r>
            <w:r>
              <w:rPr>
                <w:noProof/>
                <w:webHidden/>
              </w:rPr>
              <w:fldChar w:fldCharType="separate"/>
            </w:r>
            <w:r>
              <w:rPr>
                <w:noProof/>
                <w:webHidden/>
              </w:rPr>
              <w:t>23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1" w:history="1">
            <w:r w:rsidRPr="003502F2">
              <w:rPr>
                <w:rStyle w:val="Hyperlink"/>
                <w:noProof/>
              </w:rPr>
              <w:t>Payer Authorization</w:t>
            </w:r>
            <w:r>
              <w:rPr>
                <w:noProof/>
                <w:webHidden/>
              </w:rPr>
              <w:tab/>
            </w:r>
            <w:r>
              <w:rPr>
                <w:noProof/>
                <w:webHidden/>
              </w:rPr>
              <w:fldChar w:fldCharType="begin"/>
            </w:r>
            <w:r>
              <w:rPr>
                <w:noProof/>
                <w:webHidden/>
              </w:rPr>
              <w:instrText xml:space="preserve"> PAGEREF _Toc416902371 \h </w:instrText>
            </w:r>
            <w:r>
              <w:rPr>
                <w:noProof/>
                <w:webHidden/>
              </w:rPr>
            </w:r>
            <w:r>
              <w:rPr>
                <w:noProof/>
                <w:webHidden/>
              </w:rPr>
              <w:fldChar w:fldCharType="separate"/>
            </w:r>
            <w:r>
              <w:rPr>
                <w:noProof/>
                <w:webHidden/>
              </w:rPr>
              <w:t>24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2" w:history="1">
            <w:r w:rsidRPr="003502F2">
              <w:rPr>
                <w:rStyle w:val="Hyperlink"/>
                <w:noProof/>
              </w:rPr>
              <w:t>Retail Point-of-Sale (POS)</w:t>
            </w:r>
            <w:r>
              <w:rPr>
                <w:noProof/>
                <w:webHidden/>
              </w:rPr>
              <w:tab/>
            </w:r>
            <w:r>
              <w:rPr>
                <w:noProof/>
                <w:webHidden/>
              </w:rPr>
              <w:fldChar w:fldCharType="begin"/>
            </w:r>
            <w:r>
              <w:rPr>
                <w:noProof/>
                <w:webHidden/>
              </w:rPr>
              <w:instrText xml:space="preserve"> PAGEREF _Toc416902372 \h </w:instrText>
            </w:r>
            <w:r>
              <w:rPr>
                <w:noProof/>
                <w:webHidden/>
              </w:rPr>
            </w:r>
            <w:r>
              <w:rPr>
                <w:noProof/>
                <w:webHidden/>
              </w:rPr>
              <w:fldChar w:fldCharType="separate"/>
            </w:r>
            <w:r>
              <w:rPr>
                <w:noProof/>
                <w:webHidden/>
              </w:rPr>
              <w:t>24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3" w:history="1">
            <w:r w:rsidRPr="003502F2">
              <w:rPr>
                <w:rStyle w:val="Hyperlink"/>
                <w:noProof/>
              </w:rPr>
              <w:t>Alipay Authorization</w:t>
            </w:r>
            <w:r>
              <w:rPr>
                <w:noProof/>
                <w:webHidden/>
              </w:rPr>
              <w:tab/>
            </w:r>
            <w:r>
              <w:rPr>
                <w:noProof/>
                <w:webHidden/>
              </w:rPr>
              <w:fldChar w:fldCharType="begin"/>
            </w:r>
            <w:r>
              <w:rPr>
                <w:noProof/>
                <w:webHidden/>
              </w:rPr>
              <w:instrText xml:space="preserve"> PAGEREF _Toc416902373 \h </w:instrText>
            </w:r>
            <w:r>
              <w:rPr>
                <w:noProof/>
                <w:webHidden/>
              </w:rPr>
            </w:r>
            <w:r>
              <w:rPr>
                <w:noProof/>
                <w:webHidden/>
              </w:rPr>
              <w:fldChar w:fldCharType="separate"/>
            </w:r>
            <w:r>
              <w:rPr>
                <w:noProof/>
                <w:webHidden/>
              </w:rPr>
              <w:t>25</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4" w:history="1">
            <w:r w:rsidRPr="003502F2">
              <w:rPr>
                <w:rStyle w:val="Hyperlink"/>
                <w:noProof/>
              </w:rPr>
              <w:t>PayPal Express Checkout and Authorization</w:t>
            </w:r>
            <w:r>
              <w:rPr>
                <w:noProof/>
                <w:webHidden/>
              </w:rPr>
              <w:tab/>
            </w:r>
            <w:r>
              <w:rPr>
                <w:noProof/>
                <w:webHidden/>
              </w:rPr>
              <w:fldChar w:fldCharType="begin"/>
            </w:r>
            <w:r>
              <w:rPr>
                <w:noProof/>
                <w:webHidden/>
              </w:rPr>
              <w:instrText xml:space="preserve"> PAGEREF _Toc416902374 \h </w:instrText>
            </w:r>
            <w:r>
              <w:rPr>
                <w:noProof/>
                <w:webHidden/>
              </w:rPr>
            </w:r>
            <w:r>
              <w:rPr>
                <w:noProof/>
                <w:webHidden/>
              </w:rPr>
              <w:fldChar w:fldCharType="separate"/>
            </w:r>
            <w:r>
              <w:rPr>
                <w:noProof/>
                <w:webHidden/>
              </w:rPr>
              <w:t>26</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5" w:history="1">
            <w:r w:rsidRPr="003502F2">
              <w:rPr>
                <w:rStyle w:val="Hyperlink"/>
                <w:noProof/>
              </w:rPr>
              <w:t>Alipay PayPal Order Status Mapping with Demandware Order</w:t>
            </w:r>
            <w:r>
              <w:rPr>
                <w:noProof/>
                <w:webHidden/>
              </w:rPr>
              <w:tab/>
            </w:r>
            <w:r>
              <w:rPr>
                <w:noProof/>
                <w:webHidden/>
              </w:rPr>
              <w:fldChar w:fldCharType="begin"/>
            </w:r>
            <w:r>
              <w:rPr>
                <w:noProof/>
                <w:webHidden/>
              </w:rPr>
              <w:instrText xml:space="preserve"> PAGEREF _Toc416902375 \h </w:instrText>
            </w:r>
            <w:r>
              <w:rPr>
                <w:noProof/>
                <w:webHidden/>
              </w:rPr>
            </w:r>
            <w:r>
              <w:rPr>
                <w:noProof/>
                <w:webHidden/>
              </w:rPr>
              <w:fldChar w:fldCharType="separate"/>
            </w:r>
            <w:r>
              <w:rPr>
                <w:noProof/>
                <w:webHidden/>
              </w:rPr>
              <w:t>31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76" w:history="1">
            <w:r w:rsidRPr="003502F2">
              <w:rPr>
                <w:rStyle w:val="Hyperlink"/>
                <w:noProof/>
              </w:rPr>
              <w:t>Demandware – Cybersource Service Response Field Mapping for Alipay and Paypal Services</w:t>
            </w:r>
            <w:r>
              <w:rPr>
                <w:noProof/>
                <w:webHidden/>
              </w:rPr>
              <w:tab/>
            </w:r>
            <w:r>
              <w:rPr>
                <w:noProof/>
                <w:webHidden/>
              </w:rPr>
              <w:fldChar w:fldCharType="begin"/>
            </w:r>
            <w:r>
              <w:rPr>
                <w:noProof/>
                <w:webHidden/>
              </w:rPr>
              <w:instrText xml:space="preserve"> PAGEREF _Toc416902376 \h </w:instrText>
            </w:r>
            <w:r>
              <w:rPr>
                <w:noProof/>
                <w:webHidden/>
              </w:rPr>
            </w:r>
            <w:r>
              <w:rPr>
                <w:noProof/>
                <w:webHidden/>
              </w:rPr>
              <w:fldChar w:fldCharType="separate"/>
            </w:r>
            <w:r>
              <w:rPr>
                <w:noProof/>
                <w:webHidden/>
              </w:rPr>
              <w:t>32</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377" w:history="1">
            <w:r w:rsidRPr="003502F2">
              <w:rPr>
                <w:rStyle w:val="Hyperlink"/>
                <w:noProof/>
              </w:rPr>
              <w:t>Limitations, Constraints</w:t>
            </w:r>
            <w:r>
              <w:rPr>
                <w:noProof/>
                <w:webHidden/>
              </w:rPr>
              <w:tab/>
            </w:r>
            <w:r>
              <w:rPr>
                <w:noProof/>
                <w:webHidden/>
              </w:rPr>
              <w:fldChar w:fldCharType="begin"/>
            </w:r>
            <w:r>
              <w:rPr>
                <w:noProof/>
                <w:webHidden/>
              </w:rPr>
              <w:instrText xml:space="preserve"> PAGEREF _Toc416902377 \h </w:instrText>
            </w:r>
            <w:r>
              <w:rPr>
                <w:noProof/>
                <w:webHidden/>
              </w:rPr>
            </w:r>
            <w:r>
              <w:rPr>
                <w:noProof/>
                <w:webHidden/>
              </w:rPr>
              <w:fldChar w:fldCharType="separate"/>
            </w:r>
            <w:r>
              <w:rPr>
                <w:noProof/>
                <w:webHidden/>
              </w:rPr>
              <w:t>36</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378" w:history="1">
            <w:r w:rsidRPr="003502F2">
              <w:rPr>
                <w:rStyle w:val="Hyperlink"/>
                <w:noProof/>
              </w:rPr>
              <w:t>Compatibility</w:t>
            </w:r>
            <w:r>
              <w:rPr>
                <w:noProof/>
                <w:webHidden/>
              </w:rPr>
              <w:tab/>
            </w:r>
            <w:r>
              <w:rPr>
                <w:noProof/>
                <w:webHidden/>
              </w:rPr>
              <w:fldChar w:fldCharType="begin"/>
            </w:r>
            <w:r>
              <w:rPr>
                <w:noProof/>
                <w:webHidden/>
              </w:rPr>
              <w:instrText xml:space="preserve"> PAGEREF _Toc416902378 \h </w:instrText>
            </w:r>
            <w:r>
              <w:rPr>
                <w:noProof/>
                <w:webHidden/>
              </w:rPr>
            </w:r>
            <w:r>
              <w:rPr>
                <w:noProof/>
                <w:webHidden/>
              </w:rPr>
              <w:fldChar w:fldCharType="separate"/>
            </w:r>
            <w:r>
              <w:rPr>
                <w:noProof/>
                <w:webHidden/>
              </w:rPr>
              <w:t>38</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379" w:history="1">
            <w:r w:rsidRPr="003502F2">
              <w:rPr>
                <w:rStyle w:val="Hyperlink"/>
                <w:noProof/>
              </w:rPr>
              <w:t>Implementation Guide</w:t>
            </w:r>
            <w:r>
              <w:rPr>
                <w:noProof/>
                <w:webHidden/>
              </w:rPr>
              <w:tab/>
            </w:r>
            <w:r>
              <w:rPr>
                <w:noProof/>
                <w:webHidden/>
              </w:rPr>
              <w:fldChar w:fldCharType="begin"/>
            </w:r>
            <w:r>
              <w:rPr>
                <w:noProof/>
                <w:webHidden/>
              </w:rPr>
              <w:instrText xml:space="preserve"> PAGEREF _Toc416902379 \h </w:instrText>
            </w:r>
            <w:r>
              <w:rPr>
                <w:noProof/>
                <w:webHidden/>
              </w:rPr>
            </w:r>
            <w:r>
              <w:rPr>
                <w:noProof/>
                <w:webHidden/>
              </w:rPr>
              <w:fldChar w:fldCharType="separate"/>
            </w:r>
            <w:r>
              <w:rPr>
                <w:noProof/>
                <w:webHidden/>
              </w:rPr>
              <w:t>38</w:t>
            </w:r>
            <w:r>
              <w:rPr>
                <w:noProof/>
                <w:webHidden/>
              </w:rPr>
              <w:fldChar w:fldCharType="end"/>
            </w:r>
          </w:hyperlink>
        </w:p>
        <w:p w:rsidR="000B4078" w:rsidRDefault="000B4078">
          <w:pPr>
            <w:pStyle w:val="TOC2"/>
            <w:tabs>
              <w:tab w:val="left" w:pos="1134"/>
            </w:tabs>
            <w:rPr>
              <w:rFonts w:asciiTheme="minorHAnsi" w:eastAsiaTheme="minorEastAsia" w:hAnsiTheme="minorHAnsi" w:cstheme="minorBidi"/>
              <w:noProof/>
              <w:sz w:val="22"/>
              <w:szCs w:val="22"/>
            </w:rPr>
          </w:pPr>
          <w:hyperlink w:anchor="_Toc416902380" w:history="1">
            <w:r w:rsidRPr="003502F2">
              <w:rPr>
                <w:rStyle w:val="Hyperlink"/>
                <w:rFonts w:ascii="Wingdings" w:hAnsi="Wingdings"/>
                <w:noProof/>
              </w:rPr>
              <w:t></w:t>
            </w:r>
            <w:r>
              <w:rPr>
                <w:rFonts w:asciiTheme="minorHAnsi" w:eastAsiaTheme="minorEastAsia" w:hAnsiTheme="minorHAnsi" w:cstheme="minorBidi"/>
                <w:noProof/>
                <w:sz w:val="22"/>
                <w:szCs w:val="22"/>
              </w:rPr>
              <w:tab/>
            </w:r>
            <w:r w:rsidRPr="003502F2">
              <w:rPr>
                <w:rStyle w:val="Hyperlink"/>
                <w:noProof/>
              </w:rPr>
              <w:t>Before Integration</w:t>
            </w:r>
            <w:r>
              <w:rPr>
                <w:noProof/>
                <w:webHidden/>
              </w:rPr>
              <w:tab/>
            </w:r>
            <w:r>
              <w:rPr>
                <w:noProof/>
                <w:webHidden/>
              </w:rPr>
              <w:fldChar w:fldCharType="begin"/>
            </w:r>
            <w:r>
              <w:rPr>
                <w:noProof/>
                <w:webHidden/>
              </w:rPr>
              <w:instrText xml:space="preserve"> PAGEREF _Toc416902380 \h </w:instrText>
            </w:r>
            <w:r>
              <w:rPr>
                <w:noProof/>
                <w:webHidden/>
              </w:rPr>
            </w:r>
            <w:r>
              <w:rPr>
                <w:noProof/>
                <w:webHidden/>
              </w:rPr>
              <w:fldChar w:fldCharType="separate"/>
            </w:r>
            <w:r>
              <w:rPr>
                <w:noProof/>
                <w:webHidden/>
              </w:rPr>
              <w:t>38</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381" w:history="1">
            <w:r w:rsidRPr="003502F2">
              <w:rPr>
                <w:rStyle w:val="Hyperlink"/>
                <w:noProof/>
              </w:rPr>
              <w:t>Custom Code</w:t>
            </w:r>
            <w:r>
              <w:rPr>
                <w:noProof/>
                <w:webHidden/>
              </w:rPr>
              <w:tab/>
            </w:r>
            <w:r>
              <w:rPr>
                <w:noProof/>
                <w:webHidden/>
              </w:rPr>
              <w:fldChar w:fldCharType="begin"/>
            </w:r>
            <w:r>
              <w:rPr>
                <w:noProof/>
                <w:webHidden/>
              </w:rPr>
              <w:instrText xml:space="preserve"> PAGEREF _Toc416902381 \h </w:instrText>
            </w:r>
            <w:r>
              <w:rPr>
                <w:noProof/>
                <w:webHidden/>
              </w:rPr>
            </w:r>
            <w:r>
              <w:rPr>
                <w:noProof/>
                <w:webHidden/>
              </w:rPr>
              <w:fldChar w:fldCharType="separate"/>
            </w:r>
            <w:r>
              <w:rPr>
                <w:noProof/>
                <w:webHidden/>
              </w:rPr>
              <w:t>40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2" w:history="1">
            <w:r w:rsidRPr="003502F2">
              <w:rPr>
                <w:rStyle w:val="Hyperlink"/>
                <w:noProof/>
              </w:rPr>
              <w:t>Credit Card Auth</w:t>
            </w:r>
            <w:r>
              <w:rPr>
                <w:noProof/>
                <w:webHidden/>
              </w:rPr>
              <w:tab/>
            </w:r>
            <w:r>
              <w:rPr>
                <w:noProof/>
                <w:webHidden/>
              </w:rPr>
              <w:fldChar w:fldCharType="begin"/>
            </w:r>
            <w:r>
              <w:rPr>
                <w:noProof/>
                <w:webHidden/>
              </w:rPr>
              <w:instrText xml:space="preserve"> PAGEREF _Toc416902382 \h </w:instrText>
            </w:r>
            <w:r>
              <w:rPr>
                <w:noProof/>
                <w:webHidden/>
              </w:rPr>
            </w:r>
            <w:r>
              <w:rPr>
                <w:noProof/>
                <w:webHidden/>
              </w:rPr>
              <w:fldChar w:fldCharType="separate"/>
            </w:r>
            <w:r>
              <w:rPr>
                <w:noProof/>
                <w:webHidden/>
              </w:rPr>
              <w:t>40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3" w:history="1">
            <w:r w:rsidRPr="003502F2">
              <w:rPr>
                <w:rStyle w:val="Hyperlink"/>
                <w:noProof/>
              </w:rPr>
              <w:t>Bill Me Later</w:t>
            </w:r>
            <w:r>
              <w:rPr>
                <w:noProof/>
                <w:webHidden/>
              </w:rPr>
              <w:tab/>
            </w:r>
            <w:r>
              <w:rPr>
                <w:noProof/>
                <w:webHidden/>
              </w:rPr>
              <w:fldChar w:fldCharType="begin"/>
            </w:r>
            <w:r>
              <w:rPr>
                <w:noProof/>
                <w:webHidden/>
              </w:rPr>
              <w:instrText xml:space="preserve"> PAGEREF _Toc416902383 \h </w:instrText>
            </w:r>
            <w:r>
              <w:rPr>
                <w:noProof/>
                <w:webHidden/>
              </w:rPr>
            </w:r>
            <w:r>
              <w:rPr>
                <w:noProof/>
                <w:webHidden/>
              </w:rPr>
              <w:fldChar w:fldCharType="separate"/>
            </w:r>
            <w:r>
              <w:rPr>
                <w:noProof/>
                <w:webHidden/>
              </w:rPr>
              <w:t>46</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4" w:history="1">
            <w:r w:rsidRPr="003502F2">
              <w:rPr>
                <w:rStyle w:val="Hyperlink"/>
                <w:noProof/>
              </w:rPr>
              <w:t>Tax Service</w:t>
            </w:r>
            <w:r>
              <w:rPr>
                <w:noProof/>
                <w:webHidden/>
              </w:rPr>
              <w:tab/>
            </w:r>
            <w:r>
              <w:rPr>
                <w:noProof/>
                <w:webHidden/>
              </w:rPr>
              <w:fldChar w:fldCharType="begin"/>
            </w:r>
            <w:r>
              <w:rPr>
                <w:noProof/>
                <w:webHidden/>
              </w:rPr>
              <w:instrText xml:space="preserve"> PAGEREF _Toc416902384 \h </w:instrText>
            </w:r>
            <w:r>
              <w:rPr>
                <w:noProof/>
                <w:webHidden/>
              </w:rPr>
            </w:r>
            <w:r>
              <w:rPr>
                <w:noProof/>
                <w:webHidden/>
              </w:rPr>
              <w:fldChar w:fldCharType="separate"/>
            </w:r>
            <w:r>
              <w:rPr>
                <w:noProof/>
                <w:webHidden/>
              </w:rPr>
              <w:t>47</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5" w:history="1">
            <w:r w:rsidRPr="003502F2">
              <w:rPr>
                <w:rStyle w:val="Hyperlink"/>
                <w:noProof/>
              </w:rPr>
              <w:t>Address Verification Service</w:t>
            </w:r>
            <w:r>
              <w:rPr>
                <w:noProof/>
                <w:webHidden/>
              </w:rPr>
              <w:tab/>
            </w:r>
            <w:r>
              <w:rPr>
                <w:noProof/>
                <w:webHidden/>
              </w:rPr>
              <w:fldChar w:fldCharType="begin"/>
            </w:r>
            <w:r>
              <w:rPr>
                <w:noProof/>
                <w:webHidden/>
              </w:rPr>
              <w:instrText xml:space="preserve"> PAGEREF _Toc416902385 \h </w:instrText>
            </w:r>
            <w:r>
              <w:rPr>
                <w:noProof/>
                <w:webHidden/>
              </w:rPr>
            </w:r>
            <w:r>
              <w:rPr>
                <w:noProof/>
                <w:webHidden/>
              </w:rPr>
              <w:fldChar w:fldCharType="separate"/>
            </w:r>
            <w:r>
              <w:rPr>
                <w:noProof/>
                <w:webHidden/>
              </w:rPr>
              <w:t>52</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6" w:history="1">
            <w:r w:rsidRPr="003502F2">
              <w:rPr>
                <w:rStyle w:val="Hyperlink"/>
                <w:noProof/>
              </w:rPr>
              <w:t>Delivery Address Validation Service</w:t>
            </w:r>
            <w:r>
              <w:rPr>
                <w:noProof/>
                <w:webHidden/>
              </w:rPr>
              <w:tab/>
            </w:r>
            <w:r>
              <w:rPr>
                <w:noProof/>
                <w:webHidden/>
              </w:rPr>
              <w:fldChar w:fldCharType="begin"/>
            </w:r>
            <w:r>
              <w:rPr>
                <w:noProof/>
                <w:webHidden/>
              </w:rPr>
              <w:instrText xml:space="preserve"> PAGEREF _Toc416902386 \h </w:instrText>
            </w:r>
            <w:r>
              <w:rPr>
                <w:noProof/>
                <w:webHidden/>
              </w:rPr>
            </w:r>
            <w:r>
              <w:rPr>
                <w:noProof/>
                <w:webHidden/>
              </w:rPr>
              <w:fldChar w:fldCharType="separate"/>
            </w:r>
            <w:r>
              <w:rPr>
                <w:noProof/>
                <w:webHidden/>
              </w:rPr>
              <w:t>52</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7" w:history="1">
            <w:r w:rsidRPr="003502F2">
              <w:rPr>
                <w:rStyle w:val="Hyperlink"/>
                <w:noProof/>
              </w:rPr>
              <w:t>Full Authorization Reversal</w:t>
            </w:r>
            <w:r>
              <w:rPr>
                <w:noProof/>
                <w:webHidden/>
              </w:rPr>
              <w:tab/>
            </w:r>
            <w:r>
              <w:rPr>
                <w:noProof/>
                <w:webHidden/>
              </w:rPr>
              <w:fldChar w:fldCharType="begin"/>
            </w:r>
            <w:r>
              <w:rPr>
                <w:noProof/>
                <w:webHidden/>
              </w:rPr>
              <w:instrText xml:space="preserve"> PAGEREF _Toc416902387 \h </w:instrText>
            </w:r>
            <w:r>
              <w:rPr>
                <w:noProof/>
                <w:webHidden/>
              </w:rPr>
            </w:r>
            <w:r>
              <w:rPr>
                <w:noProof/>
                <w:webHidden/>
              </w:rPr>
              <w:fldChar w:fldCharType="separate"/>
            </w:r>
            <w:r>
              <w:rPr>
                <w:noProof/>
                <w:webHidden/>
              </w:rPr>
              <w:t>53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8" w:history="1">
            <w:r w:rsidRPr="003502F2">
              <w:rPr>
                <w:rStyle w:val="Hyperlink"/>
                <w:noProof/>
              </w:rPr>
              <w:t>Payer Authentication Service</w:t>
            </w:r>
            <w:r>
              <w:rPr>
                <w:noProof/>
                <w:webHidden/>
              </w:rPr>
              <w:tab/>
            </w:r>
            <w:r>
              <w:rPr>
                <w:noProof/>
                <w:webHidden/>
              </w:rPr>
              <w:fldChar w:fldCharType="begin"/>
            </w:r>
            <w:r>
              <w:rPr>
                <w:noProof/>
                <w:webHidden/>
              </w:rPr>
              <w:instrText xml:space="preserve"> PAGEREF _Toc416902388 \h </w:instrText>
            </w:r>
            <w:r>
              <w:rPr>
                <w:noProof/>
                <w:webHidden/>
              </w:rPr>
            </w:r>
            <w:r>
              <w:rPr>
                <w:noProof/>
                <w:webHidden/>
              </w:rPr>
              <w:fldChar w:fldCharType="separate"/>
            </w:r>
            <w:r>
              <w:rPr>
                <w:noProof/>
                <w:webHidden/>
              </w:rPr>
              <w:t>53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89" w:history="1">
            <w:r w:rsidRPr="003502F2">
              <w:rPr>
                <w:rStyle w:val="Hyperlink"/>
                <w:noProof/>
              </w:rPr>
              <w:t>Payment Tokenization Service</w:t>
            </w:r>
            <w:r>
              <w:rPr>
                <w:noProof/>
                <w:webHidden/>
              </w:rPr>
              <w:tab/>
            </w:r>
            <w:r>
              <w:rPr>
                <w:noProof/>
                <w:webHidden/>
              </w:rPr>
              <w:fldChar w:fldCharType="begin"/>
            </w:r>
            <w:r>
              <w:rPr>
                <w:noProof/>
                <w:webHidden/>
              </w:rPr>
              <w:instrText xml:space="preserve"> PAGEREF _Toc416902389 \h </w:instrText>
            </w:r>
            <w:r>
              <w:rPr>
                <w:noProof/>
                <w:webHidden/>
              </w:rPr>
            </w:r>
            <w:r>
              <w:rPr>
                <w:noProof/>
                <w:webHidden/>
              </w:rPr>
              <w:fldChar w:fldCharType="separate"/>
            </w:r>
            <w:r>
              <w:rPr>
                <w:noProof/>
                <w:webHidden/>
              </w:rPr>
              <w:t>55</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0" w:history="1">
            <w:r w:rsidRPr="003502F2">
              <w:rPr>
                <w:rStyle w:val="Hyperlink"/>
                <w:noProof/>
              </w:rPr>
              <w:t>Alipay Authorization</w:t>
            </w:r>
            <w:r>
              <w:rPr>
                <w:noProof/>
                <w:webHidden/>
              </w:rPr>
              <w:tab/>
            </w:r>
            <w:r>
              <w:rPr>
                <w:noProof/>
                <w:webHidden/>
              </w:rPr>
              <w:fldChar w:fldCharType="begin"/>
            </w:r>
            <w:r>
              <w:rPr>
                <w:noProof/>
                <w:webHidden/>
              </w:rPr>
              <w:instrText xml:space="preserve"> PAGEREF _Toc416902390 \h </w:instrText>
            </w:r>
            <w:r>
              <w:rPr>
                <w:noProof/>
                <w:webHidden/>
              </w:rPr>
            </w:r>
            <w:r>
              <w:rPr>
                <w:noProof/>
                <w:webHidden/>
              </w:rPr>
              <w:fldChar w:fldCharType="separate"/>
            </w:r>
            <w:r>
              <w:rPr>
                <w:noProof/>
                <w:webHidden/>
              </w:rPr>
              <w:t>75</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1" w:history="1">
            <w:r w:rsidRPr="003502F2">
              <w:rPr>
                <w:rStyle w:val="Hyperlink"/>
                <w:noProof/>
              </w:rPr>
              <w:t>Alipay Batch Job</w:t>
            </w:r>
            <w:r>
              <w:rPr>
                <w:noProof/>
                <w:webHidden/>
              </w:rPr>
              <w:tab/>
            </w:r>
            <w:r>
              <w:rPr>
                <w:noProof/>
                <w:webHidden/>
              </w:rPr>
              <w:fldChar w:fldCharType="begin"/>
            </w:r>
            <w:r>
              <w:rPr>
                <w:noProof/>
                <w:webHidden/>
              </w:rPr>
              <w:instrText xml:space="preserve"> PAGEREF _Toc416902391 \h </w:instrText>
            </w:r>
            <w:r>
              <w:rPr>
                <w:noProof/>
                <w:webHidden/>
              </w:rPr>
            </w:r>
            <w:r>
              <w:rPr>
                <w:noProof/>
                <w:webHidden/>
              </w:rPr>
              <w:fldChar w:fldCharType="separate"/>
            </w:r>
            <w:r>
              <w:rPr>
                <w:noProof/>
                <w:webHidden/>
              </w:rPr>
              <w:t>80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2" w:history="1">
            <w:r w:rsidRPr="003502F2">
              <w:rPr>
                <w:rStyle w:val="Hyperlink"/>
                <w:noProof/>
              </w:rPr>
              <w:t>PayPal Express Checkout [From Cart Page and Mini Cart]</w:t>
            </w:r>
            <w:r>
              <w:rPr>
                <w:noProof/>
                <w:webHidden/>
              </w:rPr>
              <w:tab/>
            </w:r>
            <w:r>
              <w:rPr>
                <w:noProof/>
                <w:webHidden/>
              </w:rPr>
              <w:fldChar w:fldCharType="begin"/>
            </w:r>
            <w:r>
              <w:rPr>
                <w:noProof/>
                <w:webHidden/>
              </w:rPr>
              <w:instrText xml:space="preserve"> PAGEREF _Toc416902392 \h </w:instrText>
            </w:r>
            <w:r>
              <w:rPr>
                <w:noProof/>
                <w:webHidden/>
              </w:rPr>
            </w:r>
            <w:r>
              <w:rPr>
                <w:noProof/>
                <w:webHidden/>
              </w:rPr>
              <w:fldChar w:fldCharType="separate"/>
            </w:r>
            <w:r>
              <w:rPr>
                <w:noProof/>
                <w:webHidden/>
              </w:rPr>
              <w:t>81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3" w:history="1">
            <w:r w:rsidRPr="003502F2">
              <w:rPr>
                <w:rStyle w:val="Hyperlink"/>
                <w:noProof/>
              </w:rPr>
              <w:t>PayPal Checkout [From Billing Page]</w:t>
            </w:r>
            <w:r>
              <w:rPr>
                <w:noProof/>
                <w:webHidden/>
              </w:rPr>
              <w:tab/>
            </w:r>
            <w:r>
              <w:rPr>
                <w:noProof/>
                <w:webHidden/>
              </w:rPr>
              <w:fldChar w:fldCharType="begin"/>
            </w:r>
            <w:r>
              <w:rPr>
                <w:noProof/>
                <w:webHidden/>
              </w:rPr>
              <w:instrText xml:space="preserve"> PAGEREF _Toc416902393 \h </w:instrText>
            </w:r>
            <w:r>
              <w:rPr>
                <w:noProof/>
                <w:webHidden/>
              </w:rPr>
            </w:r>
            <w:r>
              <w:rPr>
                <w:noProof/>
                <w:webHidden/>
              </w:rPr>
              <w:fldChar w:fldCharType="separate"/>
            </w:r>
            <w:r>
              <w:rPr>
                <w:noProof/>
                <w:webHidden/>
              </w:rPr>
              <w:t>97</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4" w:history="1">
            <w:r w:rsidRPr="003502F2">
              <w:rPr>
                <w:rStyle w:val="Hyperlink"/>
                <w:noProof/>
              </w:rPr>
              <w:t>Remove Duplicate Payment Methods while Checkout</w:t>
            </w:r>
            <w:r>
              <w:rPr>
                <w:noProof/>
                <w:webHidden/>
              </w:rPr>
              <w:tab/>
            </w:r>
            <w:r>
              <w:rPr>
                <w:noProof/>
                <w:webHidden/>
              </w:rPr>
              <w:fldChar w:fldCharType="begin"/>
            </w:r>
            <w:r>
              <w:rPr>
                <w:noProof/>
                <w:webHidden/>
              </w:rPr>
              <w:instrText xml:space="preserve"> PAGEREF _Toc416902394 \h </w:instrText>
            </w:r>
            <w:r>
              <w:rPr>
                <w:noProof/>
                <w:webHidden/>
              </w:rPr>
            </w:r>
            <w:r>
              <w:rPr>
                <w:noProof/>
                <w:webHidden/>
              </w:rPr>
              <w:fldChar w:fldCharType="separate"/>
            </w:r>
            <w:r>
              <w:rPr>
                <w:noProof/>
                <w:webHidden/>
              </w:rPr>
              <w:t>100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5" w:history="1">
            <w:r w:rsidRPr="003502F2">
              <w:rPr>
                <w:rStyle w:val="Hyperlink"/>
                <w:noProof/>
              </w:rPr>
              <w:t>Retail POS</w:t>
            </w:r>
            <w:r>
              <w:rPr>
                <w:noProof/>
                <w:webHidden/>
              </w:rPr>
              <w:tab/>
            </w:r>
            <w:r>
              <w:rPr>
                <w:noProof/>
                <w:webHidden/>
              </w:rPr>
              <w:fldChar w:fldCharType="begin"/>
            </w:r>
            <w:r>
              <w:rPr>
                <w:noProof/>
                <w:webHidden/>
              </w:rPr>
              <w:instrText xml:space="preserve"> PAGEREF _Toc416902395 \h </w:instrText>
            </w:r>
            <w:r>
              <w:rPr>
                <w:noProof/>
                <w:webHidden/>
              </w:rPr>
            </w:r>
            <w:r>
              <w:rPr>
                <w:noProof/>
                <w:webHidden/>
              </w:rPr>
              <w:fldChar w:fldCharType="separate"/>
            </w:r>
            <w:r>
              <w:rPr>
                <w:noProof/>
                <w:webHidden/>
              </w:rPr>
              <w:t>102</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396" w:history="1">
            <w:r w:rsidRPr="003502F2">
              <w:rPr>
                <w:rStyle w:val="Hyperlink"/>
                <w:noProof/>
              </w:rPr>
              <w:t>Site Configuration</w:t>
            </w:r>
            <w:r>
              <w:rPr>
                <w:noProof/>
                <w:webHidden/>
              </w:rPr>
              <w:tab/>
            </w:r>
            <w:r>
              <w:rPr>
                <w:noProof/>
                <w:webHidden/>
              </w:rPr>
              <w:fldChar w:fldCharType="begin"/>
            </w:r>
            <w:r>
              <w:rPr>
                <w:noProof/>
                <w:webHidden/>
              </w:rPr>
              <w:instrText xml:space="preserve"> PAGEREF _Toc416902396 \h </w:instrText>
            </w:r>
            <w:r>
              <w:rPr>
                <w:noProof/>
                <w:webHidden/>
              </w:rPr>
            </w:r>
            <w:r>
              <w:rPr>
                <w:noProof/>
                <w:webHidden/>
              </w:rPr>
              <w:fldChar w:fldCharType="separate"/>
            </w:r>
            <w:r>
              <w:rPr>
                <w:noProof/>
                <w:webHidden/>
              </w:rPr>
              <w:t>117</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7" w:history="1">
            <w:r w:rsidRPr="003502F2">
              <w:rPr>
                <w:rStyle w:val="Hyperlink"/>
                <w:noProof/>
              </w:rPr>
              <w:t>Import Meta Data</w:t>
            </w:r>
            <w:r>
              <w:rPr>
                <w:noProof/>
                <w:webHidden/>
              </w:rPr>
              <w:tab/>
            </w:r>
            <w:r>
              <w:rPr>
                <w:noProof/>
                <w:webHidden/>
              </w:rPr>
              <w:fldChar w:fldCharType="begin"/>
            </w:r>
            <w:r>
              <w:rPr>
                <w:noProof/>
                <w:webHidden/>
              </w:rPr>
              <w:instrText xml:space="preserve"> PAGEREF _Toc416902397 \h </w:instrText>
            </w:r>
            <w:r>
              <w:rPr>
                <w:noProof/>
                <w:webHidden/>
              </w:rPr>
            </w:r>
            <w:r>
              <w:rPr>
                <w:noProof/>
                <w:webHidden/>
              </w:rPr>
              <w:fldChar w:fldCharType="separate"/>
            </w:r>
            <w:r>
              <w:rPr>
                <w:noProof/>
                <w:webHidden/>
              </w:rPr>
              <w:t>117</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8" w:history="1">
            <w:r w:rsidRPr="003502F2">
              <w:rPr>
                <w:rStyle w:val="Hyperlink"/>
                <w:noProof/>
              </w:rPr>
              <w:t>Configure Payment Processor for Alipay</w:t>
            </w:r>
            <w:r>
              <w:rPr>
                <w:noProof/>
                <w:webHidden/>
              </w:rPr>
              <w:tab/>
            </w:r>
            <w:r>
              <w:rPr>
                <w:noProof/>
                <w:webHidden/>
              </w:rPr>
              <w:fldChar w:fldCharType="begin"/>
            </w:r>
            <w:r>
              <w:rPr>
                <w:noProof/>
                <w:webHidden/>
              </w:rPr>
              <w:instrText xml:space="preserve"> PAGEREF _Toc416902398 \h </w:instrText>
            </w:r>
            <w:r>
              <w:rPr>
                <w:noProof/>
                <w:webHidden/>
              </w:rPr>
            </w:r>
            <w:r>
              <w:rPr>
                <w:noProof/>
                <w:webHidden/>
              </w:rPr>
              <w:fldChar w:fldCharType="separate"/>
            </w:r>
            <w:r>
              <w:rPr>
                <w:noProof/>
                <w:webHidden/>
              </w:rPr>
              <w:t>118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399" w:history="1">
            <w:r w:rsidRPr="003502F2">
              <w:rPr>
                <w:rStyle w:val="Hyperlink"/>
                <w:noProof/>
              </w:rPr>
              <w:t>Configure Site Preferences</w:t>
            </w:r>
            <w:r>
              <w:rPr>
                <w:noProof/>
                <w:webHidden/>
              </w:rPr>
              <w:tab/>
            </w:r>
            <w:r>
              <w:rPr>
                <w:noProof/>
                <w:webHidden/>
              </w:rPr>
              <w:fldChar w:fldCharType="begin"/>
            </w:r>
            <w:r>
              <w:rPr>
                <w:noProof/>
                <w:webHidden/>
              </w:rPr>
              <w:instrText xml:space="preserve"> PAGEREF _Toc416902399 \h </w:instrText>
            </w:r>
            <w:r>
              <w:rPr>
                <w:noProof/>
                <w:webHidden/>
              </w:rPr>
            </w:r>
            <w:r>
              <w:rPr>
                <w:noProof/>
                <w:webHidden/>
              </w:rPr>
              <w:fldChar w:fldCharType="separate"/>
            </w:r>
            <w:r>
              <w:rPr>
                <w:noProof/>
                <w:webHidden/>
              </w:rPr>
              <w:t>119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0" w:history="1">
            <w:r w:rsidRPr="003502F2">
              <w:rPr>
                <w:rStyle w:val="Hyperlink"/>
                <w:noProof/>
              </w:rPr>
              <w:t>Configure Site Preferences for Alipay</w:t>
            </w:r>
            <w:r>
              <w:rPr>
                <w:noProof/>
                <w:webHidden/>
              </w:rPr>
              <w:tab/>
            </w:r>
            <w:r>
              <w:rPr>
                <w:noProof/>
                <w:webHidden/>
              </w:rPr>
              <w:fldChar w:fldCharType="begin"/>
            </w:r>
            <w:r>
              <w:rPr>
                <w:noProof/>
                <w:webHidden/>
              </w:rPr>
              <w:instrText xml:space="preserve"> PAGEREF _Toc416902400 \h </w:instrText>
            </w:r>
            <w:r>
              <w:rPr>
                <w:noProof/>
                <w:webHidden/>
              </w:rPr>
            </w:r>
            <w:r>
              <w:rPr>
                <w:noProof/>
                <w:webHidden/>
              </w:rPr>
              <w:fldChar w:fldCharType="separate"/>
            </w:r>
            <w:r>
              <w:rPr>
                <w:noProof/>
                <w:webHidden/>
              </w:rPr>
              <w:t>123</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1" w:history="1">
            <w:r w:rsidRPr="003502F2">
              <w:rPr>
                <w:rStyle w:val="Hyperlink"/>
                <w:noProof/>
              </w:rPr>
              <w:t>Business Manager changes for Alipay Batch Job</w:t>
            </w:r>
            <w:r>
              <w:rPr>
                <w:noProof/>
                <w:webHidden/>
              </w:rPr>
              <w:tab/>
            </w:r>
            <w:r>
              <w:rPr>
                <w:noProof/>
                <w:webHidden/>
              </w:rPr>
              <w:fldChar w:fldCharType="begin"/>
            </w:r>
            <w:r>
              <w:rPr>
                <w:noProof/>
                <w:webHidden/>
              </w:rPr>
              <w:instrText xml:space="preserve"> PAGEREF _Toc416902401 \h </w:instrText>
            </w:r>
            <w:r>
              <w:rPr>
                <w:noProof/>
                <w:webHidden/>
              </w:rPr>
            </w:r>
            <w:r>
              <w:rPr>
                <w:noProof/>
                <w:webHidden/>
              </w:rPr>
              <w:fldChar w:fldCharType="separate"/>
            </w:r>
            <w:r>
              <w:rPr>
                <w:noProof/>
                <w:webHidden/>
              </w:rPr>
              <w:t>124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2" w:history="1">
            <w:r w:rsidRPr="003502F2">
              <w:rPr>
                <w:rStyle w:val="Hyperlink"/>
                <w:noProof/>
              </w:rPr>
              <w:t>Configure Site Preferences for PayPal and PayPal Express Checkout</w:t>
            </w:r>
            <w:r>
              <w:rPr>
                <w:noProof/>
                <w:webHidden/>
              </w:rPr>
              <w:tab/>
            </w:r>
            <w:r>
              <w:rPr>
                <w:noProof/>
                <w:webHidden/>
              </w:rPr>
              <w:fldChar w:fldCharType="begin"/>
            </w:r>
            <w:r>
              <w:rPr>
                <w:noProof/>
                <w:webHidden/>
              </w:rPr>
              <w:instrText xml:space="preserve"> PAGEREF _Toc416902402 \h </w:instrText>
            </w:r>
            <w:r>
              <w:rPr>
                <w:noProof/>
                <w:webHidden/>
              </w:rPr>
            </w:r>
            <w:r>
              <w:rPr>
                <w:noProof/>
                <w:webHidden/>
              </w:rPr>
              <w:fldChar w:fldCharType="separate"/>
            </w:r>
            <w:r>
              <w:rPr>
                <w:noProof/>
                <w:webHidden/>
              </w:rPr>
              <w:t>124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3" w:history="1">
            <w:r w:rsidRPr="003502F2">
              <w:rPr>
                <w:rStyle w:val="Hyperlink"/>
                <w:noProof/>
              </w:rPr>
              <w:t>Applying CyberSource Cartridge to the Site</w:t>
            </w:r>
            <w:r>
              <w:rPr>
                <w:noProof/>
                <w:webHidden/>
              </w:rPr>
              <w:tab/>
            </w:r>
            <w:r>
              <w:rPr>
                <w:noProof/>
                <w:webHidden/>
              </w:rPr>
              <w:fldChar w:fldCharType="begin"/>
            </w:r>
            <w:r>
              <w:rPr>
                <w:noProof/>
                <w:webHidden/>
              </w:rPr>
              <w:instrText xml:space="preserve"> PAGEREF _Toc416902403 \h </w:instrText>
            </w:r>
            <w:r>
              <w:rPr>
                <w:noProof/>
                <w:webHidden/>
              </w:rPr>
            </w:r>
            <w:r>
              <w:rPr>
                <w:noProof/>
                <w:webHidden/>
              </w:rPr>
              <w:fldChar w:fldCharType="separate"/>
            </w:r>
            <w:r>
              <w:rPr>
                <w:noProof/>
                <w:webHidden/>
              </w:rPr>
              <w:t>126</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4" w:history="1">
            <w:r w:rsidRPr="003502F2">
              <w:rPr>
                <w:rStyle w:val="Hyperlink"/>
                <w:noProof/>
              </w:rPr>
              <w:t>Configure Custom Objects for Retail POS</w:t>
            </w:r>
            <w:r>
              <w:rPr>
                <w:noProof/>
                <w:webHidden/>
              </w:rPr>
              <w:tab/>
            </w:r>
            <w:r>
              <w:rPr>
                <w:noProof/>
                <w:webHidden/>
              </w:rPr>
              <w:fldChar w:fldCharType="begin"/>
            </w:r>
            <w:r>
              <w:rPr>
                <w:noProof/>
                <w:webHidden/>
              </w:rPr>
              <w:instrText xml:space="preserve"> PAGEREF _Toc416902404 \h </w:instrText>
            </w:r>
            <w:r>
              <w:rPr>
                <w:noProof/>
                <w:webHidden/>
              </w:rPr>
            </w:r>
            <w:r>
              <w:rPr>
                <w:noProof/>
                <w:webHidden/>
              </w:rPr>
              <w:fldChar w:fldCharType="separate"/>
            </w:r>
            <w:r>
              <w:rPr>
                <w:noProof/>
                <w:webHidden/>
              </w:rPr>
              <w:t>126</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05" w:history="1">
            <w:r w:rsidRPr="003502F2">
              <w:rPr>
                <w:rStyle w:val="Hyperlink"/>
                <w:noProof/>
              </w:rPr>
              <w:t>Testing</w:t>
            </w:r>
            <w:r>
              <w:rPr>
                <w:noProof/>
                <w:webHidden/>
              </w:rPr>
              <w:tab/>
            </w:r>
            <w:r>
              <w:rPr>
                <w:noProof/>
                <w:webHidden/>
              </w:rPr>
              <w:fldChar w:fldCharType="begin"/>
            </w:r>
            <w:r>
              <w:rPr>
                <w:noProof/>
                <w:webHidden/>
              </w:rPr>
              <w:instrText xml:space="preserve"> PAGEREF _Toc416902405 \h </w:instrText>
            </w:r>
            <w:r>
              <w:rPr>
                <w:noProof/>
                <w:webHidden/>
              </w:rPr>
            </w:r>
            <w:r>
              <w:rPr>
                <w:noProof/>
                <w:webHidden/>
              </w:rPr>
              <w:fldChar w:fldCharType="separate"/>
            </w:r>
            <w:r>
              <w:rPr>
                <w:noProof/>
                <w:webHidden/>
              </w:rPr>
              <w:t>128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6" w:history="1">
            <w:r w:rsidRPr="003502F2">
              <w:rPr>
                <w:rStyle w:val="Hyperlink"/>
                <w:noProof/>
              </w:rPr>
              <w:t>Authorize Credit Card</w:t>
            </w:r>
            <w:r>
              <w:rPr>
                <w:noProof/>
                <w:webHidden/>
              </w:rPr>
              <w:tab/>
            </w:r>
            <w:r>
              <w:rPr>
                <w:noProof/>
                <w:webHidden/>
              </w:rPr>
              <w:fldChar w:fldCharType="begin"/>
            </w:r>
            <w:r>
              <w:rPr>
                <w:noProof/>
                <w:webHidden/>
              </w:rPr>
              <w:instrText xml:space="preserve"> PAGEREF _Toc416902406 \h </w:instrText>
            </w:r>
            <w:r>
              <w:rPr>
                <w:noProof/>
                <w:webHidden/>
              </w:rPr>
            </w:r>
            <w:r>
              <w:rPr>
                <w:noProof/>
                <w:webHidden/>
              </w:rPr>
              <w:fldChar w:fldCharType="separate"/>
            </w:r>
            <w:r>
              <w:rPr>
                <w:noProof/>
                <w:webHidden/>
              </w:rPr>
              <w:t>128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7" w:history="1">
            <w:r w:rsidRPr="003502F2">
              <w:rPr>
                <w:rStyle w:val="Hyperlink"/>
                <w:noProof/>
              </w:rPr>
              <w:t>Tax Service</w:t>
            </w:r>
            <w:r>
              <w:rPr>
                <w:noProof/>
                <w:webHidden/>
              </w:rPr>
              <w:tab/>
            </w:r>
            <w:r>
              <w:rPr>
                <w:noProof/>
                <w:webHidden/>
              </w:rPr>
              <w:fldChar w:fldCharType="begin"/>
            </w:r>
            <w:r>
              <w:rPr>
                <w:noProof/>
                <w:webHidden/>
              </w:rPr>
              <w:instrText xml:space="preserve"> PAGEREF _Toc416902407 \h </w:instrText>
            </w:r>
            <w:r>
              <w:rPr>
                <w:noProof/>
                <w:webHidden/>
              </w:rPr>
            </w:r>
            <w:r>
              <w:rPr>
                <w:noProof/>
                <w:webHidden/>
              </w:rPr>
              <w:fldChar w:fldCharType="separate"/>
            </w:r>
            <w:r>
              <w:rPr>
                <w:noProof/>
                <w:webHidden/>
              </w:rPr>
              <w:t>128</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8" w:history="1">
            <w:r w:rsidRPr="003502F2">
              <w:rPr>
                <w:rStyle w:val="Hyperlink"/>
                <w:noProof/>
              </w:rPr>
              <w:t>Address Verification Service (AVS)</w:t>
            </w:r>
            <w:r>
              <w:rPr>
                <w:noProof/>
                <w:webHidden/>
              </w:rPr>
              <w:tab/>
            </w:r>
            <w:r>
              <w:rPr>
                <w:noProof/>
                <w:webHidden/>
              </w:rPr>
              <w:fldChar w:fldCharType="begin"/>
            </w:r>
            <w:r>
              <w:rPr>
                <w:noProof/>
                <w:webHidden/>
              </w:rPr>
              <w:instrText xml:space="preserve"> PAGEREF _Toc416902408 \h </w:instrText>
            </w:r>
            <w:r>
              <w:rPr>
                <w:noProof/>
                <w:webHidden/>
              </w:rPr>
            </w:r>
            <w:r>
              <w:rPr>
                <w:noProof/>
                <w:webHidden/>
              </w:rPr>
              <w:fldChar w:fldCharType="separate"/>
            </w:r>
            <w:r>
              <w:rPr>
                <w:noProof/>
                <w:webHidden/>
              </w:rPr>
              <w:t>129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09" w:history="1">
            <w:r w:rsidRPr="003502F2">
              <w:rPr>
                <w:rStyle w:val="Hyperlink"/>
                <w:noProof/>
              </w:rPr>
              <w:t>Delivery Address Verification Service (DAV)</w:t>
            </w:r>
            <w:r>
              <w:rPr>
                <w:noProof/>
                <w:webHidden/>
              </w:rPr>
              <w:tab/>
            </w:r>
            <w:r>
              <w:rPr>
                <w:noProof/>
                <w:webHidden/>
              </w:rPr>
              <w:fldChar w:fldCharType="begin"/>
            </w:r>
            <w:r>
              <w:rPr>
                <w:noProof/>
                <w:webHidden/>
              </w:rPr>
              <w:instrText xml:space="preserve"> PAGEREF _Toc416902409 \h </w:instrText>
            </w:r>
            <w:r>
              <w:rPr>
                <w:noProof/>
                <w:webHidden/>
              </w:rPr>
            </w:r>
            <w:r>
              <w:rPr>
                <w:noProof/>
                <w:webHidden/>
              </w:rPr>
              <w:fldChar w:fldCharType="separate"/>
            </w:r>
            <w:r>
              <w:rPr>
                <w:noProof/>
                <w:webHidden/>
              </w:rPr>
              <w:t>129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0" w:history="1">
            <w:r w:rsidRPr="003502F2">
              <w:rPr>
                <w:rStyle w:val="Hyperlink"/>
                <w:noProof/>
              </w:rPr>
              <w:t>Payment Tokenization</w:t>
            </w:r>
            <w:r>
              <w:rPr>
                <w:noProof/>
                <w:webHidden/>
              </w:rPr>
              <w:tab/>
            </w:r>
            <w:r>
              <w:rPr>
                <w:noProof/>
                <w:webHidden/>
              </w:rPr>
              <w:fldChar w:fldCharType="begin"/>
            </w:r>
            <w:r>
              <w:rPr>
                <w:noProof/>
                <w:webHidden/>
              </w:rPr>
              <w:instrText xml:space="preserve"> PAGEREF _Toc416902410 \h </w:instrText>
            </w:r>
            <w:r>
              <w:rPr>
                <w:noProof/>
                <w:webHidden/>
              </w:rPr>
            </w:r>
            <w:r>
              <w:rPr>
                <w:noProof/>
                <w:webHidden/>
              </w:rPr>
              <w:fldChar w:fldCharType="separate"/>
            </w:r>
            <w:r>
              <w:rPr>
                <w:noProof/>
                <w:webHidden/>
              </w:rPr>
              <w:t>129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1" w:history="1">
            <w:r w:rsidRPr="003502F2">
              <w:rPr>
                <w:rStyle w:val="Hyperlink"/>
                <w:noProof/>
              </w:rPr>
              <w:t>Full Authorization reversal</w:t>
            </w:r>
            <w:r>
              <w:rPr>
                <w:noProof/>
                <w:webHidden/>
              </w:rPr>
              <w:tab/>
            </w:r>
            <w:r>
              <w:rPr>
                <w:noProof/>
                <w:webHidden/>
              </w:rPr>
              <w:fldChar w:fldCharType="begin"/>
            </w:r>
            <w:r>
              <w:rPr>
                <w:noProof/>
                <w:webHidden/>
              </w:rPr>
              <w:instrText xml:space="preserve"> PAGEREF _Toc416902411 \h </w:instrText>
            </w:r>
            <w:r>
              <w:rPr>
                <w:noProof/>
                <w:webHidden/>
              </w:rPr>
            </w:r>
            <w:r>
              <w:rPr>
                <w:noProof/>
                <w:webHidden/>
              </w:rPr>
              <w:fldChar w:fldCharType="separate"/>
            </w:r>
            <w:r>
              <w:rPr>
                <w:noProof/>
                <w:webHidden/>
              </w:rPr>
              <w:t>129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2" w:history="1">
            <w:r w:rsidRPr="003502F2">
              <w:rPr>
                <w:rStyle w:val="Hyperlink"/>
                <w:noProof/>
              </w:rPr>
              <w:t>Device Fingerprint</w:t>
            </w:r>
            <w:r>
              <w:rPr>
                <w:noProof/>
                <w:webHidden/>
              </w:rPr>
              <w:tab/>
            </w:r>
            <w:r>
              <w:rPr>
                <w:noProof/>
                <w:webHidden/>
              </w:rPr>
              <w:fldChar w:fldCharType="begin"/>
            </w:r>
            <w:r>
              <w:rPr>
                <w:noProof/>
                <w:webHidden/>
              </w:rPr>
              <w:instrText xml:space="preserve"> PAGEREF _Toc416902412 \h </w:instrText>
            </w:r>
            <w:r>
              <w:rPr>
                <w:noProof/>
                <w:webHidden/>
              </w:rPr>
            </w:r>
            <w:r>
              <w:rPr>
                <w:noProof/>
                <w:webHidden/>
              </w:rPr>
              <w:fldChar w:fldCharType="separate"/>
            </w:r>
            <w:r>
              <w:rPr>
                <w:noProof/>
                <w:webHidden/>
              </w:rPr>
              <w:t>129</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3" w:history="1">
            <w:r w:rsidRPr="003502F2">
              <w:rPr>
                <w:rStyle w:val="Hyperlink"/>
                <w:noProof/>
              </w:rPr>
              <w:t>Payer Authentication</w:t>
            </w:r>
            <w:r>
              <w:rPr>
                <w:noProof/>
                <w:webHidden/>
              </w:rPr>
              <w:tab/>
            </w:r>
            <w:r>
              <w:rPr>
                <w:noProof/>
                <w:webHidden/>
              </w:rPr>
              <w:fldChar w:fldCharType="begin"/>
            </w:r>
            <w:r>
              <w:rPr>
                <w:noProof/>
                <w:webHidden/>
              </w:rPr>
              <w:instrText xml:space="preserve"> PAGEREF _Toc416902413 \h </w:instrText>
            </w:r>
            <w:r>
              <w:rPr>
                <w:noProof/>
                <w:webHidden/>
              </w:rPr>
            </w:r>
            <w:r>
              <w:rPr>
                <w:noProof/>
                <w:webHidden/>
              </w:rPr>
              <w:fldChar w:fldCharType="separate"/>
            </w:r>
            <w:r>
              <w:rPr>
                <w:noProof/>
                <w:webHidden/>
              </w:rPr>
              <w:t>130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4" w:history="1">
            <w:r w:rsidRPr="003502F2">
              <w:rPr>
                <w:rStyle w:val="Hyperlink"/>
                <w:noProof/>
              </w:rPr>
              <w:t>Retail POS Authorization Request</w:t>
            </w:r>
            <w:r>
              <w:rPr>
                <w:noProof/>
                <w:webHidden/>
              </w:rPr>
              <w:tab/>
            </w:r>
            <w:r>
              <w:rPr>
                <w:noProof/>
                <w:webHidden/>
              </w:rPr>
              <w:fldChar w:fldCharType="begin"/>
            </w:r>
            <w:r>
              <w:rPr>
                <w:noProof/>
                <w:webHidden/>
              </w:rPr>
              <w:instrText xml:space="preserve"> PAGEREF _Toc416902414 \h </w:instrText>
            </w:r>
            <w:r>
              <w:rPr>
                <w:noProof/>
                <w:webHidden/>
              </w:rPr>
            </w:r>
            <w:r>
              <w:rPr>
                <w:noProof/>
                <w:webHidden/>
              </w:rPr>
              <w:fldChar w:fldCharType="separate"/>
            </w:r>
            <w:r>
              <w:rPr>
                <w:noProof/>
                <w:webHidden/>
              </w:rPr>
              <w:t>130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5" w:history="1">
            <w:r w:rsidRPr="003502F2">
              <w:rPr>
                <w:rStyle w:val="Hyperlink"/>
                <w:noProof/>
              </w:rPr>
              <w:t>Alipay Initiate Request</w:t>
            </w:r>
            <w:r>
              <w:rPr>
                <w:noProof/>
                <w:webHidden/>
              </w:rPr>
              <w:tab/>
            </w:r>
            <w:r>
              <w:rPr>
                <w:noProof/>
                <w:webHidden/>
              </w:rPr>
              <w:fldChar w:fldCharType="begin"/>
            </w:r>
            <w:r>
              <w:rPr>
                <w:noProof/>
                <w:webHidden/>
              </w:rPr>
              <w:instrText xml:space="preserve"> PAGEREF _Toc416902415 \h </w:instrText>
            </w:r>
            <w:r>
              <w:rPr>
                <w:noProof/>
                <w:webHidden/>
              </w:rPr>
            </w:r>
            <w:r>
              <w:rPr>
                <w:noProof/>
                <w:webHidden/>
              </w:rPr>
              <w:fldChar w:fldCharType="separate"/>
            </w:r>
            <w:r>
              <w:rPr>
                <w:noProof/>
                <w:webHidden/>
              </w:rPr>
              <w:t>130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6" w:history="1">
            <w:r w:rsidRPr="003502F2">
              <w:rPr>
                <w:rStyle w:val="Hyperlink"/>
                <w:noProof/>
              </w:rPr>
              <w:t>Alipay Check Status Request</w:t>
            </w:r>
            <w:r>
              <w:rPr>
                <w:noProof/>
                <w:webHidden/>
              </w:rPr>
              <w:tab/>
            </w:r>
            <w:r>
              <w:rPr>
                <w:noProof/>
                <w:webHidden/>
              </w:rPr>
              <w:fldChar w:fldCharType="begin"/>
            </w:r>
            <w:r>
              <w:rPr>
                <w:noProof/>
                <w:webHidden/>
              </w:rPr>
              <w:instrText xml:space="preserve"> PAGEREF _Toc416902416 \h </w:instrText>
            </w:r>
            <w:r>
              <w:rPr>
                <w:noProof/>
                <w:webHidden/>
              </w:rPr>
            </w:r>
            <w:r>
              <w:rPr>
                <w:noProof/>
                <w:webHidden/>
              </w:rPr>
              <w:fldChar w:fldCharType="separate"/>
            </w:r>
            <w:r>
              <w:rPr>
                <w:noProof/>
                <w:webHidden/>
              </w:rPr>
              <w:t>130</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7" w:history="1">
            <w:r w:rsidRPr="003502F2">
              <w:rPr>
                <w:rStyle w:val="Hyperlink"/>
                <w:noProof/>
              </w:rPr>
              <w:t>Paypal Capture Request</w:t>
            </w:r>
            <w:r>
              <w:rPr>
                <w:noProof/>
                <w:webHidden/>
              </w:rPr>
              <w:tab/>
            </w:r>
            <w:r>
              <w:rPr>
                <w:noProof/>
                <w:webHidden/>
              </w:rPr>
              <w:fldChar w:fldCharType="begin"/>
            </w:r>
            <w:r>
              <w:rPr>
                <w:noProof/>
                <w:webHidden/>
              </w:rPr>
              <w:instrText xml:space="preserve"> PAGEREF _Toc416902417 \h </w:instrText>
            </w:r>
            <w:r>
              <w:rPr>
                <w:noProof/>
                <w:webHidden/>
              </w:rPr>
            </w:r>
            <w:r>
              <w:rPr>
                <w:noProof/>
                <w:webHidden/>
              </w:rPr>
              <w:fldChar w:fldCharType="separate"/>
            </w:r>
            <w:r>
              <w:rPr>
                <w:noProof/>
                <w:webHidden/>
              </w:rPr>
              <w:t>131</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18" w:history="1">
            <w:r w:rsidRPr="003502F2">
              <w:rPr>
                <w:rStyle w:val="Hyperlink"/>
                <w:noProof/>
              </w:rPr>
              <w:t>Cartridges Structure and Reference</w:t>
            </w:r>
            <w:r>
              <w:rPr>
                <w:noProof/>
                <w:webHidden/>
              </w:rPr>
              <w:tab/>
            </w:r>
            <w:r>
              <w:rPr>
                <w:noProof/>
                <w:webHidden/>
              </w:rPr>
              <w:fldChar w:fldCharType="begin"/>
            </w:r>
            <w:r>
              <w:rPr>
                <w:noProof/>
                <w:webHidden/>
              </w:rPr>
              <w:instrText xml:space="preserve"> PAGEREF _Toc416902418 \h </w:instrText>
            </w:r>
            <w:r>
              <w:rPr>
                <w:noProof/>
                <w:webHidden/>
              </w:rPr>
            </w:r>
            <w:r>
              <w:rPr>
                <w:noProof/>
                <w:webHidden/>
              </w:rPr>
              <w:fldChar w:fldCharType="separate"/>
            </w:r>
            <w:r>
              <w:rPr>
                <w:noProof/>
                <w:webHidden/>
              </w:rPr>
              <w:t>131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19" w:history="1">
            <w:r w:rsidRPr="003502F2">
              <w:rPr>
                <w:rStyle w:val="Hyperlink"/>
                <w:noProof/>
              </w:rPr>
              <w:t>Pipelines</w:t>
            </w:r>
            <w:r>
              <w:rPr>
                <w:noProof/>
                <w:webHidden/>
              </w:rPr>
              <w:tab/>
            </w:r>
            <w:r>
              <w:rPr>
                <w:noProof/>
                <w:webHidden/>
              </w:rPr>
              <w:fldChar w:fldCharType="begin"/>
            </w:r>
            <w:r>
              <w:rPr>
                <w:noProof/>
                <w:webHidden/>
              </w:rPr>
              <w:instrText xml:space="preserve"> PAGEREF _Toc416902419 \h </w:instrText>
            </w:r>
            <w:r>
              <w:rPr>
                <w:noProof/>
                <w:webHidden/>
              </w:rPr>
            </w:r>
            <w:r>
              <w:rPr>
                <w:noProof/>
                <w:webHidden/>
              </w:rPr>
              <w:fldChar w:fldCharType="separate"/>
            </w:r>
            <w:r>
              <w:rPr>
                <w:noProof/>
                <w:webHidden/>
              </w:rPr>
              <w:t>131</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20" w:history="1">
            <w:r w:rsidRPr="003502F2">
              <w:rPr>
                <w:rStyle w:val="Hyperlink"/>
                <w:noProof/>
              </w:rPr>
              <w:t>Scripts</w:t>
            </w:r>
            <w:r>
              <w:rPr>
                <w:noProof/>
                <w:webHidden/>
              </w:rPr>
              <w:tab/>
            </w:r>
            <w:r>
              <w:rPr>
                <w:noProof/>
                <w:webHidden/>
              </w:rPr>
              <w:fldChar w:fldCharType="begin"/>
            </w:r>
            <w:r>
              <w:rPr>
                <w:noProof/>
                <w:webHidden/>
              </w:rPr>
              <w:instrText xml:space="preserve"> PAGEREF _Toc416902420 \h </w:instrText>
            </w:r>
            <w:r>
              <w:rPr>
                <w:noProof/>
                <w:webHidden/>
              </w:rPr>
            </w:r>
            <w:r>
              <w:rPr>
                <w:noProof/>
                <w:webHidden/>
              </w:rPr>
              <w:fldChar w:fldCharType="separate"/>
            </w:r>
            <w:r>
              <w:rPr>
                <w:noProof/>
                <w:webHidden/>
              </w:rPr>
              <w:t>132</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21" w:history="1">
            <w:r w:rsidRPr="003502F2">
              <w:rPr>
                <w:rStyle w:val="Hyperlink"/>
                <w:noProof/>
              </w:rPr>
              <w:t>Templates</w:t>
            </w:r>
            <w:r>
              <w:rPr>
                <w:noProof/>
                <w:webHidden/>
              </w:rPr>
              <w:tab/>
            </w:r>
            <w:r>
              <w:rPr>
                <w:noProof/>
                <w:webHidden/>
              </w:rPr>
              <w:fldChar w:fldCharType="begin"/>
            </w:r>
            <w:r>
              <w:rPr>
                <w:noProof/>
                <w:webHidden/>
              </w:rPr>
              <w:instrText xml:space="preserve"> PAGEREF _Toc416902421 \h </w:instrText>
            </w:r>
            <w:r>
              <w:rPr>
                <w:noProof/>
                <w:webHidden/>
              </w:rPr>
            </w:r>
            <w:r>
              <w:rPr>
                <w:noProof/>
                <w:webHidden/>
              </w:rPr>
              <w:fldChar w:fldCharType="separate"/>
            </w:r>
            <w:r>
              <w:rPr>
                <w:noProof/>
                <w:webHidden/>
              </w:rPr>
              <w:t>134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22" w:history="1">
            <w:r w:rsidRPr="003502F2">
              <w:rPr>
                <w:rStyle w:val="Hyperlink"/>
                <w:noProof/>
              </w:rPr>
              <w:t>Configuration Files</w:t>
            </w:r>
            <w:r>
              <w:rPr>
                <w:noProof/>
                <w:webHidden/>
              </w:rPr>
              <w:tab/>
            </w:r>
            <w:r>
              <w:rPr>
                <w:noProof/>
                <w:webHidden/>
              </w:rPr>
              <w:fldChar w:fldCharType="begin"/>
            </w:r>
            <w:r>
              <w:rPr>
                <w:noProof/>
                <w:webHidden/>
              </w:rPr>
              <w:instrText xml:space="preserve"> PAGEREF _Toc416902422 \h </w:instrText>
            </w:r>
            <w:r>
              <w:rPr>
                <w:noProof/>
                <w:webHidden/>
              </w:rPr>
            </w:r>
            <w:r>
              <w:rPr>
                <w:noProof/>
                <w:webHidden/>
              </w:rPr>
              <w:fldChar w:fldCharType="separate"/>
            </w:r>
            <w:r>
              <w:rPr>
                <w:noProof/>
                <w:webHidden/>
              </w:rPr>
              <w:t>134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23" w:history="1">
            <w:r w:rsidRPr="003502F2">
              <w:rPr>
                <w:rStyle w:val="Hyperlink"/>
                <w:noProof/>
              </w:rPr>
              <w:t>Retail POS Cartridge Components</w:t>
            </w:r>
            <w:r>
              <w:rPr>
                <w:noProof/>
                <w:webHidden/>
              </w:rPr>
              <w:tab/>
            </w:r>
            <w:r>
              <w:rPr>
                <w:noProof/>
                <w:webHidden/>
              </w:rPr>
              <w:fldChar w:fldCharType="begin"/>
            </w:r>
            <w:r>
              <w:rPr>
                <w:noProof/>
                <w:webHidden/>
              </w:rPr>
              <w:instrText xml:space="preserve"> PAGEREF _Toc416902423 \h </w:instrText>
            </w:r>
            <w:r>
              <w:rPr>
                <w:noProof/>
                <w:webHidden/>
              </w:rPr>
            </w:r>
            <w:r>
              <w:rPr>
                <w:noProof/>
                <w:webHidden/>
              </w:rPr>
              <w:fldChar w:fldCharType="separate"/>
            </w:r>
            <w:r>
              <w:rPr>
                <w:noProof/>
                <w:webHidden/>
              </w:rPr>
              <w:t>134</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24" w:history="1">
            <w:r w:rsidRPr="003502F2">
              <w:rPr>
                <w:rStyle w:val="Hyperlink"/>
                <w:noProof/>
              </w:rPr>
              <w:t>Typical Project Plan</w:t>
            </w:r>
            <w:r>
              <w:rPr>
                <w:noProof/>
                <w:webHidden/>
              </w:rPr>
              <w:tab/>
            </w:r>
            <w:r>
              <w:rPr>
                <w:noProof/>
                <w:webHidden/>
              </w:rPr>
              <w:fldChar w:fldCharType="begin"/>
            </w:r>
            <w:r>
              <w:rPr>
                <w:noProof/>
                <w:webHidden/>
              </w:rPr>
              <w:instrText xml:space="preserve"> PAGEREF _Toc416902424 \h </w:instrText>
            </w:r>
            <w:r>
              <w:rPr>
                <w:noProof/>
                <w:webHidden/>
              </w:rPr>
            </w:r>
            <w:r>
              <w:rPr>
                <w:noProof/>
                <w:webHidden/>
              </w:rPr>
              <w:fldChar w:fldCharType="separate"/>
            </w:r>
            <w:r>
              <w:rPr>
                <w:noProof/>
                <w:webHidden/>
              </w:rPr>
              <w:t>135</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25" w:history="1">
            <w:r w:rsidRPr="003502F2">
              <w:rPr>
                <w:rStyle w:val="Hyperlink"/>
                <w:noProof/>
              </w:rPr>
              <w:t>Roles, Responsibilities</w:t>
            </w:r>
            <w:r>
              <w:rPr>
                <w:noProof/>
                <w:webHidden/>
              </w:rPr>
              <w:tab/>
            </w:r>
            <w:r>
              <w:rPr>
                <w:noProof/>
                <w:webHidden/>
              </w:rPr>
              <w:fldChar w:fldCharType="begin"/>
            </w:r>
            <w:r>
              <w:rPr>
                <w:noProof/>
                <w:webHidden/>
              </w:rPr>
              <w:instrText xml:space="preserve"> PAGEREF _Toc416902425 \h </w:instrText>
            </w:r>
            <w:r>
              <w:rPr>
                <w:noProof/>
                <w:webHidden/>
              </w:rPr>
            </w:r>
            <w:r>
              <w:rPr>
                <w:noProof/>
                <w:webHidden/>
              </w:rPr>
              <w:fldChar w:fldCharType="separate"/>
            </w:r>
            <w:r>
              <w:rPr>
                <w:noProof/>
                <w:webHidden/>
              </w:rPr>
              <w:t>135</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26" w:history="1">
            <w:r w:rsidRPr="003502F2">
              <w:rPr>
                <w:rStyle w:val="Hyperlink"/>
                <w:noProof/>
              </w:rPr>
              <w:t>Typical Efforts and Timelines</w:t>
            </w:r>
            <w:r>
              <w:rPr>
                <w:noProof/>
                <w:webHidden/>
              </w:rPr>
              <w:tab/>
            </w:r>
            <w:r>
              <w:rPr>
                <w:noProof/>
                <w:webHidden/>
              </w:rPr>
              <w:fldChar w:fldCharType="begin"/>
            </w:r>
            <w:r>
              <w:rPr>
                <w:noProof/>
                <w:webHidden/>
              </w:rPr>
              <w:instrText xml:space="preserve"> PAGEREF _Toc416902426 \h </w:instrText>
            </w:r>
            <w:r>
              <w:rPr>
                <w:noProof/>
                <w:webHidden/>
              </w:rPr>
            </w:r>
            <w:r>
              <w:rPr>
                <w:noProof/>
                <w:webHidden/>
              </w:rPr>
              <w:fldChar w:fldCharType="separate"/>
            </w:r>
            <w:r>
              <w:rPr>
                <w:noProof/>
                <w:webHidden/>
              </w:rPr>
              <w:t>135</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27" w:history="1">
            <w:r w:rsidRPr="003502F2">
              <w:rPr>
                <w:rStyle w:val="Hyperlink"/>
                <w:noProof/>
              </w:rPr>
              <w:t>Pre-Production Steps</w:t>
            </w:r>
            <w:r>
              <w:rPr>
                <w:noProof/>
                <w:webHidden/>
              </w:rPr>
              <w:tab/>
            </w:r>
            <w:r>
              <w:rPr>
                <w:noProof/>
                <w:webHidden/>
              </w:rPr>
              <w:fldChar w:fldCharType="begin"/>
            </w:r>
            <w:r>
              <w:rPr>
                <w:noProof/>
                <w:webHidden/>
              </w:rPr>
              <w:instrText xml:space="preserve"> PAGEREF _Toc416902427 \h </w:instrText>
            </w:r>
            <w:r>
              <w:rPr>
                <w:noProof/>
                <w:webHidden/>
              </w:rPr>
            </w:r>
            <w:r>
              <w:rPr>
                <w:noProof/>
                <w:webHidden/>
              </w:rPr>
              <w:fldChar w:fldCharType="separate"/>
            </w:r>
            <w:r>
              <w:rPr>
                <w:noProof/>
                <w:webHidden/>
              </w:rPr>
              <w:t>138</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28" w:history="1">
            <w:r w:rsidRPr="003502F2">
              <w:rPr>
                <w:rStyle w:val="Hyperlink"/>
                <w:noProof/>
              </w:rPr>
              <w:t>CyberSource Site Preferences</w:t>
            </w:r>
            <w:r>
              <w:rPr>
                <w:noProof/>
                <w:webHidden/>
              </w:rPr>
              <w:tab/>
            </w:r>
            <w:r>
              <w:rPr>
                <w:noProof/>
                <w:webHidden/>
              </w:rPr>
              <w:fldChar w:fldCharType="begin"/>
            </w:r>
            <w:r>
              <w:rPr>
                <w:noProof/>
                <w:webHidden/>
              </w:rPr>
              <w:instrText xml:space="preserve"> PAGEREF _Toc416902428 \h </w:instrText>
            </w:r>
            <w:r>
              <w:rPr>
                <w:noProof/>
                <w:webHidden/>
              </w:rPr>
            </w:r>
            <w:r>
              <w:rPr>
                <w:noProof/>
                <w:webHidden/>
              </w:rPr>
              <w:fldChar w:fldCharType="separate"/>
            </w:r>
            <w:r>
              <w:rPr>
                <w:noProof/>
                <w:webHidden/>
              </w:rPr>
              <w:t>140</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29" w:history="1">
            <w:r w:rsidRPr="003502F2">
              <w:rPr>
                <w:rStyle w:val="Hyperlink"/>
                <w:noProof/>
              </w:rPr>
              <w:t>Cybersource_paypal Site Preferences</w:t>
            </w:r>
            <w:r>
              <w:rPr>
                <w:noProof/>
                <w:webHidden/>
              </w:rPr>
              <w:tab/>
            </w:r>
            <w:r>
              <w:rPr>
                <w:noProof/>
                <w:webHidden/>
              </w:rPr>
              <w:fldChar w:fldCharType="begin"/>
            </w:r>
            <w:r>
              <w:rPr>
                <w:noProof/>
                <w:webHidden/>
              </w:rPr>
              <w:instrText xml:space="preserve"> PAGEREF _Toc416902429 \h </w:instrText>
            </w:r>
            <w:r>
              <w:rPr>
                <w:noProof/>
                <w:webHidden/>
              </w:rPr>
            </w:r>
            <w:r>
              <w:rPr>
                <w:noProof/>
                <w:webHidden/>
              </w:rPr>
              <w:fldChar w:fldCharType="separate"/>
            </w:r>
            <w:r>
              <w:rPr>
                <w:noProof/>
                <w:webHidden/>
              </w:rPr>
              <w:t>142</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30" w:history="1">
            <w:r w:rsidRPr="003502F2">
              <w:rPr>
                <w:rStyle w:val="Hyperlink"/>
                <w:noProof/>
              </w:rPr>
              <w:t>Device Fingerprint</w:t>
            </w:r>
            <w:r>
              <w:rPr>
                <w:noProof/>
                <w:webHidden/>
              </w:rPr>
              <w:tab/>
            </w:r>
            <w:r>
              <w:rPr>
                <w:noProof/>
                <w:webHidden/>
              </w:rPr>
              <w:fldChar w:fldCharType="begin"/>
            </w:r>
            <w:r>
              <w:rPr>
                <w:noProof/>
                <w:webHidden/>
              </w:rPr>
              <w:instrText xml:space="preserve"> PAGEREF _Toc416902430 \h </w:instrText>
            </w:r>
            <w:r>
              <w:rPr>
                <w:noProof/>
                <w:webHidden/>
              </w:rPr>
            </w:r>
            <w:r>
              <w:rPr>
                <w:noProof/>
                <w:webHidden/>
              </w:rPr>
              <w:fldChar w:fldCharType="separate"/>
            </w:r>
            <w:r>
              <w:rPr>
                <w:noProof/>
                <w:webHidden/>
              </w:rPr>
              <w:t>144</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31" w:history="1">
            <w:r w:rsidRPr="003502F2">
              <w:rPr>
                <w:rStyle w:val="Hyperlink"/>
                <w:noProof/>
              </w:rPr>
              <w:t>How does it work?</w:t>
            </w:r>
            <w:r>
              <w:rPr>
                <w:noProof/>
                <w:webHidden/>
              </w:rPr>
              <w:tab/>
            </w:r>
            <w:r>
              <w:rPr>
                <w:noProof/>
                <w:webHidden/>
              </w:rPr>
              <w:fldChar w:fldCharType="begin"/>
            </w:r>
            <w:r>
              <w:rPr>
                <w:noProof/>
                <w:webHidden/>
              </w:rPr>
              <w:instrText xml:space="preserve"> PAGEREF _Toc416902431 \h </w:instrText>
            </w:r>
            <w:r>
              <w:rPr>
                <w:noProof/>
                <w:webHidden/>
              </w:rPr>
            </w:r>
            <w:r>
              <w:rPr>
                <w:noProof/>
                <w:webHidden/>
              </w:rPr>
              <w:fldChar w:fldCharType="separate"/>
            </w:r>
            <w:r>
              <w:rPr>
                <w:noProof/>
                <w:webHidden/>
              </w:rPr>
              <w:t>144</w:t>
            </w:r>
            <w:r>
              <w:rPr>
                <w:noProof/>
                <w:webHidden/>
              </w:rPr>
              <w:fldChar w:fldCharType="end"/>
            </w:r>
          </w:hyperlink>
        </w:p>
        <w:p w:rsidR="000B4078" w:rsidRDefault="000B4078">
          <w:pPr>
            <w:pStyle w:val="TOC2"/>
            <w:rPr>
              <w:rFonts w:asciiTheme="minorHAnsi" w:eastAsiaTheme="minorEastAsia" w:hAnsiTheme="minorHAnsi" w:cstheme="minorBidi"/>
              <w:noProof/>
              <w:sz w:val="22"/>
              <w:szCs w:val="22"/>
            </w:rPr>
          </w:pPr>
          <w:hyperlink w:anchor="_Toc416902432" w:history="1">
            <w:r w:rsidRPr="003502F2">
              <w:rPr>
                <w:rStyle w:val="Hyperlink"/>
                <w:noProof/>
              </w:rPr>
              <w:t>Setup:</w:t>
            </w:r>
            <w:r>
              <w:rPr>
                <w:noProof/>
                <w:webHidden/>
              </w:rPr>
              <w:tab/>
            </w:r>
            <w:r>
              <w:rPr>
                <w:noProof/>
                <w:webHidden/>
              </w:rPr>
              <w:fldChar w:fldCharType="begin"/>
            </w:r>
            <w:r>
              <w:rPr>
                <w:noProof/>
                <w:webHidden/>
              </w:rPr>
              <w:instrText xml:space="preserve"> PAGEREF _Toc416902432 \h </w:instrText>
            </w:r>
            <w:r>
              <w:rPr>
                <w:noProof/>
                <w:webHidden/>
              </w:rPr>
            </w:r>
            <w:r>
              <w:rPr>
                <w:noProof/>
                <w:webHidden/>
              </w:rPr>
              <w:fldChar w:fldCharType="separate"/>
            </w:r>
            <w:r>
              <w:rPr>
                <w:noProof/>
                <w:webHidden/>
              </w:rPr>
              <w:t>144</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33" w:history="1">
            <w:r w:rsidRPr="003502F2">
              <w:rPr>
                <w:rStyle w:val="Hyperlink"/>
                <w:noProof/>
              </w:rPr>
              <w:t>Hints for the CsDeviceFingerprintRedirectionType:</w:t>
            </w:r>
            <w:r>
              <w:rPr>
                <w:noProof/>
                <w:webHidden/>
              </w:rPr>
              <w:tab/>
            </w:r>
            <w:r>
              <w:rPr>
                <w:noProof/>
                <w:webHidden/>
              </w:rPr>
              <w:fldChar w:fldCharType="begin"/>
            </w:r>
            <w:r>
              <w:rPr>
                <w:noProof/>
                <w:webHidden/>
              </w:rPr>
              <w:instrText xml:space="preserve"> PAGEREF _Toc416902433 \h </w:instrText>
            </w:r>
            <w:r>
              <w:rPr>
                <w:noProof/>
                <w:webHidden/>
              </w:rPr>
            </w:r>
            <w:r>
              <w:rPr>
                <w:noProof/>
                <w:webHidden/>
              </w:rPr>
              <w:fldChar w:fldCharType="separate"/>
            </w:r>
            <w:r>
              <w:rPr>
                <w:noProof/>
                <w:webHidden/>
              </w:rPr>
              <w:t>145</w:t>
            </w:r>
            <w:r>
              <w:rPr>
                <w:noProof/>
                <w:webHidden/>
              </w:rPr>
              <w:fldChar w:fldCharType="end"/>
            </w:r>
          </w:hyperlink>
        </w:p>
        <w:p w:rsidR="000B4078" w:rsidRDefault="000B4078">
          <w:pPr>
            <w:pStyle w:val="TOC3"/>
            <w:rPr>
              <w:rFonts w:asciiTheme="minorHAnsi" w:eastAsiaTheme="minorEastAsia" w:hAnsiTheme="minorHAnsi" w:cstheme="minorBidi"/>
              <w:noProof/>
              <w:sz w:val="22"/>
              <w:szCs w:val="22"/>
            </w:rPr>
          </w:pPr>
          <w:hyperlink w:anchor="_Toc416902434" w:history="1">
            <w:r w:rsidRPr="003502F2">
              <w:rPr>
                <w:rStyle w:val="Hyperlink"/>
                <w:noProof/>
              </w:rPr>
              <w:t>Modified Scripts and pipelines for the device fingerprint</w:t>
            </w:r>
            <w:r>
              <w:rPr>
                <w:noProof/>
                <w:webHidden/>
              </w:rPr>
              <w:tab/>
            </w:r>
            <w:r>
              <w:rPr>
                <w:noProof/>
                <w:webHidden/>
              </w:rPr>
              <w:fldChar w:fldCharType="begin"/>
            </w:r>
            <w:r>
              <w:rPr>
                <w:noProof/>
                <w:webHidden/>
              </w:rPr>
              <w:instrText xml:space="preserve"> PAGEREF _Toc416902434 \h </w:instrText>
            </w:r>
            <w:r>
              <w:rPr>
                <w:noProof/>
                <w:webHidden/>
              </w:rPr>
            </w:r>
            <w:r>
              <w:rPr>
                <w:noProof/>
                <w:webHidden/>
              </w:rPr>
              <w:fldChar w:fldCharType="separate"/>
            </w:r>
            <w:r>
              <w:rPr>
                <w:noProof/>
                <w:webHidden/>
              </w:rPr>
              <w:t>146</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35" w:history="1">
            <w:r w:rsidRPr="003502F2">
              <w:rPr>
                <w:rStyle w:val="Hyperlink"/>
                <w:noProof/>
              </w:rPr>
              <w:t>Known Issues</w:t>
            </w:r>
            <w:r>
              <w:rPr>
                <w:noProof/>
                <w:webHidden/>
              </w:rPr>
              <w:tab/>
            </w:r>
            <w:r>
              <w:rPr>
                <w:noProof/>
                <w:webHidden/>
              </w:rPr>
              <w:fldChar w:fldCharType="begin"/>
            </w:r>
            <w:r>
              <w:rPr>
                <w:noProof/>
                <w:webHidden/>
              </w:rPr>
              <w:instrText xml:space="preserve"> PAGEREF _Toc416902435 \h </w:instrText>
            </w:r>
            <w:r>
              <w:rPr>
                <w:noProof/>
                <w:webHidden/>
              </w:rPr>
            </w:r>
            <w:r>
              <w:rPr>
                <w:noProof/>
                <w:webHidden/>
              </w:rPr>
              <w:fldChar w:fldCharType="separate"/>
            </w:r>
            <w:r>
              <w:rPr>
                <w:noProof/>
                <w:webHidden/>
              </w:rPr>
              <w:t>147</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36" w:history="1">
            <w:r w:rsidRPr="003502F2">
              <w:rPr>
                <w:rStyle w:val="Hyperlink"/>
                <w:noProof/>
              </w:rPr>
              <w:t>CyberSource document links</w:t>
            </w:r>
            <w:r>
              <w:rPr>
                <w:noProof/>
                <w:webHidden/>
              </w:rPr>
              <w:tab/>
            </w:r>
            <w:r>
              <w:rPr>
                <w:noProof/>
                <w:webHidden/>
              </w:rPr>
              <w:fldChar w:fldCharType="begin"/>
            </w:r>
            <w:r>
              <w:rPr>
                <w:noProof/>
                <w:webHidden/>
              </w:rPr>
              <w:instrText xml:space="preserve"> PAGEREF _Toc416902436 \h </w:instrText>
            </w:r>
            <w:r>
              <w:rPr>
                <w:noProof/>
                <w:webHidden/>
              </w:rPr>
            </w:r>
            <w:r>
              <w:rPr>
                <w:noProof/>
                <w:webHidden/>
              </w:rPr>
              <w:fldChar w:fldCharType="separate"/>
            </w:r>
            <w:r>
              <w:rPr>
                <w:noProof/>
                <w:webHidden/>
              </w:rPr>
              <w:t>148</w:t>
            </w:r>
            <w:r>
              <w:rPr>
                <w:noProof/>
                <w:webHidden/>
              </w:rPr>
              <w:fldChar w:fldCharType="end"/>
            </w:r>
          </w:hyperlink>
        </w:p>
        <w:p w:rsidR="000B4078" w:rsidRDefault="000B4078">
          <w:pPr>
            <w:pStyle w:val="TOC1"/>
            <w:rPr>
              <w:rFonts w:asciiTheme="minorHAnsi" w:eastAsiaTheme="minorEastAsia" w:hAnsiTheme="minorHAnsi" w:cstheme="minorBidi"/>
              <w:b w:val="0"/>
              <w:noProof/>
              <w:sz w:val="22"/>
              <w:szCs w:val="22"/>
            </w:rPr>
          </w:pPr>
          <w:hyperlink w:anchor="_Toc416902437" w:history="1">
            <w:r w:rsidRPr="003502F2">
              <w:rPr>
                <w:rStyle w:val="Hyperlink"/>
                <w:noProof/>
              </w:rPr>
              <w:t>Release History</w:t>
            </w:r>
            <w:r>
              <w:rPr>
                <w:noProof/>
                <w:webHidden/>
              </w:rPr>
              <w:tab/>
            </w:r>
            <w:r>
              <w:rPr>
                <w:noProof/>
                <w:webHidden/>
              </w:rPr>
              <w:fldChar w:fldCharType="begin"/>
            </w:r>
            <w:r>
              <w:rPr>
                <w:noProof/>
                <w:webHidden/>
              </w:rPr>
              <w:instrText xml:space="preserve"> PAGEREF _Toc416902437 \h </w:instrText>
            </w:r>
            <w:r>
              <w:rPr>
                <w:noProof/>
                <w:webHidden/>
              </w:rPr>
            </w:r>
            <w:r>
              <w:rPr>
                <w:noProof/>
                <w:webHidden/>
              </w:rPr>
              <w:fldChar w:fldCharType="separate"/>
            </w:r>
            <w:r>
              <w:rPr>
                <w:noProof/>
                <w:webHidden/>
              </w:rPr>
              <w:t>149</w:t>
            </w:r>
            <w:r>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16902346"/>
      <w:bookmarkEnd w:id="1"/>
      <w:bookmarkEnd w:id="2"/>
      <w:r>
        <w:lastRenderedPageBreak/>
        <w:t>Summary</w:t>
      </w:r>
      <w:bookmarkEnd w:id="3"/>
      <w:bookmarkEnd w:id="4"/>
    </w:p>
    <w:p w:rsidR="003D49FF" w:rsidRDefault="003D49FF" w:rsidP="00D15264">
      <w:pPr>
        <w:pStyle w:val="BodyText"/>
      </w:pPr>
      <w:bookmarkStart w:id="5" w:name="O_4437"/>
      <w:bookmarkEnd w:id="5"/>
      <w:r>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3D49FF" w:rsidRDefault="003D49FF" w:rsidP="00D15264">
      <w:pPr>
        <w:pStyle w:val="BodyText"/>
      </w:pPr>
    </w:p>
    <w:p w:rsidR="003D49FF" w:rsidRDefault="003D49FF" w:rsidP="00D15264">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D15264">
      <w:pPr>
        <w:pStyle w:val="BodyText"/>
      </w:pPr>
    </w:p>
    <w:p w:rsidR="003D49FF" w:rsidRDefault="003D49FF" w:rsidP="00D15264">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D15264">
      <w:pPr>
        <w:pStyle w:val="BodyText"/>
      </w:pPr>
    </w:p>
    <w:p w:rsidR="003D49FF" w:rsidRDefault="003D49FF" w:rsidP="00D15264">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D15264">
      <w:pPr>
        <w:pStyle w:val="BodyText"/>
      </w:pPr>
    </w:p>
    <w:p w:rsidR="003D49FF" w:rsidRDefault="003D49FF" w:rsidP="00D15264">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D15264">
      <w:pPr>
        <w:pStyle w:val="BodyText"/>
      </w:pPr>
    </w:p>
    <w:p w:rsidR="003D49FF" w:rsidRDefault="003D49FF" w:rsidP="00D15264">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D15264">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D15264">
      <w:pPr>
        <w:pStyle w:val="BodyText"/>
      </w:pPr>
    </w:p>
    <w:p w:rsidR="003779FE" w:rsidRDefault="003779FE" w:rsidP="00D15264">
      <w:pPr>
        <w:pStyle w:val="BodyText"/>
      </w:pPr>
      <w:r w:rsidRPr="00EF13B0">
        <w:t>Payment Tokenization – CyberSource Payment Tokenization Service provides set of tools to store customer and payment related sensitive data on secured cybersource hosted servers.</w:t>
      </w:r>
    </w:p>
    <w:p w:rsidR="00620884" w:rsidRPr="00EF13B0" w:rsidRDefault="00620884" w:rsidP="00D15264">
      <w:pPr>
        <w:pStyle w:val="BodyText"/>
      </w:pPr>
    </w:p>
    <w:p w:rsidR="003D49FF" w:rsidRDefault="003779FE" w:rsidP="00D15264">
      <w:pPr>
        <w:pStyle w:val="BodyText"/>
      </w:pPr>
      <w:r w:rsidRPr="00EF13B0">
        <w:t xml:space="preserve">Payer Authentication – </w:t>
      </w:r>
      <w:r w:rsidR="00063339" w:rsidRPr="00EF13B0">
        <w:t>CyberSource Payer Authentication services enable you to add support to your web store for card authentication services, including Visa Verified by VisaSM, MasterCard® andMaestro® SecureCode™ (UK Domestic and international), American Express SafeKeySM</w:t>
      </w:r>
      <w:r w:rsidRPr="00EF13B0">
        <w:t>.</w:t>
      </w:r>
    </w:p>
    <w:p w:rsidR="00620884" w:rsidRDefault="00620884" w:rsidP="00D15264">
      <w:pPr>
        <w:pStyle w:val="BodyText"/>
      </w:pPr>
    </w:p>
    <w:p w:rsidR="0097414E" w:rsidRDefault="00C34525" w:rsidP="00D15264">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D15264">
      <w:pPr>
        <w:pStyle w:val="BodyText"/>
      </w:pPr>
      <w:r w:rsidRPr="0097414E">
        <w:rPr>
          <w:b/>
        </w:rPr>
        <w:t>Note:</w:t>
      </w:r>
      <w:r>
        <w:t xml:space="preserve"> Please refer to the section Alipay </w:t>
      </w:r>
      <w:r w:rsidR="0097414E">
        <w:t>PayPal</w:t>
      </w:r>
      <w:r>
        <w:t xml:space="preserve"> Order Status Mapping with Demandware Order on page 37.</w:t>
      </w:r>
    </w:p>
    <w:p w:rsidR="006F5FDD" w:rsidRDefault="006F5FDD" w:rsidP="00D15264">
      <w:pPr>
        <w:pStyle w:val="BodyText"/>
      </w:pPr>
    </w:p>
    <w:p w:rsidR="0029134C" w:rsidRDefault="006F5FDD" w:rsidP="00D15264">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D15264">
      <w:pPr>
        <w:pStyle w:val="BodyText"/>
      </w:pPr>
      <w:r w:rsidRPr="0097414E">
        <w:rPr>
          <w:b/>
        </w:rPr>
        <w:t>Note:</w:t>
      </w:r>
      <w:r>
        <w:t xml:space="preserve"> Please refer to the section Alipay </w:t>
      </w:r>
      <w:r w:rsidR="0097414E">
        <w:t>PayPal</w:t>
      </w:r>
      <w:r>
        <w:t xml:space="preserve"> Order Status Mapping with Demandware Order on page 37.</w:t>
      </w:r>
    </w:p>
    <w:p w:rsidR="00127317" w:rsidRDefault="00127317" w:rsidP="00D15264">
      <w:pPr>
        <w:pStyle w:val="BodyText"/>
      </w:pPr>
    </w:p>
    <w:p w:rsidR="008F7C8C" w:rsidRDefault="00E26A97" w:rsidP="00D15264">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D15264">
      <w:pPr>
        <w:pStyle w:val="BodyText"/>
      </w:pPr>
      <w:r w:rsidRPr="00231909">
        <w:rPr>
          <w:b/>
        </w:rPr>
        <w:lastRenderedPageBreak/>
        <w:t>Note:</w:t>
      </w:r>
      <w:r>
        <w:t xml:space="preserve"> Please refer to the section Alipay </w:t>
      </w:r>
      <w:r w:rsidR="00231909">
        <w:t>PayPal</w:t>
      </w:r>
      <w:r>
        <w:t xml:space="preserve"> Order Status Mapping with Demandware Order on page 37.</w:t>
      </w:r>
    </w:p>
    <w:p w:rsidR="001D206A" w:rsidRDefault="0081698E" w:rsidP="00D15264">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D15264">
      <w:pPr>
        <w:pStyle w:val="BodyText"/>
      </w:pPr>
      <w:r w:rsidRPr="00231909">
        <w:rPr>
          <w:b/>
        </w:rPr>
        <w:t>Note:</w:t>
      </w:r>
      <w:r>
        <w:t xml:space="preserve"> Please refer to the section Alipay Paypal Order Status Mapping with Demandware Order on page 37.</w:t>
      </w:r>
    </w:p>
    <w:p w:rsidR="003D49FF" w:rsidRDefault="003D49FF" w:rsidP="00D15264">
      <w:pPr>
        <w:pStyle w:val="BodyText"/>
      </w:pPr>
      <w:r>
        <w:br w:type="page"/>
      </w:r>
    </w:p>
    <w:p w:rsidR="003D49FF" w:rsidRDefault="003D49FF" w:rsidP="003D49FF">
      <w:pPr>
        <w:pStyle w:val="Heading1"/>
        <w:framePr w:wrap="notBeside"/>
      </w:pPr>
      <w:r>
        <w:lastRenderedPageBreak/>
        <w:br w:type="page"/>
      </w:r>
      <w:bookmarkStart w:id="6" w:name="_Toc368651118"/>
      <w:bookmarkStart w:id="7" w:name="_Toc416902347"/>
      <w:r>
        <w:t>Component Overview</w:t>
      </w:r>
      <w:bookmarkEnd w:id="6"/>
      <w:bookmarkEnd w:id="7"/>
    </w:p>
    <w:p w:rsidR="003D49FF" w:rsidRDefault="003D49FF" w:rsidP="003D49FF">
      <w:pPr>
        <w:pStyle w:val="Heading2"/>
      </w:pPr>
      <w:bookmarkStart w:id="8" w:name="_Toc368651119"/>
      <w:bookmarkStart w:id="9" w:name="_Toc416902348"/>
      <w:r>
        <w:t>Functional Overview</w:t>
      </w:r>
      <w:bookmarkEnd w:id="8"/>
      <w:bookmarkEnd w:id="9"/>
    </w:p>
    <w:p w:rsidR="003D49FF" w:rsidRPr="00920F71" w:rsidRDefault="003D49FF" w:rsidP="00920F71">
      <w:pPr>
        <w:pStyle w:val="Heading3"/>
      </w:pPr>
      <w:r>
        <w:br/>
      </w:r>
      <w:bookmarkStart w:id="10" w:name="_Toc368651120"/>
      <w:bookmarkStart w:id="11" w:name="_Toc416902349"/>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1EFC37A3" wp14:editId="4CEF2A00">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3   CyberSource validates the order information, then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16902350"/>
      <w:r>
        <w:t>Taxes</w:t>
      </w:r>
      <w:bookmarkEnd w:id="12"/>
      <w:bookmarkEnd w:id="13"/>
    </w:p>
    <w:p w:rsidR="003D49FF" w:rsidRDefault="003D49FF" w:rsidP="00D15264">
      <w:pPr>
        <w:pStyle w:val="BodyText"/>
      </w:pPr>
      <w:r>
        <w:t>Online Customer adds Product(s) to Cart and proceeds to Checkout.</w:t>
      </w:r>
    </w:p>
    <w:p w:rsidR="003D49FF" w:rsidRDefault="003D49FF" w:rsidP="00D15264">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16902351"/>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16902352"/>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16902353"/>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16902354"/>
      <w:r>
        <w:t>Decision Manager</w:t>
      </w:r>
      <w:bookmarkEnd w:id="20"/>
      <w:bookmarkEnd w:id="21"/>
    </w:p>
    <w:p w:rsidR="003D49FF" w:rsidRDefault="003D49FF" w:rsidP="00D15264">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D15264">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D15264">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D15264">
      <w:pPr>
        <w:pStyle w:val="BodyText"/>
      </w:pPr>
      <w:r w:rsidRPr="001C2F58">
        <w:t>NOTE: Make the pipeline Cybersource-NewDecision as public before u</w:t>
      </w:r>
      <w:r w:rsidR="00920F71">
        <w:t>sing in production environment.</w:t>
      </w:r>
    </w:p>
    <w:p w:rsidR="003D49FF" w:rsidRPr="00920F71" w:rsidRDefault="003D49FF" w:rsidP="00D15264">
      <w:pPr>
        <w:pStyle w:val="BodyText"/>
      </w:pPr>
      <w:r w:rsidRPr="00920F71">
        <w:t>Entry point into Demandware pipeline:</w:t>
      </w:r>
    </w:p>
    <w:p w:rsidR="003D49FF" w:rsidRPr="00920F71" w:rsidRDefault="001D27CF" w:rsidP="00D15264">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D15264">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r>
        <w:rPr>
          <w:color w:val="3F7F5F"/>
          <w:sz w:val="18"/>
          <w:szCs w:val="18"/>
        </w:rPr>
        <w:t>&lt;?xml%20version=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 xml:space="preserve">&lt;!DOCTYPECaseManagementOrderStatus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&lt;CaseManagementOrderStatus</w:t>
      </w:r>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r>
        <w:rPr>
          <w:color w:val="3F7F5F"/>
          <w:sz w:val="18"/>
          <w:szCs w:val="18"/>
        </w:rPr>
        <w:t>sample_merchant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nxmlns=</w:t>
      </w:r>
      <w:r w:rsidR="00C5387E">
        <w:rPr>
          <w:color w:val="3F7F5F"/>
          <w:sz w:val="18"/>
          <w:szCs w:val="18"/>
        </w:rPr>
        <w:t>”</w:t>
      </w:r>
      <w:r>
        <w:rPr>
          <w:color w:val="3F7F5F"/>
          <w:sz w:val="18"/>
          <w:szCs w:val="18"/>
        </w:rPr>
        <w:t>http://reports.cybersource.com/reports/cmos/1.0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&lt;OriginalDecision&gt;REVIEW&lt;/OriginalDecision&gt;</w:t>
      </w:r>
    </w:p>
    <w:p w:rsidR="003D49FF" w:rsidRDefault="003D49FF" w:rsidP="003D49FF">
      <w:pPr>
        <w:autoSpaceDE w:val="0"/>
        <w:autoSpaceDN w:val="0"/>
        <w:adjustRightInd w:val="0"/>
        <w:ind w:left="1440"/>
        <w:rPr>
          <w:color w:val="3F7F5F"/>
          <w:sz w:val="18"/>
          <w:szCs w:val="18"/>
        </w:rPr>
      </w:pPr>
      <w:r>
        <w:rPr>
          <w:color w:val="3F7F5F"/>
          <w:sz w:val="18"/>
          <w:szCs w:val="18"/>
        </w:rPr>
        <w:t>&lt;NewDecision&gt;ACCEPT&lt;/NewDecision&gt;</w:t>
      </w:r>
    </w:p>
    <w:p w:rsidR="003D49FF" w:rsidRDefault="003D49FF" w:rsidP="003D49FF">
      <w:pPr>
        <w:autoSpaceDE w:val="0"/>
        <w:autoSpaceDN w:val="0"/>
        <w:adjustRightInd w:val="0"/>
        <w:ind w:left="1440"/>
        <w:rPr>
          <w:color w:val="3F7F5F"/>
          <w:sz w:val="18"/>
          <w:szCs w:val="18"/>
        </w:rPr>
      </w:pPr>
      <w:r>
        <w:rPr>
          <w:color w:val="3F7F5F"/>
          <w:sz w:val="18"/>
          <w:szCs w:val="18"/>
        </w:rPr>
        <w:t>&lt;Reviewer&gt;sample_reviewer&lt;/Reviewer&gt;</w:t>
      </w:r>
    </w:p>
    <w:p w:rsidR="003D49FF" w:rsidRDefault="003D49FF" w:rsidP="003D49FF">
      <w:pPr>
        <w:autoSpaceDE w:val="0"/>
        <w:autoSpaceDN w:val="0"/>
        <w:adjustRightInd w:val="0"/>
        <w:ind w:left="1440"/>
        <w:rPr>
          <w:color w:val="3F7F5F"/>
          <w:sz w:val="18"/>
          <w:szCs w:val="18"/>
        </w:rPr>
      </w:pPr>
      <w:r>
        <w:rPr>
          <w:color w:val="3F7F5F"/>
          <w:sz w:val="18"/>
          <w:szCs w:val="18"/>
        </w:rPr>
        <w:t>&lt;ReviewerComments&gt;sample_comment&lt;/ReviewerComments&gt;</w:t>
      </w:r>
    </w:p>
    <w:p w:rsidR="003D49FF" w:rsidRDefault="003D49FF" w:rsidP="003D49FF">
      <w:pPr>
        <w:autoSpaceDE w:val="0"/>
        <w:autoSpaceDN w:val="0"/>
        <w:adjustRightInd w:val="0"/>
        <w:ind w:left="1440"/>
        <w:rPr>
          <w:color w:val="3F7F5F"/>
          <w:sz w:val="18"/>
          <w:szCs w:val="18"/>
        </w:rPr>
      </w:pPr>
      <w:r>
        <w:rPr>
          <w:color w:val="3F7F5F"/>
          <w:sz w:val="18"/>
          <w:szCs w:val="18"/>
        </w:rPr>
        <w:t>&lt;Queue&gt;sample_queue&lt;/Queue&gt;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c</w:t>
      </w:r>
      <w:r>
        <w:rPr>
          <w:color w:val="3F7F5F"/>
          <w:sz w:val="18"/>
          <w:szCs w:val="18"/>
        </w:rPr>
        <w:t>ode&gt;1&lt;/R</w:t>
      </w:r>
      <w:r w:rsidR="00C5387E">
        <w:rPr>
          <w:color w:val="3F7F5F"/>
          <w:sz w:val="18"/>
          <w:szCs w:val="18"/>
        </w:rPr>
        <w:t>c</w:t>
      </w:r>
      <w:r>
        <w:rPr>
          <w:color w:val="3F7F5F"/>
          <w:sz w:val="18"/>
          <w:szCs w:val="18"/>
        </w:rPr>
        <w:t>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f</w:t>
      </w:r>
      <w:r>
        <w:rPr>
          <w:color w:val="3F7F5F"/>
          <w:sz w:val="18"/>
          <w:szCs w:val="18"/>
        </w:rPr>
        <w:t>lag&gt;SOK&lt;/R</w:t>
      </w:r>
      <w:r w:rsidR="00C5387E">
        <w:rPr>
          <w:color w:val="3F7F5F"/>
          <w:sz w:val="18"/>
          <w:szCs w:val="18"/>
        </w:rPr>
        <w:t>f</w:t>
      </w:r>
      <w:r>
        <w:rPr>
          <w:color w:val="3F7F5F"/>
          <w:sz w:val="18"/>
          <w:szCs w:val="18"/>
        </w:rPr>
        <w:t>lag&gt;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&lt;RMsg&gt;Request%20was%20processed%20successfully.&lt;/RMsg&gt;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&lt;/CaseManagementOrderStatus&gt;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2" w:name="_Toc368651126"/>
      <w:bookmarkStart w:id="23" w:name="_Toc416902355"/>
      <w:r w:rsidRPr="00EF13B0">
        <w:t>Payment Tokenization</w:t>
      </w:r>
      <w:bookmarkEnd w:id="22"/>
      <w:bookmarkEnd w:id="23"/>
    </w:p>
    <w:p w:rsidR="0043405C" w:rsidRPr="00EF13B0" w:rsidRDefault="0043405C" w:rsidP="00D15264">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D15264">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4" w:name="_Toc368651127"/>
      <w:bookmarkStart w:id="25" w:name="_Toc416902356"/>
      <w:r w:rsidRPr="00EF13B0">
        <w:t>Payer Authentication</w:t>
      </w:r>
      <w:bookmarkEnd w:id="24"/>
      <w:bookmarkEnd w:id="25"/>
    </w:p>
    <w:p w:rsidR="00B40DB4" w:rsidRPr="00EF13B0" w:rsidRDefault="00B40DB4" w:rsidP="00D15264">
      <w:pPr>
        <w:pStyle w:val="BodyText"/>
      </w:pPr>
      <w:r w:rsidRPr="00EF13B0">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B40DB4" w:rsidRPr="00EF13B0" w:rsidRDefault="00B40DB4" w:rsidP="00D15264">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D15264">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0E2B2E46" wp14:editId="299AF8F7">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6" w:name="_Toc368651128"/>
      <w:bookmarkStart w:id="27" w:name="_Toc416902357"/>
      <w:r>
        <w:t>Full Authorization Reversal</w:t>
      </w:r>
      <w:bookmarkEnd w:id="26"/>
      <w:bookmarkEnd w:id="27"/>
    </w:p>
    <w:p w:rsidR="00372355" w:rsidRDefault="00183EB8" w:rsidP="00D15264">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D826D9" w:rsidRDefault="00D826D9" w:rsidP="00D826D9">
      <w:pPr>
        <w:pStyle w:val="Heading3"/>
      </w:pPr>
      <w:bookmarkStart w:id="28" w:name="_Toc416902358"/>
      <w:r>
        <w:t>Retail Point-of-Sale (POS)</w:t>
      </w:r>
      <w:bookmarkEnd w:id="28"/>
    </w:p>
    <w:p w:rsidR="00D826D9" w:rsidRDefault="00D826D9" w:rsidP="00D15264">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 xml:space="preserve">terminal which has manual entry for credit card details and terminal with </w:t>
      </w:r>
      <w:r w:rsidR="00A658A4" w:rsidRPr="00F24B6A">
        <w:lastRenderedPageBreak/>
        <w:t>a magnetic stripe where a credit card can be swiped and enter amount for the transaction.</w:t>
      </w:r>
    </w:p>
    <w:p w:rsidR="001B20BF" w:rsidRDefault="001B20BF" w:rsidP="00D15264">
      <w:pPr>
        <w:pStyle w:val="BodyText"/>
      </w:pPr>
    </w:p>
    <w:p w:rsidR="001B20BF" w:rsidRPr="001B20BF" w:rsidRDefault="001B20BF" w:rsidP="001B20BF">
      <w:pPr>
        <w:pStyle w:val="Heading3"/>
      </w:pPr>
      <w:bookmarkStart w:id="29" w:name="_Toc416902359"/>
      <w:r>
        <w:t>Alipay Authorization</w:t>
      </w:r>
      <w:bookmarkEnd w:id="29"/>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r w:rsidR="006C1CE3">
        <w:t xml:space="preserve">If shopper does not return from the AliPay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0" w:name="_Toc416902360"/>
      <w:r>
        <w:t>Alipay Batch Job</w:t>
      </w:r>
      <w:bookmarkEnd w:id="30"/>
    </w:p>
    <w:p w:rsidR="00907B5D" w:rsidRDefault="0042465F" w:rsidP="00D15264">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D15264">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D15264">
      <w:pPr>
        <w:pStyle w:val="BodyText"/>
      </w:pPr>
      <w:r w:rsidRPr="00D02CE5">
        <w:rPr>
          <w:b/>
        </w:rPr>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1" w:name="_Toc416902361"/>
      <w:r>
        <w:t>PayPal</w:t>
      </w:r>
      <w:r w:rsidR="00344E19">
        <w:t xml:space="preserve"> Express Authorization</w:t>
      </w:r>
      <w:r w:rsidR="00FE1618">
        <w:t xml:space="preserve"> [From Cart Page and Mini Cart]</w:t>
      </w:r>
      <w:bookmarkEnd w:id="31"/>
      <w:r w:rsidR="00606D6A">
        <w:t xml:space="preserve"> </w:t>
      </w:r>
    </w:p>
    <w:p w:rsidR="00344E19" w:rsidRPr="005204D8" w:rsidRDefault="00941A70" w:rsidP="00D15264">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D15264">
      <w:pPr>
        <w:pStyle w:val="BodyText"/>
      </w:pPr>
      <w:r w:rsidRPr="005204D8">
        <w:t xml:space="preserve">The Demandware Cybersource - AuthorizePaypal pipeline populates the authorization request with item and </w:t>
      </w:r>
      <w:r w:rsidRPr="005204D8">
        <w:lastRenderedPageBreak/>
        <w:t>purchase total data from order object and invokes the authorization web service call using CyberSource web service API.</w:t>
      </w:r>
    </w:p>
    <w:p w:rsidR="0014078B" w:rsidRPr="00D02CE5" w:rsidRDefault="00624714" w:rsidP="00D15264">
      <w:pPr>
        <w:pStyle w:val="BodyText"/>
      </w:pPr>
      <w:r w:rsidRPr="00D02CE5">
        <w:t>PayPal</w:t>
      </w:r>
      <w:r w:rsidR="0014078B" w:rsidRPr="00D02CE5">
        <w:t xml:space="preserve"> Express Authorization Sequence Flow:</w:t>
      </w:r>
    </w:p>
    <w:p w:rsidR="0014078B" w:rsidRPr="005204D8" w:rsidRDefault="0014078B" w:rsidP="00D15264">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D15264">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D15264">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D15264">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D15264">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D15264">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2" w:name="_Toc416902362"/>
      <w:r>
        <w:t>PayPal</w:t>
      </w:r>
      <w:r w:rsidR="00573217">
        <w:t xml:space="preserve"> </w:t>
      </w:r>
      <w:r w:rsidR="002F2FE6">
        <w:t>Authorization [</w:t>
      </w:r>
      <w:r>
        <w:t>From Billing Page</w:t>
      </w:r>
      <w:r w:rsidR="0084714A">
        <w:t>]</w:t>
      </w:r>
      <w:bookmarkEnd w:id="32"/>
    </w:p>
    <w:p w:rsidR="00573217" w:rsidRPr="005204D8" w:rsidRDefault="00624714" w:rsidP="00D15264">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D15264">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D15264">
      <w:pPr>
        <w:pStyle w:val="BodyText"/>
      </w:pPr>
      <w:r w:rsidRPr="005204D8">
        <w:t>PayPal</w:t>
      </w:r>
      <w:r w:rsidR="00573217" w:rsidRPr="005204D8">
        <w:t xml:space="preserve"> Express Authorization Sequence Flow:</w:t>
      </w:r>
    </w:p>
    <w:p w:rsidR="00573217" w:rsidRPr="005204D8" w:rsidRDefault="00573217" w:rsidP="00D15264">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D15264">
      <w:pPr>
        <w:pStyle w:val="BodyText"/>
        <w:numPr>
          <w:ilvl w:val="0"/>
          <w:numId w:val="55"/>
        </w:numPr>
      </w:pPr>
      <w:r w:rsidRPr="005204D8">
        <w:rPr>
          <w:rFonts w:cs="Arial"/>
          <w:color w:val="000000"/>
        </w:rPr>
        <w:lastRenderedPageBreak/>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D15264">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D15264">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D15264">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D15264">
      <w:pPr>
        <w:pStyle w:val="BodyText"/>
      </w:pPr>
    </w:p>
    <w:p w:rsidR="003D49FF" w:rsidRDefault="003D49FF" w:rsidP="003D49FF">
      <w:pPr>
        <w:pStyle w:val="Heading2"/>
      </w:pPr>
      <w:bookmarkStart w:id="33" w:name="_Toc368651130"/>
      <w:bookmarkStart w:id="34" w:name="_Toc416902363"/>
      <w:r>
        <w:t>Use Cases Scenarios</w:t>
      </w:r>
      <w:bookmarkEnd w:id="33"/>
      <w:bookmarkEnd w:id="34"/>
    </w:p>
    <w:p w:rsidR="003D49FF" w:rsidRDefault="003D49FF" w:rsidP="003D49FF">
      <w:pPr>
        <w:pStyle w:val="Heading3"/>
      </w:pPr>
      <w:bookmarkStart w:id="35" w:name="_Toc368651131"/>
      <w:bookmarkStart w:id="36" w:name="_Toc416902364"/>
      <w:r>
        <w:t>Credit Card Authorization</w:t>
      </w:r>
      <w:bookmarkEnd w:id="35"/>
      <w:bookmarkEnd w:id="36"/>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One or more fields in the request contains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scenario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Rason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37" w:name="_Toc368651132"/>
      <w:bookmarkStart w:id="38" w:name="_Toc416902365"/>
      <w:r>
        <w:t>Taxes</w:t>
      </w:r>
      <w:bookmarkEnd w:id="37"/>
      <w:bookmarkEnd w:id="38"/>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If shipping information is specified, then arequest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cybersource and the basket will be updated with the new tax prices. </w:t>
            </w:r>
          </w:p>
          <w:p w:rsidR="003D49FF" w:rsidRDefault="003D49FF" w:rsidP="00F10D1C">
            <w:r>
              <w:t xml:space="preserve">If the basket state that would affect tax has not change, the request to cybersource is skipped.  </w:t>
            </w:r>
          </w:p>
        </w:tc>
      </w:tr>
    </w:tbl>
    <w:p w:rsidR="003D49FF" w:rsidRDefault="003D49FF" w:rsidP="003D49FF">
      <w:pPr>
        <w:pStyle w:val="Heading3"/>
      </w:pPr>
      <w:bookmarkStart w:id="39" w:name="_Toc368651133"/>
      <w:bookmarkStart w:id="40" w:name="_Toc416902366"/>
      <w:r>
        <w:t>Address Validation Service (AVS)</w:t>
      </w:r>
      <w:bookmarkEnd w:id="39"/>
      <w:bookmarkEnd w:id="40"/>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1" w:name="_Toc368651134"/>
      <w:bookmarkStart w:id="42" w:name="_Toc416902367"/>
      <w:r>
        <w:t>Delivery Address Verification Service (DAV)</w:t>
      </w:r>
      <w:bookmarkEnd w:id="41"/>
      <w:bookmarkEnd w:id="42"/>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3" w:name="_Toc368651135"/>
      <w:bookmarkStart w:id="44" w:name="_Toc416902368"/>
      <w:r>
        <w:t>BML</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BML Authorization failed with response.decision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BML Authorization failed with response.decision = ACCEPT</w:t>
            </w:r>
          </w:p>
        </w:tc>
        <w:tc>
          <w:tcPr>
            <w:tcW w:w="5670" w:type="dxa"/>
          </w:tcPr>
          <w:p w:rsidR="003D49FF" w:rsidRDefault="006A5A13" w:rsidP="00F10D1C">
            <w:r>
              <w:t>Pipeline</w:t>
            </w:r>
            <w:r w:rsidR="003D49FF">
              <w:t xml:space="preserve"> sets the Authorization code to BMLPaymentInstrument.paymentTransaction.transactionID and ends with Authorized status</w:t>
            </w:r>
          </w:p>
          <w:p w:rsidR="006A5A13" w:rsidRDefault="006A5A13" w:rsidP="00F10D1C">
            <w:r>
              <w:t>Order object is populated with cybersource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5" w:name="_Toc368651136"/>
      <w:bookmarkStart w:id="46" w:name="_Toc416902369"/>
      <w:r>
        <w:t>Decision Manager</w:t>
      </w:r>
      <w:bookmarkEnd w:id="45"/>
      <w:bookmarkEnd w:id="46"/>
    </w:p>
    <w:p w:rsidR="003D49FF" w:rsidRDefault="003D49FF" w:rsidP="00D15264">
      <w:pPr>
        <w:pStyle w:val="BodyText"/>
      </w:pPr>
      <w:r>
        <w:t>Updates order status with the new decision set through the Decision Manager.  The order status is updated in Demandware through the incoming xml. There are following possible options:</w:t>
      </w:r>
    </w:p>
    <w:p w:rsidR="003D49FF" w:rsidRDefault="003D49FF" w:rsidP="00D15264">
      <w:pPr>
        <w:pStyle w:val="BodyText"/>
      </w:pPr>
      <w:r>
        <w:t xml:space="preserve">The new order status can be set to either accepted or rejected. TheCybersource-NewDecision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47" w:name="_Toc368651137"/>
      <w:bookmarkStart w:id="48" w:name="_Toc416902370"/>
      <w:r w:rsidRPr="00EF13B0">
        <w:t>Payment Tokenization</w:t>
      </w:r>
      <w:bookmarkEnd w:id="47"/>
      <w:bookmarkEnd w:id="48"/>
    </w:p>
    <w:p w:rsidR="00360DB0" w:rsidRPr="00EF13B0" w:rsidRDefault="00360DB0" w:rsidP="00D15264">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49" w:name="_Toc368651138"/>
      <w:bookmarkStart w:id="50" w:name="_Toc416902371"/>
      <w:r w:rsidRPr="00EF13B0">
        <w:t>Payer Authorization</w:t>
      </w:r>
      <w:bookmarkEnd w:id="49"/>
      <w:bookmarkEnd w:id="50"/>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PARes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Whitespace in PARes</w:t>
            </w:r>
          </w:p>
        </w:tc>
        <w:tc>
          <w:tcPr>
            <w:tcW w:w="5670" w:type="dxa"/>
          </w:tcPr>
          <w:p w:rsidR="00E35023" w:rsidRPr="00EF13B0" w:rsidRDefault="00E35023" w:rsidP="004B5CE8">
            <w:r w:rsidRPr="00EF13B0">
              <w:t>Merchant proceeds to authorization</w:t>
            </w:r>
          </w:p>
        </w:tc>
      </w:tr>
    </w:tbl>
    <w:p w:rsidR="00CC4D65" w:rsidRDefault="00CC4D65" w:rsidP="00CC4D65">
      <w:pPr>
        <w:pStyle w:val="Heading3"/>
      </w:pPr>
      <w:bookmarkStart w:id="51" w:name="_Toc416902372"/>
      <w:r>
        <w:t>Retail Point-of-Sale (POS)</w:t>
      </w:r>
      <w:bookmarkEnd w:id="51"/>
    </w:p>
    <w:p w:rsidR="00CC4D65" w:rsidRDefault="00CC4D65" w:rsidP="00D15264">
      <w:pPr>
        <w:pStyle w:val="BodyText"/>
      </w:pPr>
      <w:r>
        <w:t>The use case for POS can be achieved by two scenarios:</w:t>
      </w:r>
    </w:p>
    <w:p w:rsidR="00CC4D65" w:rsidRPr="00CC4D65" w:rsidRDefault="00CC4D65" w:rsidP="00D15264">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lastRenderedPageBreak/>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52" w:name="_Toc416902373"/>
      <w:r>
        <w:t>Alipay Authorization</w:t>
      </w:r>
      <w:bookmarkEnd w:id="5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 xml:space="preserve">Log error message into Demandware </w:t>
            </w:r>
            <w:r w:rsidR="006027D2">
              <w:rPr>
                <w:color w:val="000000"/>
              </w:rPr>
              <w:lastRenderedPageBreak/>
              <w:t>logs</w:t>
            </w:r>
          </w:p>
        </w:tc>
        <w:tc>
          <w:tcPr>
            <w:tcW w:w="990" w:type="dxa"/>
            <w:noWrap/>
            <w:vAlign w:val="center"/>
          </w:tcPr>
          <w:p w:rsidR="00E818EE" w:rsidRDefault="00E818EE" w:rsidP="004F2525">
            <w:pPr>
              <w:jc w:val="center"/>
              <w:rPr>
                <w:color w:val="000000"/>
              </w:rPr>
            </w:pPr>
            <w:r>
              <w:rPr>
                <w:color w:val="000000"/>
              </w:rPr>
              <w:lastRenderedPageBreak/>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lastRenderedPageBreak/>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53" w:name="_Toc416902374"/>
      <w:r w:rsidRPr="00356C66">
        <w:t>PayPal</w:t>
      </w:r>
      <w:r w:rsidR="003A3E24" w:rsidRPr="00356C66">
        <w:t xml:space="preserve"> Express Checkout and Authorization</w:t>
      </w:r>
      <w:bookmarkEnd w:id="5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lastRenderedPageBreak/>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D15264">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D15264">
      <w:pPr>
        <w:pStyle w:val="BodyText"/>
      </w:pPr>
      <w:r w:rsidRPr="004F2525">
        <w:lastRenderedPageBreak/>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D15264">
      <w:pPr>
        <w:pStyle w:val="BodyText"/>
      </w:pPr>
      <w:r>
        <w:rPr>
          <w:noProof/>
        </w:rPr>
        <w:drawing>
          <wp:inline distT="0" distB="0" distL="0" distR="0" wp14:anchorId="07F3D899" wp14:editId="30C91CA8">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D15264">
      <w:pPr>
        <w:pStyle w:val="BodyText"/>
      </w:pPr>
    </w:p>
    <w:p w:rsidR="00D95962" w:rsidRDefault="00D95962"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FE1618" w:rsidRDefault="00FE1618" w:rsidP="00D15264">
      <w:pPr>
        <w:pStyle w:val="BodyText"/>
      </w:pPr>
    </w:p>
    <w:p w:rsidR="00D95962" w:rsidRPr="00A41A31" w:rsidRDefault="00D95962" w:rsidP="00D15264">
      <w:pPr>
        <w:pStyle w:val="BodyText"/>
      </w:pPr>
      <w:r w:rsidRPr="00A41A31">
        <w:t>Use Case 2: Checkout using “PayPal Checkout</w:t>
      </w:r>
      <w:r w:rsidR="00A41A31" w:rsidRPr="00A41A31">
        <w:t>” button on mini cart</w:t>
      </w:r>
    </w:p>
    <w:p w:rsidR="00D95962" w:rsidRDefault="00D95962" w:rsidP="00D15264">
      <w:pPr>
        <w:pStyle w:val="BodyText"/>
      </w:pPr>
      <w:r>
        <w:rPr>
          <w:noProof/>
        </w:rPr>
        <w:lastRenderedPageBreak/>
        <w:drawing>
          <wp:inline distT="0" distB="0" distL="0" distR="0" wp14:anchorId="2E5D1FEA" wp14:editId="459E2767">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D15264">
      <w:pPr>
        <w:pStyle w:val="BodyText"/>
      </w:pPr>
      <w:r w:rsidRPr="00A41A31">
        <w:t>Use case 3: Checkout using Pay Pal as payment method on Payment page</w:t>
      </w:r>
      <w:r>
        <w:t>.</w:t>
      </w:r>
    </w:p>
    <w:p w:rsidR="00D95962" w:rsidRDefault="00D95962" w:rsidP="00D15264">
      <w:pPr>
        <w:pStyle w:val="BodyText"/>
      </w:pPr>
      <w:r>
        <w:rPr>
          <w:noProof/>
        </w:rPr>
        <w:drawing>
          <wp:inline distT="0" distB="0" distL="0" distR="0" wp14:anchorId="5F5A7AA0" wp14:editId="2D1F2EA8">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54" w:name="_Toc416902375"/>
      <w:r>
        <w:t xml:space="preserve">Alipay </w:t>
      </w:r>
      <w:r w:rsidR="00A41A31">
        <w:t>PayPal</w:t>
      </w:r>
      <w:r>
        <w:t xml:space="preserve"> Order Status Mapping with Demandware Order</w:t>
      </w:r>
      <w:bookmarkEnd w:id="54"/>
    </w:p>
    <w:p w:rsidR="007A3617" w:rsidRPr="007A3617" w:rsidRDefault="007A3617" w:rsidP="00D15264">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lastRenderedPageBreak/>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D15264">
            <w:pPr>
              <w:pStyle w:val="BodyText"/>
            </w:pPr>
            <w:r>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COMPLETED</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Paid</w:t>
            </w:r>
          </w:p>
        </w:tc>
        <w:tc>
          <w:tcPr>
            <w:tcW w:w="2018" w:type="dxa"/>
          </w:tcPr>
          <w:p w:rsidR="0074514D" w:rsidRDefault="0074514D" w:rsidP="00D15264">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PENDING</w:t>
            </w:r>
          </w:p>
        </w:tc>
        <w:tc>
          <w:tcPr>
            <w:tcW w:w="1226" w:type="dxa"/>
          </w:tcPr>
          <w:p w:rsidR="0074514D" w:rsidRDefault="0074514D" w:rsidP="00D15264">
            <w:pPr>
              <w:pStyle w:val="BodyText"/>
            </w:pPr>
            <w:r>
              <w:t>Created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ABANDONED</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TRADE_NOT_EXIST</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REJECT</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D15264">
            <w:pPr>
              <w:pStyle w:val="BodyText"/>
            </w:pPr>
            <w:r w:rsidRPr="0074514D">
              <w:t>apCheckStatusService</w:t>
            </w:r>
          </w:p>
        </w:tc>
        <w:tc>
          <w:tcPr>
            <w:tcW w:w="1913" w:type="dxa"/>
          </w:tcPr>
          <w:p w:rsidR="0074514D" w:rsidRDefault="0074514D" w:rsidP="00D15264">
            <w:pPr>
              <w:pStyle w:val="BodyText"/>
            </w:pPr>
            <w:r>
              <w:t>ERROR</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sidP="00D15264">
            <w:pPr>
              <w:pStyle w:val="BodyText"/>
            </w:pPr>
            <w:r>
              <w:t>Paypal</w:t>
            </w:r>
          </w:p>
        </w:tc>
        <w:tc>
          <w:tcPr>
            <w:tcW w:w="2670" w:type="dxa"/>
          </w:tcPr>
          <w:p w:rsidR="0074514D" w:rsidRDefault="0074514D" w:rsidP="00D15264">
            <w:pPr>
              <w:pStyle w:val="BodyText"/>
            </w:pPr>
            <w:r w:rsidRPr="0074514D">
              <w:t>payPalAuthorizationService</w:t>
            </w:r>
          </w:p>
        </w:tc>
        <w:tc>
          <w:tcPr>
            <w:tcW w:w="1913" w:type="dxa"/>
          </w:tcPr>
          <w:p w:rsidR="0074514D" w:rsidRDefault="0074514D" w:rsidP="00D15264">
            <w:pPr>
              <w:pStyle w:val="BodyText"/>
            </w:pPr>
            <w:r>
              <w:t>ReasonCode=100</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D15264">
            <w:pPr>
              <w:pStyle w:val="BodyText"/>
            </w:pPr>
            <w:r w:rsidRPr="0074514D">
              <w:t>payPalAuthorizationService</w:t>
            </w:r>
          </w:p>
        </w:tc>
        <w:tc>
          <w:tcPr>
            <w:tcW w:w="1913" w:type="dxa"/>
          </w:tcPr>
          <w:p w:rsidR="0074514D" w:rsidRDefault="0074514D" w:rsidP="00D15264">
            <w:pPr>
              <w:pStyle w:val="BodyText"/>
            </w:pPr>
            <w:r>
              <w:t>ReasonCode!=100</w:t>
            </w:r>
          </w:p>
        </w:tc>
        <w:tc>
          <w:tcPr>
            <w:tcW w:w="1226" w:type="dxa"/>
          </w:tcPr>
          <w:p w:rsidR="0074514D" w:rsidRDefault="0074514D" w:rsidP="00D15264">
            <w:pPr>
              <w:pStyle w:val="BodyText"/>
            </w:pPr>
            <w:r>
              <w:t>Failed</w:t>
            </w:r>
          </w:p>
        </w:tc>
        <w:tc>
          <w:tcPr>
            <w:tcW w:w="1226" w:type="dxa"/>
          </w:tcPr>
          <w:p w:rsidR="0074514D" w:rsidRDefault="0074514D" w:rsidP="00D15264">
            <w:pPr>
              <w:pStyle w:val="BodyText"/>
            </w:pPr>
            <w:r>
              <w:t>Not Paid</w:t>
            </w:r>
          </w:p>
        </w:tc>
        <w:tc>
          <w:tcPr>
            <w:tcW w:w="2018" w:type="dxa"/>
          </w:tcPr>
          <w:p w:rsidR="0074514D" w:rsidRDefault="0074514D" w:rsidP="00D15264">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D15264">
            <w:pPr>
              <w:pStyle w:val="BodyText"/>
            </w:pPr>
            <w:r w:rsidRPr="0074514D">
              <w:t>payPalCaptureService</w:t>
            </w:r>
          </w:p>
        </w:tc>
        <w:tc>
          <w:tcPr>
            <w:tcW w:w="1913" w:type="dxa"/>
          </w:tcPr>
          <w:p w:rsidR="0074514D" w:rsidRDefault="00816CD9" w:rsidP="00D15264">
            <w:pPr>
              <w:pStyle w:val="BodyText"/>
            </w:pPr>
            <w:r>
              <w:t>Completed</w:t>
            </w:r>
          </w:p>
        </w:tc>
        <w:tc>
          <w:tcPr>
            <w:tcW w:w="1226" w:type="dxa"/>
          </w:tcPr>
          <w:p w:rsidR="0074514D" w:rsidRDefault="0074514D" w:rsidP="00D15264">
            <w:pPr>
              <w:pStyle w:val="BodyText"/>
            </w:pPr>
            <w:r>
              <w:t>New</w:t>
            </w:r>
          </w:p>
        </w:tc>
        <w:tc>
          <w:tcPr>
            <w:tcW w:w="1226" w:type="dxa"/>
          </w:tcPr>
          <w:p w:rsidR="0074514D" w:rsidRDefault="0074514D" w:rsidP="00D15264">
            <w:pPr>
              <w:pStyle w:val="BodyText"/>
            </w:pPr>
            <w:r>
              <w:t>Paid</w:t>
            </w:r>
          </w:p>
        </w:tc>
        <w:tc>
          <w:tcPr>
            <w:tcW w:w="2018" w:type="dxa"/>
          </w:tcPr>
          <w:p w:rsidR="0074514D" w:rsidRDefault="0074514D" w:rsidP="00D15264">
            <w:pPr>
              <w:pStyle w:val="BodyText"/>
            </w:pPr>
            <w:r>
              <w:t>Ready For Export</w:t>
            </w:r>
          </w:p>
        </w:tc>
      </w:tr>
    </w:tbl>
    <w:p w:rsidR="005F2388" w:rsidRDefault="005F2388" w:rsidP="00D15264">
      <w:pPr>
        <w:pStyle w:val="BodyText"/>
      </w:pPr>
    </w:p>
    <w:p w:rsidR="005F2388" w:rsidRDefault="005F2388" w:rsidP="005F2388">
      <w:pPr>
        <w:pStyle w:val="Heading3"/>
      </w:pPr>
      <w:bookmarkStart w:id="55" w:name="_Toc416902376"/>
      <w:r>
        <w:t>Demandware – Cybersource Service Response Field Mapping for Alipay and Paypal Services</w:t>
      </w:r>
      <w:bookmarkEnd w:id="55"/>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D15264">
      <w:pPr>
        <w:pStyle w:val="BodyText"/>
      </w:pPr>
    </w:p>
    <w:p w:rsidR="003D49FF" w:rsidRDefault="003D49FF" w:rsidP="003D49FF">
      <w:pPr>
        <w:pStyle w:val="Heading2"/>
      </w:pPr>
      <w:bookmarkStart w:id="56" w:name="_Toc368651140"/>
      <w:bookmarkStart w:id="57" w:name="_Toc416902377"/>
      <w:r>
        <w:t>Limitations, Constraints</w:t>
      </w:r>
      <w:bookmarkEnd w:id="56"/>
      <w:bookmarkEnd w:id="57"/>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58" w:name="_Toc368651141"/>
      <w:bookmarkStart w:id="59" w:name="_Toc416902378"/>
      <w:r>
        <w:lastRenderedPageBreak/>
        <w:t>Compatibility</w:t>
      </w:r>
      <w:bookmarkEnd w:id="58"/>
      <w:bookmarkEnd w:id="59"/>
    </w:p>
    <w:p w:rsidR="003D49FF" w:rsidRDefault="003D49FF" w:rsidP="00D15264">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0" w:name="_Toc368651142"/>
      <w:bookmarkStart w:id="61" w:name="_Toc416902379"/>
      <w:r>
        <w:t>Implementation Guide</w:t>
      </w:r>
      <w:bookmarkEnd w:id="60"/>
      <w:bookmarkEnd w:id="61"/>
    </w:p>
    <w:p w:rsidR="00B925AF" w:rsidRDefault="00B925AF" w:rsidP="002E5D86">
      <w:pPr>
        <w:pStyle w:val="Heading2"/>
        <w:numPr>
          <w:ilvl w:val="0"/>
          <w:numId w:val="31"/>
        </w:numPr>
        <w:pBdr>
          <w:top w:val="none" w:sz="0" w:space="0" w:color="auto"/>
        </w:pBdr>
        <w:spacing w:before="200" w:after="0" w:line="276" w:lineRule="auto"/>
        <w:ind w:right="0"/>
      </w:pPr>
      <w:bookmarkStart w:id="62" w:name="_Toc356416083"/>
      <w:bookmarkStart w:id="63" w:name="_Toc368651143"/>
      <w:bookmarkStart w:id="64" w:name="_Toc416902380"/>
      <w:r>
        <w:t>Before Integration</w:t>
      </w:r>
      <w:bookmarkEnd w:id="62"/>
      <w:bookmarkEnd w:id="63"/>
      <w:bookmarkEnd w:id="64"/>
    </w:p>
    <w:p w:rsidR="00B925AF" w:rsidRPr="00B22869" w:rsidRDefault="00B925AF" w:rsidP="00D15264">
      <w:pPr>
        <w:pStyle w:val="BodyText"/>
      </w:pPr>
      <w:r w:rsidRPr="00B22869">
        <w:t>Before starting with integration process, merchant needs to identify which type of checkout flow is currently being deployed on the storefront. After the release of SiteGenesis 13.1, there are now two different types of Checkout flows possible in Demandware as explained below:</w:t>
      </w: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One</w:t>
      </w:r>
      <w:r w:rsidRPr="005A6ACB">
        <w:rPr>
          <w:rFonts w:ascii="Times New Roman" w:hAnsi="Times New Roman" w:cs="Times New Roman"/>
          <w:b/>
        </w:rPr>
        <w:t xml:space="preserve"> </w:t>
      </w:r>
      <w:r w:rsidRPr="00B22869">
        <w:rPr>
          <w:b/>
          <w:bCs/>
          <w:color w:val="000000" w:themeColor="text1"/>
        </w:rPr>
        <w:t>Step Checkout (Up to SiteGenesis 12.6)</w:t>
      </w:r>
    </w:p>
    <w:p w:rsidR="00B925AF" w:rsidRPr="00B22869" w:rsidRDefault="00B925AF" w:rsidP="00D15264">
      <w:pPr>
        <w:pStyle w:val="BodyText"/>
      </w:pPr>
      <w:r w:rsidRPr="00B22869">
        <w:t>Up to SiteGenesis 12.6, in the COPlaceOrder-Start pipeline, the order object was created after successfully calling the COPlaceOrder-HandlePayments pipeline. This ensured that an Order object was created only after receiving successful Payment Authentication message from the Payment Processor. Refer to the screenshot below:</w:t>
      </w:r>
    </w:p>
    <w:p w:rsidR="00B925AF" w:rsidRDefault="00B925AF" w:rsidP="00B925AF">
      <w:pPr>
        <w:pStyle w:val="ListParagraph"/>
      </w:pPr>
      <w:r>
        <w:rPr>
          <w:noProof/>
        </w:rPr>
        <w:drawing>
          <wp:inline distT="0" distB="0" distL="0" distR="0" wp14:anchorId="204DB767" wp14:editId="6081B21F">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Two</w:t>
      </w:r>
      <w:r w:rsidRPr="005A6ACB">
        <w:rPr>
          <w:rFonts w:ascii="Times New Roman" w:hAnsi="Times New Roman" w:cs="Times New Roman"/>
          <w:b/>
        </w:rPr>
        <w:t xml:space="preserve"> </w:t>
      </w:r>
      <w:r w:rsidRPr="00B22869">
        <w:rPr>
          <w:b/>
          <w:bCs/>
          <w:color w:val="000000" w:themeColor="text1"/>
        </w:rPr>
        <w:t>Step Checkout (SiteGenesis 13.1 onwards)</w:t>
      </w:r>
    </w:p>
    <w:p w:rsidR="00B925AF" w:rsidRPr="00B22869" w:rsidRDefault="00B925AF" w:rsidP="00D15264">
      <w:pPr>
        <w:pStyle w:val="BodyText"/>
      </w:pPr>
      <w:r w:rsidRPr="00B22869">
        <w:t>SiteGenesis 13.1 release onwards, in the COPlaceOrder-Start pipeline, the Order object is created before calling the COPlaceOrder-HandlePayments pipeline. This allowed the merchants to create an Order in Business Manager with fail status, even in case of a failed Payment Authorization. Refer to the screenshot below:</w:t>
      </w:r>
    </w:p>
    <w:p w:rsidR="00B925AF" w:rsidRPr="00451AA0" w:rsidRDefault="00B925AF" w:rsidP="00451AA0">
      <w:pPr>
        <w:pStyle w:val="ListParagraph"/>
        <w:rPr>
          <w:rFonts w:ascii="Times New Roman" w:hAnsi="Times New Roman" w:cs="Times New Roman"/>
        </w:rPr>
      </w:pPr>
      <w:r>
        <w:rPr>
          <w:rFonts w:ascii="Times New Roman" w:hAnsi="Times New Roman" w:cs="Times New Roman"/>
          <w:noProof/>
        </w:rPr>
        <w:drawing>
          <wp:inline distT="0" distB="0" distL="0" distR="0" wp14:anchorId="6A9B48F1" wp14:editId="624A4527">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Default="00B925AF" w:rsidP="00D15264">
      <w:pPr>
        <w:pStyle w:val="BodyText"/>
      </w:pPr>
    </w:p>
    <w:p w:rsidR="00451AA0" w:rsidRDefault="00451AA0" w:rsidP="00D15264">
      <w:pPr>
        <w:pStyle w:val="BodyText"/>
      </w:pPr>
    </w:p>
    <w:p w:rsidR="003D49FF" w:rsidRDefault="003D49FF" w:rsidP="00B925AF">
      <w:pPr>
        <w:pStyle w:val="Heading2"/>
        <w:spacing w:before="0" w:after="0"/>
      </w:pPr>
      <w:bookmarkStart w:id="65" w:name="_Toc368651144"/>
      <w:bookmarkStart w:id="66" w:name="_Toc416902381"/>
      <w:r>
        <w:lastRenderedPageBreak/>
        <w:t>Custom Code</w:t>
      </w:r>
      <w:bookmarkEnd w:id="65"/>
      <w:bookmarkEnd w:id="66"/>
    </w:p>
    <w:p w:rsidR="003D49FF" w:rsidRDefault="00A019D2" w:rsidP="00B925AF">
      <w:pPr>
        <w:pStyle w:val="Heading3"/>
        <w:spacing w:before="0" w:after="0"/>
      </w:pPr>
      <w:bookmarkStart w:id="67" w:name="_Toc368651145"/>
      <w:bookmarkStart w:id="68" w:name="_Toc416902382"/>
      <w:r>
        <w:t>Credit Card Auth</w:t>
      </w:r>
      <w:bookmarkEnd w:id="67"/>
      <w:bookmarkEnd w:id="68"/>
    </w:p>
    <w:p w:rsidR="00351A6E" w:rsidRDefault="003D49FF" w:rsidP="00D15264">
      <w:pPr>
        <w:pStyle w:val="BodyText"/>
      </w:pPr>
      <w:r>
        <w:t xml:space="preserve">Update </w:t>
      </w:r>
      <w:r w:rsidR="00425BA4">
        <w:t>CYBERSOURCE_CREDIT</w:t>
      </w:r>
      <w:r>
        <w:t>-</w:t>
      </w:r>
      <w:r w:rsidR="00351A6E">
        <w:t xml:space="preserve">Authorize pipeline to call Cybercource-AuthorizeCreditCard pipeline. </w:t>
      </w:r>
    </w:p>
    <w:p w:rsidR="00FE6225" w:rsidRPr="00E909DB" w:rsidRDefault="00E909DB" w:rsidP="00D15264">
      <w:pPr>
        <w:pStyle w:val="BodyText"/>
      </w:pPr>
      <w:r w:rsidRPr="00351A6E">
        <w:t>NOTE: Refer to the screen below for changes:</w:t>
      </w:r>
    </w:p>
    <w:p w:rsidR="00623669" w:rsidRDefault="00623669" w:rsidP="00D15264">
      <w:pPr>
        <w:pStyle w:val="BodyText"/>
      </w:pPr>
      <w:r>
        <w:t xml:space="preserve">The following screen is based on </w:t>
      </w:r>
      <w:r w:rsidRPr="005A6ACB">
        <w:rPr>
          <w:rFonts w:ascii="Times New Roman" w:hAnsi="Times New Roman" w:cs="Times New Roman"/>
        </w:rPr>
        <w:t>Up to SiteGenesi</w:t>
      </w:r>
      <w:r>
        <w:rPr>
          <w:rFonts w:ascii="Times New Roman" w:hAnsi="Times New Roman" w:cs="Times New Roman"/>
        </w:rPr>
        <w:t>s 12.6</w:t>
      </w:r>
    </w:p>
    <w:p w:rsidR="00351A6E" w:rsidRDefault="00351A6E" w:rsidP="00D15264">
      <w:pPr>
        <w:pStyle w:val="BodyText"/>
      </w:pPr>
      <w:r>
        <w:rPr>
          <w:noProof/>
        </w:rPr>
        <w:drawing>
          <wp:inline distT="0" distB="0" distL="0" distR="0" wp14:anchorId="564BCFD2" wp14:editId="35707F49">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Default="00041DEA" w:rsidP="00D15264">
      <w:pPr>
        <w:pStyle w:val="BodyText"/>
      </w:pPr>
    </w:p>
    <w:p w:rsidR="00041DEA" w:rsidRDefault="00041DEA" w:rsidP="00D15264">
      <w:pPr>
        <w:pStyle w:val="BodyText"/>
      </w:pPr>
    </w:p>
    <w:p w:rsidR="00041DEA" w:rsidRDefault="00041DEA" w:rsidP="00D15264">
      <w:pPr>
        <w:pStyle w:val="BodyText"/>
      </w:pPr>
    </w:p>
    <w:p w:rsidR="00FE6225" w:rsidRDefault="00FE6225" w:rsidP="00D15264">
      <w:pPr>
        <w:pStyle w:val="BodyText"/>
      </w:pPr>
    </w:p>
    <w:p w:rsidR="00FE6225" w:rsidRDefault="00FE6225" w:rsidP="00D15264">
      <w:pPr>
        <w:pStyle w:val="BodyText"/>
      </w:pPr>
    </w:p>
    <w:p w:rsidR="00FE6225" w:rsidRDefault="00FE6225" w:rsidP="00D15264">
      <w:pPr>
        <w:pStyle w:val="BodyText"/>
      </w:pPr>
    </w:p>
    <w:p w:rsidR="007D086A" w:rsidRDefault="007D086A" w:rsidP="00D15264">
      <w:pPr>
        <w:pStyle w:val="BodyText"/>
      </w:pPr>
    </w:p>
    <w:p w:rsidR="00B22869" w:rsidRDefault="00B22869" w:rsidP="00D15264">
      <w:pPr>
        <w:pStyle w:val="BodyText"/>
      </w:pPr>
    </w:p>
    <w:p w:rsidR="00041DEA" w:rsidRDefault="00623669" w:rsidP="00D15264">
      <w:pPr>
        <w:pStyle w:val="BodyText"/>
      </w:pPr>
      <w:r>
        <w:lastRenderedPageBreak/>
        <w:t xml:space="preserve">The following screen is based on </w:t>
      </w:r>
      <w:r w:rsidRPr="005A6ACB">
        <w:rPr>
          <w:rFonts w:ascii="Times New Roman" w:hAnsi="Times New Roman" w:cs="Times New Roman"/>
        </w:rPr>
        <w:t>SiteGenesi</w:t>
      </w:r>
      <w:r>
        <w:rPr>
          <w:rFonts w:ascii="Times New Roman" w:hAnsi="Times New Roman" w:cs="Times New Roman"/>
        </w:rPr>
        <w:t>s 13.1</w:t>
      </w:r>
    </w:p>
    <w:p w:rsidR="00041DEA" w:rsidRDefault="00623669" w:rsidP="00D15264">
      <w:pPr>
        <w:pStyle w:val="BodyText"/>
      </w:pPr>
      <w:r>
        <w:rPr>
          <w:noProof/>
        </w:rPr>
        <w:drawing>
          <wp:inline distT="0" distB="0" distL="0" distR="0" wp14:anchorId="37CFDEC0" wp14:editId="3CA12D50">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Default="00F5128F" w:rsidP="00D15264">
      <w:pPr>
        <w:pStyle w:val="BodyText"/>
      </w:pPr>
      <w:r>
        <w:t xml:space="preserve">Update COPlaceOrder-CreateOrder Pipeline to include an assign node just after the createorder2 pipelet. </w:t>
      </w:r>
      <w:r w:rsidR="003952C6">
        <w:t>Refer to the screenshot below for more details:</w:t>
      </w:r>
    </w:p>
    <w:p w:rsidR="007C5ADD" w:rsidRPr="007C5ADD" w:rsidRDefault="007C5ADD" w:rsidP="007C5ADD">
      <w:pPr>
        <w:jc w:val="both"/>
        <w:rPr>
          <w:rFonts w:ascii="Times New Roman" w:hAnsi="Times New Roman" w:cs="Times New Roman"/>
          <w:color w:val="FF0000"/>
        </w:rPr>
      </w:pPr>
      <w:r w:rsidRPr="00B22869">
        <w:rPr>
          <w:rFonts w:cs="Times New Roman"/>
          <w:b/>
          <w:color w:val="FF0000"/>
          <w:u w:val="single"/>
        </w:rPr>
        <w:t>Note</w:t>
      </w:r>
      <w:r w:rsidRPr="007C5ADD">
        <w:rPr>
          <w:rFonts w:ascii="Times New Roman" w:hAnsi="Times New Roman" w:cs="Times New Roman"/>
          <w:b/>
          <w:color w:val="FF0000"/>
          <w:u w:val="single"/>
        </w:rPr>
        <w:t>:</w:t>
      </w:r>
      <w:r w:rsidRPr="007C5ADD">
        <w:rPr>
          <w:rFonts w:ascii="Times New Roman" w:hAnsi="Times New Roman" w:cs="Times New Roman"/>
          <w:color w:val="FF0000"/>
        </w:rPr>
        <w:t xml:space="preserve"> </w:t>
      </w:r>
      <w:r w:rsidRPr="00B22869">
        <w:rPr>
          <w:rFonts w:cs="Times New Roman"/>
          <w:color w:val="FF0000"/>
        </w:rPr>
        <w:t xml:space="preserve">This change is required only for Merchants using the </w:t>
      </w:r>
      <w:r w:rsidRPr="00B22869">
        <w:rPr>
          <w:rFonts w:cs="Times New Roman"/>
          <w:b/>
          <w:color w:val="FF0000"/>
        </w:rPr>
        <w:t>Two Step Checkout Flow</w:t>
      </w:r>
      <w:r w:rsidRPr="00B22869">
        <w:rPr>
          <w:rFonts w:cs="Times New Roman"/>
          <w:color w:val="FF0000"/>
        </w:rPr>
        <w:t>.</w:t>
      </w:r>
    </w:p>
    <w:p w:rsidR="003952C6" w:rsidRDefault="003952C6" w:rsidP="00065079">
      <w:pPr>
        <w:ind w:left="720"/>
        <w:rPr>
          <w:b/>
        </w:rPr>
      </w:pPr>
      <w:r>
        <w:rPr>
          <w:b/>
          <w:noProof/>
        </w:rPr>
        <w:lastRenderedPageBreak/>
        <w:drawing>
          <wp:inline distT="0" distB="0" distL="0" distR="0" wp14:anchorId="0E542D6F" wp14:editId="4E5FA6DB">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Default="003952C6" w:rsidP="00D15264">
      <w:pPr>
        <w:pStyle w:val="BodyText"/>
      </w:pPr>
      <w:r>
        <w:rPr>
          <w:noProof/>
        </w:rPr>
        <w:drawing>
          <wp:inline distT="0" distB="0" distL="0" distR="0" wp14:anchorId="46910DDA" wp14:editId="45CD4C6C">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Default="00481ACA" w:rsidP="00D15264">
      <w:pPr>
        <w:pStyle w:val="BodyText"/>
      </w:pPr>
      <w:r>
        <w:t xml:space="preserve">Note: Below mentioned change is required if merchant is using Paypal, Alipay payment methods along with Credit Card and BML Payment methods. COPlaceOrder-CreateOrder node need to update as mentioned </w:t>
      </w:r>
      <w:r>
        <w:lastRenderedPageBreak/>
        <w:t>below.</w:t>
      </w:r>
    </w:p>
    <w:p w:rsidR="00481ACA" w:rsidRDefault="00481ACA" w:rsidP="00D15264">
      <w:pPr>
        <w:pStyle w:val="BodyText"/>
      </w:pPr>
      <w:r>
        <w:t xml:space="preserve">Put </w:t>
      </w:r>
    </w:p>
    <w:p w:rsidR="00481ACA" w:rsidRDefault="00481ACA" w:rsidP="00D15264">
      <w:pPr>
        <w:pStyle w:val="BodyText"/>
      </w:pPr>
      <w:r w:rsidRPr="00481ACA">
        <w:t>(!empty(CurrentForms.billing.paymentM</w:t>
      </w:r>
      <w:r>
        <w:t xml:space="preserve">ethods.selectedPaymentMethodID) </w:t>
      </w:r>
      <w:r w:rsidRPr="00481ACA">
        <w:t>&amp;&amp; (CurrentForms.billing.paymentMethods.selectedPaymentMethodID.value.equals('CREDIT_CARD')||CurrentForms.billing.paymentMethods.selectedPaymentMethodID.value.equals('BML')))</w:t>
      </w:r>
      <w:r>
        <w:t xml:space="preserve"> </w:t>
      </w:r>
    </w:p>
    <w:p w:rsidR="00481ACA" w:rsidRDefault="00481ACA" w:rsidP="00D15264">
      <w:pPr>
        <w:pStyle w:val="BodyText"/>
      </w:pPr>
      <w:r>
        <w:t>condition in the expression node to set the value of Order Into Basket Object for Credit Card and BML as payment methods.</w:t>
      </w:r>
    </w:p>
    <w:p w:rsidR="00481ACA" w:rsidRDefault="00481ACA" w:rsidP="00D15264">
      <w:pPr>
        <w:pStyle w:val="BodyText"/>
      </w:pPr>
      <w:r>
        <w:rPr>
          <w:noProof/>
        </w:rPr>
        <w:drawing>
          <wp:inline distT="0" distB="0" distL="0" distR="0" wp14:anchorId="6FF9981C" wp14:editId="554D51F2">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Default="00271B64" w:rsidP="00D15264">
      <w:pPr>
        <w:pStyle w:val="BodyText"/>
      </w:pPr>
    </w:p>
    <w:p w:rsidR="00271B64" w:rsidRDefault="00271B64" w:rsidP="00D15264">
      <w:pPr>
        <w:pStyle w:val="BodyText"/>
      </w:pPr>
      <w:r>
        <w:t>Add assign node just before FailOrder pipelet and null the Basket instance created at the time of createOrder2 pipelet.</w:t>
      </w:r>
    </w:p>
    <w:p w:rsidR="00271B64" w:rsidRPr="00271B64" w:rsidRDefault="00271B64" w:rsidP="00D15264">
      <w:pPr>
        <w:pStyle w:val="BodyText"/>
      </w:pPr>
      <w:r w:rsidRPr="00351A6E">
        <w:t>NOTE: Refer to the screen below for changes:</w:t>
      </w:r>
    </w:p>
    <w:p w:rsidR="00271B64" w:rsidRDefault="00271B64" w:rsidP="00D15264">
      <w:pPr>
        <w:pStyle w:val="BodyText"/>
      </w:pPr>
      <w:r>
        <w:rPr>
          <w:noProof/>
        </w:rPr>
        <w:lastRenderedPageBreak/>
        <w:drawing>
          <wp:inline distT="0" distB="0" distL="0" distR="0" wp14:anchorId="124DA0C9" wp14:editId="471DF9C3">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Default="00271B64" w:rsidP="00D15264">
      <w:pPr>
        <w:pStyle w:val="BodyText"/>
      </w:pPr>
      <w:r>
        <w:rPr>
          <w:noProof/>
        </w:rPr>
        <w:drawing>
          <wp:inline distT="0" distB="0" distL="0" distR="0" wp14:anchorId="64039743" wp14:editId="78CED4FB">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Default="00271B64" w:rsidP="00D15264">
      <w:pPr>
        <w:pStyle w:val="BodyText"/>
      </w:pPr>
    </w:p>
    <w:p w:rsidR="003D49FF" w:rsidRDefault="00351A6E" w:rsidP="00D15264">
      <w:pPr>
        <w:pStyle w:val="BodyText"/>
      </w:pPr>
      <w:r>
        <w:t>Als</w:t>
      </w:r>
      <w:r w:rsidR="00041DEA">
        <w:t>o</w:t>
      </w:r>
      <w:r>
        <w:t xml:space="preserve">, update </w:t>
      </w:r>
      <w:r w:rsidR="003D49FF">
        <w:t>HandlePayments pipeline to</w:t>
      </w:r>
      <w:r>
        <w:t xml:space="preserve"> handleresponse code returned by Cybersource</w:t>
      </w:r>
    </w:p>
    <w:p w:rsidR="003D49FF" w:rsidRDefault="003D49FF" w:rsidP="00D15264">
      <w:pPr>
        <w:pStyle w:val="BodyText"/>
      </w:pPr>
      <w:r>
        <w:lastRenderedPageBreak/>
        <w:t>Authorized</w:t>
      </w:r>
      <w:r w:rsidR="00B22869">
        <w:t xml:space="preserve">, </w:t>
      </w:r>
      <w:r>
        <w:t>Error</w:t>
      </w:r>
      <w:r w:rsidR="00B22869">
        <w:t xml:space="preserve">, </w:t>
      </w:r>
      <w:r>
        <w:t>Declined and Review</w:t>
      </w:r>
    </w:p>
    <w:p w:rsidR="00116A20" w:rsidRDefault="00351A6E" w:rsidP="00D15264">
      <w:pPr>
        <w:pStyle w:val="BodyText"/>
      </w:pPr>
      <w:r>
        <w:t>Note: Refer to screen below for changes:</w:t>
      </w:r>
    </w:p>
    <w:p w:rsidR="00351A6E" w:rsidRDefault="00351A6E" w:rsidP="00D15264">
      <w:pPr>
        <w:pStyle w:val="BodyText"/>
      </w:pPr>
      <w:r>
        <w:rPr>
          <w:noProof/>
        </w:rPr>
        <w:drawing>
          <wp:inline distT="0" distB="0" distL="0" distR="0" wp14:anchorId="31CD93C0" wp14:editId="36A9FC40">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Default="00317E65" w:rsidP="00D15264">
      <w:pPr>
        <w:pStyle w:val="BodyText"/>
      </w:pPr>
      <w:r>
        <w:t>Add a condition in COBilling-SaveCreditCard pipeline node if merchant is using Credit card as payment method with other payment methods such as Paypal(Express or Billing), Alipay and BML for payment. By adding this, payment through BML, Paypal, Alipay payment methods will successfully processed.</w:t>
      </w:r>
    </w:p>
    <w:p w:rsidR="00317E65" w:rsidRDefault="00317E65" w:rsidP="00D15264">
      <w:pPr>
        <w:pStyle w:val="BodyText"/>
      </w:pPr>
      <w:r>
        <w:t>Put below mentioned condition in the decision node.</w:t>
      </w:r>
    </w:p>
    <w:p w:rsidR="00317E65" w:rsidRDefault="00317E65" w:rsidP="00D15264">
      <w:pPr>
        <w:pStyle w:val="BodyText"/>
      </w:pPr>
      <w:r w:rsidRPr="0086468D">
        <w:t>CurrentForms.billing.paymentMethods.selectedPaymentMethodID.value.equals(dw.order.PaymentInstrument.METHOD_BML) || CurrentForms.billing.paymentMethods.selectedPaymentMethodID.value.equals("PayPal") || CurrentForms.billing.paymentMethods.selectedPaymentMethodID.value.equals("ALIPAY") || Basket.paymentInstrument.paymentMethod.equals("PayPal")</w:t>
      </w:r>
    </w:p>
    <w:p w:rsidR="00317E65" w:rsidRPr="00116A20" w:rsidRDefault="00317E65" w:rsidP="00D15264">
      <w:pPr>
        <w:pStyle w:val="BodyText"/>
      </w:pPr>
      <w:r>
        <w:rPr>
          <w:noProof/>
        </w:rPr>
        <w:lastRenderedPageBreak/>
        <w:drawing>
          <wp:inline distT="0" distB="0" distL="0" distR="0" wp14:anchorId="323EF260" wp14:editId="33E51F86">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69" w:name="_Toc368651146"/>
      <w:bookmarkStart w:id="70" w:name="_Toc416902383"/>
      <w:r>
        <w:t>Bill Me Later</w:t>
      </w:r>
      <w:bookmarkEnd w:id="69"/>
      <w:bookmarkEnd w:id="70"/>
    </w:p>
    <w:p w:rsidR="00A019D2" w:rsidRDefault="00A019D2" w:rsidP="00D15264">
      <w:pPr>
        <w:pStyle w:val="BodyText"/>
      </w:pPr>
      <w:r>
        <w:t>Update COPlaceOrder-HandlePayments pipeline to include Cybersource-AuthorizeBML.</w:t>
      </w:r>
    </w:p>
    <w:p w:rsidR="00A019D2" w:rsidRDefault="00A019D2" w:rsidP="00D15264">
      <w:pPr>
        <w:pStyle w:val="BodyText"/>
      </w:pPr>
      <w:r>
        <w:t>Add logic to handle following responses from the Cybersource-AuthorizeBML:</w:t>
      </w:r>
    </w:p>
    <w:p w:rsidR="00A019D2" w:rsidRDefault="00A019D2" w:rsidP="00D15264">
      <w:pPr>
        <w:pStyle w:val="BodyText"/>
      </w:pPr>
      <w:r>
        <w:t>Authorized</w:t>
      </w:r>
      <w:r w:rsidR="00B22869">
        <w:t xml:space="preserve">, </w:t>
      </w:r>
      <w:r>
        <w:t>Error</w:t>
      </w:r>
      <w:r w:rsidR="00B22869">
        <w:t xml:space="preserve">, </w:t>
      </w:r>
      <w:r>
        <w:t>Declined</w:t>
      </w:r>
    </w:p>
    <w:p w:rsidR="00116A20" w:rsidRPr="00116A20" w:rsidRDefault="00116A20" w:rsidP="00D15264">
      <w:pPr>
        <w:pStyle w:val="BodyText"/>
      </w:pPr>
      <w:r w:rsidRPr="00116A20">
        <w:t xml:space="preserve">Note: Refer to </w:t>
      </w:r>
      <w:r w:rsidR="003A32FC">
        <w:t>screenshot below for changes:</w:t>
      </w:r>
    </w:p>
    <w:p w:rsidR="00116A20" w:rsidRDefault="003A32FC" w:rsidP="00D15264">
      <w:pPr>
        <w:pStyle w:val="BodyText"/>
      </w:pPr>
      <w:r>
        <w:rPr>
          <w:noProof/>
        </w:rPr>
        <w:lastRenderedPageBreak/>
        <w:drawing>
          <wp:inline distT="0" distB="0" distL="0" distR="0" wp14:anchorId="77F71891" wp14:editId="5D76580D">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Default="00116A20" w:rsidP="00D15264">
      <w:pPr>
        <w:pStyle w:val="BodyText"/>
      </w:pPr>
    </w:p>
    <w:p w:rsidR="003D49FF" w:rsidRDefault="003D49FF" w:rsidP="003D49FF">
      <w:pPr>
        <w:pStyle w:val="Heading3"/>
      </w:pPr>
      <w:bookmarkStart w:id="71" w:name="_Toc368651147"/>
      <w:bookmarkStart w:id="72" w:name="_Toc416902384"/>
      <w:r>
        <w:t>Tax Service</w:t>
      </w:r>
      <w:bookmarkEnd w:id="71"/>
      <w:bookmarkEnd w:id="72"/>
    </w:p>
    <w:p w:rsidR="003D49FF" w:rsidRDefault="003D49FF" w:rsidP="00D15264">
      <w:pPr>
        <w:pStyle w:val="BodyText"/>
      </w:pPr>
      <w:r>
        <w:t>Update Cart-Calculate pipeline to run the Cybersource-</w:t>
      </w:r>
      <w:r w:rsidR="005D36C5">
        <w:t>Calculate</w:t>
      </w:r>
      <w:r>
        <w:t>Tax</w:t>
      </w:r>
      <w:r w:rsidR="005D36C5">
        <w:t>es</w:t>
      </w:r>
      <w:r>
        <w:t xml:space="preserve"> call node after running the cart/calculateCart.ds script.</w:t>
      </w:r>
      <w:r>
        <w:br/>
      </w:r>
      <w:r>
        <w:rPr>
          <w:noProof/>
        </w:rPr>
        <w:drawing>
          <wp:inline distT="0" distB="0" distL="0" distR="0" wp14:anchorId="201CE1C9" wp14:editId="0F0EA78D">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35"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Default="003D49FF" w:rsidP="00D15264">
      <w:pPr>
        <w:pStyle w:val="BodyText"/>
      </w:pPr>
      <w:r>
        <w:t>Comment out the built in tax calculation function call in cart/calculateCart.ds</w:t>
      </w:r>
    </w:p>
    <w:p w:rsidR="00CA3F5C" w:rsidRDefault="00CA3F5C" w:rsidP="00D15264">
      <w:pPr>
        <w:pStyle w:val="BodyText"/>
      </w:pPr>
    </w:p>
    <w:p w:rsidR="00FB4324" w:rsidRDefault="00FB4324" w:rsidP="00D15264">
      <w:pPr>
        <w:pStyle w:val="BodyText"/>
      </w:pPr>
      <w:r>
        <w:rPr>
          <w:noProof/>
        </w:rPr>
        <w:drawing>
          <wp:inline distT="0" distB="0" distL="0" distR="0" wp14:anchorId="403E834C" wp14:editId="393FC17E">
            <wp:extent cx="5895975" cy="2381250"/>
            <wp:effectExtent l="19050" t="19050" r="9525" b="0"/>
            <wp:docPr id="13" name="Picture 3"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Calculate changes.png"/>
                    <pic:cNvPicPr>
                      <a:picLocks noChangeAspect="1" noChangeArrowheads="1"/>
                    </pic:cNvPicPr>
                  </pic:nvPicPr>
                  <pic:blipFill>
                    <a:blip r:embed="rId36" cstate="print"/>
                    <a:srcRect/>
                    <a:stretch>
                      <a:fillRect/>
                    </a:stretch>
                  </pic:blipFill>
                  <pic:spPr bwMode="auto">
                    <a:xfrm>
                      <a:off x="0" y="0"/>
                      <a:ext cx="5895975" cy="2381250"/>
                    </a:xfrm>
                    <a:prstGeom prst="rect">
                      <a:avLst/>
                    </a:prstGeom>
                    <a:noFill/>
                    <a:ln w="9525">
                      <a:solidFill>
                        <a:schemeClr val="accent1"/>
                      </a:solidFill>
                      <a:miter lim="800000"/>
                      <a:headEnd/>
                      <a:tailEnd/>
                    </a:ln>
                  </pic:spPr>
                </pic:pic>
              </a:graphicData>
            </a:graphic>
          </wp:inline>
        </w:drawing>
      </w:r>
    </w:p>
    <w:p w:rsidR="00933373" w:rsidRDefault="00DC1E5F" w:rsidP="00D15264">
      <w:pPr>
        <w:pStyle w:val="BodyText"/>
      </w:pPr>
      <w:r>
        <w:t xml:space="preserve">In order to avoid tax calculation call multiple times, </w:t>
      </w:r>
      <w:r w:rsidR="00933373">
        <w:t>set parameter SkipTaxCalculation to true in current session scope</w:t>
      </w:r>
      <w:r w:rsidR="0025790E">
        <w:t xml:space="preserve"> in the COShipping-</w:t>
      </w:r>
      <w:r w:rsidR="0025790E" w:rsidRPr="0025790E">
        <w:t>UpdateShippingMethodList</w:t>
      </w:r>
      <w:r w:rsidR="0025790E">
        <w:t xml:space="preserve"> pipeline</w:t>
      </w:r>
      <w:r w:rsidR="00933373">
        <w:t>. Refer to the following screenshot:</w:t>
      </w:r>
    </w:p>
    <w:p w:rsidR="00933373" w:rsidRDefault="00933373" w:rsidP="00D15264">
      <w:pPr>
        <w:pStyle w:val="BodyText"/>
      </w:pPr>
      <w:r>
        <w:rPr>
          <w:noProof/>
        </w:rPr>
        <w:lastRenderedPageBreak/>
        <w:drawing>
          <wp:inline distT="0" distB="0" distL="0" distR="0" wp14:anchorId="5DEED22B" wp14:editId="2E019BD5">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Default="00933373" w:rsidP="00D15264">
      <w:pPr>
        <w:pStyle w:val="BodyText"/>
      </w:pPr>
      <w:r>
        <w:rPr>
          <w:noProof/>
        </w:rPr>
        <w:drawing>
          <wp:inline distT="0" distB="0" distL="0" distR="0" wp14:anchorId="0EC3F68D" wp14:editId="0ED62D3B">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br/>
      </w:r>
    </w:p>
    <w:p w:rsidR="00FF1FE6" w:rsidRDefault="00AC5B37" w:rsidP="00D15264">
      <w:pPr>
        <w:pStyle w:val="BodyText"/>
      </w:pPr>
      <w:r>
        <w:t xml:space="preserve">Set </w:t>
      </w:r>
      <w:r w:rsidRPr="00AC5B37">
        <w:t>cartStateString</w:t>
      </w:r>
      <w:r>
        <w:t xml:space="preserve"> parameter in current session to n</w:t>
      </w:r>
      <w:r w:rsidR="004D01E1">
        <w:t xml:space="preserve">ull after order has been placed, </w:t>
      </w:r>
      <w:r>
        <w:t>just before order</w:t>
      </w:r>
      <w:r w:rsidR="004D01E1">
        <w:t>_createdend node</w:t>
      </w:r>
      <w:r w:rsidR="00ED56FE">
        <w:t xml:space="preserve"> in the CO</w:t>
      </w:r>
      <w:r w:rsidR="004D01E1">
        <w:t>PlaceOrder</w:t>
      </w:r>
      <w:r w:rsidR="00ED56FE">
        <w:t>-S</w:t>
      </w:r>
      <w:r w:rsidR="004D01E1">
        <w:t>tart</w:t>
      </w:r>
      <w:r w:rsidR="00ED56FE">
        <w:t xml:space="preserve"> pipeline</w:t>
      </w:r>
      <w:r w:rsidR="00FF1FE6">
        <w:t>. Refer to the following screenshot</w:t>
      </w:r>
      <w:r w:rsidR="004A7F6B">
        <w:t>s</w:t>
      </w:r>
      <w:r w:rsidR="00FF1FE6">
        <w:t>:</w:t>
      </w:r>
    </w:p>
    <w:p w:rsidR="00AC5B37" w:rsidRDefault="00AC5B37" w:rsidP="00D15264">
      <w:pPr>
        <w:pStyle w:val="BodyText"/>
      </w:pPr>
    </w:p>
    <w:p w:rsidR="00AC5B37" w:rsidRDefault="00AC5B37" w:rsidP="00D15264">
      <w:pPr>
        <w:pStyle w:val="BodyText"/>
      </w:pPr>
    </w:p>
    <w:p w:rsidR="009F7DDE" w:rsidRDefault="009F7DDE" w:rsidP="00D15264">
      <w:pPr>
        <w:pStyle w:val="BodyText"/>
      </w:pPr>
    </w:p>
    <w:p w:rsidR="00FB733F" w:rsidRDefault="00FA433A" w:rsidP="00D15264">
      <w:pPr>
        <w:pStyle w:val="BodyText"/>
      </w:pPr>
      <w:r>
        <w:rPr>
          <w:noProof/>
        </w:rPr>
        <w:drawing>
          <wp:inline distT="0" distB="0" distL="0" distR="0" wp14:anchorId="4991F824" wp14:editId="7FE95065">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Default="00AD6896" w:rsidP="00D15264">
      <w:pPr>
        <w:pStyle w:val="BodyText"/>
      </w:pPr>
      <w:r>
        <w:rPr>
          <w:noProof/>
        </w:rPr>
        <w:lastRenderedPageBreak/>
        <w:drawing>
          <wp:inline distT="0" distB="0" distL="0" distR="0" wp14:anchorId="34BE324C" wp14:editId="7F9C4DF8">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D15264" w:rsidRDefault="00D15264" w:rsidP="00D15264">
      <w:pPr>
        <w:pStyle w:val="BodyText"/>
      </w:pPr>
      <w:r w:rsidRPr="00D15264">
        <w:rPr>
          <w:b/>
        </w:rPr>
        <w:t>Note:</w:t>
      </w:r>
      <w:r>
        <w:t xml:space="preserve"> Tax service changes specific to storefront cartridge version 15.3.</w:t>
      </w:r>
    </w:p>
    <w:p w:rsidR="00D15264" w:rsidRDefault="00D15264" w:rsidP="00D15264">
      <w:pPr>
        <w:pStyle w:val="BodyText"/>
        <w:numPr>
          <w:ilvl w:val="0"/>
          <w:numId w:val="59"/>
        </w:numPr>
      </w:pPr>
      <w:r>
        <w:t>p</w:t>
      </w:r>
      <w:r w:rsidRPr="00D15264">
        <w:t>ackage.json</w:t>
      </w:r>
    </w:p>
    <w:p w:rsidR="00D15264" w:rsidRDefault="00D15264" w:rsidP="00D15264">
      <w:pPr>
        <w:pStyle w:val="BodyText"/>
        <w:ind w:left="1080"/>
      </w:pPr>
      <w:r>
        <w:t>Copy this file from app_storefront_core -&gt; cartridge path and place the same file one folder above in app_storefront_core cartridge itself.</w:t>
      </w:r>
    </w:p>
    <w:p w:rsidR="00D15264" w:rsidRDefault="00D15264" w:rsidP="00D15264">
      <w:pPr>
        <w:pStyle w:val="BodyText"/>
        <w:numPr>
          <w:ilvl w:val="0"/>
          <w:numId w:val="59"/>
        </w:numPr>
      </w:pPr>
      <w:r>
        <w:t>Calculate.js</w:t>
      </w:r>
    </w:p>
    <w:p w:rsidR="00D15264" w:rsidRDefault="00D15264" w:rsidP="00D15264">
      <w:pPr>
        <w:pStyle w:val="BodyText"/>
        <w:ind w:left="1080"/>
      </w:pPr>
      <w:r>
        <w:t xml:space="preserve">Check if your cartridge have latest sitegenesis version 15.3 code and updated Calculate.js file. </w:t>
      </w:r>
      <w:r w:rsidR="00CA3F5C">
        <w:t>Comment out the built in tax calculation function call in the same file as shown below.</w:t>
      </w:r>
    </w:p>
    <w:p w:rsidR="00CA3F5C" w:rsidRDefault="00CA3F5C" w:rsidP="00CA3F5C">
      <w:pPr>
        <w:pStyle w:val="BodyText"/>
        <w:ind w:left="0"/>
      </w:pPr>
      <w:r>
        <w:rPr>
          <w:noProof/>
        </w:rPr>
        <w:lastRenderedPageBreak/>
        <w:drawing>
          <wp:inline distT="0" distB="0" distL="0" distR="0" wp14:anchorId="429E1479" wp14:editId="45843143">
            <wp:extent cx="6400800" cy="2819217"/>
            <wp:effectExtent l="0" t="0" r="0" b="635"/>
            <wp:docPr id="141" name="Picture 141"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819217"/>
                    </a:xfrm>
                    <a:prstGeom prst="rect">
                      <a:avLst/>
                    </a:prstGeom>
                    <a:noFill/>
                    <a:ln>
                      <a:noFill/>
                    </a:ln>
                  </pic:spPr>
                </pic:pic>
              </a:graphicData>
            </a:graphic>
          </wp:inline>
        </w:drawing>
      </w:r>
    </w:p>
    <w:p w:rsidR="00CA3F5C" w:rsidRPr="00D15264" w:rsidRDefault="00CA3F5C" w:rsidP="00CA3F5C">
      <w:pPr>
        <w:pStyle w:val="BodyText"/>
        <w:ind w:left="0"/>
      </w:pPr>
      <w:r>
        <w:t>Above mentioned changes are must for calculating tax through Cybersource service calls.</w:t>
      </w:r>
    </w:p>
    <w:p w:rsidR="003D49FF" w:rsidRDefault="003D49FF" w:rsidP="003D49FF">
      <w:pPr>
        <w:pStyle w:val="Heading3"/>
      </w:pPr>
      <w:bookmarkStart w:id="73" w:name="_Toc368651148"/>
      <w:bookmarkStart w:id="74" w:name="_Toc416902385"/>
      <w:r>
        <w:t>Address Verification Service</w:t>
      </w:r>
      <w:bookmarkEnd w:id="73"/>
      <w:bookmarkEnd w:id="74"/>
    </w:p>
    <w:p w:rsidR="003D49FF" w:rsidRDefault="003D49FF" w:rsidP="00D15264">
      <w:pPr>
        <w:pStyle w:val="BodyText"/>
      </w:pPr>
      <w:r>
        <w:t>Provide Site Preference values for 2 AVS-related business rules:</w:t>
      </w:r>
    </w:p>
    <w:p w:rsidR="003D49FF" w:rsidRDefault="003D49FF" w:rsidP="00D15264">
      <w:pPr>
        <w:pStyle w:val="BodyText"/>
      </w:pPr>
      <w:r>
        <w:t>CsAvsIgnoreResult – Determines whether AVS failures will force an auth failure</w:t>
      </w:r>
    </w:p>
    <w:p w:rsidR="003D49FF" w:rsidRDefault="003D49FF" w:rsidP="00D15264">
      <w:pPr>
        <w:pStyle w:val="BodyText"/>
      </w:pPr>
      <w:r>
        <w:t>CsAvsDeclineFlags –Determines how “correct” an address must be to produce a failure result</w:t>
      </w:r>
    </w:p>
    <w:p w:rsidR="003D49FF" w:rsidRDefault="003D49FF" w:rsidP="00D15264">
      <w:pPr>
        <w:pStyle w:val="BodyText"/>
      </w:pPr>
      <w:r>
        <w:t>Augment UI interaction nodes to deal with AVS failure or correction confirmation dialogs, wherever Payment Authorization takes place, typically within the COPlaceOrder-</w:t>
      </w:r>
      <w:r w:rsidR="00450CEC">
        <w:t>Start and COSummary-</w:t>
      </w:r>
      <w:r>
        <w:t>Submit pipeline</w:t>
      </w:r>
      <w:r w:rsidR="00450CEC">
        <w:t>s</w:t>
      </w:r>
      <w:r>
        <w:t>.</w:t>
      </w:r>
    </w:p>
    <w:p w:rsidR="003D49FF" w:rsidRDefault="003D49FF" w:rsidP="003D49FF">
      <w:pPr>
        <w:pStyle w:val="Heading3"/>
      </w:pPr>
      <w:bookmarkStart w:id="75" w:name="_Toc368651149"/>
      <w:bookmarkStart w:id="76" w:name="_Toc416902386"/>
      <w:r>
        <w:t>Delivery Address Validation Service</w:t>
      </w:r>
      <w:bookmarkEnd w:id="75"/>
      <w:bookmarkEnd w:id="76"/>
    </w:p>
    <w:p w:rsidR="003D49FF" w:rsidRDefault="003D49FF" w:rsidP="00D15264">
      <w:pPr>
        <w:pStyle w:val="BodyText"/>
      </w:pPr>
      <w:r>
        <w:t>Provide Site Preference values for 2 DAV-related business rules:</w:t>
      </w:r>
    </w:p>
    <w:p w:rsidR="003D49FF" w:rsidRDefault="003D49FF" w:rsidP="00D15264">
      <w:pPr>
        <w:pStyle w:val="BodyText"/>
      </w:pPr>
      <w:r>
        <w:t>CsDavEnable – Determines whether DAV features are enabled for payment auth requests</w:t>
      </w:r>
    </w:p>
    <w:p w:rsidR="003D49FF" w:rsidRDefault="003D49FF" w:rsidP="00D15264">
      <w:pPr>
        <w:pStyle w:val="BodyText"/>
      </w:pPr>
      <w:r>
        <w:rPr>
          <w:rFonts w:cs="Courier New"/>
          <w:iCs/>
        </w:rPr>
        <w:t>CsDavOnAddressVerificationFailure</w:t>
      </w:r>
      <w:r>
        <w:t xml:space="preserve"> –Determines whether a DAV failure will result in a payment auth failure</w:t>
      </w:r>
    </w:p>
    <w:p w:rsidR="003D49FF" w:rsidRDefault="003D49FF" w:rsidP="00D15264">
      <w:pPr>
        <w:pStyle w:val="BodyText"/>
      </w:pPr>
      <w:r>
        <w:t xml:space="preserve">Augment UI interaction nodes to deal with AVS failure or correction confirmation dialogs, wherever Payment Authorization takes place, typically within the </w:t>
      </w:r>
      <w:r w:rsidR="00D2708F">
        <w:t>COPlaceOrder-Start and COSummary-Submit pipelines</w:t>
      </w:r>
      <w:r>
        <w:t>.</w:t>
      </w:r>
    </w:p>
    <w:p w:rsidR="008A08BB" w:rsidRDefault="008A08BB" w:rsidP="008A08BB">
      <w:pPr>
        <w:pStyle w:val="Heading3"/>
      </w:pPr>
      <w:bookmarkStart w:id="77" w:name="_Toc368651150"/>
      <w:bookmarkStart w:id="78" w:name="_Toc416902387"/>
      <w:r>
        <w:lastRenderedPageBreak/>
        <w:t>Full Authorization Reversal</w:t>
      </w:r>
      <w:bookmarkEnd w:id="77"/>
      <w:bookmarkEnd w:id="78"/>
    </w:p>
    <w:p w:rsidR="008A08BB" w:rsidRPr="00EF13B0" w:rsidRDefault="008A08BB" w:rsidP="00D15264">
      <w:pPr>
        <w:pStyle w:val="BodyText"/>
      </w:pPr>
      <w:r>
        <w:t xml:space="preserve">Full Authorization reversal is </w:t>
      </w:r>
      <w:r w:rsidRPr="00EF13B0">
        <w:t>created and working in stand</w:t>
      </w:r>
      <w:r>
        <w:t>-</w:t>
      </w:r>
      <w:r w:rsidRPr="00EF13B0">
        <w:t xml:space="preserve">alone mode in </w:t>
      </w:r>
      <w:r w:rsidRPr="008A08BB">
        <w:rPr>
          <w:u w:val="single"/>
        </w:rPr>
        <w:t>Cybersource_Services.xml</w:t>
      </w:r>
      <w:r w:rsidRPr="00EF13B0">
        <w:t xml:space="preserve"> pipeline. </w:t>
      </w:r>
      <w:r>
        <w:t xml:space="preserve">It </w:t>
      </w:r>
      <w:r w:rsidRPr="00EF13B0">
        <w:t>has to customized and integrated as per the merchant specific needs.</w:t>
      </w:r>
    </w:p>
    <w:p w:rsidR="003806DD" w:rsidRPr="00EF13B0" w:rsidRDefault="003806DD" w:rsidP="003806DD">
      <w:pPr>
        <w:pStyle w:val="Heading3"/>
      </w:pPr>
      <w:bookmarkStart w:id="79" w:name="_Toc368651151"/>
      <w:bookmarkStart w:id="80" w:name="_Toc416902388"/>
      <w:r w:rsidRPr="00EF13B0">
        <w:t>Payer Authentication Service</w:t>
      </w:r>
      <w:bookmarkEnd w:id="79"/>
      <w:bookmarkEnd w:id="80"/>
    </w:p>
    <w:p w:rsidR="003806DD" w:rsidRPr="00EF13B0" w:rsidRDefault="003806DD" w:rsidP="00D15264">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D15264">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D15264">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D15264">
      <w:pPr>
        <w:pStyle w:val="BodyText"/>
      </w:pPr>
      <w:r w:rsidRPr="00EF13B0">
        <w:rPr>
          <w:u w:val="single"/>
        </w:rPr>
        <w:t>CyberSource Merchant Name (PA):</w:t>
      </w:r>
      <w:r w:rsidRPr="00EF13B0">
        <w:t xml:space="preserve"> –Merchant Name to be used for service.</w:t>
      </w:r>
    </w:p>
    <w:p w:rsidR="003806DD" w:rsidRDefault="002C4946" w:rsidP="00D15264">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D15264">
      <w:pPr>
        <w:pStyle w:val="BodyText"/>
      </w:pPr>
      <w:r w:rsidRPr="00EF13B0">
        <w:rPr>
          <w:u w:val="single"/>
        </w:rPr>
        <w:t xml:space="preserve">CyberSource Save </w:t>
      </w:r>
      <w:r>
        <w:rPr>
          <w:u w:val="single"/>
        </w:rPr>
        <w:t>ParesStatus</w:t>
      </w:r>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F50DED" w:rsidRPr="00EF13B0" w:rsidRDefault="00F50DED" w:rsidP="00D15264">
      <w:pPr>
        <w:pStyle w:val="BodyText"/>
      </w:pPr>
    </w:p>
    <w:p w:rsidR="00F50DED" w:rsidRPr="00EF13B0" w:rsidRDefault="00F50DED" w:rsidP="00D15264">
      <w:pPr>
        <w:pStyle w:val="BodyText"/>
      </w:pPr>
      <w:r w:rsidRPr="00EF13B0">
        <w:t>Update COPlaceOrder-HandlePayments pipeline to make custom loop to iterate through all the payment methods set in the basket.</w:t>
      </w:r>
    </w:p>
    <w:p w:rsidR="00F50DED" w:rsidRPr="00EF13B0" w:rsidRDefault="00F50DED" w:rsidP="00D15264">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continue node is encountered in a loop. </w:t>
      </w:r>
    </w:p>
    <w:p w:rsidR="00F50DED" w:rsidRDefault="00EF3FEF" w:rsidP="00D15264">
      <w:pPr>
        <w:pStyle w:val="BodyText"/>
      </w:pPr>
      <w:r>
        <w:rPr>
          <w:noProof/>
        </w:rPr>
        <w:lastRenderedPageBreak/>
        <w:drawing>
          <wp:inline distT="0" distB="0" distL="0" distR="0" wp14:anchorId="2A68246C" wp14:editId="784A0A7D">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EF3FEF" w:rsidRDefault="00EF3FEF" w:rsidP="00D15264">
      <w:pPr>
        <w:pStyle w:val="BodyText"/>
      </w:pPr>
    </w:p>
    <w:p w:rsidR="00EF3FEF" w:rsidRDefault="00EF3FEF" w:rsidP="00D15264">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Default="00686D5E" w:rsidP="00D15264">
      <w:pPr>
        <w:pStyle w:val="BodyText"/>
      </w:pPr>
    </w:p>
    <w:p w:rsidR="00686D5E" w:rsidRPr="00EF13B0" w:rsidRDefault="00686D5E" w:rsidP="00686D5E">
      <w:pPr>
        <w:pStyle w:val="Heading3"/>
      </w:pPr>
      <w:bookmarkStart w:id="81" w:name="_Toc368651152"/>
      <w:bookmarkStart w:id="82" w:name="_Toc416902389"/>
      <w:r w:rsidRPr="00EF13B0">
        <w:lastRenderedPageBreak/>
        <w:t>Payment Tokenization Service</w:t>
      </w:r>
      <w:bookmarkEnd w:id="81"/>
      <w:bookmarkEnd w:id="82"/>
    </w:p>
    <w:p w:rsidR="0039682C" w:rsidRPr="0039682C" w:rsidRDefault="00686D5E" w:rsidP="00D15264">
      <w:pPr>
        <w:pStyle w:val="BodyText"/>
      </w:pPr>
      <w:r>
        <w:t xml:space="preserve">Update the form </w:t>
      </w:r>
      <w:r w:rsidRPr="00686D5E">
        <w:rPr>
          <w:u w:val="single"/>
        </w:rPr>
        <w:t>creditcard.xml</w:t>
      </w:r>
    </w:p>
    <w:p w:rsidR="00686D5E" w:rsidRDefault="00686D5E" w:rsidP="00D15264">
      <w:pPr>
        <w:pStyle w:val="BodyText"/>
      </w:pPr>
      <w:r>
        <w:t>Include the following form field in the form:</w:t>
      </w:r>
    </w:p>
    <w:p w:rsidR="00686D5E" w:rsidRDefault="00686D5E" w:rsidP="00D15264">
      <w:pPr>
        <w:pStyle w:val="BodyText"/>
        <w:rPr>
          <w:highlight w:val="lightGray"/>
        </w:rPr>
      </w:pPr>
      <w:r w:rsidRPr="00686D5E">
        <w:rPr>
          <w:highlight w:val="lightGray"/>
        </w:rPr>
        <w:t>&lt;!-- field for credit card subscription --&gt;</w:t>
      </w:r>
    </w:p>
    <w:p w:rsidR="00686D5E" w:rsidRDefault="00686D5E" w:rsidP="00D15264">
      <w:pPr>
        <w:pStyle w:val="BodyText"/>
      </w:pPr>
      <w:r w:rsidRPr="00686D5E">
        <w:rPr>
          <w:highlight w:val="lightGray"/>
        </w:rPr>
        <w:t>&lt;field formid="isSubscription" type="boolean" mandatory="false" default-value="false"/&gt;</w:t>
      </w:r>
    </w:p>
    <w:p w:rsidR="00C70E7E" w:rsidRPr="00686D5E" w:rsidRDefault="00C70E7E" w:rsidP="00D15264">
      <w:pPr>
        <w:pStyle w:val="BodyText"/>
      </w:pPr>
      <w:r w:rsidRPr="00C70E7E">
        <w:t>&lt;field formid="maskedFourDigit"</w:t>
      </w:r>
      <w:r w:rsidR="00614824" w:rsidRPr="00614824">
        <w:t>label="creditcard.number"</w:t>
      </w:r>
      <w:r w:rsidRPr="00C70E7E">
        <w:t xml:space="preserve"> type="string" masked="4" max-length="16"/&gt;</w:t>
      </w:r>
    </w:p>
    <w:p w:rsidR="00C81AAB" w:rsidRDefault="00C81AAB" w:rsidP="00D15264">
      <w:pPr>
        <w:pStyle w:val="BodyText"/>
      </w:pPr>
    </w:p>
    <w:p w:rsidR="0039682C" w:rsidRPr="0039682C" w:rsidRDefault="00C81AAB" w:rsidP="00D15264">
      <w:pPr>
        <w:pStyle w:val="BodyText"/>
      </w:pPr>
      <w:r>
        <w:t xml:space="preserve">Update the template </w:t>
      </w:r>
      <w:r>
        <w:rPr>
          <w:u w:val="single"/>
        </w:rPr>
        <w:t>creditcardjson.isml</w:t>
      </w:r>
    </w:p>
    <w:p w:rsidR="00C81AAB" w:rsidRDefault="00C81AAB" w:rsidP="00D15264">
      <w:pPr>
        <w:pStyle w:val="BodyText"/>
      </w:pPr>
      <w:r>
        <w:t>Replace the following code block</w:t>
      </w:r>
    </w:p>
    <w:p w:rsidR="00686D5E" w:rsidRPr="00C81AAB" w:rsidRDefault="00C81AAB" w:rsidP="00D15264">
      <w:pPr>
        <w:pStyle w:val="BodyText"/>
      </w:pPr>
      <w:r w:rsidRPr="00C81AAB">
        <w:rPr>
          <w:highlight w:val="lightGray"/>
        </w:rPr>
        <w:t xml:space="preserve">expirationYear:pdict.SelectedCreditCard.creditCardExpirationYear </w:t>
      </w:r>
    </w:p>
    <w:p w:rsidR="00C81AAB" w:rsidRDefault="00C81AAB" w:rsidP="00D15264">
      <w:pPr>
        <w:pStyle w:val="BodyText"/>
      </w:pPr>
      <w:r>
        <w:tab/>
        <w:t>With the following code block:</w:t>
      </w:r>
    </w:p>
    <w:p w:rsidR="00C81AAB" w:rsidRPr="00C81AAB" w:rsidRDefault="00C81AAB" w:rsidP="00D15264">
      <w:pPr>
        <w:pStyle w:val="BodyText"/>
        <w:rPr>
          <w:highlight w:val="lightGray"/>
        </w:rPr>
      </w:pPr>
      <w:r w:rsidRPr="00C81AAB">
        <w:rPr>
          <w:highlight w:val="lightGray"/>
        </w:rPr>
        <w:t>expirationYear:pdict.SelectedCreditCard.creditCardExpirationYear,</w:t>
      </w:r>
    </w:p>
    <w:p w:rsidR="00C81AAB" w:rsidRDefault="00C81AAB" w:rsidP="00D15264">
      <w:pPr>
        <w:pStyle w:val="BodyText"/>
        <w:rPr>
          <w:highlight w:val="lightGray"/>
        </w:rPr>
      </w:pPr>
      <w:r w:rsidRPr="00C81AAB">
        <w:rPr>
          <w:highlight w:val="lightGray"/>
        </w:rPr>
        <w:t>isSubscription:pdict.SelectedCreditCard.custom.isSubscription</w:t>
      </w:r>
      <w:r w:rsidR="003D6CE0">
        <w:rPr>
          <w:highlight w:val="lightGray"/>
        </w:rPr>
        <w:t>,</w:t>
      </w:r>
    </w:p>
    <w:p w:rsidR="003D6CE0" w:rsidRPr="00C81AAB" w:rsidRDefault="003D6CE0" w:rsidP="00D15264">
      <w:pPr>
        <w:pStyle w:val="BodyText"/>
        <w:rPr>
          <w:highlight w:val="lightGray"/>
        </w:rPr>
      </w:pPr>
      <w:r w:rsidRPr="003D6CE0">
        <w:t>maskedFourDigit:pdict.SelectedCreditCard.custom.maskedFourDigit</w:t>
      </w:r>
    </w:p>
    <w:p w:rsidR="00C81AAB" w:rsidRDefault="00C81AAB" w:rsidP="00D15264">
      <w:pPr>
        <w:pStyle w:val="BodyText"/>
      </w:pPr>
    </w:p>
    <w:p w:rsidR="0039682C" w:rsidRDefault="00C81AAB" w:rsidP="00D15264">
      <w:pPr>
        <w:pStyle w:val="BodyText"/>
      </w:pPr>
      <w:r>
        <w:t xml:space="preserve">Update the form </w:t>
      </w:r>
      <w:r w:rsidRPr="00705F0A">
        <w:t>customeraddress.xml</w:t>
      </w:r>
    </w:p>
    <w:p w:rsidR="00C81AAB" w:rsidRDefault="00C81AAB" w:rsidP="00D15264">
      <w:pPr>
        <w:pStyle w:val="BodyText"/>
      </w:pPr>
      <w:r>
        <w:t xml:space="preserve">Include the following code </w:t>
      </w:r>
      <w:r w:rsidR="00AA6180">
        <w:t>just before adding the action events</w:t>
      </w:r>
    </w:p>
    <w:p w:rsidR="00AA6180" w:rsidRPr="00AA6180" w:rsidRDefault="00AA6180" w:rsidP="00D15264">
      <w:pPr>
        <w:pStyle w:val="BodyText"/>
        <w:rPr>
          <w:highlight w:val="lightGray"/>
        </w:rPr>
      </w:pPr>
      <w:r w:rsidRPr="00AA6180">
        <w:rPr>
          <w:highlight w:val="lightGray"/>
        </w:rPr>
        <w:t>&lt;!-- email field is contained in separate form group to enable binding to customer profile --&gt;</w:t>
      </w:r>
    </w:p>
    <w:p w:rsidR="00AA6180" w:rsidRPr="00AA6180" w:rsidRDefault="00AA6180" w:rsidP="00D15264">
      <w:pPr>
        <w:pStyle w:val="BodyText"/>
        <w:rPr>
          <w:highlight w:val="lightGray"/>
        </w:rPr>
      </w:pPr>
      <w:r w:rsidRPr="00AA6180">
        <w:rPr>
          <w:highlight w:val="lightGray"/>
        </w:rPr>
        <w:t>&lt;group formid="email"&gt;</w:t>
      </w:r>
    </w:p>
    <w:p w:rsidR="00AA6180" w:rsidRPr="00AA6180" w:rsidRDefault="00AA6180" w:rsidP="00D15264">
      <w:pPr>
        <w:pStyle w:val="BodyText"/>
        <w:rPr>
          <w:highlight w:val="lightGray"/>
        </w:rPr>
      </w:pPr>
      <w:r>
        <w:rPr>
          <w:highlight w:val="lightGray"/>
        </w:rPr>
        <w:tab/>
      </w:r>
      <w:r w:rsidRPr="00AA6180">
        <w:rPr>
          <w:highlight w:val="lightGray"/>
        </w:rPr>
        <w:t>&lt;field formid="emailAddress" label="profile.email" type="string" mandatory="true" regexp="^[\w.%+-]+@[\w.-]+\.[\w]{2,6}$" binding="email" max-length="50" missing-error="forms.address.email.invalid" range-error="forms.address.email.invalid" parse-error="forms.address.email.invalid" value-error="forms.address.email.invalid"/&gt;</w:t>
      </w:r>
    </w:p>
    <w:p w:rsidR="00AA6180" w:rsidRPr="00AA6180" w:rsidRDefault="00AA6180" w:rsidP="00D15264">
      <w:pPr>
        <w:pStyle w:val="BodyText"/>
        <w:rPr>
          <w:highlight w:val="lightGray"/>
        </w:rPr>
      </w:pPr>
      <w:r w:rsidRPr="00AA6180">
        <w:rPr>
          <w:highlight w:val="lightGray"/>
        </w:rPr>
        <w:t>&lt;/group&gt;</w:t>
      </w:r>
    </w:p>
    <w:p w:rsidR="00A6159A" w:rsidRDefault="00A6159A" w:rsidP="00D15264">
      <w:pPr>
        <w:pStyle w:val="BodyText"/>
      </w:pPr>
    </w:p>
    <w:p w:rsidR="00D313E6" w:rsidRDefault="00A6159A" w:rsidP="00D15264">
      <w:pPr>
        <w:pStyle w:val="BodyText"/>
      </w:pPr>
      <w:r>
        <w:lastRenderedPageBreak/>
        <w:t xml:space="preserve">Update the form </w:t>
      </w:r>
      <w:r w:rsidRPr="00A6159A">
        <w:t>paymentinstruments.xml</w:t>
      </w:r>
      <w:r>
        <w:t>.</w:t>
      </w:r>
    </w:p>
    <w:p w:rsidR="00315F44" w:rsidRDefault="00315F44" w:rsidP="00D15264">
      <w:pPr>
        <w:pStyle w:val="BodyText"/>
      </w:pPr>
      <w:r>
        <w:t xml:space="preserve"> Replace</w:t>
      </w:r>
      <w:r w:rsidR="00A6159A">
        <w:t xml:space="preserve"> the following code block to include the customeraddress.xml </w:t>
      </w:r>
      <w:r w:rsidR="0026661B">
        <w:t>form:</w:t>
      </w:r>
    </w:p>
    <w:p w:rsidR="00A6159A" w:rsidRDefault="00315F44" w:rsidP="00D15264">
      <w:pPr>
        <w:pStyle w:val="BodyText"/>
        <w:rPr>
          <w:highlight w:val="lightGray"/>
        </w:rPr>
      </w:pPr>
      <w:r w:rsidRPr="00315F44">
        <w:rPr>
          <w:highlight w:val="lightGray"/>
        </w:rPr>
        <w:t>&lt;include formid="newcreditcard" name="creditcard"/&gt;</w:t>
      </w:r>
    </w:p>
    <w:p w:rsidR="00315F44" w:rsidRPr="00315F44" w:rsidRDefault="00315F44" w:rsidP="00D15264">
      <w:pPr>
        <w:pStyle w:val="BodyText"/>
      </w:pPr>
      <w:r w:rsidRPr="00315F44">
        <w:t>With the following code block:</w:t>
      </w:r>
    </w:p>
    <w:p w:rsidR="00315F44" w:rsidRDefault="00315F44" w:rsidP="00D15264">
      <w:pPr>
        <w:pStyle w:val="BodyText"/>
        <w:rPr>
          <w:highlight w:val="lightGray"/>
        </w:rPr>
      </w:pPr>
      <w:r w:rsidRPr="00315F44">
        <w:rPr>
          <w:highlight w:val="lightGray"/>
        </w:rPr>
        <w:t>&lt;include formid="newcreditcard" name="creditcard"/&gt;</w:t>
      </w:r>
    </w:p>
    <w:p w:rsidR="00A6159A" w:rsidRPr="00A6159A" w:rsidRDefault="00A6159A" w:rsidP="00D15264">
      <w:pPr>
        <w:pStyle w:val="BodyText"/>
        <w:rPr>
          <w:highlight w:val="lightGray"/>
        </w:rPr>
      </w:pPr>
      <w:r w:rsidRPr="00A6159A">
        <w:rPr>
          <w:highlight w:val="lightGray"/>
        </w:rPr>
        <w:t>&lt;include formid="address" name="customeraddress"/&gt;</w:t>
      </w:r>
    </w:p>
    <w:p w:rsidR="00705F0A" w:rsidRDefault="00705F0A" w:rsidP="00D15264">
      <w:pPr>
        <w:pStyle w:val="BodyText"/>
      </w:pPr>
    </w:p>
    <w:p w:rsidR="00D313E6" w:rsidRDefault="00705F0A" w:rsidP="00D15264">
      <w:pPr>
        <w:pStyle w:val="BodyText"/>
      </w:pPr>
      <w:r>
        <w:t xml:space="preserve">Update the template paymentinstrumentdetails.isml. </w:t>
      </w:r>
    </w:p>
    <w:p w:rsidR="00705F0A" w:rsidRDefault="00705F0A" w:rsidP="00D15264">
      <w:pPr>
        <w:pStyle w:val="BodyText"/>
      </w:pPr>
      <w:r>
        <w:t>Include the following code block just after the &lt;h1&gt; tag to display the title message</w:t>
      </w:r>
    </w:p>
    <w:p w:rsidR="00705F0A" w:rsidRPr="00705F0A" w:rsidRDefault="00705F0A" w:rsidP="00D15264">
      <w:pPr>
        <w:pStyle w:val="BodyText"/>
        <w:rPr>
          <w:highlight w:val="lightGray"/>
        </w:rPr>
      </w:pPr>
      <w:r w:rsidRPr="00705F0A">
        <w:rPr>
          <w:highlight w:val="lightGray"/>
        </w:rPr>
        <w:t>&lt;isif condition="${pdict.SubscriptionError != null}"&gt;</w:t>
      </w:r>
    </w:p>
    <w:p w:rsidR="00705F0A" w:rsidRDefault="00705F0A" w:rsidP="00D15264">
      <w:pPr>
        <w:pStyle w:val="BodyText"/>
        <w:rPr>
          <w:highlight w:val="lightGray"/>
        </w:rPr>
      </w:pPr>
      <w:r w:rsidRPr="00705F0A">
        <w:rPr>
          <w:highlight w:val="lightGray"/>
        </w:rPr>
        <w:t>&lt;div class="error-form"&gt;</w:t>
      </w:r>
    </w:p>
    <w:p w:rsidR="00705F0A" w:rsidRDefault="00705F0A" w:rsidP="00D15264">
      <w:pPr>
        <w:pStyle w:val="BodyText"/>
        <w:rPr>
          <w:highlight w:val="lightGray"/>
        </w:rPr>
      </w:pPr>
      <w:r w:rsidRPr="00705F0A">
        <w:rPr>
          <w:highlight w:val="lightGray"/>
        </w:rPr>
        <w:t>${Resource.msg('account.subscription','account',null)}</w:t>
      </w:r>
    </w:p>
    <w:p w:rsidR="00705F0A" w:rsidRPr="00705F0A" w:rsidRDefault="00705F0A" w:rsidP="00D15264">
      <w:pPr>
        <w:pStyle w:val="BodyText"/>
        <w:rPr>
          <w:highlight w:val="lightGray"/>
        </w:rPr>
      </w:pPr>
      <w:r w:rsidRPr="00705F0A">
        <w:rPr>
          <w:highlight w:val="lightGray"/>
        </w:rPr>
        <w:t>&lt;/div&gt;</w:t>
      </w:r>
    </w:p>
    <w:p w:rsidR="00705F0A" w:rsidRPr="00705F0A" w:rsidRDefault="00705F0A" w:rsidP="00D15264">
      <w:pPr>
        <w:pStyle w:val="BodyText"/>
        <w:rPr>
          <w:highlight w:val="lightGray"/>
        </w:rPr>
      </w:pPr>
      <w:r w:rsidRPr="00705F0A">
        <w:rPr>
          <w:highlight w:val="lightGray"/>
        </w:rPr>
        <w:t>&lt;/isif&gt;</w:t>
      </w:r>
    </w:p>
    <w:p w:rsidR="00D26F75" w:rsidRDefault="00D26F75" w:rsidP="00D15264">
      <w:pPr>
        <w:pStyle w:val="BodyText"/>
      </w:pPr>
    </w:p>
    <w:p w:rsidR="00D313E6" w:rsidRDefault="00D26F75" w:rsidP="00D15264">
      <w:pPr>
        <w:pStyle w:val="BodyText"/>
      </w:pPr>
      <w:r>
        <w:t>Update the template paymentinstrumentdetails.isml</w:t>
      </w:r>
      <w:r w:rsidR="00EF7653">
        <w:t xml:space="preserve">. </w:t>
      </w:r>
    </w:p>
    <w:p w:rsidR="00D26F75" w:rsidRDefault="00EF7653" w:rsidP="00D15264">
      <w:pPr>
        <w:pStyle w:val="BodyText"/>
      </w:pPr>
      <w:r>
        <w:t>I</w:t>
      </w:r>
      <w:r w:rsidR="00D26F75">
        <w:t>nclude the following code right after the for field for card expiration year</w:t>
      </w:r>
    </w:p>
    <w:p w:rsidR="00D26F75" w:rsidRPr="00D26F75" w:rsidRDefault="00D26F75" w:rsidP="00D15264">
      <w:pPr>
        <w:pStyle w:val="BodyText"/>
        <w:rPr>
          <w:highlight w:val="lightGray"/>
        </w:rPr>
      </w:pPr>
      <w:r w:rsidRPr="00D26F75">
        <w:rPr>
          <w:highlight w:val="lightGray"/>
        </w:rPr>
        <w:t>&lt;!-- code comments for adding new billing fields..--&gt;</w:t>
      </w:r>
    </w:p>
    <w:p w:rsidR="00D26F75" w:rsidRDefault="00D26F75" w:rsidP="00D15264">
      <w:pPr>
        <w:pStyle w:val="BodyText"/>
        <w:rPr>
          <w:highlight w:val="lightGray"/>
        </w:rPr>
      </w:pPr>
      <w:r w:rsidRPr="00D26F75">
        <w:rPr>
          <w:highlight w:val="lightGray"/>
        </w:rPr>
        <w:t>&lt;isinputfield formfield="${pdict.CurrentForms.paymentinstruments.creditcards.address.firstname}" type="input"/&gt;</w:t>
      </w:r>
    </w:p>
    <w:p w:rsidR="00D26F75" w:rsidRDefault="00D26F75" w:rsidP="00D15264">
      <w:pPr>
        <w:pStyle w:val="BodyText"/>
        <w:rPr>
          <w:highlight w:val="lightGray"/>
        </w:rPr>
      </w:pPr>
      <w:r w:rsidRPr="00D26F75">
        <w:rPr>
          <w:highlight w:val="lightGray"/>
        </w:rPr>
        <w:t>&lt;isinputfield formfield="${pdict.CurrentForms.paymentinstruments.creditcards.address.lastname}" type="input"/&gt;</w:t>
      </w:r>
    </w:p>
    <w:p w:rsidR="00D26F75" w:rsidRDefault="00D26F75" w:rsidP="00D15264">
      <w:pPr>
        <w:pStyle w:val="BodyText"/>
        <w:rPr>
          <w:highlight w:val="lightGray"/>
        </w:rPr>
      </w:pPr>
      <w:r w:rsidRPr="00D26F75">
        <w:rPr>
          <w:highlight w:val="lightGray"/>
        </w:rPr>
        <w:t>&lt;isinputfield formfield="${pdict.CurrentForms.paymentinstruments.creditcards.address.address1}" type="input"/&gt;</w:t>
      </w:r>
    </w:p>
    <w:p w:rsidR="008263FF" w:rsidRDefault="00D26F75" w:rsidP="00D15264">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D15264">
      <w:pPr>
        <w:pStyle w:val="BodyText"/>
        <w:rPr>
          <w:highlight w:val="lightGray"/>
        </w:rPr>
      </w:pPr>
      <w:r w:rsidRPr="00D26F75">
        <w:rPr>
          <w:highlight w:val="lightGray"/>
        </w:rPr>
        <w:t>&lt;isinputfield formfield="${pdict.CurrentForms.paymentinstruments.creditcards.address.country}" type="select"/&gt;</w:t>
      </w:r>
    </w:p>
    <w:p w:rsidR="008263FF" w:rsidRDefault="00D26F75" w:rsidP="00D15264">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D15264">
      <w:pPr>
        <w:pStyle w:val="BodyText"/>
        <w:rPr>
          <w:highlight w:val="lightGray"/>
        </w:rPr>
      </w:pPr>
      <w:r w:rsidRPr="00D26F75">
        <w:rPr>
          <w:highlight w:val="lightGray"/>
        </w:rPr>
        <w:t>&lt;isinputfield formfield="${pdict.CurrentForms.paymentinstruments.creditcards.address.city}" type="input"/&gt;</w:t>
      </w:r>
    </w:p>
    <w:p w:rsidR="008263FF" w:rsidRDefault="00D26F75" w:rsidP="00D15264">
      <w:pPr>
        <w:pStyle w:val="BodyText"/>
        <w:rPr>
          <w:highlight w:val="lightGray"/>
        </w:rPr>
      </w:pPr>
      <w:r w:rsidRPr="00D26F75">
        <w:rPr>
          <w:highlight w:val="lightGray"/>
        </w:rPr>
        <w:t>&lt;isinputfield formfield="${pdict.CurrentForms.paymentinstruments.creditcards.address.zip}" type="input"/&gt;</w:t>
      </w:r>
    </w:p>
    <w:p w:rsidR="008263FF" w:rsidRDefault="00D26F75" w:rsidP="00D15264">
      <w:pPr>
        <w:pStyle w:val="BodyText"/>
        <w:rPr>
          <w:highlight w:val="lightGray"/>
        </w:rPr>
      </w:pPr>
      <w:r w:rsidRPr="00D26F75">
        <w:rPr>
          <w:highlight w:val="lightGray"/>
        </w:rPr>
        <w:t>&lt;isinputfield formfield="${pdict.CurrentForms.paymentinstruments.creditcards.address.phone}" type="input"/&gt;</w:t>
      </w:r>
    </w:p>
    <w:p w:rsidR="008263FF" w:rsidRDefault="00D26F75" w:rsidP="00D15264">
      <w:pPr>
        <w:pStyle w:val="BodyText"/>
        <w:rPr>
          <w:highlight w:val="lightGray"/>
        </w:rPr>
      </w:pPr>
      <w:r w:rsidRPr="00D26F75">
        <w:rPr>
          <w:highlight w:val="lightGray"/>
        </w:rPr>
        <w:t>&lt;isinputfield formfield="${pdict.CurrentForms.paymentinstruments.creditcards.address.email.emailAddress}" xhtmlclass="email" type="input"/&gt;</w:t>
      </w:r>
    </w:p>
    <w:p w:rsidR="00D26F75" w:rsidRPr="008263FF" w:rsidRDefault="00D26F75" w:rsidP="00D15264">
      <w:pPr>
        <w:pStyle w:val="BodyText"/>
        <w:rPr>
          <w:highlight w:val="lightGray"/>
        </w:rPr>
      </w:pPr>
      <w:r w:rsidRPr="00D26F75">
        <w:rPr>
          <w:highlight w:val="lightGray"/>
        </w:rPr>
        <w:t>&lt;!-- end code changes for billing fields. --&gt;</w:t>
      </w:r>
    </w:p>
    <w:p w:rsidR="00F132FE" w:rsidRDefault="00F132FE" w:rsidP="00D15264">
      <w:pPr>
        <w:pStyle w:val="BodyText"/>
      </w:pPr>
    </w:p>
    <w:p w:rsidR="00D313E6" w:rsidRDefault="00F132FE" w:rsidP="00D15264">
      <w:pPr>
        <w:pStyle w:val="BodyText"/>
      </w:pPr>
      <w:r>
        <w:t xml:space="preserve">Update the template </w:t>
      </w:r>
      <w:r w:rsidRPr="00F132FE">
        <w:t>paymentinstrumentlist.isml</w:t>
      </w:r>
      <w:r>
        <w:t xml:space="preserve">. </w:t>
      </w:r>
    </w:p>
    <w:p w:rsidR="00F132FE" w:rsidRDefault="00F132FE" w:rsidP="00D15264">
      <w:pPr>
        <w:pStyle w:val="BodyText"/>
      </w:pPr>
      <w:r>
        <w:t xml:space="preserve">Include the following code just before </w:t>
      </w:r>
    </w:p>
    <w:p w:rsidR="00EF7653" w:rsidRDefault="00F132FE" w:rsidP="00D15264">
      <w:pPr>
        <w:pStyle w:val="BodyText"/>
      </w:pPr>
      <w:r w:rsidRPr="00F132FE">
        <w:t>&lt;div class="section-header"&gt;</w:t>
      </w:r>
      <w:r w:rsidR="0050479A">
        <w:t xml:space="preserve"> to display the error message for delete subscription</w:t>
      </w:r>
    </w:p>
    <w:p w:rsidR="0050479A" w:rsidRPr="0050479A" w:rsidRDefault="0050479A" w:rsidP="00D15264">
      <w:pPr>
        <w:pStyle w:val="BodyText"/>
        <w:rPr>
          <w:highlight w:val="lightGray"/>
        </w:rPr>
      </w:pPr>
      <w:r w:rsidRPr="0050479A">
        <w:rPr>
          <w:highlight w:val="lightGray"/>
        </w:rPr>
        <w:t>&lt;isif condition="${pdict.SubscriptionError != null}"&gt;</w:t>
      </w:r>
    </w:p>
    <w:p w:rsidR="0050479A" w:rsidRPr="0050479A" w:rsidRDefault="0050479A" w:rsidP="00D15264">
      <w:pPr>
        <w:pStyle w:val="BodyText"/>
        <w:rPr>
          <w:highlight w:val="lightGray"/>
        </w:rPr>
      </w:pPr>
      <w:r w:rsidRPr="0050479A">
        <w:rPr>
          <w:highlight w:val="lightGray"/>
        </w:rPr>
        <w:t>&lt;div class="error-form"&gt;</w:t>
      </w:r>
    </w:p>
    <w:p w:rsidR="0050479A" w:rsidRPr="0050479A" w:rsidRDefault="0050479A" w:rsidP="00D15264">
      <w:pPr>
        <w:pStyle w:val="BodyText"/>
        <w:rPr>
          <w:highlight w:val="lightGray"/>
        </w:rPr>
      </w:pPr>
      <w:r w:rsidRPr="0050479A">
        <w:rPr>
          <w:highlight w:val="lightGray"/>
        </w:rPr>
        <w:t xml:space="preserve">                      ${Resource.msg(paymentinstrumentlist.deletesubscription','account',null)}</w:t>
      </w:r>
    </w:p>
    <w:p w:rsidR="0050479A" w:rsidRPr="0050479A" w:rsidRDefault="0050479A" w:rsidP="00D15264">
      <w:pPr>
        <w:pStyle w:val="BodyText"/>
        <w:rPr>
          <w:highlight w:val="lightGray"/>
        </w:rPr>
      </w:pPr>
      <w:r w:rsidRPr="0050479A">
        <w:rPr>
          <w:highlight w:val="lightGray"/>
        </w:rPr>
        <w:t>&lt;/div&gt;</w:t>
      </w:r>
    </w:p>
    <w:p w:rsidR="0050479A" w:rsidRPr="0050479A" w:rsidRDefault="0050479A" w:rsidP="00D15264">
      <w:pPr>
        <w:pStyle w:val="BodyText"/>
        <w:rPr>
          <w:highlight w:val="lightGray"/>
        </w:rPr>
      </w:pPr>
      <w:r w:rsidRPr="0050479A">
        <w:rPr>
          <w:highlight w:val="lightGray"/>
        </w:rPr>
        <w:t>&lt;/isif&gt;</w:t>
      </w:r>
    </w:p>
    <w:p w:rsidR="007042A5" w:rsidRDefault="007042A5" w:rsidP="00D15264">
      <w:pPr>
        <w:pStyle w:val="BodyText"/>
      </w:pPr>
    </w:p>
    <w:p w:rsidR="00D313E6" w:rsidRDefault="007042A5" w:rsidP="00D15264">
      <w:pPr>
        <w:pStyle w:val="BodyText"/>
      </w:pPr>
      <w:r>
        <w:t>Update the account.properties.</w:t>
      </w:r>
    </w:p>
    <w:p w:rsidR="007042A5" w:rsidRDefault="007042A5" w:rsidP="00D15264">
      <w:pPr>
        <w:pStyle w:val="BodyText"/>
      </w:pPr>
      <w:r>
        <w:t xml:space="preserve"> Include the following code just at end of the account.properties file</w:t>
      </w:r>
      <w:r w:rsidR="00A73A7D">
        <w:t xml:space="preserve"> to display error messages</w:t>
      </w:r>
    </w:p>
    <w:p w:rsidR="0050479A" w:rsidRPr="007042A5" w:rsidRDefault="007042A5" w:rsidP="00D15264">
      <w:pPr>
        <w:pStyle w:val="BodyText"/>
        <w:rPr>
          <w:highlight w:val="lightGray"/>
        </w:rPr>
      </w:pPr>
      <w:r w:rsidRPr="007042A5">
        <w:rPr>
          <w:highlight w:val="lightGray"/>
        </w:rPr>
        <w:lastRenderedPageBreak/>
        <w:t>paymentinstrumentlist.deletesubscription=An error occurred while deleting subscription.</w:t>
      </w:r>
    </w:p>
    <w:p w:rsidR="007042A5" w:rsidRPr="007042A5" w:rsidRDefault="007042A5" w:rsidP="00D15264">
      <w:pPr>
        <w:pStyle w:val="BodyText"/>
        <w:rPr>
          <w:highlight w:val="lightGray"/>
        </w:rPr>
      </w:pPr>
      <w:r w:rsidRPr="007042A5">
        <w:rPr>
          <w:highlight w:val="lightGray"/>
        </w:rPr>
        <w:t>account.subscription = Subscription is not created. Please check your card details.</w:t>
      </w:r>
    </w:p>
    <w:p w:rsidR="007042A5" w:rsidRDefault="007042A5" w:rsidP="00D15264">
      <w:pPr>
        <w:pStyle w:val="BodyText"/>
      </w:pPr>
    </w:p>
    <w:p w:rsidR="00D313E6" w:rsidRPr="00D313E6" w:rsidRDefault="00D91784" w:rsidP="00D15264">
      <w:pPr>
        <w:pStyle w:val="BodyText"/>
      </w:pPr>
      <w:r>
        <w:t xml:space="preserve">Update template </w:t>
      </w:r>
      <w:r w:rsidRPr="00D91784">
        <w:t>minicreditcard.isml</w:t>
      </w:r>
      <w:r w:rsidR="00D313E6">
        <w:t>.</w:t>
      </w:r>
    </w:p>
    <w:p w:rsidR="00D91784" w:rsidRDefault="00D313E6" w:rsidP="00D15264">
      <w:pPr>
        <w:pStyle w:val="BodyText"/>
      </w:pPr>
      <w:r>
        <w:t>T</w:t>
      </w:r>
      <w:r w:rsidR="00D91784" w:rsidRPr="00D91784">
        <w:t>o display masked four digits instead of credit card number</w:t>
      </w:r>
      <w:r w:rsidR="00D91784">
        <w:t xml:space="preserve">. </w:t>
      </w:r>
    </w:p>
    <w:p w:rsidR="00D91784" w:rsidRDefault="00D91784" w:rsidP="00D15264">
      <w:pPr>
        <w:pStyle w:val="BodyText"/>
      </w:pPr>
      <w:r>
        <w:t>Add a variable within isscript block:</w:t>
      </w:r>
    </w:p>
    <w:p w:rsidR="00D91784" w:rsidRPr="00D91784" w:rsidRDefault="00D91784" w:rsidP="00D15264">
      <w:pPr>
        <w:pStyle w:val="BodyText"/>
        <w:rPr>
          <w:highlight w:val="lightGray"/>
        </w:rPr>
      </w:pPr>
      <w:r w:rsidRPr="00D91784">
        <w:rPr>
          <w:highlight w:val="lightGray"/>
        </w:rPr>
        <w:t>varmaskedFourDigit  : String;</w:t>
      </w:r>
    </w:p>
    <w:p w:rsidR="00D91784" w:rsidRDefault="00D91784" w:rsidP="00D15264">
      <w:pPr>
        <w:pStyle w:val="BodyText"/>
      </w:pPr>
    </w:p>
    <w:p w:rsidR="00D91784" w:rsidRDefault="00D91784" w:rsidP="00D15264">
      <w:pPr>
        <w:pStyle w:val="BodyText"/>
      </w:pPr>
      <w:r>
        <w:t xml:space="preserve">Assign the value into maskedFourDigit within </w:t>
      </w:r>
      <w:r w:rsidRPr="00D91784">
        <w:t>if(pdict.p_card != null )</w:t>
      </w:r>
    </w:p>
    <w:p w:rsidR="00D91784" w:rsidRPr="00D91784" w:rsidRDefault="00D91784" w:rsidP="00D15264">
      <w:pPr>
        <w:pStyle w:val="BodyText"/>
        <w:rPr>
          <w:highlight w:val="lightGray"/>
        </w:rPr>
      </w:pPr>
      <w:r w:rsidRPr="00D91784">
        <w:rPr>
          <w:highlight w:val="lightGray"/>
        </w:rPr>
        <w:t>maskedFourDigit = pdict.p_card.custom.maskedFourDigit;</w:t>
      </w:r>
    </w:p>
    <w:p w:rsidR="00D91784" w:rsidRDefault="00D91784" w:rsidP="00D15264">
      <w:pPr>
        <w:pStyle w:val="BodyText"/>
      </w:pPr>
    </w:p>
    <w:p w:rsidR="00D91784" w:rsidRDefault="00D91784" w:rsidP="00D15264">
      <w:pPr>
        <w:pStyle w:val="BodyText"/>
      </w:pPr>
      <w:r>
        <w:t>Replace the block of code</w:t>
      </w:r>
      <w:r w:rsidR="0020034B">
        <w:t>:</w:t>
      </w:r>
    </w:p>
    <w:p w:rsidR="00D91784" w:rsidRPr="00D91784" w:rsidRDefault="00D91784" w:rsidP="00D15264">
      <w:pPr>
        <w:pStyle w:val="BodyText"/>
        <w:rPr>
          <w:highlight w:val="lightGray"/>
        </w:rPr>
      </w:pPr>
      <w:r w:rsidRPr="00D91784">
        <w:rPr>
          <w:highlight w:val="lightGray"/>
        </w:rPr>
        <w:t>&lt;isif condition="${!empty(ccOwner) &amp;&amp; !empty(ccType) &amp;&amp; !empty(</w:t>
      </w:r>
      <w:r w:rsidRPr="00D91784">
        <w:t>ccNumber</w:t>
      </w:r>
      <w:r w:rsidRPr="00D91784">
        <w:rPr>
          <w:highlight w:val="lightGray"/>
        </w:rPr>
        <w:t>)}"&gt;</w:t>
      </w:r>
    </w:p>
    <w:p w:rsidR="00D91784" w:rsidRPr="00D91784" w:rsidRDefault="00D91784" w:rsidP="00D15264">
      <w:pPr>
        <w:pStyle w:val="BodyText"/>
        <w:rPr>
          <w:highlight w:val="lightGray"/>
        </w:rPr>
      </w:pPr>
      <w:r w:rsidRPr="00D91784">
        <w:rPr>
          <w:highlight w:val="lightGray"/>
        </w:rPr>
        <w:tab/>
        <w:t>&lt;isprint value="${ccOwner}"/&gt;&lt;br /&gt;</w:t>
      </w:r>
    </w:p>
    <w:p w:rsidR="00D91784" w:rsidRPr="00D91784" w:rsidRDefault="00D91784" w:rsidP="00D15264">
      <w:pPr>
        <w:pStyle w:val="BodyText"/>
        <w:rPr>
          <w:highlight w:val="lightGray"/>
        </w:rPr>
      </w:pPr>
      <w:r w:rsidRPr="00D91784">
        <w:rPr>
          <w:highlight w:val="lightGray"/>
        </w:rPr>
        <w:tab/>
        <w:t>&lt;isprint value="${ccType}"/&gt;&lt;br /&gt;</w:t>
      </w:r>
      <w:r w:rsidRPr="00D91784">
        <w:rPr>
          <w:highlight w:val="lightGray"/>
        </w:rPr>
        <w:tab/>
      </w:r>
    </w:p>
    <w:p w:rsidR="00D91784" w:rsidRPr="00D91784" w:rsidRDefault="00D91784" w:rsidP="00D15264">
      <w:pPr>
        <w:pStyle w:val="BodyText"/>
        <w:rPr>
          <w:highlight w:val="lightGray"/>
        </w:rPr>
      </w:pPr>
      <w:r w:rsidRPr="00D91784">
        <w:rPr>
          <w:highlight w:val="lightGray"/>
        </w:rPr>
        <w:tab/>
        <w:t>&lt;isprint value="${</w:t>
      </w:r>
      <w:r w:rsidRPr="00D91784">
        <w:t>ccNumber</w:t>
      </w:r>
      <w:r w:rsidRPr="00D91784">
        <w:rPr>
          <w:highlight w:val="lightGray"/>
        </w:rPr>
        <w:t>}"/&gt;&lt;br /&gt;</w:t>
      </w:r>
    </w:p>
    <w:p w:rsidR="00D91784" w:rsidRDefault="00D91784" w:rsidP="00D15264">
      <w:pPr>
        <w:pStyle w:val="BodyText"/>
      </w:pPr>
      <w:r>
        <w:t>With</w:t>
      </w:r>
      <w:r w:rsidR="0020034B">
        <w:t xml:space="preserve"> following code block:</w:t>
      </w:r>
    </w:p>
    <w:p w:rsidR="00D91784" w:rsidRPr="00B80AA9" w:rsidRDefault="00D91784" w:rsidP="00D15264">
      <w:pPr>
        <w:pStyle w:val="BodyText"/>
        <w:rPr>
          <w:highlight w:val="lightGray"/>
        </w:rPr>
      </w:pPr>
      <w:r w:rsidRPr="00B80AA9">
        <w:rPr>
          <w:highlight w:val="lightGray"/>
        </w:rPr>
        <w:t>&lt;isif condition="${!empty(ccOwner) &amp;&amp; !empty(ccType) &amp;&amp; !empty(maskedFourDigit)}"&gt;</w:t>
      </w:r>
    </w:p>
    <w:p w:rsidR="00D91784" w:rsidRPr="00B80AA9" w:rsidRDefault="00D91784" w:rsidP="00D15264">
      <w:pPr>
        <w:pStyle w:val="BodyText"/>
        <w:rPr>
          <w:highlight w:val="lightGray"/>
        </w:rPr>
      </w:pPr>
      <w:r w:rsidRPr="00B80AA9">
        <w:rPr>
          <w:highlight w:val="lightGray"/>
        </w:rPr>
        <w:tab/>
        <w:t>&lt;isprint value="${ccOwner}"/&gt;&lt;br /&gt;</w:t>
      </w:r>
    </w:p>
    <w:p w:rsidR="00D91784" w:rsidRPr="00B80AA9" w:rsidRDefault="00D91784" w:rsidP="00D15264">
      <w:pPr>
        <w:pStyle w:val="BodyText"/>
        <w:rPr>
          <w:highlight w:val="lightGray"/>
        </w:rPr>
      </w:pPr>
      <w:r w:rsidRPr="00B80AA9">
        <w:rPr>
          <w:highlight w:val="lightGray"/>
        </w:rPr>
        <w:tab/>
        <w:t>&lt;isprint value="${ccType}"/&gt;&lt;br /&gt;</w:t>
      </w:r>
      <w:r w:rsidRPr="00B80AA9">
        <w:rPr>
          <w:highlight w:val="lightGray"/>
        </w:rPr>
        <w:tab/>
      </w:r>
    </w:p>
    <w:p w:rsidR="00D91784" w:rsidRPr="00B80AA9" w:rsidRDefault="00D91784" w:rsidP="00D15264">
      <w:pPr>
        <w:pStyle w:val="BodyText"/>
        <w:rPr>
          <w:highlight w:val="lightGray"/>
        </w:rPr>
      </w:pPr>
      <w:r w:rsidRPr="00B80AA9">
        <w:rPr>
          <w:highlight w:val="lightGray"/>
        </w:rPr>
        <w:tab/>
        <w:t>&lt;isprint value="${maskedFourDigit}"/&gt;&lt;br /&gt;</w:t>
      </w:r>
    </w:p>
    <w:p w:rsidR="00D91784" w:rsidRDefault="00D91784" w:rsidP="00D15264">
      <w:pPr>
        <w:pStyle w:val="BodyText"/>
      </w:pPr>
    </w:p>
    <w:p w:rsidR="00D313E6" w:rsidRDefault="00CD19DA" w:rsidP="00D15264">
      <w:pPr>
        <w:pStyle w:val="BodyText"/>
      </w:pPr>
      <w:r>
        <w:t xml:space="preserve">Update the template </w:t>
      </w:r>
      <w:r>
        <w:rPr>
          <w:u w:val="single"/>
        </w:rPr>
        <w:t>paymentmethods.isml</w:t>
      </w:r>
      <w:r>
        <w:t xml:space="preserve">. </w:t>
      </w:r>
    </w:p>
    <w:p w:rsidR="00CD19DA" w:rsidRPr="004E473D" w:rsidRDefault="00CD19DA" w:rsidP="00D15264">
      <w:pPr>
        <w:pStyle w:val="BodyText"/>
      </w:pPr>
      <w:r w:rsidRPr="004E473D">
        <w:t>Include the following code before the credit card number field</w:t>
      </w:r>
    </w:p>
    <w:p w:rsidR="00475C3E" w:rsidRPr="004E473D" w:rsidRDefault="00CD19DA" w:rsidP="00D15264">
      <w:pPr>
        <w:pStyle w:val="BodyText"/>
      </w:pPr>
      <w:r w:rsidRPr="004E473D">
        <w:lastRenderedPageBreak/>
        <w:tab/>
      </w:r>
      <w:r w:rsidRPr="004E473D">
        <w:rPr>
          <w:highlight w:val="lightGray"/>
        </w:rPr>
        <w:t>&lt;isinputfield formfield="${pdict.CurrentForms.billing.paymentMethods.creditCard.maskedFourDigit}" type="input"/&gt;</w:t>
      </w:r>
      <w:ins w:id="83" w:author="WIN764BIT" w:date="2014-09-05T14:26:00Z">
        <w:r w:rsidR="004E473D">
          <w:t xml:space="preserve"> </w:t>
        </w:r>
      </w:ins>
    </w:p>
    <w:p w:rsidR="00475C3E" w:rsidRDefault="00475C3E" w:rsidP="00D15264">
      <w:pPr>
        <w:pStyle w:val="BodyText"/>
      </w:pPr>
    </w:p>
    <w:p w:rsidR="00D313E6" w:rsidRDefault="00EF7653" w:rsidP="00D15264">
      <w:pPr>
        <w:pStyle w:val="BodyText"/>
      </w:pPr>
      <w:r>
        <w:t xml:space="preserve">Update the template </w:t>
      </w:r>
      <w:r>
        <w:rPr>
          <w:u w:val="single"/>
        </w:rPr>
        <w:t>paymentmethods.isml</w:t>
      </w:r>
      <w:r>
        <w:t xml:space="preserve">. </w:t>
      </w:r>
    </w:p>
    <w:p w:rsidR="00EF7653" w:rsidRDefault="00EF7653" w:rsidP="00D15264">
      <w:pPr>
        <w:pStyle w:val="BodyText"/>
      </w:pPr>
      <w:r>
        <w:t>Include the following code right after the credit card expiration year field</w:t>
      </w:r>
    </w:p>
    <w:p w:rsidR="00CD19DA" w:rsidRDefault="00CD19DA" w:rsidP="00D15264">
      <w:pPr>
        <w:pStyle w:val="BodyText"/>
        <w:rPr>
          <w:highlight w:val="lightGray"/>
        </w:rPr>
      </w:pPr>
    </w:p>
    <w:p w:rsidR="00EF7653" w:rsidRPr="00EF7653" w:rsidRDefault="00EF7653" w:rsidP="00D15264">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D15264">
      <w:pPr>
        <w:pStyle w:val="BodyText"/>
      </w:pPr>
      <w:r w:rsidRPr="00A77AEF">
        <w:t xml:space="preserve">Update the template </w:t>
      </w:r>
      <w:r w:rsidRPr="00A77AEF">
        <w:rPr>
          <w:u w:val="single"/>
        </w:rPr>
        <w:t>paymentmethods.isml</w:t>
      </w:r>
      <w:r w:rsidRPr="00A77AEF">
        <w:t xml:space="preserve">. </w:t>
      </w:r>
    </w:p>
    <w:p w:rsidR="004A2B09" w:rsidRPr="00A77AEF" w:rsidRDefault="004A2B09" w:rsidP="00D15264">
      <w:pPr>
        <w:pStyle w:val="BodyText"/>
      </w:pPr>
      <w:r w:rsidRPr="00A77AEF">
        <w:t>Replace the following code within select input type</w:t>
      </w:r>
      <w:r w:rsidR="00F45117" w:rsidRPr="00A77AEF">
        <w:t xml:space="preserve"> (Select a Credit Card)</w:t>
      </w:r>
    </w:p>
    <w:p w:rsidR="004A2B09" w:rsidRPr="00A77AEF" w:rsidRDefault="004A2B09" w:rsidP="00D15264">
      <w:pPr>
        <w:pStyle w:val="BodyText"/>
        <w:rPr>
          <w:highlight w:val="lightGray"/>
        </w:rPr>
      </w:pPr>
      <w:r w:rsidRPr="00A77AEF">
        <w:rPr>
          <w:highlight w:val="lightGray"/>
        </w:rPr>
        <w:t>&lt;isprint value="${creditCardInstr.maskedCreditCardNumber}"/&gt;</w:t>
      </w:r>
    </w:p>
    <w:p w:rsidR="004A2B09" w:rsidRPr="00A77AEF" w:rsidRDefault="004A2B09" w:rsidP="00D15264">
      <w:pPr>
        <w:pStyle w:val="BodyText"/>
      </w:pPr>
      <w:r w:rsidRPr="00A77AEF">
        <w:t xml:space="preserve">With </w:t>
      </w:r>
    </w:p>
    <w:p w:rsidR="004A2B09" w:rsidRPr="00A77AEF" w:rsidRDefault="004A2B09" w:rsidP="00D15264">
      <w:pPr>
        <w:pStyle w:val="BodyText"/>
        <w:rPr>
          <w:highlight w:val="lightGray"/>
        </w:rPr>
      </w:pPr>
      <w:r w:rsidRPr="00A77AEF">
        <w:rPr>
          <w:highlight w:val="lightGray"/>
        </w:rPr>
        <w:t>&lt;isprint value="${creditCardInstr.custom.maskedFourDigit}"/&gt;</w:t>
      </w:r>
    </w:p>
    <w:p w:rsidR="004A2B09" w:rsidRPr="004A2B09" w:rsidRDefault="004A2B09" w:rsidP="00D15264">
      <w:pPr>
        <w:pStyle w:val="BodyText"/>
        <w:rPr>
          <w:highlight w:val="lightGray"/>
        </w:rPr>
      </w:pPr>
    </w:p>
    <w:p w:rsidR="00D313E6" w:rsidRDefault="00FC514D" w:rsidP="00D15264">
      <w:pPr>
        <w:pStyle w:val="BodyText"/>
      </w:pPr>
      <w:r>
        <w:t xml:space="preserve">Update the pipeline </w:t>
      </w:r>
      <w:r w:rsidRPr="00FC514D">
        <w:rPr>
          <w:u w:val="single"/>
        </w:rPr>
        <w:t>COBilling-Start</w:t>
      </w:r>
      <w:r w:rsidR="00D313E6">
        <w:t>.</w:t>
      </w:r>
    </w:p>
    <w:p w:rsidR="00FC514D" w:rsidRDefault="00FC514D" w:rsidP="00D15264">
      <w:pPr>
        <w:pStyle w:val="BodyText"/>
      </w:pPr>
      <w:r>
        <w:t xml:space="preserve">Add Assign node </w:t>
      </w:r>
      <w:r w:rsidR="005453DE">
        <w:t xml:space="preserve">just before interaction continue node </w:t>
      </w:r>
      <w:r>
        <w:t>to set isSubscrition form field “false”</w:t>
      </w:r>
    </w:p>
    <w:p w:rsidR="00FC514D" w:rsidRDefault="00FC514D" w:rsidP="00D15264">
      <w:pPr>
        <w:pStyle w:val="BodyText"/>
      </w:pPr>
      <w:r>
        <w:rPr>
          <w:noProof/>
        </w:rPr>
        <w:lastRenderedPageBreak/>
        <w:drawing>
          <wp:inline distT="0" distB="0" distL="0" distR="0" wp14:anchorId="4B8153A6" wp14:editId="3B72D30F">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D15264">
      <w:pPr>
        <w:pStyle w:val="BodyText"/>
      </w:pPr>
    </w:p>
    <w:p w:rsidR="00D313E6" w:rsidRDefault="00D313E6" w:rsidP="00D15264">
      <w:pPr>
        <w:pStyle w:val="BodyText"/>
      </w:pPr>
    </w:p>
    <w:p w:rsidR="00D313E6" w:rsidRDefault="008918B4" w:rsidP="00D15264">
      <w:pPr>
        <w:pStyle w:val="BodyText"/>
      </w:pPr>
      <w:r>
        <w:t xml:space="preserve">Update the pipeline COBilling-SelectCreditCard. </w:t>
      </w:r>
    </w:p>
    <w:p w:rsidR="008918B4" w:rsidRDefault="008918B4" w:rsidP="00D15264">
      <w:pPr>
        <w:pStyle w:val="BodyText"/>
      </w:pPr>
      <w:r>
        <w:t>Update the assign node just after GetCustomerCreditCard.ds.</w:t>
      </w:r>
    </w:p>
    <w:p w:rsidR="008918B4" w:rsidRDefault="008918B4" w:rsidP="00D15264">
      <w:pPr>
        <w:pStyle w:val="BodyText"/>
      </w:pPr>
    </w:p>
    <w:p w:rsidR="008918B4" w:rsidRDefault="008918B4" w:rsidP="00D15264">
      <w:pPr>
        <w:pStyle w:val="BodyText"/>
      </w:pPr>
    </w:p>
    <w:p w:rsidR="008918B4" w:rsidRDefault="008918B4" w:rsidP="00D15264">
      <w:pPr>
        <w:pStyle w:val="BodyText"/>
      </w:pPr>
      <w:r>
        <w:rPr>
          <w:noProof/>
        </w:rPr>
        <w:lastRenderedPageBreak/>
        <w:drawing>
          <wp:inline distT="0" distB="0" distL="0" distR="0" wp14:anchorId="3F17B26D" wp14:editId="0B24E07C">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D15264">
      <w:pPr>
        <w:pStyle w:val="BodyText"/>
      </w:pPr>
    </w:p>
    <w:p w:rsidR="00D313E6" w:rsidRDefault="0087749B" w:rsidP="00D15264">
      <w:pPr>
        <w:pStyle w:val="BodyText"/>
      </w:pPr>
      <w:r>
        <w:t>Update the pipeline COBilling-SaveCreditCar</w:t>
      </w:r>
      <w:r w:rsidR="008918B4">
        <w:t>d</w:t>
      </w:r>
      <w:r>
        <w:t xml:space="preserve">. </w:t>
      </w:r>
    </w:p>
    <w:p w:rsidR="0087749B" w:rsidRDefault="0087749B" w:rsidP="00D15264">
      <w:pPr>
        <w:pStyle w:val="BodyText"/>
      </w:pPr>
      <w:r>
        <w:t>Add Conditional Node to check if the current payment card is a saved subscription or not. If not make a call to Cybersource pipeline to Create Subscription.</w:t>
      </w:r>
    </w:p>
    <w:p w:rsidR="0087749B" w:rsidRDefault="0010677A" w:rsidP="00D15264">
      <w:pPr>
        <w:pStyle w:val="BodyText"/>
      </w:pPr>
      <w:r>
        <w:rPr>
          <w:noProof/>
        </w:rPr>
        <w:lastRenderedPageBreak/>
        <w:drawing>
          <wp:inline distT="0" distB="0" distL="0" distR="0" wp14:anchorId="20C4A334" wp14:editId="32B5D789">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D15264">
      <w:pPr>
        <w:pStyle w:val="BodyText"/>
      </w:pPr>
      <w:r>
        <w:tab/>
      </w:r>
    </w:p>
    <w:p w:rsidR="009921CE" w:rsidRDefault="009921CE" w:rsidP="00D15264">
      <w:pPr>
        <w:pStyle w:val="BodyText"/>
      </w:pPr>
    </w:p>
    <w:p w:rsidR="00D313E6" w:rsidRDefault="0087749B" w:rsidP="00D15264">
      <w:pPr>
        <w:pStyle w:val="BodyText"/>
      </w:pPr>
      <w:r>
        <w:t>Update the pipeline COBilling-SaveCreditCard</w:t>
      </w:r>
      <w:r w:rsidR="00D313E6">
        <w:t xml:space="preserve"> .</w:t>
      </w:r>
    </w:p>
    <w:p w:rsidR="0087749B" w:rsidRDefault="00D313E6" w:rsidP="00D15264">
      <w:pPr>
        <w:pStyle w:val="BodyText"/>
      </w:pPr>
      <w:r>
        <w:t>A</w:t>
      </w:r>
      <w:r w:rsidR="00333EEB">
        <w:t>dd logic to save generated subscription id to customerpaymentinstrument</w:t>
      </w:r>
      <w:r w:rsidR="00EC1648">
        <w:t>&amp;orderpaymentinstruments</w:t>
      </w:r>
      <w:r w:rsidR="00333EEB">
        <w:t xml:space="preserve"> object.</w:t>
      </w:r>
    </w:p>
    <w:p w:rsidR="00333EEB" w:rsidRDefault="00EC1648" w:rsidP="00D15264">
      <w:pPr>
        <w:pStyle w:val="BodyText"/>
      </w:pPr>
      <w:r>
        <w:rPr>
          <w:noProof/>
        </w:rPr>
        <w:lastRenderedPageBreak/>
        <w:drawing>
          <wp:inline distT="0" distB="0" distL="0" distR="0" wp14:anchorId="051A6DDA" wp14:editId="61F4F7D2">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D313E6" w:rsidRPr="00A77AEF" w:rsidRDefault="00EC1648" w:rsidP="00D15264">
      <w:pPr>
        <w:pStyle w:val="BodyText"/>
      </w:pPr>
      <w:r w:rsidRPr="00A77AEF">
        <w:t>Update the pipeline COBilling-SaveCreditCard.</w:t>
      </w:r>
    </w:p>
    <w:p w:rsidR="00EC1648" w:rsidRPr="00A77AEF" w:rsidRDefault="00EC1648" w:rsidP="00D15264">
      <w:pPr>
        <w:pStyle w:val="BodyText"/>
      </w:pPr>
      <w:r w:rsidRPr="00A77AEF">
        <w:t xml:space="preserve"> Add assign node after conditional block of subscriptionID to assign credit card number to masked four digit form field.</w:t>
      </w:r>
    </w:p>
    <w:p w:rsidR="00EC1648" w:rsidRDefault="00EC1648" w:rsidP="00D15264">
      <w:pPr>
        <w:pStyle w:val="BodyText"/>
      </w:pPr>
    </w:p>
    <w:p w:rsidR="00EC1648" w:rsidRDefault="00EC1648" w:rsidP="00D15264">
      <w:pPr>
        <w:pStyle w:val="BodyText"/>
      </w:pPr>
      <w:r>
        <w:rPr>
          <w:noProof/>
        </w:rPr>
        <w:lastRenderedPageBreak/>
        <w:drawing>
          <wp:inline distT="0" distB="0" distL="0" distR="0" wp14:anchorId="0DD412E7" wp14:editId="1BE5D2B4">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D15264">
      <w:pPr>
        <w:pStyle w:val="BodyText"/>
      </w:pPr>
    </w:p>
    <w:p w:rsidR="00891AC0" w:rsidRDefault="0006310E" w:rsidP="00D15264">
      <w:pPr>
        <w:pStyle w:val="BodyText"/>
      </w:pPr>
      <w:r>
        <w:t>Add</w:t>
      </w:r>
      <w:r w:rsidR="00891AC0">
        <w:t xml:space="preserve"> assign node just before SaveCustomerCreditCard.ds to update credit card number with subscriptionID.</w:t>
      </w:r>
    </w:p>
    <w:p w:rsidR="00891AC0" w:rsidRDefault="00891AC0" w:rsidP="00D15264">
      <w:pPr>
        <w:pStyle w:val="BodyText"/>
      </w:pPr>
      <w:r>
        <w:rPr>
          <w:noProof/>
        </w:rPr>
        <w:drawing>
          <wp:inline distT="0" distB="0" distL="0" distR="0" wp14:anchorId="5AD1125D" wp14:editId="21BA64DC">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06310E" w:rsidRDefault="0006310E" w:rsidP="00D15264">
      <w:pPr>
        <w:pStyle w:val="BodyText"/>
      </w:pPr>
      <w:r>
        <w:t>Add another assign node just after SaveCustomerCreditCard.ds to update customerpaymentinstruments&amp;orderpaymentinsturments with subscription.</w:t>
      </w:r>
    </w:p>
    <w:p w:rsidR="0006310E" w:rsidRDefault="0006310E" w:rsidP="00D15264">
      <w:pPr>
        <w:pStyle w:val="BodyText"/>
      </w:pPr>
    </w:p>
    <w:p w:rsidR="0006310E" w:rsidRDefault="0006310E" w:rsidP="00D15264">
      <w:pPr>
        <w:pStyle w:val="BodyText"/>
      </w:pPr>
      <w:r>
        <w:rPr>
          <w:noProof/>
        </w:rPr>
        <w:drawing>
          <wp:inline distT="0" distB="0" distL="0" distR="0" wp14:anchorId="06BC150E" wp14:editId="78807859">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D15264">
      <w:pPr>
        <w:pStyle w:val="BodyText"/>
      </w:pPr>
    </w:p>
    <w:p w:rsidR="00C50237" w:rsidRDefault="00C50237" w:rsidP="00D15264">
      <w:pPr>
        <w:pStyle w:val="BodyText"/>
      </w:pPr>
    </w:p>
    <w:p w:rsidR="00C50237" w:rsidRDefault="00C50237" w:rsidP="00D15264">
      <w:pPr>
        <w:pStyle w:val="BodyText"/>
      </w:pPr>
    </w:p>
    <w:p w:rsidR="00C50237" w:rsidRDefault="007201E4" w:rsidP="00D15264">
      <w:pPr>
        <w:pStyle w:val="BodyText"/>
      </w:pPr>
      <w:r>
        <w:t xml:space="preserve">Update the script </w:t>
      </w:r>
      <w:r w:rsidRPr="007201E4">
        <w:rPr>
          <w:u w:val="single"/>
        </w:rPr>
        <w:t>SaveCustomerCreditCard.ds</w:t>
      </w:r>
      <w:r>
        <w:t xml:space="preserve"> to update customerpaymentinstruments with credit card form fields. Add the following code block after </w:t>
      </w:r>
      <w:r w:rsidRPr="007201E4">
        <w:t>paymentInstr.setCreditCardType</w:t>
      </w:r>
      <w:r>
        <w:t>( creditCardFields.type.value ):</w:t>
      </w:r>
    </w:p>
    <w:p w:rsidR="007201E4" w:rsidRDefault="007201E4" w:rsidP="00D15264">
      <w:pPr>
        <w:pStyle w:val="BodyText"/>
      </w:pPr>
    </w:p>
    <w:p w:rsidR="007201E4" w:rsidRPr="007201E4" w:rsidRDefault="007201E4" w:rsidP="00D15264">
      <w:pPr>
        <w:pStyle w:val="BodyText"/>
        <w:rPr>
          <w:highlight w:val="lightGray"/>
        </w:rPr>
      </w:pPr>
      <w:r w:rsidRPr="007201E4">
        <w:rPr>
          <w:highlight w:val="lightGray"/>
        </w:rPr>
        <w:t>if(!empty(creditCardFields.isSubscription.value))</w:t>
      </w:r>
    </w:p>
    <w:p w:rsidR="007201E4" w:rsidRPr="007201E4" w:rsidRDefault="007201E4" w:rsidP="00D15264">
      <w:pPr>
        <w:pStyle w:val="BodyText"/>
        <w:rPr>
          <w:highlight w:val="lightGray"/>
        </w:rPr>
      </w:pPr>
      <w:r w:rsidRPr="007201E4">
        <w:rPr>
          <w:highlight w:val="lightGray"/>
        </w:rPr>
        <w:tab/>
      </w:r>
      <w:r w:rsidRPr="007201E4">
        <w:rPr>
          <w:highlight w:val="lightGray"/>
        </w:rPr>
        <w:tab/>
        <w:t>paymentInstr.custom.isSubscription = creditCardFields.isSubscription.value;</w:t>
      </w:r>
      <w:r w:rsidRPr="007201E4">
        <w:rPr>
          <w:highlight w:val="lightGray"/>
        </w:rPr>
        <w:tab/>
      </w:r>
      <w:r w:rsidRPr="007201E4">
        <w:rPr>
          <w:highlight w:val="lightGray"/>
        </w:rPr>
        <w:tab/>
      </w:r>
    </w:p>
    <w:p w:rsidR="007201E4" w:rsidRPr="007201E4" w:rsidRDefault="007201E4" w:rsidP="00D15264">
      <w:pPr>
        <w:pStyle w:val="BodyText"/>
        <w:rPr>
          <w:highlight w:val="lightGray"/>
        </w:rPr>
      </w:pPr>
      <w:r w:rsidRPr="007201E4">
        <w:rPr>
          <w:highlight w:val="lightGray"/>
        </w:rPr>
        <w:lastRenderedPageBreak/>
        <w:tab/>
        <w:t>if(!empty(creditCardFields.maskedFourDigit.value))</w:t>
      </w:r>
    </w:p>
    <w:p w:rsidR="007201E4" w:rsidRPr="007201E4" w:rsidRDefault="007201E4" w:rsidP="00D15264">
      <w:pPr>
        <w:pStyle w:val="BodyText"/>
        <w:rPr>
          <w:highlight w:val="lightGray"/>
        </w:rPr>
      </w:pPr>
      <w:r w:rsidRPr="007201E4">
        <w:rPr>
          <w:highlight w:val="lightGray"/>
        </w:rPr>
        <w:tab/>
      </w:r>
      <w:r w:rsidRPr="007201E4">
        <w:rPr>
          <w:highlight w:val="lightGray"/>
        </w:rPr>
        <w:tab/>
        <w:t>paymentInstr.custom.maskedFourDigit = "************"+creditCardFields.maskedFourDigit.value.slice(creditCardFields.maskedFourDigit.value.length-4,creditCardFields.maskedFourDigit.value.length);</w:t>
      </w:r>
    </w:p>
    <w:p w:rsidR="007201E4" w:rsidRDefault="007201E4" w:rsidP="00D15264">
      <w:pPr>
        <w:pStyle w:val="BodyText"/>
      </w:pPr>
    </w:p>
    <w:p w:rsidR="007201E4" w:rsidRDefault="007201E4" w:rsidP="00D15264">
      <w:pPr>
        <w:pStyle w:val="BodyText"/>
      </w:pPr>
    </w:p>
    <w:p w:rsidR="00D313E6" w:rsidRDefault="00796955" w:rsidP="00D15264">
      <w:pPr>
        <w:pStyle w:val="BodyText"/>
      </w:pPr>
      <w:r>
        <w:t>Update the pipeline COBilling-SaveCreditCard. If subscriptionID is empty.</w:t>
      </w:r>
    </w:p>
    <w:p w:rsidR="00796955" w:rsidRDefault="00796955" w:rsidP="00D15264">
      <w:pPr>
        <w:pStyle w:val="BodyText"/>
      </w:pPr>
      <w:r>
        <w:t xml:space="preserve"> Add the following expression node &amp; assign node:</w:t>
      </w:r>
    </w:p>
    <w:p w:rsidR="00796955" w:rsidRDefault="00796955" w:rsidP="00D15264">
      <w:pPr>
        <w:pStyle w:val="BodyText"/>
      </w:pPr>
    </w:p>
    <w:p w:rsidR="00796955" w:rsidRDefault="00796955" w:rsidP="00D15264">
      <w:pPr>
        <w:pStyle w:val="BodyText"/>
      </w:pPr>
      <w:r>
        <w:rPr>
          <w:noProof/>
        </w:rPr>
        <w:drawing>
          <wp:inline distT="0" distB="0" distL="0" distR="0" wp14:anchorId="7395EC5C" wp14:editId="59997357">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D15264">
      <w:pPr>
        <w:pStyle w:val="BodyText"/>
      </w:pPr>
    </w:p>
    <w:p w:rsidR="00C50237" w:rsidRDefault="00C50237" w:rsidP="00D15264">
      <w:pPr>
        <w:pStyle w:val="BodyText"/>
      </w:pPr>
    </w:p>
    <w:p w:rsidR="00C50237" w:rsidRDefault="00C50237" w:rsidP="00D15264">
      <w:pPr>
        <w:pStyle w:val="BodyText"/>
      </w:pPr>
    </w:p>
    <w:p w:rsidR="00C50237" w:rsidRDefault="00796955" w:rsidP="00D15264">
      <w:pPr>
        <w:pStyle w:val="BodyText"/>
      </w:pPr>
      <w:r>
        <w:t xml:space="preserve">In assign node in above figure. </w:t>
      </w:r>
      <w:r w:rsidR="00D313E6">
        <w:t>Update the paymentinsturments custom attributes</w:t>
      </w:r>
      <w:r>
        <w:t>subscriptionID&amp;isSubscription.</w:t>
      </w:r>
    </w:p>
    <w:p w:rsidR="00796955" w:rsidRDefault="00796955" w:rsidP="00D15264">
      <w:pPr>
        <w:pStyle w:val="BodyText"/>
      </w:pPr>
    </w:p>
    <w:p w:rsidR="00796955" w:rsidRDefault="00796955" w:rsidP="00D15264">
      <w:pPr>
        <w:pStyle w:val="BodyText"/>
      </w:pPr>
      <w:r>
        <w:rPr>
          <w:noProof/>
        </w:rPr>
        <w:lastRenderedPageBreak/>
        <w:drawing>
          <wp:inline distT="0" distB="0" distL="0" distR="0" wp14:anchorId="6EEABC6D" wp14:editId="3E4B8A0C">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D15264">
      <w:pPr>
        <w:pStyle w:val="BodyText"/>
      </w:pPr>
    </w:p>
    <w:p w:rsidR="00C50237" w:rsidRDefault="00C50237" w:rsidP="00D15264">
      <w:pPr>
        <w:pStyle w:val="BodyText"/>
      </w:pPr>
    </w:p>
    <w:p w:rsidR="0010677A" w:rsidRDefault="0010677A" w:rsidP="00D15264">
      <w:pPr>
        <w:pStyle w:val="BodyText"/>
      </w:pPr>
      <w:r>
        <w:t xml:space="preserve">Update app.js. Update </w:t>
      </w:r>
      <w:r w:rsidR="0086468D" w:rsidRPr="0086468D">
        <w:t>exports.init = function ()</w:t>
      </w:r>
      <w:r w:rsidR="0086468D">
        <w:t xml:space="preserve"> </w:t>
      </w:r>
      <w:r>
        <w:t xml:space="preserve">function. </w:t>
      </w:r>
    </w:p>
    <w:p w:rsidR="0010677A" w:rsidRDefault="0010677A" w:rsidP="00D15264">
      <w:pPr>
        <w:pStyle w:val="BodyText"/>
      </w:pPr>
      <w:r>
        <w:t xml:space="preserve">Add following code block </w:t>
      </w:r>
      <w:r w:rsidR="00D20313">
        <w:t xml:space="preserve">after </w:t>
      </w:r>
      <w:r w:rsidR="00D20313" w:rsidRPr="00D20313">
        <w:t>var selectedPaymentMethod = $selectPaymentMethod.find(':checked').val();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$ccContainer = $($checkoutForm).find(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$ccNum = $ccContainer.find(</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$ccSubscription = $ccContainer.find(</w:t>
      </w:r>
      <w:r>
        <w:rPr>
          <w:rFonts w:ascii="Consolas" w:eastAsia="Times New Roman" w:hAnsi="Consolas" w:cs="Consolas"/>
          <w:color w:val="2A00FF"/>
          <w:sz w:val="20"/>
          <w:szCs w:val="20"/>
          <w:highlight w:val="lightGray"/>
        </w:rPr>
        <w:t>"input[name$='creditCard_isSubscription']"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$ccMaskedFourDigit = $ccContainer.find(</w:t>
      </w:r>
      <w:r>
        <w:rPr>
          <w:rFonts w:ascii="Consolas" w:eastAsia="Times New Roman" w:hAnsi="Consolas" w:cs="Consolas"/>
          <w:color w:val="2A00FF"/>
          <w:sz w:val="20"/>
          <w:szCs w:val="20"/>
          <w:highlight w:val="lightGray"/>
        </w:rPr>
        <w:t>"input[name$='creditCard_maskedFourDigit']"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 xml:space="preserve">($ccMaskedFourDigit.val()==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$ccMaskedFourDigit.val()==</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else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$ccNum.parent().hide();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D15264">
      <w:pPr>
        <w:pStyle w:val="BodyText"/>
      </w:pPr>
      <w:r>
        <w:rPr>
          <w:highlight w:val="lightGray"/>
        </w:rPr>
        <w:tab/>
        <w:t>}</w:t>
      </w:r>
    </w:p>
    <w:p w:rsidR="0010677A" w:rsidRDefault="0010677A" w:rsidP="00D15264">
      <w:pPr>
        <w:pStyle w:val="BodyText"/>
      </w:pPr>
      <w:r>
        <w:lastRenderedPageBreak/>
        <w:t xml:space="preserve">Update app.js. Update </w:t>
      </w:r>
      <w:r w:rsidRPr="009921CE">
        <w:t>setCCFields</w:t>
      </w:r>
      <w:r>
        <w:t xml:space="preserve"> function.</w:t>
      </w:r>
    </w:p>
    <w:p w:rsidR="0010677A" w:rsidRDefault="0010677A" w:rsidP="00D15264">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$creditCard.find('input[name$="_cvn"]').val('').trigger('change');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$creditCard.find(</w:t>
      </w:r>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$creditCard.find(</w:t>
      </w:r>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D15264">
      <w:pPr>
        <w:pStyle w:val="BodyText"/>
      </w:pPr>
      <w:r>
        <w:rPr>
          <w:highlight w:val="white"/>
        </w:rPr>
        <w:tab/>
        <w:t>$creditCard.find(</w:t>
      </w:r>
      <w:r>
        <w:rPr>
          <w:color w:val="2A00FF"/>
          <w:highlight w:val="white"/>
        </w:rPr>
        <w:t>"input[name$='_cvn']"</w:t>
      </w:r>
      <w:r>
        <w:rPr>
          <w:highlight w:val="white"/>
        </w:rPr>
        <w:t>).val(</w:t>
      </w:r>
      <w:r>
        <w:rPr>
          <w:color w:val="2A00FF"/>
          <w:highlight w:val="white"/>
        </w:rPr>
        <w:t>''</w:t>
      </w:r>
      <w:r>
        <w:rPr>
          <w:highlight w:val="white"/>
        </w:rPr>
        <w:t>);</w:t>
      </w:r>
    </w:p>
    <w:p w:rsidR="00D313E6" w:rsidRDefault="002002E6" w:rsidP="00D15264">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D15264">
      <w:pPr>
        <w:pStyle w:val="BodyText"/>
      </w:pPr>
    </w:p>
    <w:p w:rsidR="00496685" w:rsidRPr="00A77AEF" w:rsidRDefault="00496685" w:rsidP="00D15264">
      <w:pPr>
        <w:pStyle w:val="BodyText"/>
      </w:pPr>
      <w:r w:rsidRPr="00A77AEF">
        <w:t>Add Script node CreatePaymentInstrument.ds to create PaymentInstrument for subscription.</w:t>
      </w:r>
    </w:p>
    <w:p w:rsidR="00496685" w:rsidRDefault="00496685" w:rsidP="00D15264">
      <w:pPr>
        <w:pStyle w:val="BodyText"/>
      </w:pPr>
      <w:r>
        <w:rPr>
          <w:noProof/>
        </w:rPr>
        <w:drawing>
          <wp:inline distT="0" distB="0" distL="0" distR="0" wp14:anchorId="72FBD04A" wp14:editId="4172903B">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D15264">
      <w:pPr>
        <w:pStyle w:val="BodyText"/>
      </w:pPr>
    </w:p>
    <w:p w:rsidR="00496685" w:rsidRPr="00BF29CC" w:rsidRDefault="00496685" w:rsidP="00D15264">
      <w:pPr>
        <w:pStyle w:val="BodyText"/>
      </w:pPr>
      <w:r w:rsidRPr="00BF29CC">
        <w:t>Assign the Input/output parameter as shown in figure below:</w:t>
      </w:r>
    </w:p>
    <w:p w:rsidR="00496685" w:rsidRDefault="00496685" w:rsidP="00D15264">
      <w:pPr>
        <w:pStyle w:val="BodyText"/>
      </w:pPr>
      <w:r>
        <w:rPr>
          <w:noProof/>
        </w:rPr>
        <w:lastRenderedPageBreak/>
        <w:drawing>
          <wp:inline distT="0" distB="0" distL="0" distR="0" wp14:anchorId="63141042" wp14:editId="13C0923D">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D15264">
      <w:pPr>
        <w:pStyle w:val="BodyText"/>
      </w:pPr>
    </w:p>
    <w:p w:rsidR="00496685" w:rsidRDefault="00496685" w:rsidP="00D15264">
      <w:pPr>
        <w:pStyle w:val="BodyText"/>
      </w:pPr>
    </w:p>
    <w:p w:rsidR="002002E6" w:rsidRDefault="002002E6" w:rsidP="00D15264">
      <w:pPr>
        <w:pStyle w:val="BodyText"/>
      </w:pPr>
      <w:r>
        <w:t>And assign current forms values to PaymentInstrument.</w:t>
      </w:r>
    </w:p>
    <w:p w:rsidR="00C50237" w:rsidRDefault="00C50237" w:rsidP="00D15264">
      <w:pPr>
        <w:pStyle w:val="BodyText"/>
      </w:pPr>
    </w:p>
    <w:p w:rsidR="00C50237" w:rsidRPr="002002E6" w:rsidRDefault="002002E6" w:rsidP="00D15264">
      <w:pPr>
        <w:pStyle w:val="BodyText"/>
      </w:pPr>
      <w:r w:rsidRPr="002002E6">
        <w:rPr>
          <w:noProof/>
        </w:rPr>
        <w:drawing>
          <wp:inline distT="0" distB="0" distL="0" distR="0" wp14:anchorId="5DB6F4F7" wp14:editId="4EE09A85">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D15264">
      <w:pPr>
        <w:pStyle w:val="BodyText"/>
      </w:pPr>
    </w:p>
    <w:p w:rsidR="00AB4526" w:rsidRDefault="00AB4526" w:rsidP="00D15264">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D15264">
      <w:pPr>
        <w:pStyle w:val="BodyText"/>
      </w:pPr>
    </w:p>
    <w:p w:rsidR="00AB4526" w:rsidRDefault="00AB4526" w:rsidP="00D15264">
      <w:pPr>
        <w:pStyle w:val="BodyText"/>
      </w:pPr>
      <w:r>
        <w:rPr>
          <w:noProof/>
        </w:rPr>
        <w:drawing>
          <wp:inline distT="0" distB="0" distL="0" distR="0" wp14:anchorId="1994C4A6" wp14:editId="7B48D018">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D15264">
      <w:pPr>
        <w:pStyle w:val="BodyText"/>
      </w:pPr>
    </w:p>
    <w:p w:rsidR="00AB4526" w:rsidRDefault="00AB4526" w:rsidP="00D15264">
      <w:pPr>
        <w:pStyle w:val="BodyText"/>
      </w:pPr>
    </w:p>
    <w:p w:rsidR="00AC4FA2" w:rsidRDefault="00AC4FA2" w:rsidP="00D15264">
      <w:pPr>
        <w:pStyle w:val="BodyText"/>
      </w:pPr>
      <w:r>
        <w:t xml:space="preserve">Update the pipeline </w:t>
      </w:r>
      <w:r w:rsidRPr="00AC4FA2">
        <w:rPr>
          <w:u w:val="single"/>
        </w:rPr>
        <w:t>PaymentInstruments-Add</w:t>
      </w:r>
      <w:r>
        <w:t xml:space="preserve"> to make a call to Cybersource pipeline to Create Subscription.</w:t>
      </w:r>
    </w:p>
    <w:p w:rsidR="00AC4FA2" w:rsidRDefault="00AC4FA2" w:rsidP="00D15264">
      <w:pPr>
        <w:pStyle w:val="BodyText"/>
      </w:pPr>
      <w:r>
        <w:rPr>
          <w:noProof/>
        </w:rPr>
        <w:lastRenderedPageBreak/>
        <w:drawing>
          <wp:inline distT="0" distB="0" distL="0" distR="0" wp14:anchorId="336426F9" wp14:editId="2437FAD8">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D15264">
      <w:pPr>
        <w:pStyle w:val="BodyText"/>
      </w:pPr>
      <w:r>
        <w:t>Add assign node just after call node at error connector.  And assign the value as shown in screen below:</w:t>
      </w:r>
    </w:p>
    <w:p w:rsidR="002F6212" w:rsidRDefault="002F6212" w:rsidP="00D15264">
      <w:pPr>
        <w:pStyle w:val="BodyText"/>
      </w:pPr>
    </w:p>
    <w:p w:rsidR="00D313E6" w:rsidRDefault="00D313E6" w:rsidP="00D15264">
      <w:pPr>
        <w:pStyle w:val="BodyText"/>
      </w:pPr>
    </w:p>
    <w:p w:rsidR="002F6212" w:rsidRDefault="002F6212" w:rsidP="00D15264">
      <w:pPr>
        <w:pStyle w:val="BodyText"/>
      </w:pPr>
      <w:r>
        <w:rPr>
          <w:noProof/>
        </w:rPr>
        <w:drawing>
          <wp:inline distT="0" distB="0" distL="0" distR="0" wp14:anchorId="129F08E3" wp14:editId="7A24ACD3">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D15264">
      <w:pPr>
        <w:pStyle w:val="BodyText"/>
      </w:pPr>
    </w:p>
    <w:p w:rsidR="00D313E6" w:rsidRDefault="00AE39BB" w:rsidP="00D15264">
      <w:pPr>
        <w:pStyle w:val="BodyText"/>
      </w:pPr>
      <w:r>
        <w:t xml:space="preserve">Add assign node just after GetCustomerPaymentInsturments. </w:t>
      </w:r>
    </w:p>
    <w:p w:rsidR="00AE39BB" w:rsidRDefault="00AE39BB" w:rsidP="00D15264">
      <w:pPr>
        <w:pStyle w:val="BodyText"/>
      </w:pPr>
      <w:r>
        <w:t>Assign the credit card number to masked four digit (newly created field in creditcard.xml)</w:t>
      </w:r>
    </w:p>
    <w:p w:rsidR="00AE39BB" w:rsidRDefault="00AE39BB" w:rsidP="00D15264">
      <w:pPr>
        <w:pStyle w:val="BodyText"/>
      </w:pPr>
    </w:p>
    <w:p w:rsidR="00AE39BB" w:rsidRDefault="00AE39BB" w:rsidP="00D15264">
      <w:pPr>
        <w:pStyle w:val="BodyText"/>
      </w:pPr>
      <w:r>
        <w:rPr>
          <w:noProof/>
        </w:rPr>
        <w:drawing>
          <wp:inline distT="0" distB="0" distL="0" distR="0" wp14:anchorId="6C071BFA" wp14:editId="67C93370">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D15264">
      <w:pPr>
        <w:pStyle w:val="BodyText"/>
      </w:pPr>
    </w:p>
    <w:p w:rsidR="00D313E6" w:rsidRDefault="00EC51C0" w:rsidP="00D15264">
      <w:pPr>
        <w:pStyle w:val="BodyText"/>
      </w:pPr>
      <w:r>
        <w:t xml:space="preserve">Add assign node just after UpdateObjectWithForm within same pipeline flow. </w:t>
      </w:r>
    </w:p>
    <w:p w:rsidR="00AE39BB" w:rsidRDefault="00EC51C0" w:rsidP="00D15264">
      <w:pPr>
        <w:pStyle w:val="BodyText"/>
      </w:pPr>
      <w:r>
        <w:t>Update the customer payment instrument with isSubscription&amp;maskedFourDigit</w:t>
      </w:r>
      <w:r w:rsidR="00466CEE">
        <w:t xml:space="preserve"> (Make sure pipelet should be transactional)</w:t>
      </w:r>
      <w:r>
        <w:t>.</w:t>
      </w:r>
    </w:p>
    <w:p w:rsidR="00EC51C0" w:rsidRDefault="00EC51C0" w:rsidP="00D15264">
      <w:pPr>
        <w:pStyle w:val="BodyText"/>
      </w:pPr>
    </w:p>
    <w:p w:rsidR="00EC51C0" w:rsidRPr="00EC51C0" w:rsidRDefault="00EC51C0" w:rsidP="00D15264">
      <w:pPr>
        <w:pStyle w:val="BodyText"/>
      </w:pPr>
      <w:r>
        <w:t>Assign the following value:</w:t>
      </w:r>
    </w:p>
    <w:p w:rsidR="00EC51C0" w:rsidRPr="00EC51C0" w:rsidRDefault="00EC51C0" w:rsidP="00D15264">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D15264">
      <w:pPr>
        <w:pStyle w:val="BodyText"/>
      </w:pPr>
      <w:r>
        <w:tab/>
        <w:t>To</w:t>
      </w:r>
    </w:p>
    <w:p w:rsidR="00EC51C0" w:rsidRDefault="00EC51C0" w:rsidP="00D15264">
      <w:pPr>
        <w:pStyle w:val="BodyText"/>
      </w:pPr>
      <w:r>
        <w:lastRenderedPageBreak/>
        <w:tab/>
      </w:r>
      <w:r w:rsidRPr="00EC51C0">
        <w:rPr>
          <w:highlight w:val="lightGray"/>
        </w:rPr>
        <w:t>PaymentInstrument.custom.maskedFourDigit</w:t>
      </w:r>
    </w:p>
    <w:p w:rsidR="0038137E" w:rsidRDefault="00EC51C0" w:rsidP="00D15264">
      <w:pPr>
        <w:pStyle w:val="BodyText"/>
      </w:pPr>
      <w:r>
        <w:tab/>
      </w:r>
      <w:r>
        <w:rPr>
          <w:noProof/>
        </w:rPr>
        <w:drawing>
          <wp:inline distT="0" distB="0" distL="0" distR="0" wp14:anchorId="2CC74600" wp14:editId="73D54091">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D15264">
      <w:pPr>
        <w:pStyle w:val="BodyText"/>
      </w:pPr>
    </w:p>
    <w:p w:rsidR="0038137E" w:rsidRDefault="0038137E" w:rsidP="00D15264">
      <w:pPr>
        <w:pStyle w:val="BodyText"/>
      </w:pPr>
      <w:r>
        <w:t xml:space="preserve">Update the pipeline </w:t>
      </w:r>
      <w:r w:rsidRPr="00AC4FA2">
        <w:rPr>
          <w:u w:val="single"/>
        </w:rPr>
        <w:t>PaymentInstruments-</w:t>
      </w:r>
      <w:r>
        <w:rPr>
          <w:u w:val="single"/>
        </w:rPr>
        <w:t>Delete</w:t>
      </w:r>
      <w:r>
        <w:t xml:space="preserve"> to make a call to Cybersource pipeline to Delete Subscription.</w:t>
      </w:r>
      <w:r w:rsidR="001A71E0">
        <w:t xml:space="preserve"> Add call node after expression.</w:t>
      </w:r>
    </w:p>
    <w:p w:rsidR="001A71E0" w:rsidRDefault="001A71E0" w:rsidP="00D15264">
      <w:pPr>
        <w:pStyle w:val="BodyText"/>
      </w:pPr>
    </w:p>
    <w:p w:rsidR="0038137E" w:rsidRDefault="001F18B2" w:rsidP="00D15264">
      <w:pPr>
        <w:pStyle w:val="BodyText"/>
      </w:pPr>
      <w:r>
        <w:rPr>
          <w:noProof/>
        </w:rPr>
        <w:lastRenderedPageBreak/>
        <w:drawing>
          <wp:inline distT="0" distB="0" distL="0" distR="0" wp14:anchorId="571B0152" wp14:editId="420E905D">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D15264">
      <w:pPr>
        <w:pStyle w:val="BodyText"/>
      </w:pPr>
    </w:p>
    <w:p w:rsidR="0026661B" w:rsidRDefault="0026661B" w:rsidP="00D15264">
      <w:pPr>
        <w:pStyle w:val="BodyText"/>
      </w:pPr>
    </w:p>
    <w:p w:rsidR="0026661B" w:rsidRDefault="0026661B" w:rsidP="00D15264">
      <w:pPr>
        <w:pStyle w:val="BodyText"/>
      </w:pPr>
      <w:r>
        <w:t>Add assign node just after call node at error connector.  And assign the value as shown in screen below:</w:t>
      </w:r>
    </w:p>
    <w:p w:rsidR="0026661B" w:rsidRDefault="0026661B" w:rsidP="00D15264">
      <w:pPr>
        <w:pStyle w:val="BodyText"/>
      </w:pPr>
      <w:r>
        <w:rPr>
          <w:noProof/>
        </w:rPr>
        <w:drawing>
          <wp:inline distT="0" distB="0" distL="0" distR="0" wp14:anchorId="43C51700" wp14:editId="7B104552">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D15264">
      <w:pPr>
        <w:pStyle w:val="BodyText"/>
      </w:pPr>
    </w:p>
    <w:p w:rsidR="00686D5E" w:rsidRDefault="00686D5E" w:rsidP="00D15264">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F85F6F" w:rsidRPr="00F85F6F" w:rsidRDefault="002A2504" w:rsidP="00F85F6F">
      <w:pPr>
        <w:pStyle w:val="Heading3"/>
        <w:spacing w:before="0" w:after="0"/>
      </w:pPr>
      <w:bookmarkStart w:id="84" w:name="_Toc416902390"/>
      <w:r>
        <w:t>Alipay Authorization</w:t>
      </w:r>
      <w:bookmarkEnd w:id="84"/>
    </w:p>
    <w:p w:rsidR="00045702" w:rsidRDefault="00045702" w:rsidP="00D15264">
      <w:pPr>
        <w:pStyle w:val="BodyText"/>
      </w:pPr>
    </w:p>
    <w:p w:rsidR="002A2504" w:rsidRDefault="002A2504" w:rsidP="00D15264">
      <w:pPr>
        <w:pStyle w:val="BodyText"/>
      </w:pPr>
      <w:r>
        <w:t xml:space="preserve">Add CYBERSOURCE_ALIPAY pipeline to call Cybersource-AuthorizeAlipay pipeline. </w:t>
      </w:r>
    </w:p>
    <w:p w:rsidR="002A2504" w:rsidRDefault="002A2504" w:rsidP="00D15264">
      <w:pPr>
        <w:pStyle w:val="BodyText"/>
      </w:pPr>
      <w:r w:rsidRPr="0086675E">
        <w:rPr>
          <w:b/>
        </w:rPr>
        <w:t>Note:</w:t>
      </w:r>
      <w:r>
        <w:t xml:space="preserve"> Refer the screen below for addition.</w:t>
      </w:r>
    </w:p>
    <w:p w:rsidR="002A2504" w:rsidRDefault="002A2504" w:rsidP="00D15264">
      <w:pPr>
        <w:pStyle w:val="BodyText"/>
      </w:pPr>
      <w:r>
        <w:rPr>
          <w:noProof/>
        </w:rPr>
        <w:drawing>
          <wp:inline distT="0" distB="0" distL="0" distR="0" wp14:anchorId="71D7C1BB" wp14:editId="7D30113A">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D15264">
      <w:pPr>
        <w:pStyle w:val="BodyText"/>
      </w:pPr>
    </w:p>
    <w:p w:rsidR="000B5D34" w:rsidRDefault="000B5D34" w:rsidP="00D15264">
      <w:pPr>
        <w:pStyle w:val="BodyText"/>
      </w:pPr>
      <w:r>
        <w:t>Update COPlaceOrder-Start pipeline for changing the Payment status from “Not Paid” to “Paid” in case of Alipay COMPLETED scenario. Refer the screen shot below for more details.</w:t>
      </w:r>
    </w:p>
    <w:p w:rsidR="000B5D34" w:rsidRDefault="000B5D34" w:rsidP="00D15264">
      <w:pPr>
        <w:pStyle w:val="BodyText"/>
      </w:pPr>
      <w:r>
        <w:t xml:space="preserve">Put </w:t>
      </w:r>
      <w:r w:rsidRPr="000B5D34">
        <w:t>((Order.paymentInstrument.paymentMethod == 'ALIPAY') &amp;&amp; (!empty(Order.paymentTransaction.custom.apPaymentStatus) &amp;&amp; Order.paymentTransaction.custom.apPaymentStatus == 'COMPLETED'))</w:t>
      </w:r>
      <w:r>
        <w:t xml:space="preserve"> condition in the expression node.</w:t>
      </w:r>
    </w:p>
    <w:p w:rsidR="002A2504" w:rsidRDefault="000B5D34" w:rsidP="00D15264">
      <w:pPr>
        <w:pStyle w:val="BodyText"/>
      </w:pPr>
      <w:r>
        <w:rPr>
          <w:noProof/>
        </w:rPr>
        <w:lastRenderedPageBreak/>
        <w:drawing>
          <wp:inline distT="0" distB="0" distL="0" distR="0" wp14:anchorId="3811C64C" wp14:editId="1CF11E90">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D15264">
      <w:pPr>
        <w:pStyle w:val="BodyText"/>
      </w:pPr>
      <w:r>
        <w:t xml:space="preserve">Also, update HandlePayments pipeline to handle response code returned by </w:t>
      </w:r>
      <w:r w:rsidR="006A25F5">
        <w:t>CyberSource</w:t>
      </w:r>
    </w:p>
    <w:p w:rsidR="006F214A" w:rsidRDefault="006F214A" w:rsidP="00D15264">
      <w:pPr>
        <w:pStyle w:val="BodyText"/>
      </w:pPr>
      <w:r>
        <w:rPr>
          <w:noProof/>
        </w:rPr>
        <w:lastRenderedPageBreak/>
        <w:drawing>
          <wp:inline distT="0" distB="0" distL="0" distR="0" wp14:anchorId="692E42B1" wp14:editId="2EC16BF9">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6F214A" w:rsidP="00D15264">
      <w:pPr>
        <w:pStyle w:val="BodyText"/>
      </w:pPr>
      <w:r>
        <w:rPr>
          <w:noProof/>
        </w:rPr>
        <w:lastRenderedPageBreak/>
        <w:drawing>
          <wp:inline distT="0" distB="0" distL="0" distR="0" wp14:anchorId="4D5809F8" wp14:editId="4583591E">
            <wp:extent cx="6400800" cy="4689948"/>
            <wp:effectExtent l="0" t="0" r="0" b="0"/>
            <wp:docPr id="95" name="Picture 95" descr="C:\Users\pchug3\Desktop\handlepay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hug3\Desktop\handlepayment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4689948"/>
                    </a:xfrm>
                    <a:prstGeom prst="rect">
                      <a:avLst/>
                    </a:prstGeom>
                    <a:noFill/>
                    <a:ln>
                      <a:noFill/>
                    </a:ln>
                  </pic:spPr>
                </pic:pic>
              </a:graphicData>
            </a:graphic>
          </wp:inline>
        </w:drawing>
      </w:r>
    </w:p>
    <w:p w:rsidR="0072620F" w:rsidRDefault="0072620F" w:rsidP="00D15264">
      <w:pPr>
        <w:pStyle w:val="BodyText"/>
      </w:pPr>
      <w:r>
        <w:t>Add an assign node in COPlaceOrder-FailImpl to show the error message on screen in case of alipay error scenarios.</w:t>
      </w:r>
    </w:p>
    <w:p w:rsidR="0072620F" w:rsidRDefault="0072620F" w:rsidP="00D15264">
      <w:pPr>
        <w:pStyle w:val="BodyText"/>
      </w:pPr>
      <w:r>
        <w:rPr>
          <w:noProof/>
        </w:rPr>
        <w:lastRenderedPageBreak/>
        <w:drawing>
          <wp:inline distT="0" distB="0" distL="0" distR="0" wp14:anchorId="5AFEAE8F" wp14:editId="777B9BE8">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D15264">
      <w:pPr>
        <w:pStyle w:val="BodyText"/>
      </w:pPr>
      <w:r>
        <w:t xml:space="preserve">Assign </w:t>
      </w:r>
      <w:r w:rsidRPr="0072620F">
        <w:t>PlaceOrderError != null ? PlaceOrderError : new dw.system.Status(dw.system.Status.ERROR, "confirm.error.declined")</w:t>
      </w:r>
      <w:r>
        <w:t xml:space="preserve"> value in the pipeline Input Dictionary as shown below.</w:t>
      </w:r>
    </w:p>
    <w:p w:rsidR="0072620F" w:rsidRDefault="0072620F" w:rsidP="00D15264">
      <w:pPr>
        <w:pStyle w:val="BodyText"/>
      </w:pPr>
      <w:r>
        <w:rPr>
          <w:noProof/>
        </w:rPr>
        <w:drawing>
          <wp:inline distT="0" distB="0" distL="0" distR="0" wp14:anchorId="5C190C10" wp14:editId="47F0BA86">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D15264">
      <w:pPr>
        <w:pStyle w:val="BodyText"/>
        <w:numPr>
          <w:ilvl w:val="0"/>
          <w:numId w:val="33"/>
        </w:numPr>
      </w:pPr>
      <w:r>
        <w:t>checkout.properties</w:t>
      </w:r>
    </w:p>
    <w:p w:rsidR="00DC7C02" w:rsidRDefault="0072620F" w:rsidP="00D15264">
      <w:pPr>
        <w:pStyle w:val="BodyText"/>
      </w:pPr>
      <w:r>
        <w:t>Add following values in checkout.properties file for alipay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2620F" w:rsidRPr="0072620F" w:rsidRDefault="0072620F" w:rsidP="00D15264">
      <w:pPr>
        <w:pStyle w:val="BodyText"/>
        <w:rPr>
          <w:color w:val="2A00FF"/>
        </w:rPr>
      </w:pPr>
      <w:r>
        <w:t>alipaycheckout.internationalpaymenttype=</w:t>
      </w:r>
      <w:r>
        <w:rPr>
          <w:color w:val="2A00FF"/>
        </w:rPr>
        <w:t>APY</w:t>
      </w:r>
    </w:p>
    <w:p w:rsidR="00187F8E" w:rsidRDefault="00187F8E" w:rsidP="000B5D34">
      <w:pPr>
        <w:pStyle w:val="Heading3"/>
        <w:spacing w:before="0" w:after="0"/>
      </w:pPr>
      <w:bookmarkStart w:id="85" w:name="_Toc416902391"/>
      <w:r>
        <w:t>Alipay Batch Job</w:t>
      </w:r>
      <w:bookmarkEnd w:id="85"/>
    </w:p>
    <w:p w:rsidR="00187F8E" w:rsidRDefault="00187F8E" w:rsidP="00D15264">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D15264">
      <w:pPr>
        <w:pStyle w:val="BodyText"/>
      </w:pPr>
      <w:r w:rsidRPr="0086675E">
        <w:rPr>
          <w:b/>
        </w:rPr>
        <w:t>Note:</w:t>
      </w:r>
      <w:r>
        <w:t xml:space="preserve"> </w:t>
      </w:r>
      <w:r w:rsidR="00187F8E">
        <w:t xml:space="preserve">Please refer to the </w:t>
      </w:r>
      <w:r>
        <w:t>order status mapping and refer the screen shots below for code changes done in pipeline.</w:t>
      </w:r>
    </w:p>
    <w:p w:rsidR="00CD596F" w:rsidRDefault="00CD596F" w:rsidP="00D15264">
      <w:pPr>
        <w:pStyle w:val="BodyText"/>
      </w:pPr>
      <w:r>
        <w:rPr>
          <w:noProof/>
        </w:rPr>
        <w:drawing>
          <wp:inline distT="0" distB="0" distL="0" distR="0" wp14:anchorId="7930720E" wp14:editId="529478F3">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9133E9" w:rsidP="00D15264">
      <w:pPr>
        <w:pStyle w:val="BodyText"/>
      </w:pPr>
      <w:r>
        <w:lastRenderedPageBreak/>
        <w:t xml:space="preserve"> </w:t>
      </w:r>
    </w:p>
    <w:p w:rsidR="000B5D34" w:rsidRDefault="006A25F5" w:rsidP="000B5D34">
      <w:pPr>
        <w:pStyle w:val="Heading3"/>
        <w:spacing w:before="0" w:after="0"/>
      </w:pPr>
      <w:bookmarkStart w:id="86" w:name="_Toc416902392"/>
      <w:r>
        <w:t>PayPal</w:t>
      </w:r>
      <w:r w:rsidR="000B5D34">
        <w:t xml:space="preserve"> Express Checkout</w:t>
      </w:r>
      <w:r w:rsidR="00525C54">
        <w:t xml:space="preserve"> [From Cart Page and Mini Cart]</w:t>
      </w:r>
      <w:bookmarkEnd w:id="86"/>
    </w:p>
    <w:p w:rsidR="000B5D34" w:rsidRDefault="003545BC" w:rsidP="00D15264">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D15264">
      <w:pPr>
        <w:pStyle w:val="BodyText"/>
      </w:pPr>
      <w:r>
        <w:t>Below screen shot recognize the express checkout from cart page.</w:t>
      </w:r>
    </w:p>
    <w:p w:rsidR="005645BF" w:rsidRDefault="005645BF" w:rsidP="00D15264">
      <w:pPr>
        <w:pStyle w:val="BodyText"/>
      </w:pPr>
      <w:r>
        <w:rPr>
          <w:noProof/>
        </w:rPr>
        <w:drawing>
          <wp:inline distT="0" distB="0" distL="0" distR="0" wp14:anchorId="24F0D17B" wp14:editId="45A10EEF">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D15264">
      <w:pPr>
        <w:pStyle w:val="BodyText"/>
      </w:pPr>
      <w:r>
        <w:t>Below screen shot providing the details of start node for express c</w:t>
      </w:r>
      <w:r w:rsidR="005645BF">
        <w:t>heckout flow from mini cart.</w:t>
      </w:r>
    </w:p>
    <w:p w:rsidR="005645BF" w:rsidRDefault="007E3C89" w:rsidP="00D15264">
      <w:pPr>
        <w:pStyle w:val="BodyText"/>
      </w:pPr>
      <w:r>
        <w:rPr>
          <w:noProof/>
        </w:rPr>
        <w:lastRenderedPageBreak/>
        <w:drawing>
          <wp:inline distT="0" distB="0" distL="0" distR="0" wp14:anchorId="4EC6C9F4" wp14:editId="3B3E7B65">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D15264">
      <w:pPr>
        <w:pStyle w:val="BodyText"/>
      </w:pPr>
      <w:r>
        <w:rPr>
          <w:noProof/>
        </w:rPr>
        <w:lastRenderedPageBreak/>
        <w:drawing>
          <wp:inline distT="0" distB="0" distL="0" distR="0" wp14:anchorId="67109ECA" wp14:editId="03A8A811">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D15264">
      <w:pPr>
        <w:pStyle w:val="BodyText"/>
      </w:pPr>
      <w:r>
        <w:t>Assign the paypalOrigin to “cart” so as to recognize the flow.</w:t>
      </w:r>
    </w:p>
    <w:p w:rsidR="005645BF" w:rsidRDefault="005645BF" w:rsidP="00D15264">
      <w:pPr>
        <w:pStyle w:val="BodyText"/>
      </w:pPr>
      <w:r>
        <w:rPr>
          <w:noProof/>
        </w:rPr>
        <w:lastRenderedPageBreak/>
        <w:drawing>
          <wp:inline distT="0" distB="0" distL="0" distR="0" wp14:anchorId="7844513D" wp14:editId="6FED92C9">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D15264">
      <w:pPr>
        <w:pStyle w:val="BodyText"/>
      </w:pPr>
      <w:r>
        <w:rPr>
          <w:noProof/>
        </w:rPr>
        <w:drawing>
          <wp:inline distT="0" distB="0" distL="0" distR="0" wp14:anchorId="08250C27" wp14:editId="104FF3A3">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D15264">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D15264">
      <w:pPr>
        <w:pStyle w:val="BodyText"/>
      </w:pPr>
      <w:r>
        <w:t>Add below mentioned condition in the expression node.</w:t>
      </w:r>
    </w:p>
    <w:p w:rsidR="00DC7C02" w:rsidRDefault="00DC7C02" w:rsidP="00D15264">
      <w:pPr>
        <w:pStyle w:val="BodyText"/>
      </w:pPr>
      <w:r w:rsidRPr="00DC7C02">
        <w:t>PaymentInstrument != null &amp;&amp; PaymentInstrument.paymentMethod == "PayPal"</w:t>
      </w:r>
    </w:p>
    <w:p w:rsidR="00DC7C02" w:rsidRDefault="00DC7C02" w:rsidP="00D15264">
      <w:pPr>
        <w:pStyle w:val="BodyText"/>
      </w:pPr>
      <w:r>
        <w:rPr>
          <w:noProof/>
        </w:rPr>
        <w:drawing>
          <wp:inline distT="0" distB="0" distL="0" distR="0" wp14:anchorId="664261EB" wp14:editId="1BB36CEF">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D15264">
      <w:pPr>
        <w:pStyle w:val="BodyText"/>
      </w:pPr>
      <w:r>
        <w:t>Note: Update HandlePayment pipeline node of COPlaceOrder same as mentioned above for Alipay to handle response from service call.</w:t>
      </w:r>
    </w:p>
    <w:p w:rsidR="003B654C" w:rsidRDefault="003B654C" w:rsidP="00D15264">
      <w:pPr>
        <w:pStyle w:val="BodyText"/>
      </w:pPr>
      <w:r>
        <w:t xml:space="preserve">Also handle </w:t>
      </w:r>
      <w:r w:rsidRPr="00F85F6F">
        <w:t>responses from COPla</w:t>
      </w:r>
      <w:r>
        <w:t>ceOrder-HandlePayments pipeline as mentioned below in the screen shot.</w:t>
      </w:r>
    </w:p>
    <w:p w:rsidR="003B654C" w:rsidRDefault="003B654C" w:rsidP="00D15264">
      <w:pPr>
        <w:pStyle w:val="BodyText"/>
      </w:pPr>
      <w:r w:rsidRPr="00F85F6F">
        <w:rPr>
          <w:noProof/>
        </w:rPr>
        <w:lastRenderedPageBreak/>
        <w:drawing>
          <wp:inline distT="0" distB="0" distL="0" distR="0" wp14:anchorId="4D66CA44" wp14:editId="7B6A6A71">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D15264">
      <w:pPr>
        <w:pStyle w:val="BodyText"/>
      </w:pPr>
      <w:r>
        <w:t xml:space="preserve">Also add </w:t>
      </w:r>
      <w:r w:rsidRPr="00A31351">
        <w:t>CybersourceData-CreateItemForPaypal</w:t>
      </w:r>
      <w:r>
        <w:t xml:space="preserve"> call node in COPlaceOrder-Start pipeline before creating an order as mentioned below. This change is required to avail item object in case of express checkout with decision manager enabled.</w:t>
      </w:r>
    </w:p>
    <w:p w:rsidR="00A31351" w:rsidRDefault="00A31351" w:rsidP="00D15264">
      <w:pPr>
        <w:pStyle w:val="BodyText"/>
      </w:pPr>
      <w:r>
        <w:rPr>
          <w:noProof/>
        </w:rPr>
        <w:lastRenderedPageBreak/>
        <w:drawing>
          <wp:inline distT="0" distB="0" distL="0" distR="0" wp14:anchorId="3C8265CA" wp14:editId="7187D038">
            <wp:extent cx="6400800" cy="4270030"/>
            <wp:effectExtent l="0" t="0" r="0" b="0"/>
            <wp:docPr id="140" name="Picture 140" descr="C:\Users\pchug3\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Untitle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4270030"/>
                    </a:xfrm>
                    <a:prstGeom prst="rect">
                      <a:avLst/>
                    </a:prstGeom>
                    <a:noFill/>
                    <a:ln>
                      <a:noFill/>
                    </a:ln>
                  </pic:spPr>
                </pic:pic>
              </a:graphicData>
            </a:graphic>
          </wp:inline>
        </w:drawing>
      </w:r>
    </w:p>
    <w:p w:rsidR="00E15E82" w:rsidRDefault="00E15E82" w:rsidP="00D15264">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D15264">
      <w:pPr>
        <w:pStyle w:val="BodyText"/>
      </w:pPr>
      <w:r>
        <w:rPr>
          <w:noProof/>
        </w:rPr>
        <w:lastRenderedPageBreak/>
        <w:drawing>
          <wp:inline distT="0" distB="0" distL="0" distR="0" wp14:anchorId="024BEC62" wp14:editId="35B81EC7">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D15264">
      <w:pPr>
        <w:pStyle w:val="BodyText"/>
      </w:pPr>
      <w:r>
        <w:rPr>
          <w:noProof/>
        </w:rPr>
        <w:drawing>
          <wp:inline distT="0" distB="0" distL="0" distR="0" wp14:anchorId="73819474" wp14:editId="4D292704">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D15264">
      <w:pPr>
        <w:pStyle w:val="BodyText"/>
        <w:numPr>
          <w:ilvl w:val="0"/>
          <w:numId w:val="33"/>
        </w:numPr>
      </w:pPr>
      <w:r>
        <w:t>c</w:t>
      </w:r>
      <w:r w:rsidR="00893D0D" w:rsidRPr="00893D0D">
        <w:t>art.isml</w:t>
      </w:r>
    </w:p>
    <w:p w:rsidR="00893D0D" w:rsidRPr="00893D0D" w:rsidRDefault="00893D0D" w:rsidP="00D15264">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"${pdict.PlaceOrderError !=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${Resource.msg(pdict.PlaceOrderError.code,'checkout',null)}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D15264">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3ECAAE7A" wp14:editId="009458FD">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D15264">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D15264">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56268D25" wp14:editId="200196DE">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D15264">
      <w:pPr>
        <w:pStyle w:val="BodyText"/>
        <w:numPr>
          <w:ilvl w:val="0"/>
          <w:numId w:val="33"/>
        </w:numPr>
      </w:pPr>
      <w:r w:rsidRPr="008E3137">
        <w:t>minicart</w:t>
      </w:r>
      <w:r w:rsidRPr="008E3137">
        <w:rPr>
          <w:color w:val="008080"/>
        </w:rPr>
        <w:t>.</w:t>
      </w:r>
      <w:r w:rsidRPr="008E3137">
        <w:t>isml</w:t>
      </w:r>
    </w:p>
    <w:p w:rsidR="00CD596F" w:rsidRDefault="00CD596F" w:rsidP="00D15264">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"minicart-action-expresscheckout"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"${URLUtils.url('Cart-MiniCartExpressCheckout')}"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"${pdict.CurrentForms.cart.dynamicHtmlName}"</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D15264">
      <w:pPr>
        <w:pStyle w:val="BodyText"/>
      </w:pPr>
      <w:r w:rsidRPr="00525C54">
        <w:t>&lt;/form&gt;</w:t>
      </w:r>
    </w:p>
    <w:p w:rsidR="008E3137" w:rsidRDefault="008E3137" w:rsidP="00D15264">
      <w:pPr>
        <w:pStyle w:val="BodyText"/>
      </w:pPr>
      <w:r w:rsidRPr="008E3137">
        <w:t>Please refer the screen shot below</w:t>
      </w:r>
      <w:r>
        <w:t>.</w:t>
      </w:r>
    </w:p>
    <w:p w:rsidR="00CD596F" w:rsidRPr="00A31351" w:rsidRDefault="00024649" w:rsidP="00D15264">
      <w:pPr>
        <w:pStyle w:val="BodyText"/>
      </w:pPr>
      <w:r>
        <w:rPr>
          <w:noProof/>
        </w:rPr>
        <w:drawing>
          <wp:inline distT="0" distB="0" distL="0" distR="0" wp14:anchorId="78057A18" wp14:editId="0529D472">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D15264">
      <w:pPr>
        <w:pStyle w:val="BodyText"/>
        <w:numPr>
          <w:ilvl w:val="0"/>
          <w:numId w:val="33"/>
        </w:numPr>
      </w:pPr>
      <w:r w:rsidRPr="008E3137">
        <w:t>style.css</w:t>
      </w:r>
    </w:p>
    <w:p w:rsidR="002A6904" w:rsidRDefault="002A6904" w:rsidP="00D15264">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.minicart-action-expresscheckout</w:t>
      </w:r>
      <w:r w:rsidRPr="00525C54">
        <w:rPr>
          <w:rFonts w:eastAsia="Times New Roman" w:cs="Consolas"/>
          <w:color w:val="000000"/>
          <w:sz w:val="20"/>
          <w:szCs w:val="20"/>
        </w:rPr>
        <w:t>{</w:t>
      </w:r>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r w:rsidRPr="00525C54">
        <w:rPr>
          <w:rFonts w:eastAsia="Times New Roman" w:cs="Consolas"/>
          <w:color w:val="7F007F"/>
          <w:sz w:val="20"/>
          <w:szCs w:val="20"/>
        </w:rPr>
        <w:t>margin</w:t>
      </w:r>
      <w:r w:rsidRPr="00525C54">
        <w:rPr>
          <w:rFonts w:eastAsia="Times New Roman" w:cs="Consolas"/>
          <w:color w:val="000000"/>
          <w:sz w:val="20"/>
          <w:szCs w:val="20"/>
        </w:rPr>
        <w:t>:</w:t>
      </w:r>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D15264">
      <w:pPr>
        <w:pStyle w:val="BodyText"/>
      </w:pPr>
      <w:r w:rsidRPr="00525C54">
        <w:t>}</w:t>
      </w:r>
    </w:p>
    <w:p w:rsidR="00A70DFA" w:rsidRDefault="00A70DFA" w:rsidP="00D15264">
      <w:pPr>
        <w:pStyle w:val="BodyText"/>
      </w:pPr>
      <w:r w:rsidRPr="0086675E">
        <w:rPr>
          <w:b/>
        </w:rPr>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D15264">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D15264">
      <w:pPr>
        <w:pStyle w:val="BodyText"/>
      </w:pPr>
      <w:r>
        <w:t>Refer to the screen shot below for Edit button on Order summary page.</w:t>
      </w:r>
    </w:p>
    <w:p w:rsidR="00A70DFA" w:rsidRDefault="00A70DFA" w:rsidP="00D15264">
      <w:pPr>
        <w:pStyle w:val="BodyText"/>
      </w:pPr>
      <w:r>
        <w:rPr>
          <w:noProof/>
        </w:rPr>
        <w:lastRenderedPageBreak/>
        <w:drawing>
          <wp:inline distT="0" distB="0" distL="0" distR="0" wp14:anchorId="30C7D848" wp14:editId="7DC104D7">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D15264">
      <w:pPr>
        <w:pStyle w:val="BodyText"/>
      </w:pPr>
      <w:r>
        <w:t>Refer to the screen shot below for disabled rest of the fields other than shipping method.</w:t>
      </w:r>
    </w:p>
    <w:p w:rsidR="00A70DFA" w:rsidRDefault="00A70DFA" w:rsidP="00D15264">
      <w:pPr>
        <w:pStyle w:val="BodyText"/>
      </w:pPr>
      <w:r>
        <w:rPr>
          <w:noProof/>
        </w:rPr>
        <w:lastRenderedPageBreak/>
        <w:drawing>
          <wp:inline distT="0" distB="0" distL="0" distR="0" wp14:anchorId="70E39F45" wp14:editId="6761FAF2">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D15264">
      <w:pPr>
        <w:pStyle w:val="BodyText"/>
      </w:pPr>
      <w:r>
        <w:t>After selecting payment method user will be redirected back to order summary page and can place the order with updated shipping method.</w:t>
      </w:r>
    </w:p>
    <w:p w:rsidR="00A70DFA" w:rsidRDefault="00A70DFA" w:rsidP="00D15264">
      <w:pPr>
        <w:pStyle w:val="BodyText"/>
      </w:pPr>
      <w:r>
        <w:t>Please refer the code changes for the above mentioned requirement.</w:t>
      </w:r>
    </w:p>
    <w:p w:rsidR="00A70DFA" w:rsidRPr="000D623A" w:rsidRDefault="00A70DFA" w:rsidP="00D15264">
      <w:pPr>
        <w:pStyle w:val="BodyText"/>
        <w:numPr>
          <w:ilvl w:val="0"/>
          <w:numId w:val="33"/>
        </w:numPr>
      </w:pPr>
      <w:r w:rsidRPr="000D623A">
        <w:t>minishipments.isml</w:t>
      </w:r>
    </w:p>
    <w:p w:rsidR="00A70DFA" w:rsidRDefault="00A70DFA" w:rsidP="00D15264">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"${!empty(pdict.paypalOrigin) &amp;&amp; (pdict.paypalOrigin.equals('cart'))}"&gt;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"${URLUtils.https('COShippingMultiple-Start',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D15264">
      <w:pPr>
        <w:pStyle w:val="BodyText"/>
      </w:pPr>
      <w:r>
        <w:rPr>
          <w:noProof/>
        </w:rPr>
        <w:lastRenderedPageBreak/>
        <w:drawing>
          <wp:inline distT="0" distB="0" distL="0" distR="0" wp14:anchorId="34E510DF" wp14:editId="52C5179F">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D15264">
      <w:pPr>
        <w:pStyle w:val="BodyText"/>
        <w:numPr>
          <w:ilvl w:val="0"/>
          <w:numId w:val="33"/>
        </w:numPr>
      </w:pPr>
      <w:r>
        <w:t>m</w:t>
      </w:r>
      <w:r w:rsidRPr="000D623A">
        <w:t>inibillinginfo</w:t>
      </w:r>
      <w:r>
        <w:t>.</w:t>
      </w:r>
      <w:r w:rsidRPr="000D623A">
        <w:t>isml</w:t>
      </w:r>
    </w:p>
    <w:p w:rsidR="000D623A" w:rsidRDefault="000D623A" w:rsidP="00D15264">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 empty(pdict.CurrentHttpParameterMap.paypalOrigin.value) || pdict.CurrentHttpParameterMap.paypalOrigin.value.equals('cart')) &amp;&amp; ( empty(pdict.paypalOrigin) || !(pdict.paypalOrigin.equals('cart')))}"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"${URLUtils.https('COBilling-Start')}"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D15264">
      <w:pPr>
        <w:pStyle w:val="BodyText"/>
      </w:pPr>
      <w:r w:rsidRPr="00525C54">
        <w:t>&lt;/</w:t>
      </w:r>
      <w:r w:rsidRPr="00525C54">
        <w:rPr>
          <w:color w:val="3F7F7F"/>
          <w:highlight w:val="lightGray"/>
        </w:rPr>
        <w:t>isif</w:t>
      </w:r>
      <w:r w:rsidRPr="00525C54">
        <w:t>&gt;</w:t>
      </w:r>
    </w:p>
    <w:p w:rsidR="000D623A" w:rsidRDefault="00F70BDD" w:rsidP="00D15264">
      <w:pPr>
        <w:pStyle w:val="BodyText"/>
      </w:pPr>
      <w:r>
        <w:rPr>
          <w:noProof/>
        </w:rPr>
        <w:drawing>
          <wp:inline distT="0" distB="0" distL="0" distR="0" wp14:anchorId="6E281C14" wp14:editId="13CA2BFF">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D15264">
      <w:pPr>
        <w:pStyle w:val="BodyText"/>
        <w:numPr>
          <w:ilvl w:val="0"/>
          <w:numId w:val="33"/>
        </w:numPr>
      </w:pPr>
      <w:r w:rsidRPr="00F70BDD">
        <w:t>singleshipping</w:t>
      </w:r>
      <w:r>
        <w:t>.</w:t>
      </w:r>
      <w:r w:rsidRPr="00F70BDD">
        <w:t>isml</w:t>
      </w:r>
    </w:p>
    <w:p w:rsidR="00F70BDD" w:rsidRDefault="00F70BDD" w:rsidP="00D15264">
      <w:pPr>
        <w:pStyle w:val="BodyText"/>
        <w:rPr>
          <w:b/>
        </w:rPr>
      </w:pPr>
      <w:r w:rsidRPr="00F70BDD">
        <w:t>Add below if condition to conditionally display the added address dropdown for registered customers</w:t>
      </w:r>
      <w:r>
        <w:rPr>
          <w:b/>
        </w:rP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&lt;iscomment&gt;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4E068B82" wp14:editId="6C22EB11">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D15264">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&lt;iselse&gt;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D15264">
      <w:pPr>
        <w:pStyle w:val="BodyText"/>
      </w:pPr>
      <w:r>
        <w:t xml:space="preserve">Also set the value of </w:t>
      </w:r>
      <w:r w:rsidRPr="00966F05">
        <w:t>isBillingRequiredForExpressCheckout</w:t>
      </w:r>
      <w:r>
        <w:t xml:space="preserve"> variable in the same file as shown in the screen shot below to refer it in COShipping.xml file for redirecting the user from directly Shipping to Order Summary page.</w:t>
      </w:r>
    </w:p>
    <w:p w:rsidR="00F1044C" w:rsidRDefault="00F1044C" w:rsidP="00D15264">
      <w:pPr>
        <w:pStyle w:val="BodyText"/>
      </w:pPr>
      <w:r>
        <w:rPr>
          <w:noProof/>
        </w:rPr>
        <w:lastRenderedPageBreak/>
        <w:drawing>
          <wp:inline distT="0" distB="0" distL="0" distR="0" wp14:anchorId="12A0DA26" wp14:editId="3FDD97BB">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D15264">
      <w:pPr>
        <w:pStyle w:val="BodyText"/>
      </w:pPr>
      <w:r>
        <w:rPr>
          <w:noProof/>
        </w:rPr>
        <w:drawing>
          <wp:inline distT="0" distB="0" distL="0" distR="0" wp14:anchorId="3312B60E" wp14:editId="6FDEF7BF">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D15264">
      <w:pPr>
        <w:pStyle w:val="BodyText"/>
      </w:pPr>
      <w:r>
        <w:rPr>
          <w:noProof/>
        </w:rPr>
        <w:lastRenderedPageBreak/>
        <w:drawing>
          <wp:inline distT="0" distB="0" distL="0" distR="0" wp14:anchorId="57D35139" wp14:editId="60DFD4D7">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D15264">
      <w:pPr>
        <w:pStyle w:val="BodyText"/>
        <w:numPr>
          <w:ilvl w:val="0"/>
          <w:numId w:val="33"/>
        </w:numPr>
      </w:pPr>
      <w:bookmarkStart w:id="87" w:name="_Toc352582749"/>
      <w:bookmarkStart w:id="88" w:name="_Toc353399425"/>
      <w:bookmarkStart w:id="89" w:name="_Toc368651154"/>
      <w:r w:rsidRPr="00F945F0">
        <w:t>COShipping.xml</w:t>
      </w:r>
    </w:p>
    <w:p w:rsidR="00F1044C" w:rsidRDefault="00F945F0" w:rsidP="00D15264">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D15264">
      <w:pPr>
        <w:pStyle w:val="BodyText"/>
      </w:pPr>
      <w:r w:rsidRPr="00966F05">
        <w:t>empty(CurrentHttpParameterMap.isBillingRequiredForExpressCheckout.value) || !(CurrentHttpParameterMap.isBillingRequiredForExpressCheckout.value.equals('cart'))</w:t>
      </w:r>
    </w:p>
    <w:p w:rsidR="00966F05" w:rsidRDefault="00966F05" w:rsidP="00D15264">
      <w:pPr>
        <w:pStyle w:val="BodyText"/>
      </w:pPr>
      <w:r>
        <w:rPr>
          <w:noProof/>
        </w:rPr>
        <w:drawing>
          <wp:inline distT="0" distB="0" distL="0" distR="0" wp14:anchorId="37E11ABE" wp14:editId="51CBCD07">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D15264">
      <w:pPr>
        <w:pStyle w:val="BodyText"/>
      </w:pPr>
      <w:r>
        <w:lastRenderedPageBreak/>
        <w:t>Set the value of paypalOrigin to cart again just to hide Edit button for Billing Address section and Payment Method section.</w:t>
      </w:r>
    </w:p>
    <w:p w:rsidR="00966F05" w:rsidRPr="00F945F0" w:rsidRDefault="00966F05" w:rsidP="00D15264">
      <w:pPr>
        <w:pStyle w:val="BodyText"/>
      </w:pPr>
      <w:r>
        <w:rPr>
          <w:noProof/>
        </w:rPr>
        <w:drawing>
          <wp:inline distT="0" distB="0" distL="0" distR="0" wp14:anchorId="128575DD" wp14:editId="25075D7A">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CA3E73" w:rsidRDefault="006A25F5" w:rsidP="00CA3E73">
      <w:pPr>
        <w:pStyle w:val="Heading3"/>
        <w:spacing w:before="0" w:after="0"/>
      </w:pPr>
      <w:bookmarkStart w:id="90" w:name="_Toc416902393"/>
      <w:r>
        <w:t>PayPal</w:t>
      </w:r>
      <w:r w:rsidR="00CA3E73">
        <w:t xml:space="preserve"> Checkout</w:t>
      </w:r>
      <w:r w:rsidR="00525C54">
        <w:t xml:space="preserve"> [From Billing Page]</w:t>
      </w:r>
      <w:bookmarkEnd w:id="90"/>
    </w:p>
    <w:p w:rsidR="00CA3E73" w:rsidRDefault="00CA3E73" w:rsidP="00D15264">
      <w:pPr>
        <w:pStyle w:val="BodyText"/>
      </w:pPr>
      <w:r>
        <w:t>Add a new transition in COPlaceOrder-Start pipeline to support express checkout with normal checkout flow from billing page and to further call Cybersource_Service-PaypalExpressCheckout. Refer the screen shots for more details.</w:t>
      </w:r>
    </w:p>
    <w:p w:rsidR="00CA3E73" w:rsidRDefault="00CA3E73" w:rsidP="00D15264">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D15264">
      <w:pPr>
        <w:pStyle w:val="BodyText"/>
      </w:pPr>
      <w:r w:rsidRPr="009E4DF4">
        <w:t>Basket.paymentInstrument.paymentMethod.equals('PayPal') &amp;&amp; 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D15264">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D15264">
      <w:pPr>
        <w:pStyle w:val="BodyText"/>
      </w:pPr>
      <w:r>
        <w:lastRenderedPageBreak/>
        <w:t>Add transition node for Cybersource_Service-PaypalExpressCheckout and CybersourceData-CreateItemForPaypal before creating an order as shown below:</w:t>
      </w:r>
    </w:p>
    <w:p w:rsidR="006F214A" w:rsidRPr="004F05DA" w:rsidRDefault="006F214A" w:rsidP="00D15264">
      <w:pPr>
        <w:pStyle w:val="BodyText"/>
      </w:pPr>
      <w:r>
        <w:rPr>
          <w:noProof/>
        </w:rPr>
        <w:drawing>
          <wp:inline distT="0" distB="0" distL="0" distR="0" wp14:anchorId="2699E205" wp14:editId="7880A557">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D15264">
      <w:pPr>
        <w:pStyle w:val="BodyText"/>
      </w:pPr>
      <w:r w:rsidRPr="004F05DA">
        <w:rPr>
          <w:b/>
        </w:rPr>
        <w:t>Note:</w:t>
      </w:r>
      <w:r>
        <w:t xml:space="preserve"> Also handle </w:t>
      </w:r>
      <w:r w:rsidRPr="00F85F6F">
        <w:t>responses from COPla</w:t>
      </w:r>
      <w:r>
        <w:t xml:space="preserve">ceOrder-HandlePayments pipeline as mentioned </w:t>
      </w:r>
      <w:r w:rsidR="00F6449C">
        <w:t>below in the screen shot.</w:t>
      </w:r>
    </w:p>
    <w:p w:rsidR="00F6449C" w:rsidRDefault="00F6449C" w:rsidP="00D15264">
      <w:pPr>
        <w:pStyle w:val="BodyText"/>
      </w:pPr>
      <w:r w:rsidRPr="00F85F6F">
        <w:rPr>
          <w:noProof/>
        </w:rPr>
        <w:lastRenderedPageBreak/>
        <w:drawing>
          <wp:inline distT="0" distB="0" distL="0" distR="0" wp14:anchorId="7A53FE67" wp14:editId="0353A2BE">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D15264">
      <w:pPr>
        <w:pStyle w:val="BodyText"/>
        <w:numPr>
          <w:ilvl w:val="0"/>
          <w:numId w:val="33"/>
        </w:numPr>
      </w:pPr>
      <w:r>
        <w:t>cart.xml</w:t>
      </w:r>
    </w:p>
    <w:p w:rsidR="002C579A" w:rsidRDefault="002C579A" w:rsidP="00D15264">
      <w:pPr>
        <w:pStyle w:val="BodyText"/>
      </w:pPr>
      <w:r>
        <w:t>Add an action entry in cart.xml as mentioned below to run Paypal from cart page.</w:t>
      </w:r>
    </w:p>
    <w:p w:rsidR="002C579A" w:rsidRDefault="002C579A" w:rsidP="00D15264">
      <w:pPr>
        <w:pStyle w:val="BodyText"/>
      </w:pPr>
      <w:r w:rsidRPr="002C579A">
        <w:t>&lt;action formid="paypalExpressCheckout" valid-form="false"/&gt;</w:t>
      </w:r>
    </w:p>
    <w:p w:rsidR="002C579A" w:rsidRDefault="002C579A" w:rsidP="00D15264">
      <w:pPr>
        <w:pStyle w:val="BodyText"/>
      </w:pPr>
      <w:r>
        <w:rPr>
          <w:noProof/>
        </w:rPr>
        <w:drawing>
          <wp:inline distT="0" distB="0" distL="0" distR="0" wp14:anchorId="3A970719" wp14:editId="4EF82D24">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D15264">
      <w:pPr>
        <w:pStyle w:val="BodyText"/>
      </w:pPr>
      <w:r>
        <w:t>Note: Update HandlePayment pipeline node of COPlaceOrder same as mentioned above for Alipay to handle response from service call.</w:t>
      </w:r>
    </w:p>
    <w:p w:rsidR="00D752E8" w:rsidRDefault="00E15E82" w:rsidP="00D15264">
      <w:pPr>
        <w:pStyle w:val="BodyText"/>
      </w:pPr>
      <w:r w:rsidRPr="0086675E">
        <w:rPr>
          <w:b/>
        </w:rPr>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91" w:name="_Toc416902394"/>
      <w:r w:rsidRPr="002F25D6">
        <w:t>Remove Duplicate Payment Methods while Checkout</w:t>
      </w:r>
      <w:bookmarkEnd w:id="91"/>
    </w:p>
    <w:p w:rsidR="002F25D6" w:rsidRDefault="002F25D6" w:rsidP="00D15264">
      <w:pPr>
        <w:pStyle w:val="BodyText"/>
      </w:pPr>
      <w:r>
        <w:t xml:space="preserve">Customization has been done to remove duplicate payment method while making the payment. This functionality is not provided by Site Genesis by default in the storefront cartridge. So merchant need to make the changes in the existing cartridge to remove duplication of payment methods. </w:t>
      </w:r>
    </w:p>
    <w:p w:rsidR="008B04F9" w:rsidRDefault="002F25D6" w:rsidP="00D15264">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D15264">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the following screen shot for the custom code. </w:t>
      </w:r>
    </w:p>
    <w:p w:rsidR="008B04F9" w:rsidRDefault="008B04F9" w:rsidP="00D15264">
      <w:pPr>
        <w:pStyle w:val="BodyText"/>
      </w:pPr>
      <w:r>
        <w:rPr>
          <w:noProof/>
        </w:rPr>
        <w:lastRenderedPageBreak/>
        <w:drawing>
          <wp:inline distT="0" distB="0" distL="0" distR="0" wp14:anchorId="21E88D81" wp14:editId="71895604">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D15264">
      <w:pPr>
        <w:pStyle w:val="BodyText"/>
      </w:pPr>
      <w:r>
        <w:t xml:space="preserve">Set the Payment Instrument value to </w:t>
      </w:r>
      <w:r w:rsidRPr="003B4F0F">
        <w:t>Basket.getPaymentInstruments( "ALIPAY")</w:t>
      </w:r>
    </w:p>
    <w:p w:rsidR="008B04F9" w:rsidRPr="002F25D6" w:rsidRDefault="008B04F9" w:rsidP="00D15264">
      <w:pPr>
        <w:pStyle w:val="BodyText"/>
      </w:pPr>
      <w:r>
        <w:rPr>
          <w:noProof/>
        </w:rPr>
        <w:drawing>
          <wp:inline distT="0" distB="0" distL="0" distR="0" wp14:anchorId="3CB5D495" wp14:editId="26A93F28">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5452AC" w:rsidRDefault="005452AC" w:rsidP="005452AC">
      <w:pPr>
        <w:pStyle w:val="Heading3"/>
      </w:pPr>
      <w:bookmarkStart w:id="92" w:name="_Toc416902395"/>
      <w:bookmarkEnd w:id="87"/>
      <w:bookmarkEnd w:id="88"/>
      <w:bookmarkEnd w:id="89"/>
      <w:r>
        <w:lastRenderedPageBreak/>
        <w:t>Retail POS</w:t>
      </w:r>
      <w:bookmarkEnd w:id="92"/>
    </w:p>
    <w:p w:rsidR="00F52816" w:rsidRDefault="009D4D1F" w:rsidP="00D15264">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D15264">
      <w:pPr>
        <w:pStyle w:val="BodyText"/>
      </w:pPr>
      <w:r>
        <w:rPr>
          <w:noProof/>
        </w:rPr>
        <w:drawing>
          <wp:inline distT="0" distB="0" distL="0" distR="0" wp14:anchorId="547D3E2C" wp14:editId="63C6FFEA">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95"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D15264">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D15264">
      <w:pPr>
        <w:pStyle w:val="BodyText"/>
      </w:pPr>
      <w:r>
        <w:rPr>
          <w:noProof/>
        </w:rPr>
        <w:lastRenderedPageBreak/>
        <w:drawing>
          <wp:inline distT="0" distB="0" distL="0" distR="0" wp14:anchorId="64549D5B" wp14:editId="1D2594BC">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96">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D15264">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D15264">
      <w:pPr>
        <w:pStyle w:val="BodyText"/>
      </w:pPr>
      <w:r>
        <w:lastRenderedPageBreak/>
        <w:t>POS terminal entry mode can be set in int_ocapi_ext/cartridge/scripts/actions/CaptureCreditCardDetails.ds  as shown below.</w:t>
      </w:r>
      <w:r>
        <w:rPr>
          <w:noProof/>
        </w:rPr>
        <w:drawing>
          <wp:inline distT="0" distB="0" distL="0" distR="0" wp14:anchorId="45C7C09F" wp14:editId="1B3562D0">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D15264">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D15264">
      <w:pPr>
        <w:pStyle w:val="BodyText"/>
      </w:pPr>
      <w:r>
        <w:rPr>
          <w:noProof/>
        </w:rPr>
        <w:lastRenderedPageBreak/>
        <w:drawing>
          <wp:inline distT="0" distB="0" distL="0" distR="0" wp14:anchorId="6A1C913D" wp14:editId="64FCBC88">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98">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D15264">
      <w:pPr>
        <w:pStyle w:val="BodyText"/>
      </w:pPr>
    </w:p>
    <w:p w:rsidR="00AE3C79" w:rsidRDefault="00AE3C79"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9819CC" w:rsidP="00D15264">
      <w:pPr>
        <w:pStyle w:val="BodyText"/>
      </w:pPr>
    </w:p>
    <w:p w:rsidR="009819CC" w:rsidRDefault="00AE3C79" w:rsidP="00D15264">
      <w:pPr>
        <w:pStyle w:val="BodyText"/>
      </w:pPr>
      <w:r>
        <w:t>Example input variables from DSS:</w:t>
      </w:r>
    </w:p>
    <w:p w:rsidR="009819CC" w:rsidRDefault="00AE3C79" w:rsidP="00D15264">
      <w:pPr>
        <w:pStyle w:val="BodyText"/>
      </w:pPr>
      <w:r>
        <w:rPr>
          <w:noProof/>
        </w:rPr>
        <w:drawing>
          <wp:inline distT="0" distB="0" distL="0" distR="0" wp14:anchorId="4ED99269" wp14:editId="0BD29A4B">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D15264">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D15264">
      <w:pPr>
        <w:pStyle w:val="BodyText"/>
      </w:pPr>
      <w:r>
        <w:rPr>
          <w:noProof/>
        </w:rPr>
        <w:lastRenderedPageBreak/>
        <w:drawing>
          <wp:inline distT="0" distB="0" distL="0" distR="0" wp14:anchorId="2975E20D" wp14:editId="2A6DC60B">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00">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D15264">
      <w:pPr>
        <w:pStyle w:val="BodyText"/>
      </w:pPr>
    </w:p>
    <w:p w:rsidR="009819CC" w:rsidRDefault="00AE3C79" w:rsidP="00D15264">
      <w:pPr>
        <w:pStyle w:val="BodyText"/>
      </w:pPr>
      <w:r>
        <w:t>Example input variables from DSS:</w:t>
      </w:r>
    </w:p>
    <w:p w:rsidR="009819CC" w:rsidRDefault="009819CC" w:rsidP="00D15264">
      <w:pPr>
        <w:pStyle w:val="BodyText"/>
      </w:pPr>
    </w:p>
    <w:p w:rsidR="009819CC" w:rsidRDefault="00AE3C79" w:rsidP="00D15264">
      <w:pPr>
        <w:pStyle w:val="BodyText"/>
      </w:pPr>
      <w:r>
        <w:rPr>
          <w:noProof/>
        </w:rPr>
        <w:lastRenderedPageBreak/>
        <w:drawing>
          <wp:inline distT="0" distB="0" distL="0" distR="0" wp14:anchorId="50536C1C" wp14:editId="2B675F64">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D15264">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D15264">
      <w:pPr>
        <w:pStyle w:val="BodyText"/>
      </w:pPr>
      <w:r>
        <w:rPr>
          <w:noProof/>
        </w:rPr>
        <w:lastRenderedPageBreak/>
        <w:drawing>
          <wp:inline distT="0" distB="0" distL="0" distR="0" wp14:anchorId="37C3446A" wp14:editId="59245C1D">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D15264">
      <w:pPr>
        <w:pStyle w:val="BodyText"/>
      </w:pPr>
    </w:p>
    <w:p w:rsidR="00222CC0" w:rsidRDefault="00AE3C79" w:rsidP="00D15264">
      <w:pPr>
        <w:pStyle w:val="BodyText"/>
      </w:pPr>
      <w:r>
        <w:t>Example of input variables from DSS:</w:t>
      </w:r>
      <w:r>
        <w:rPr>
          <w:noProof/>
        </w:rPr>
        <w:lastRenderedPageBreak/>
        <w:drawing>
          <wp:inline distT="0" distB="0" distL="0" distR="0" wp14:anchorId="62EEBAEC" wp14:editId="7B85C94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D15264">
      <w:pPr>
        <w:pStyle w:val="BodyText"/>
      </w:pPr>
    </w:p>
    <w:p w:rsidR="00222CC0" w:rsidRDefault="00222CC0" w:rsidP="00D15264">
      <w:pPr>
        <w:pStyle w:val="BodyText"/>
      </w:pPr>
    </w:p>
    <w:p w:rsidR="00222CC0" w:rsidRDefault="00222CC0" w:rsidP="00D15264">
      <w:pPr>
        <w:pStyle w:val="BodyText"/>
      </w:pPr>
    </w:p>
    <w:p w:rsidR="00222CC0" w:rsidRDefault="00222CC0" w:rsidP="00D15264">
      <w:pPr>
        <w:pStyle w:val="BodyText"/>
      </w:pPr>
    </w:p>
    <w:p w:rsidR="00222CC0" w:rsidRDefault="00222CC0" w:rsidP="00D15264">
      <w:pPr>
        <w:pStyle w:val="BodyText"/>
      </w:pPr>
      <w:r>
        <w:t>Below is the snapshot of required pipeline.</w:t>
      </w:r>
    </w:p>
    <w:p w:rsidR="009D4D1F" w:rsidRPr="009D4D1F" w:rsidRDefault="0021700F" w:rsidP="00D15264">
      <w:pPr>
        <w:pStyle w:val="BodyText"/>
      </w:pPr>
      <w:r>
        <w:rPr>
          <w:noProof/>
        </w:rPr>
        <w:lastRenderedPageBreak/>
        <w:drawing>
          <wp:inline distT="0" distB="0" distL="0" distR="0" wp14:anchorId="56875E97" wp14:editId="2244B0E2">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04"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D15264">
      <w:pPr>
        <w:pStyle w:val="BodyText"/>
      </w:pPr>
    </w:p>
    <w:p w:rsidR="00FA4003" w:rsidRDefault="00B250A6" w:rsidP="00D15264">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D15264">
            <w:pPr>
              <w:pStyle w:val="BodyText"/>
            </w:pPr>
            <w:r w:rsidRPr="00FE67E5">
              <w:t>S. No.</w:t>
            </w:r>
          </w:p>
        </w:tc>
        <w:tc>
          <w:tcPr>
            <w:tcW w:w="1890" w:type="dxa"/>
          </w:tcPr>
          <w:p w:rsidR="009D2C87" w:rsidRPr="00FE67E5" w:rsidRDefault="009D2C87" w:rsidP="00D15264">
            <w:pPr>
              <w:pStyle w:val="BodyText"/>
            </w:pPr>
            <w:r w:rsidRPr="00FE67E5">
              <w:t>Variable name</w:t>
            </w:r>
          </w:p>
        </w:tc>
        <w:tc>
          <w:tcPr>
            <w:tcW w:w="5670" w:type="dxa"/>
          </w:tcPr>
          <w:p w:rsidR="009D2C87" w:rsidRPr="00FE67E5" w:rsidRDefault="009D2C87" w:rsidP="00D15264">
            <w:pPr>
              <w:pStyle w:val="BodyText"/>
            </w:pPr>
            <w:r w:rsidRPr="00FE67E5">
              <w:t>Description</w:t>
            </w:r>
          </w:p>
        </w:tc>
        <w:tc>
          <w:tcPr>
            <w:tcW w:w="2070" w:type="dxa"/>
          </w:tcPr>
          <w:p w:rsidR="009D2C87" w:rsidRPr="00FE67E5" w:rsidRDefault="009D2C87" w:rsidP="00D15264">
            <w:pPr>
              <w:pStyle w:val="BodyText"/>
            </w:pPr>
            <w:r w:rsidRPr="00FE67E5">
              <w:t>Note</w:t>
            </w:r>
          </w:p>
        </w:tc>
      </w:tr>
      <w:tr w:rsidR="00030821" w:rsidTr="007F28C8">
        <w:tc>
          <w:tcPr>
            <w:tcW w:w="828" w:type="dxa"/>
          </w:tcPr>
          <w:p w:rsidR="009D2C87" w:rsidRPr="009D2C87" w:rsidRDefault="009D2C87" w:rsidP="00D15264">
            <w:pPr>
              <w:pStyle w:val="BodyText"/>
            </w:pPr>
            <w:r>
              <w:t>1</w:t>
            </w:r>
          </w:p>
        </w:tc>
        <w:tc>
          <w:tcPr>
            <w:tcW w:w="1890" w:type="dxa"/>
          </w:tcPr>
          <w:p w:rsidR="009D2C87" w:rsidRPr="009D2C87" w:rsidRDefault="009D2C87" w:rsidP="00D15264">
            <w:pPr>
              <w:pStyle w:val="BodyText"/>
            </w:pPr>
            <w:r w:rsidRPr="009D2C87">
              <w:t>cardPresent</w:t>
            </w:r>
          </w:p>
        </w:tc>
        <w:tc>
          <w:tcPr>
            <w:tcW w:w="5670" w:type="dxa"/>
          </w:tcPr>
          <w:p w:rsidR="009D2C87" w:rsidRDefault="009D2C87" w:rsidP="00D15264">
            <w:pPr>
              <w:pStyle w:val="BodyText"/>
            </w:pPr>
            <w:r>
              <w:t xml:space="preserve">Indicates </w:t>
            </w:r>
            <w:r w:rsidRPr="00F24B6A">
              <w:t>whether the card is present at the time of retail POS transaction. Possible values</w:t>
            </w:r>
            <w:r>
              <w:t>:</w:t>
            </w:r>
          </w:p>
          <w:p w:rsidR="009D2C87" w:rsidRDefault="009D2C87" w:rsidP="00D15264">
            <w:pPr>
              <w:pStyle w:val="BodyText"/>
            </w:pPr>
            <w:r w:rsidRPr="00ED4799">
              <w:t>N</w:t>
            </w:r>
            <w:r>
              <w:t xml:space="preserve"> </w:t>
            </w:r>
            <w:r w:rsidRPr="00F24B6A">
              <w:t>– card not present</w:t>
            </w:r>
          </w:p>
          <w:p w:rsidR="009D2C87" w:rsidRPr="00F24B6A" w:rsidRDefault="009D2C87" w:rsidP="00D15264">
            <w:pPr>
              <w:pStyle w:val="BodyText"/>
            </w:pPr>
            <w:r w:rsidRPr="00ED4799">
              <w:t>Y</w:t>
            </w:r>
            <w:r>
              <w:t xml:space="preserve"> </w:t>
            </w:r>
            <w:r w:rsidRPr="00F24B6A">
              <w:t>– card is present</w:t>
            </w:r>
          </w:p>
          <w:p w:rsidR="009D2C87" w:rsidRDefault="009D2C87" w:rsidP="00D15264">
            <w:pPr>
              <w:pStyle w:val="BodyText"/>
            </w:pPr>
          </w:p>
        </w:tc>
        <w:tc>
          <w:tcPr>
            <w:tcW w:w="2070" w:type="dxa"/>
          </w:tcPr>
          <w:p w:rsidR="009D2C87" w:rsidRDefault="00737BF8" w:rsidP="00D15264">
            <w:pPr>
              <w:pStyle w:val="BodyText"/>
            </w:pPr>
            <w:r>
              <w:t>Required.</w:t>
            </w:r>
          </w:p>
        </w:tc>
      </w:tr>
      <w:tr w:rsidR="00030821" w:rsidTr="007F28C8">
        <w:tc>
          <w:tcPr>
            <w:tcW w:w="828" w:type="dxa"/>
          </w:tcPr>
          <w:p w:rsidR="009D2C87" w:rsidRDefault="009D2C87" w:rsidP="00D15264">
            <w:pPr>
              <w:pStyle w:val="BodyText"/>
            </w:pPr>
            <w:r>
              <w:t>2</w:t>
            </w:r>
          </w:p>
        </w:tc>
        <w:tc>
          <w:tcPr>
            <w:tcW w:w="1890" w:type="dxa"/>
          </w:tcPr>
          <w:p w:rsidR="009D2C87" w:rsidRDefault="009D2C87" w:rsidP="00D15264">
            <w:pPr>
              <w:pStyle w:val="BodyText"/>
            </w:pPr>
            <w:r>
              <w:t>catLevel</w:t>
            </w:r>
          </w:p>
        </w:tc>
        <w:tc>
          <w:tcPr>
            <w:tcW w:w="5670" w:type="dxa"/>
          </w:tcPr>
          <w:p w:rsidR="009D2C87" w:rsidRPr="00F24B6A" w:rsidRDefault="009D2C87" w:rsidP="00D15264">
            <w:pPr>
              <w:pStyle w:val="BodyText"/>
            </w:pPr>
            <w:r>
              <w:t xml:space="preserve">Type </w:t>
            </w:r>
            <w:r w:rsidRPr="00F24B6A">
              <w:t>of cardholder activated terminal. Possible values:</w:t>
            </w:r>
          </w:p>
          <w:p w:rsidR="009D2C87" w:rsidRDefault="009D2C87" w:rsidP="00D15264">
            <w:pPr>
              <w:pStyle w:val="BodyText"/>
            </w:pPr>
            <w:r w:rsidRPr="00ED4799">
              <w:t>1</w:t>
            </w:r>
            <w:r w:rsidRPr="00F24B6A">
              <w:t xml:space="preserve"> </w:t>
            </w:r>
            <w:r>
              <w:t>– A</w:t>
            </w:r>
            <w:r w:rsidRPr="00F24B6A">
              <w:t>utomated dispensing machine</w:t>
            </w:r>
          </w:p>
          <w:p w:rsidR="009D2C87" w:rsidRDefault="009D2C87" w:rsidP="00D15264">
            <w:pPr>
              <w:pStyle w:val="BodyText"/>
            </w:pPr>
            <w:r w:rsidRPr="00ED4799">
              <w:t>2</w:t>
            </w:r>
            <w:r>
              <w:t xml:space="preserve"> – Self</w:t>
            </w:r>
            <w:r w:rsidRPr="00F24B6A">
              <w:t>-service terminal</w:t>
            </w:r>
          </w:p>
          <w:p w:rsidR="009D2C87" w:rsidRPr="00F24B6A" w:rsidRDefault="009D2C87" w:rsidP="00D15264">
            <w:pPr>
              <w:pStyle w:val="BodyText"/>
            </w:pPr>
            <w:r w:rsidRPr="00ED4799">
              <w:t>3</w:t>
            </w:r>
            <w:r>
              <w:t xml:space="preserve"> – L</w:t>
            </w:r>
            <w:r w:rsidRPr="00F24B6A">
              <w:t>imited amount terminal</w:t>
            </w:r>
          </w:p>
          <w:p w:rsidR="009D2C87" w:rsidRPr="00F24B6A" w:rsidRDefault="009D2C87" w:rsidP="00D15264">
            <w:pPr>
              <w:pStyle w:val="BodyText"/>
            </w:pPr>
            <w:r w:rsidRPr="00ED4799">
              <w:t>4</w:t>
            </w:r>
            <w:r>
              <w:t xml:space="preserve"> – I</w:t>
            </w:r>
            <w:r w:rsidRPr="00F24B6A">
              <w:t>n-flight commerce (IFC) terminal</w:t>
            </w:r>
          </w:p>
          <w:p w:rsidR="009D2C87" w:rsidRPr="00F24B6A" w:rsidRDefault="009D2C87" w:rsidP="00D15264">
            <w:pPr>
              <w:pStyle w:val="BodyText"/>
            </w:pPr>
            <w:r w:rsidRPr="00ED4799">
              <w:t>5</w:t>
            </w:r>
            <w:r>
              <w:t xml:space="preserve"> – R</w:t>
            </w:r>
            <w:r w:rsidRPr="00F24B6A">
              <w:t>adio frequency device</w:t>
            </w:r>
          </w:p>
          <w:p w:rsidR="009D2C87" w:rsidRDefault="009D2C87" w:rsidP="00D15264">
            <w:pPr>
              <w:pStyle w:val="BodyText"/>
            </w:pPr>
            <w:r w:rsidRPr="00ED4799">
              <w:t>6</w:t>
            </w:r>
            <w:r>
              <w:t xml:space="preserve"> – M</w:t>
            </w:r>
            <w:r w:rsidRPr="00F24B6A">
              <w:t>obile acceptance terminal</w:t>
            </w:r>
          </w:p>
        </w:tc>
        <w:tc>
          <w:tcPr>
            <w:tcW w:w="2070" w:type="dxa"/>
          </w:tcPr>
          <w:p w:rsidR="009D2C87" w:rsidRDefault="00737BF8" w:rsidP="00D15264">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7F28C8">
        <w:tc>
          <w:tcPr>
            <w:tcW w:w="828" w:type="dxa"/>
          </w:tcPr>
          <w:p w:rsidR="009D2C87" w:rsidRDefault="009D2C87" w:rsidP="00D15264">
            <w:pPr>
              <w:pStyle w:val="BodyText"/>
            </w:pPr>
            <w:r>
              <w:t>3</w:t>
            </w:r>
          </w:p>
        </w:tc>
        <w:tc>
          <w:tcPr>
            <w:tcW w:w="1890" w:type="dxa"/>
          </w:tcPr>
          <w:p w:rsidR="009D2C87" w:rsidRDefault="009D2C87" w:rsidP="00D15264">
            <w:pPr>
              <w:pStyle w:val="BodyText"/>
            </w:pPr>
            <w:r>
              <w:t>entryMode</w:t>
            </w:r>
          </w:p>
        </w:tc>
        <w:tc>
          <w:tcPr>
            <w:tcW w:w="5670" w:type="dxa"/>
          </w:tcPr>
          <w:p w:rsidR="009D2C87" w:rsidRPr="00F24B6A" w:rsidRDefault="009D2C87" w:rsidP="00D15264">
            <w:pPr>
              <w:pStyle w:val="BodyText"/>
            </w:pPr>
            <w:r>
              <w:t xml:space="preserve">Method </w:t>
            </w:r>
            <w:r w:rsidRPr="00F24B6A">
              <w:t>of entering credit card information into the POS terminal. Possible values:</w:t>
            </w:r>
          </w:p>
          <w:p w:rsidR="009D2C87" w:rsidRPr="00F24B6A" w:rsidRDefault="009D2C87" w:rsidP="00D15264">
            <w:pPr>
              <w:pStyle w:val="BodyText"/>
            </w:pPr>
            <w:r w:rsidRPr="00ED4799">
              <w:t>keyed</w:t>
            </w:r>
            <w:r>
              <w:t xml:space="preserve"> – M</w:t>
            </w:r>
            <w:r w:rsidRPr="00F24B6A">
              <w:t>anually keyed into POS terminal.</w:t>
            </w:r>
          </w:p>
          <w:p w:rsidR="009D2C87" w:rsidRPr="00F24B6A" w:rsidRDefault="009D2C87" w:rsidP="00D15264">
            <w:pPr>
              <w:pStyle w:val="BodyText"/>
            </w:pPr>
            <w:r w:rsidRPr="00ED4799">
              <w:t>swiped</w:t>
            </w:r>
            <w:r>
              <w:t xml:space="preserve"> – R</w:t>
            </w:r>
            <w:r w:rsidRPr="00F24B6A">
              <w:t>ead from credit card magnetic stripe.</w:t>
            </w:r>
          </w:p>
          <w:p w:rsidR="009D2C87" w:rsidRDefault="009D2C87" w:rsidP="00D15264">
            <w:pPr>
              <w:pStyle w:val="BodyText"/>
            </w:pPr>
          </w:p>
        </w:tc>
        <w:tc>
          <w:tcPr>
            <w:tcW w:w="2070" w:type="dxa"/>
          </w:tcPr>
          <w:p w:rsidR="009D2C87" w:rsidRDefault="00737BF8" w:rsidP="00D15264">
            <w:pPr>
              <w:pStyle w:val="BodyText"/>
            </w:pPr>
            <w:r>
              <w:t>Required.</w:t>
            </w:r>
          </w:p>
        </w:tc>
      </w:tr>
      <w:tr w:rsidR="00030821" w:rsidTr="007F28C8">
        <w:tc>
          <w:tcPr>
            <w:tcW w:w="828" w:type="dxa"/>
          </w:tcPr>
          <w:p w:rsidR="009D2C87" w:rsidRDefault="00F74261" w:rsidP="00D15264">
            <w:pPr>
              <w:pStyle w:val="BodyText"/>
            </w:pPr>
            <w:r>
              <w:t>4</w:t>
            </w:r>
          </w:p>
        </w:tc>
        <w:tc>
          <w:tcPr>
            <w:tcW w:w="1890" w:type="dxa"/>
          </w:tcPr>
          <w:p w:rsidR="009D2C87" w:rsidRDefault="009D2C87" w:rsidP="00D15264">
            <w:pPr>
              <w:pStyle w:val="BodyText"/>
            </w:pPr>
            <w:r w:rsidRPr="00F24B6A">
              <w:t>terminalCapability</w:t>
            </w:r>
          </w:p>
        </w:tc>
        <w:tc>
          <w:tcPr>
            <w:tcW w:w="5670" w:type="dxa"/>
          </w:tcPr>
          <w:p w:rsidR="009D2C87" w:rsidRPr="00F24B6A" w:rsidRDefault="009D2C87" w:rsidP="00D15264">
            <w:pPr>
              <w:pStyle w:val="BodyText"/>
            </w:pPr>
            <w:r>
              <w:t xml:space="preserve">POS </w:t>
            </w:r>
            <w:r w:rsidRPr="00F24B6A">
              <w:t>terminal’s capability. Possible values:</w:t>
            </w:r>
          </w:p>
          <w:p w:rsidR="009D2C87" w:rsidRPr="00F24B6A" w:rsidRDefault="009D2C87" w:rsidP="00D15264">
            <w:pPr>
              <w:pStyle w:val="BodyText"/>
            </w:pPr>
            <w:r w:rsidRPr="00ED4799">
              <w:t>1</w:t>
            </w:r>
            <w:r w:rsidRPr="00F24B6A">
              <w:t xml:space="preserve"> </w:t>
            </w:r>
            <w:r>
              <w:t>– T</w:t>
            </w:r>
            <w:r w:rsidRPr="00F24B6A">
              <w:t>erminal has a magnetic stripe reader only.</w:t>
            </w:r>
          </w:p>
          <w:p w:rsidR="009D2C87" w:rsidRPr="00F24B6A" w:rsidRDefault="009D2C87" w:rsidP="00D15264">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D15264">
            <w:pPr>
              <w:pStyle w:val="BodyText"/>
            </w:pPr>
            <w:r w:rsidRPr="00ED4799">
              <w:t>3</w:t>
            </w:r>
            <w:r w:rsidRPr="00F24B6A">
              <w:t xml:space="preserve"> </w:t>
            </w:r>
            <w:r>
              <w:t>– T</w:t>
            </w:r>
            <w:r w:rsidRPr="00F24B6A">
              <w:t>erminal has manual entry capability only.</w:t>
            </w:r>
          </w:p>
          <w:p w:rsidR="009D2C87" w:rsidRDefault="009D2C87" w:rsidP="00D15264">
            <w:pPr>
              <w:pStyle w:val="BodyText"/>
            </w:pPr>
          </w:p>
        </w:tc>
        <w:tc>
          <w:tcPr>
            <w:tcW w:w="2070" w:type="dxa"/>
          </w:tcPr>
          <w:p w:rsidR="009D2C87" w:rsidRDefault="00737BF8" w:rsidP="00D15264">
            <w:pPr>
              <w:pStyle w:val="BodyText"/>
            </w:pPr>
            <w:r>
              <w:lastRenderedPageBreak/>
              <w:t>Required.</w:t>
            </w:r>
          </w:p>
        </w:tc>
      </w:tr>
      <w:tr w:rsidR="00030821" w:rsidTr="007F28C8">
        <w:tc>
          <w:tcPr>
            <w:tcW w:w="828" w:type="dxa"/>
          </w:tcPr>
          <w:p w:rsidR="009D2C87" w:rsidRDefault="00F74261" w:rsidP="00D15264">
            <w:pPr>
              <w:pStyle w:val="BodyText"/>
            </w:pPr>
            <w:r>
              <w:lastRenderedPageBreak/>
              <w:t>5</w:t>
            </w:r>
          </w:p>
        </w:tc>
        <w:tc>
          <w:tcPr>
            <w:tcW w:w="1890" w:type="dxa"/>
          </w:tcPr>
          <w:p w:rsidR="009D2C87" w:rsidRDefault="009D2C87" w:rsidP="00D15264">
            <w:pPr>
              <w:pStyle w:val="BodyText"/>
            </w:pPr>
            <w:r w:rsidRPr="003E2EC1">
              <w:t>terminalID</w:t>
            </w:r>
          </w:p>
        </w:tc>
        <w:tc>
          <w:tcPr>
            <w:tcW w:w="5670" w:type="dxa"/>
          </w:tcPr>
          <w:p w:rsidR="009D2C87" w:rsidRPr="003E2EC1" w:rsidRDefault="009D2C87" w:rsidP="00D15264">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D15264">
            <w:pPr>
              <w:pStyle w:val="BodyText"/>
            </w:pPr>
          </w:p>
        </w:tc>
        <w:tc>
          <w:tcPr>
            <w:tcW w:w="2070" w:type="dxa"/>
          </w:tcPr>
          <w:p w:rsidR="009D2C87" w:rsidRDefault="00737BF8" w:rsidP="00D15264">
            <w:pPr>
              <w:pStyle w:val="BodyText"/>
            </w:pPr>
            <w:r>
              <w:t>Optional.</w:t>
            </w:r>
          </w:p>
        </w:tc>
      </w:tr>
      <w:tr w:rsidR="00030821" w:rsidTr="007F28C8">
        <w:tc>
          <w:tcPr>
            <w:tcW w:w="828" w:type="dxa"/>
          </w:tcPr>
          <w:p w:rsidR="009D2C87" w:rsidRDefault="00F74261" w:rsidP="00D15264">
            <w:pPr>
              <w:pStyle w:val="BodyText"/>
            </w:pPr>
            <w:r>
              <w:t>6</w:t>
            </w:r>
          </w:p>
        </w:tc>
        <w:tc>
          <w:tcPr>
            <w:tcW w:w="1890" w:type="dxa"/>
          </w:tcPr>
          <w:p w:rsidR="009D2C87" w:rsidRDefault="009D2C87" w:rsidP="00D15264">
            <w:pPr>
              <w:pStyle w:val="BodyText"/>
            </w:pPr>
            <w:r w:rsidRPr="003E2EC1">
              <w:t>trackData</w:t>
            </w:r>
          </w:p>
        </w:tc>
        <w:tc>
          <w:tcPr>
            <w:tcW w:w="5670" w:type="dxa"/>
          </w:tcPr>
          <w:p w:rsidR="009D2C87" w:rsidRPr="003E2EC1" w:rsidRDefault="009D2C87" w:rsidP="00D15264">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D15264">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%B4111111111111111^SMITH/JOHN^1612101976110000868000000?;4111111111111111=16121019761186800000?</w:t>
            </w:r>
          </w:p>
          <w:p w:rsidR="009D2C87" w:rsidRPr="003E2EC1" w:rsidRDefault="009D2C87" w:rsidP="00D15264">
            <w:pPr>
              <w:pStyle w:val="BodyText"/>
            </w:pPr>
            <w:r>
              <w:t>Track 1 – t</w:t>
            </w:r>
            <w:r w:rsidRPr="003E2EC1">
              <w:t>he track 1 data precedes the semicolon (;)</w:t>
            </w:r>
          </w:p>
          <w:p w:rsidR="009D2C87" w:rsidRPr="00E63AF2" w:rsidRDefault="009D2C87" w:rsidP="00D15264">
            <w:pPr>
              <w:pStyle w:val="BodyText"/>
            </w:pPr>
            <w:r>
              <w:t>Track 2 – t</w:t>
            </w:r>
            <w:r w:rsidRPr="003E2EC1">
              <w:t>he track 2 data follows the semicolon</w:t>
            </w:r>
            <w:r>
              <w:t xml:space="preserve"> (;)</w:t>
            </w:r>
          </w:p>
          <w:p w:rsidR="009D2C87" w:rsidRDefault="009D2C87" w:rsidP="00D15264">
            <w:pPr>
              <w:pStyle w:val="BodyText"/>
            </w:pPr>
          </w:p>
        </w:tc>
        <w:tc>
          <w:tcPr>
            <w:tcW w:w="2070" w:type="dxa"/>
          </w:tcPr>
          <w:p w:rsidR="009D2C87" w:rsidRDefault="00221C07" w:rsidP="00D15264">
            <w:pPr>
              <w:pStyle w:val="BodyText"/>
            </w:pPr>
            <w:r>
              <w:t xml:space="preserve">Required if </w:t>
            </w:r>
            <w:r w:rsidRPr="00221C07">
              <w:t>entryMode=swiped</w:t>
            </w:r>
            <w:r>
              <w:t>.</w:t>
            </w:r>
          </w:p>
        </w:tc>
      </w:tr>
      <w:tr w:rsidR="00030821" w:rsidTr="007F28C8">
        <w:tc>
          <w:tcPr>
            <w:tcW w:w="828" w:type="dxa"/>
          </w:tcPr>
          <w:p w:rsidR="009D2C87" w:rsidRDefault="00F74261" w:rsidP="00D15264">
            <w:pPr>
              <w:pStyle w:val="BodyText"/>
            </w:pPr>
            <w:r>
              <w:lastRenderedPageBreak/>
              <w:t>7</w:t>
            </w:r>
          </w:p>
        </w:tc>
        <w:tc>
          <w:tcPr>
            <w:tcW w:w="1890" w:type="dxa"/>
          </w:tcPr>
          <w:p w:rsidR="009D2C87" w:rsidRDefault="009D2C87" w:rsidP="00D15264">
            <w:pPr>
              <w:pStyle w:val="BodyText"/>
            </w:pPr>
            <w:r>
              <w:t>c</w:t>
            </w:r>
            <w:r w:rsidRPr="00E63AF2">
              <w:t>urrency</w:t>
            </w:r>
          </w:p>
        </w:tc>
        <w:tc>
          <w:tcPr>
            <w:tcW w:w="5670" w:type="dxa"/>
          </w:tcPr>
          <w:p w:rsidR="009D2C87" w:rsidRPr="00E63AF2" w:rsidRDefault="009D2C87" w:rsidP="00D15264">
            <w:pPr>
              <w:pStyle w:val="BodyText"/>
            </w:pPr>
            <w:r>
              <w:t>C</w:t>
            </w:r>
            <w:r w:rsidRPr="00E63AF2">
              <w:t>urrency used for order. For possible values</w:t>
            </w:r>
            <w:r>
              <w:t xml:space="preserve"> refer </w:t>
            </w:r>
            <w:hyperlink r:id="rId105" w:history="1">
              <w:r w:rsidRPr="00E63AF2">
                <w:rPr>
                  <w:rStyle w:val="Hyperlink"/>
                </w:rPr>
                <w:t>ISO Standard Currency Codes</w:t>
              </w:r>
            </w:hyperlink>
          </w:p>
          <w:p w:rsidR="009D2C87" w:rsidRDefault="009D2C87" w:rsidP="00D15264">
            <w:pPr>
              <w:pStyle w:val="BodyText"/>
            </w:pPr>
          </w:p>
        </w:tc>
        <w:tc>
          <w:tcPr>
            <w:tcW w:w="2070" w:type="dxa"/>
          </w:tcPr>
          <w:p w:rsidR="009D2C87" w:rsidRDefault="00F53E81" w:rsidP="00D15264">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D15264">
            <w:pPr>
              <w:pStyle w:val="BodyText"/>
            </w:pPr>
            <w:r>
              <w:t>8</w:t>
            </w:r>
          </w:p>
        </w:tc>
        <w:tc>
          <w:tcPr>
            <w:tcW w:w="1890" w:type="dxa"/>
          </w:tcPr>
          <w:p w:rsidR="009D2C87" w:rsidRDefault="009D2C87" w:rsidP="00D15264">
            <w:pPr>
              <w:pStyle w:val="BodyText"/>
            </w:pPr>
            <w:r>
              <w:t>amount</w:t>
            </w:r>
          </w:p>
        </w:tc>
        <w:tc>
          <w:tcPr>
            <w:tcW w:w="5670" w:type="dxa"/>
          </w:tcPr>
          <w:p w:rsidR="009D2C87" w:rsidRPr="00B23D0D" w:rsidRDefault="009D2C87" w:rsidP="00D15264">
            <w:pPr>
              <w:pStyle w:val="BodyText"/>
            </w:pPr>
            <w:r>
              <w:t xml:space="preserve">Grand </w:t>
            </w:r>
            <w:r w:rsidRPr="00E63AF2">
              <w:t>total for the order</w:t>
            </w:r>
            <w:r>
              <w:t>.</w:t>
            </w:r>
          </w:p>
          <w:p w:rsidR="009D2C87" w:rsidRDefault="009D2C87" w:rsidP="00D15264">
            <w:pPr>
              <w:pStyle w:val="BodyText"/>
            </w:pPr>
          </w:p>
        </w:tc>
        <w:tc>
          <w:tcPr>
            <w:tcW w:w="2070" w:type="dxa"/>
          </w:tcPr>
          <w:p w:rsidR="009D2C87" w:rsidRDefault="009D2C87" w:rsidP="00D15264">
            <w:pPr>
              <w:pStyle w:val="BodyText"/>
            </w:pPr>
          </w:p>
        </w:tc>
      </w:tr>
      <w:tr w:rsidR="00030821" w:rsidTr="007F28C8">
        <w:tc>
          <w:tcPr>
            <w:tcW w:w="828" w:type="dxa"/>
          </w:tcPr>
          <w:p w:rsidR="009D2C87" w:rsidRDefault="00F74261" w:rsidP="00D15264">
            <w:pPr>
              <w:pStyle w:val="BodyText"/>
            </w:pPr>
            <w:r>
              <w:t>9</w:t>
            </w:r>
          </w:p>
        </w:tc>
        <w:tc>
          <w:tcPr>
            <w:tcW w:w="1890" w:type="dxa"/>
          </w:tcPr>
          <w:p w:rsidR="009D2C87" w:rsidRDefault="009D2C87" w:rsidP="00D15264">
            <w:pPr>
              <w:pStyle w:val="BodyText"/>
            </w:pPr>
            <w:r w:rsidRPr="00B23D0D">
              <w:t>accountNumber</w:t>
            </w:r>
          </w:p>
        </w:tc>
        <w:tc>
          <w:tcPr>
            <w:tcW w:w="5670" w:type="dxa"/>
          </w:tcPr>
          <w:p w:rsidR="009D2C87" w:rsidRPr="00B23D0D" w:rsidRDefault="009D2C87" w:rsidP="00D15264">
            <w:pPr>
              <w:pStyle w:val="BodyText"/>
            </w:pPr>
            <w:r w:rsidRPr="00B23D0D">
              <w:t>Customer’s credit card number.</w:t>
            </w:r>
          </w:p>
          <w:p w:rsidR="009D2C87" w:rsidRDefault="009D2C87" w:rsidP="00D15264">
            <w:pPr>
              <w:pStyle w:val="BodyText"/>
            </w:pPr>
          </w:p>
        </w:tc>
        <w:tc>
          <w:tcPr>
            <w:tcW w:w="2070" w:type="dxa"/>
          </w:tcPr>
          <w:p w:rsidR="009D2C87" w:rsidRDefault="00474DDB" w:rsidP="00D15264">
            <w:pPr>
              <w:pStyle w:val="BodyText"/>
            </w:pPr>
            <w:r>
              <w:t xml:space="preserve">This variable becomes mandatory if </w:t>
            </w:r>
            <w:r w:rsidRPr="00474DDB">
              <w:t>entryMode=keyed</w:t>
            </w:r>
            <w:r>
              <w:t>.</w:t>
            </w:r>
          </w:p>
        </w:tc>
      </w:tr>
      <w:tr w:rsidR="00030821" w:rsidTr="007F28C8">
        <w:tc>
          <w:tcPr>
            <w:tcW w:w="828" w:type="dxa"/>
          </w:tcPr>
          <w:p w:rsidR="009D2C87" w:rsidRDefault="00F74261" w:rsidP="00D15264">
            <w:pPr>
              <w:pStyle w:val="BodyText"/>
            </w:pPr>
            <w:r>
              <w:t>10</w:t>
            </w:r>
          </w:p>
        </w:tc>
        <w:tc>
          <w:tcPr>
            <w:tcW w:w="1890" w:type="dxa"/>
          </w:tcPr>
          <w:p w:rsidR="009D2C87" w:rsidRDefault="009D2C87" w:rsidP="00D15264">
            <w:pPr>
              <w:pStyle w:val="BodyText"/>
            </w:pPr>
            <w:r w:rsidRPr="00B23D0D">
              <w:t>cardType</w:t>
            </w:r>
          </w:p>
        </w:tc>
        <w:tc>
          <w:tcPr>
            <w:tcW w:w="5670" w:type="dxa"/>
          </w:tcPr>
          <w:p w:rsidR="009D2C87" w:rsidRPr="00B23D0D" w:rsidRDefault="009D2C87" w:rsidP="00D15264">
            <w:pPr>
              <w:pStyle w:val="BodyText"/>
            </w:pPr>
            <w:r>
              <w:t>T</w:t>
            </w:r>
            <w:r w:rsidRPr="00B23D0D">
              <w:t>ype of card to authorize. Possible values:</w:t>
            </w:r>
          </w:p>
          <w:p w:rsidR="009D2C87" w:rsidRPr="00B23D0D" w:rsidRDefault="009D2C87" w:rsidP="00D15264">
            <w:pPr>
              <w:pStyle w:val="BodyText"/>
            </w:pPr>
            <w:r w:rsidRPr="00ED4799">
              <w:t>001</w:t>
            </w:r>
            <w:r>
              <w:t xml:space="preserve"> – V</w:t>
            </w:r>
            <w:r w:rsidRPr="00B23D0D">
              <w:t>isa</w:t>
            </w:r>
          </w:p>
          <w:p w:rsidR="009D2C87" w:rsidRPr="00B23D0D" w:rsidRDefault="009D2C87" w:rsidP="00D15264">
            <w:pPr>
              <w:pStyle w:val="BodyText"/>
            </w:pPr>
            <w:r w:rsidRPr="00ED4799">
              <w:t>002</w:t>
            </w:r>
            <w:r>
              <w:t xml:space="preserve"> – M</w:t>
            </w:r>
            <w:r w:rsidRPr="00B23D0D">
              <w:t>asterCard</w:t>
            </w:r>
          </w:p>
          <w:p w:rsidR="009D2C87" w:rsidRPr="00B23D0D" w:rsidRDefault="009D2C87" w:rsidP="00D15264">
            <w:pPr>
              <w:pStyle w:val="BodyText"/>
            </w:pPr>
            <w:r w:rsidRPr="00ED4799">
              <w:t>003</w:t>
            </w:r>
            <w:r>
              <w:t xml:space="preserve"> – A</w:t>
            </w:r>
            <w:r w:rsidRPr="00B23D0D">
              <w:t>merican Express</w:t>
            </w:r>
          </w:p>
          <w:p w:rsidR="009D2C87" w:rsidRPr="00B23D0D" w:rsidRDefault="009D2C87" w:rsidP="00D15264">
            <w:pPr>
              <w:pStyle w:val="BodyText"/>
            </w:pPr>
            <w:r w:rsidRPr="00ED4799">
              <w:t>004</w:t>
            </w:r>
            <w:r>
              <w:t xml:space="preserve"> – D</w:t>
            </w:r>
            <w:r w:rsidRPr="00B23D0D">
              <w:t>iscover</w:t>
            </w:r>
          </w:p>
          <w:p w:rsidR="009D2C87" w:rsidRPr="00B23D0D" w:rsidRDefault="009D2C87" w:rsidP="00D15264">
            <w:pPr>
              <w:pStyle w:val="BodyText"/>
            </w:pPr>
            <w:r w:rsidRPr="00ED4799">
              <w:t>005</w:t>
            </w:r>
            <w:r>
              <w:t xml:space="preserve"> – D</w:t>
            </w:r>
            <w:r w:rsidRPr="00B23D0D">
              <w:t>iners Club</w:t>
            </w:r>
          </w:p>
          <w:p w:rsidR="009D2C87" w:rsidRPr="00B23D0D" w:rsidRDefault="009D2C87" w:rsidP="00D15264">
            <w:pPr>
              <w:pStyle w:val="BodyText"/>
            </w:pPr>
            <w:r w:rsidRPr="00ED4799">
              <w:t>006</w:t>
            </w:r>
            <w:r>
              <w:t xml:space="preserve"> – C</w:t>
            </w:r>
            <w:r w:rsidRPr="00B23D0D">
              <w:t>arte Blanche</w:t>
            </w:r>
          </w:p>
          <w:p w:rsidR="009D2C87" w:rsidRDefault="009D2C87" w:rsidP="00D15264">
            <w:pPr>
              <w:pStyle w:val="BodyText"/>
            </w:pPr>
            <w:r w:rsidRPr="00ED4799">
              <w:t>007</w:t>
            </w:r>
            <w:r>
              <w:t xml:space="preserve"> – J</w:t>
            </w:r>
            <w:r w:rsidRPr="00B23D0D">
              <w:t>CB</w:t>
            </w:r>
          </w:p>
          <w:p w:rsidR="009D2C87" w:rsidRDefault="009D2C87" w:rsidP="00D15264">
            <w:pPr>
              <w:pStyle w:val="BodyText"/>
            </w:pPr>
          </w:p>
        </w:tc>
        <w:tc>
          <w:tcPr>
            <w:tcW w:w="2070" w:type="dxa"/>
          </w:tcPr>
          <w:p w:rsidR="009D2C87" w:rsidRDefault="00FA494E" w:rsidP="00D15264">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D15264">
            <w:pPr>
              <w:pStyle w:val="BodyText"/>
            </w:pPr>
            <w:r>
              <w:t>11</w:t>
            </w:r>
          </w:p>
        </w:tc>
        <w:tc>
          <w:tcPr>
            <w:tcW w:w="1890" w:type="dxa"/>
          </w:tcPr>
          <w:p w:rsidR="009D2C87" w:rsidRDefault="009D2C87" w:rsidP="00D15264">
            <w:pPr>
              <w:pStyle w:val="BodyText"/>
            </w:pPr>
            <w:r w:rsidRPr="004F402A">
              <w:t>cvnNumber</w:t>
            </w:r>
          </w:p>
        </w:tc>
        <w:tc>
          <w:tcPr>
            <w:tcW w:w="5670" w:type="dxa"/>
          </w:tcPr>
          <w:p w:rsidR="009D2C87" w:rsidRPr="0062035B" w:rsidRDefault="009D2C87" w:rsidP="00D15264">
            <w:pPr>
              <w:pStyle w:val="BodyText"/>
            </w:pPr>
            <w:r w:rsidRPr="00CA61FF">
              <w:t>This number is never transferred during card swipes</w:t>
            </w:r>
            <w:r>
              <w:t>.</w:t>
            </w:r>
          </w:p>
          <w:p w:rsidR="009D2C87" w:rsidRDefault="009D2C87" w:rsidP="00D15264">
            <w:pPr>
              <w:pStyle w:val="BodyText"/>
            </w:pPr>
          </w:p>
        </w:tc>
        <w:tc>
          <w:tcPr>
            <w:tcW w:w="2070" w:type="dxa"/>
          </w:tcPr>
          <w:p w:rsidR="009D2C87" w:rsidRDefault="006F1954" w:rsidP="00D15264">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D15264">
            <w:pPr>
              <w:pStyle w:val="BodyText"/>
            </w:pPr>
            <w:r>
              <w:lastRenderedPageBreak/>
              <w:t>12</w:t>
            </w:r>
          </w:p>
        </w:tc>
        <w:tc>
          <w:tcPr>
            <w:tcW w:w="1890" w:type="dxa"/>
          </w:tcPr>
          <w:p w:rsidR="009D2C87" w:rsidRDefault="009D2C87" w:rsidP="00D15264">
            <w:pPr>
              <w:pStyle w:val="BodyText"/>
            </w:pPr>
            <w:r w:rsidRPr="0062035B">
              <w:t>expiryMonth</w:t>
            </w:r>
          </w:p>
        </w:tc>
        <w:tc>
          <w:tcPr>
            <w:tcW w:w="5670" w:type="dxa"/>
          </w:tcPr>
          <w:p w:rsidR="009D2C87" w:rsidRPr="0062035B" w:rsidRDefault="009D2C87" w:rsidP="00D15264">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D15264">
            <w:pPr>
              <w:pStyle w:val="BodyText"/>
            </w:pPr>
          </w:p>
        </w:tc>
        <w:tc>
          <w:tcPr>
            <w:tcW w:w="2070" w:type="dxa"/>
          </w:tcPr>
          <w:p w:rsidR="009D2C87" w:rsidRDefault="006F1954" w:rsidP="00D15264">
            <w:pPr>
              <w:pStyle w:val="BodyText"/>
            </w:pPr>
            <w:r>
              <w:t xml:space="preserve">Required </w:t>
            </w:r>
            <w:r w:rsidR="008D535D" w:rsidRPr="00ED4799">
              <w:t>if entryMode=keyed</w:t>
            </w:r>
            <w:r w:rsidR="008D535D">
              <w:t>.</w:t>
            </w:r>
          </w:p>
        </w:tc>
      </w:tr>
      <w:tr w:rsidR="009D2C87" w:rsidTr="007F28C8">
        <w:tc>
          <w:tcPr>
            <w:tcW w:w="828" w:type="dxa"/>
          </w:tcPr>
          <w:p w:rsidR="009D2C87" w:rsidRDefault="00F74261" w:rsidP="00D15264">
            <w:pPr>
              <w:pStyle w:val="BodyText"/>
            </w:pPr>
            <w:r>
              <w:t>13</w:t>
            </w:r>
          </w:p>
        </w:tc>
        <w:tc>
          <w:tcPr>
            <w:tcW w:w="1890" w:type="dxa"/>
          </w:tcPr>
          <w:p w:rsidR="009D2C87" w:rsidRPr="0062035B" w:rsidRDefault="009D2C87" w:rsidP="00D15264">
            <w:pPr>
              <w:pStyle w:val="BodyText"/>
            </w:pPr>
            <w:r w:rsidRPr="0062035B">
              <w:t>expiryYear</w:t>
            </w:r>
          </w:p>
        </w:tc>
        <w:tc>
          <w:tcPr>
            <w:tcW w:w="5670" w:type="dxa"/>
          </w:tcPr>
          <w:p w:rsidR="009D2C87" w:rsidRDefault="009D2C87" w:rsidP="00D15264">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D15264">
            <w:pPr>
              <w:pStyle w:val="BodyText"/>
            </w:pPr>
            <w:r>
              <w:t xml:space="preserve">Required </w:t>
            </w:r>
            <w:r w:rsidR="008D535D" w:rsidRPr="00ED4799">
              <w:t>if entryMode=keyed</w:t>
            </w:r>
            <w:r w:rsidR="008D535D">
              <w:t>.</w:t>
            </w:r>
          </w:p>
        </w:tc>
      </w:tr>
      <w:tr w:rsidR="009B569A" w:rsidTr="007F28C8">
        <w:tc>
          <w:tcPr>
            <w:tcW w:w="828" w:type="dxa"/>
          </w:tcPr>
          <w:p w:rsidR="009B569A" w:rsidRDefault="009B569A" w:rsidP="00D15264">
            <w:pPr>
              <w:pStyle w:val="BodyText"/>
            </w:pPr>
            <w:r>
              <w:t>14</w:t>
            </w:r>
          </w:p>
        </w:tc>
        <w:tc>
          <w:tcPr>
            <w:tcW w:w="1890" w:type="dxa"/>
          </w:tcPr>
          <w:p w:rsidR="009B569A" w:rsidRPr="0062035B" w:rsidRDefault="009B569A" w:rsidP="00D15264">
            <w:pPr>
              <w:pStyle w:val="BodyText"/>
            </w:pPr>
            <w:r>
              <w:t>storeLocation</w:t>
            </w:r>
          </w:p>
        </w:tc>
        <w:tc>
          <w:tcPr>
            <w:tcW w:w="5670" w:type="dxa"/>
          </w:tcPr>
          <w:p w:rsidR="009B569A" w:rsidRPr="0062035B" w:rsidRDefault="009B569A" w:rsidP="00D15264">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D15264">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D15264">
            <w:pPr>
              <w:pStyle w:val="BodyText"/>
            </w:pPr>
            <w:r w:rsidRPr="00AC2E1C">
              <w:t xml:space="preserve">01803 </w:t>
            </w:r>
            <w:r>
              <w:t>(</w:t>
            </w:r>
            <w:r w:rsidRPr="00AC2E1C">
              <w:t>Burlington</w:t>
            </w:r>
            <w:r>
              <w:t>, MA)</w:t>
            </w:r>
            <w:r w:rsidR="007B6ED8">
              <w:t xml:space="preserve"> or</w:t>
            </w:r>
          </w:p>
          <w:p w:rsidR="00AC2E1C" w:rsidRPr="00AC2E1C" w:rsidRDefault="00AC2E1C" w:rsidP="00D15264">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D15264">
      <w:pPr>
        <w:pStyle w:val="BodyText"/>
      </w:pPr>
    </w:p>
    <w:p w:rsidR="00FA4003" w:rsidRDefault="00AE3C79" w:rsidP="00D15264">
      <w:pPr>
        <w:pStyle w:val="BodyText"/>
      </w:pPr>
      <w:r>
        <w:t xml:space="preserve">In order to obtain messages in DSS based on failures from Cybersource changes will need to be made to </w:t>
      </w:r>
      <w:r w:rsidR="00490B31">
        <w:t>int_cybersource/cartridge/scripts/cybersource/</w:t>
      </w:r>
      <w:r>
        <w:t>POSAuthRequest</w:t>
      </w:r>
      <w:r w:rsidR="00490B31">
        <w:t>.ds in order to output a Status.  Add a @output Status : dw.system.Status to the beginning comment of the file and then set the following Status values:</w:t>
      </w:r>
    </w:p>
    <w:p w:rsidR="00490B31" w:rsidRDefault="00490B31" w:rsidP="00D15264">
      <w:pPr>
        <w:pStyle w:val="BodyText"/>
      </w:pPr>
    </w:p>
    <w:p w:rsidR="00490B31" w:rsidRDefault="00490B31" w:rsidP="00D15264">
      <w:pPr>
        <w:pStyle w:val="BodyText"/>
      </w:pPr>
      <w:r>
        <w:rPr>
          <w:noProof/>
        </w:rPr>
        <w:lastRenderedPageBreak/>
        <w:drawing>
          <wp:inline distT="0" distB="0" distL="0" distR="0" wp14:anchorId="40428267" wp14:editId="52917B04">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D15264">
      <w:pPr>
        <w:pStyle w:val="BodyText"/>
      </w:pPr>
    </w:p>
    <w:p w:rsidR="00490B31" w:rsidRDefault="00490B31" w:rsidP="00D15264">
      <w:pPr>
        <w:pStyle w:val="BodyText"/>
      </w:pPr>
      <w:r>
        <w:t>Then add these lines to the int_ocapi_ext/cartridge/templates/resources/eastatus.properties file</w:t>
      </w:r>
    </w:p>
    <w:p w:rsidR="00490B31" w:rsidRDefault="00490B31" w:rsidP="00D15264">
      <w:pPr>
        <w:pStyle w:val="BodyText"/>
      </w:pPr>
      <w:r>
        <w:t>CREDITCARD_INVALID_USERDENIED=400|InvalidCreditCardExpception|User Denied|User has been denied.</w:t>
      </w:r>
    </w:p>
    <w:p w:rsidR="00490B31" w:rsidRDefault="00490B31" w:rsidP="00D15264">
      <w:pPr>
        <w:pStyle w:val="BodyText"/>
      </w:pPr>
      <w:r>
        <w:t>CREDITCARD_INVALID_AUTH=400|InvalidCreditCardException|Credit Card Declined|Authorization Denied.</w:t>
      </w:r>
    </w:p>
    <w:p w:rsidR="00490B31" w:rsidRDefault="00490B31" w:rsidP="00D15264">
      <w:pPr>
        <w:pStyle w:val="BodyText"/>
      </w:pPr>
      <w:r>
        <w:t xml:space="preserve">CREDITCARD_INVALID_UNABLEPROCESS=400|InvalidCreditCardException|Unable to Process|Call Customer </w:t>
      </w:r>
      <w:r>
        <w:lastRenderedPageBreak/>
        <w:t>Service.</w:t>
      </w:r>
    </w:p>
    <w:p w:rsidR="007D728F" w:rsidRDefault="00490B31" w:rsidP="00D15264">
      <w:pPr>
        <w:pStyle w:val="BodyText"/>
      </w:pPr>
      <w:r>
        <w:t>CREDITCARD_UNCONFIRMED=400|InvalidCreditCardEx</w:t>
      </w:r>
      <w:r w:rsidR="00D752E8">
        <w:t>ception|Unconfirmed|Unconfirmed</w:t>
      </w:r>
    </w:p>
    <w:p w:rsidR="007D728F" w:rsidRDefault="007D728F" w:rsidP="00D15264">
      <w:pPr>
        <w:pStyle w:val="BodyText"/>
      </w:pPr>
      <w:r>
        <w:t>In the Cybersource_POS cartridge set the Status to the CreditCardStatus</w:t>
      </w:r>
    </w:p>
    <w:p w:rsidR="00490B31" w:rsidRPr="009D4D1F" w:rsidRDefault="00490B31" w:rsidP="00D15264">
      <w:pPr>
        <w:pStyle w:val="BodyText"/>
      </w:pPr>
    </w:p>
    <w:p w:rsidR="003D49FF" w:rsidRDefault="003D49FF" w:rsidP="003D49FF">
      <w:pPr>
        <w:pStyle w:val="Heading2"/>
      </w:pPr>
      <w:bookmarkStart w:id="93" w:name="_Toc368651156"/>
      <w:bookmarkStart w:id="94" w:name="_Toc416902396"/>
      <w:r>
        <w:t>Site Configuration</w:t>
      </w:r>
      <w:bookmarkEnd w:id="93"/>
      <w:bookmarkEnd w:id="94"/>
    </w:p>
    <w:p w:rsidR="003D49FF" w:rsidRDefault="003D49FF" w:rsidP="003D49FF">
      <w:pPr>
        <w:pStyle w:val="Heading3"/>
      </w:pPr>
      <w:bookmarkStart w:id="95" w:name="_Toc368651157"/>
      <w:bookmarkStart w:id="96" w:name="_Toc416902397"/>
      <w:r>
        <w:t>Import Meta Data</w:t>
      </w:r>
      <w:bookmarkEnd w:id="95"/>
      <w:bookmarkEnd w:id="96"/>
    </w:p>
    <w:p w:rsidR="003D49FF" w:rsidRDefault="003D49FF" w:rsidP="003D49FF">
      <w:r>
        <w:t>Import following site configuration meta-data through Business Manager:</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.xml – add custome attributes to the CustomerPaymentInstrument and OrderPaymentInstrument object</w:t>
      </w: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2A5D3F" w:rsidRDefault="002A5D3F" w:rsidP="002A5D3F">
      <w:pPr>
        <w:pStyle w:val="Listenabsatz"/>
        <w:numPr>
          <w:ilvl w:val="0"/>
          <w:numId w:val="26"/>
        </w:numPr>
      </w:pPr>
      <w:r>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lastRenderedPageBreak/>
        <w:drawing>
          <wp:inline distT="0" distB="0" distL="0" distR="0" wp14:anchorId="32291AE0" wp14:editId="6DF8D5B8">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97" w:name="_Toc416902398"/>
      <w:r>
        <w:t>Configure Payment Processor for Alipay</w:t>
      </w:r>
      <w:bookmarkEnd w:id="97"/>
    </w:p>
    <w:p w:rsidR="00D752E8" w:rsidRDefault="00D752E8" w:rsidP="00D15264">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D15264">
      <w:pPr>
        <w:pStyle w:val="BodyText"/>
      </w:pPr>
      <w:r>
        <w:rPr>
          <w:noProof/>
        </w:rPr>
        <w:drawing>
          <wp:inline distT="0" distB="0" distL="0" distR="0" wp14:anchorId="7E2BE595" wp14:editId="75137B23">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D15264">
      <w:pPr>
        <w:pStyle w:val="BodyText"/>
      </w:pPr>
      <w:r>
        <w:t xml:space="preserve">  </w:t>
      </w:r>
    </w:p>
    <w:p w:rsidR="003D49FF" w:rsidRDefault="003D49FF" w:rsidP="003D49FF">
      <w:pPr>
        <w:pStyle w:val="Heading3"/>
      </w:pPr>
      <w:bookmarkStart w:id="98" w:name="_Toc368651158"/>
      <w:bookmarkStart w:id="99" w:name="_Toc416902399"/>
      <w:r>
        <w:lastRenderedPageBreak/>
        <w:t>Configure Site Preferences</w:t>
      </w:r>
      <w:bookmarkEnd w:id="98"/>
      <w:bookmarkEnd w:id="99"/>
    </w:p>
    <w:p w:rsidR="000664B0" w:rsidRDefault="003D49FF" w:rsidP="00D15264">
      <w:pPr>
        <w:pStyle w:val="BodyText"/>
      </w:pPr>
      <w:r>
        <w:t xml:space="preserve">Update CyberSource site preference through Business Manager &gt;StoreFront Site&gt; Site Preferences.  </w:t>
      </w:r>
    </w:p>
    <w:p w:rsidR="003D49FF" w:rsidRDefault="003D49FF" w:rsidP="00D15264">
      <w:pPr>
        <w:pStyle w:val="BodyText"/>
      </w:pPr>
      <w:r>
        <w:t xml:space="preserve">The screen shot below depicts the </w:t>
      </w:r>
      <w:r w:rsidR="00826E88">
        <w:t>site preferences configuration:</w:t>
      </w:r>
    </w:p>
    <w:p w:rsidR="003D49FF" w:rsidRDefault="00615E10" w:rsidP="00D15264">
      <w:pPr>
        <w:pStyle w:val="BodyText"/>
      </w:pPr>
      <w:r>
        <w:rPr>
          <w:noProof/>
        </w:rPr>
        <w:drawing>
          <wp:inline distT="0" distB="0" distL="0" distR="0" wp14:anchorId="0767F138" wp14:editId="399D9C6E">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D15264">
      <w:pPr>
        <w:pStyle w:val="BodyText"/>
      </w:pPr>
      <w:r>
        <w:rPr>
          <w:noProof/>
        </w:rPr>
        <w:lastRenderedPageBreak/>
        <w:drawing>
          <wp:inline distT="0" distB="0" distL="0" distR="0" wp14:anchorId="6E86EC71" wp14:editId="4929AC01">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D15264">
      <w:pPr>
        <w:pStyle w:val="BodyText"/>
      </w:pPr>
      <w:r>
        <w:rPr>
          <w:noProof/>
        </w:rPr>
        <w:lastRenderedPageBreak/>
        <w:drawing>
          <wp:inline distT="0" distB="0" distL="0" distR="0" wp14:anchorId="5EB86D11" wp14:editId="643D02AF">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D15264">
      <w:pPr>
        <w:pStyle w:val="BodyText"/>
      </w:pPr>
    </w:p>
    <w:p w:rsidR="000664B0" w:rsidRDefault="000664B0" w:rsidP="00D15264">
      <w:pPr>
        <w:pStyle w:val="BodyText"/>
      </w:pPr>
      <w:r>
        <w:t xml:space="preserve">Update credit card preference through Business Manager &gt;StoreFront Site&gt; Ordering&gt; Payment Methods&gt; Credit Card/Debit Cards &gt; Enable Payer Authentication  </w:t>
      </w:r>
    </w:p>
    <w:p w:rsidR="00F3611A" w:rsidRDefault="00F3611A" w:rsidP="00D15264">
      <w:pPr>
        <w:pStyle w:val="BodyText"/>
      </w:pPr>
      <w:r>
        <w:t>The screen shot below depicts the site preferences configuration:</w:t>
      </w:r>
    </w:p>
    <w:p w:rsidR="00F3611A" w:rsidRDefault="00F3611A" w:rsidP="00D15264">
      <w:pPr>
        <w:pStyle w:val="BodyText"/>
      </w:pPr>
      <w:r>
        <w:rPr>
          <w:noProof/>
        </w:rPr>
        <w:lastRenderedPageBreak/>
        <w:drawing>
          <wp:inline distT="0" distB="0" distL="0" distR="0" wp14:anchorId="139CE7CB" wp14:editId="0574FFA9">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D15264">
      <w:pPr>
        <w:pStyle w:val="BodyText"/>
      </w:pPr>
    </w:p>
    <w:p w:rsidR="00BA04F3" w:rsidRDefault="00BA04F3" w:rsidP="00D15264">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D15264">
      <w:pPr>
        <w:pStyle w:val="BodyText"/>
      </w:pPr>
      <w:r>
        <w:t>The screen shot below depicts the site preferences configuration:</w:t>
      </w:r>
    </w:p>
    <w:p w:rsidR="00F3611A" w:rsidRPr="0023233A" w:rsidRDefault="00BA04F3" w:rsidP="00D15264">
      <w:pPr>
        <w:pStyle w:val="BodyText"/>
      </w:pPr>
      <w:r>
        <w:rPr>
          <w:noProof/>
        </w:rPr>
        <w:lastRenderedPageBreak/>
        <w:drawing>
          <wp:inline distT="0" distB="0" distL="0" distR="0" wp14:anchorId="7480B09C" wp14:editId="0804560C">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100" w:name="_Toc416902400"/>
      <w:r>
        <w:t>Configure Site Preferences for Alipay</w:t>
      </w:r>
      <w:bookmarkEnd w:id="100"/>
    </w:p>
    <w:p w:rsidR="002A5D3F" w:rsidRDefault="002A5D3F" w:rsidP="00D15264">
      <w:pPr>
        <w:pStyle w:val="BodyText"/>
      </w:pPr>
      <w:r>
        <w:t>Verify Alipay Site Preferences in already existing custom preferences group.</w:t>
      </w:r>
    </w:p>
    <w:p w:rsidR="002A5D3F" w:rsidRDefault="002A5D3F" w:rsidP="00D15264">
      <w:pPr>
        <w:pStyle w:val="BodyText"/>
      </w:pPr>
      <w:r>
        <w:rPr>
          <w:noProof/>
        </w:rPr>
        <w:lastRenderedPageBreak/>
        <w:drawing>
          <wp:inline distT="0" distB="0" distL="0" distR="0" wp14:anchorId="69A36DF7" wp14:editId="3DBE8209">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01" w:name="_Toc416902401"/>
      <w:r>
        <w:t>Business Manager changes for Alipay Batch Job</w:t>
      </w:r>
      <w:bookmarkEnd w:id="101"/>
    </w:p>
    <w:p w:rsidR="002A5D3F" w:rsidRDefault="005C6F6D" w:rsidP="00D15264">
      <w:pPr>
        <w:pStyle w:val="BodyText"/>
      </w:pPr>
      <w:r>
        <w:t>Verify the newly added batch job for Alipay Check Status Service.</w:t>
      </w:r>
    </w:p>
    <w:p w:rsidR="005C6F6D" w:rsidRDefault="005C6F6D" w:rsidP="00D15264">
      <w:pPr>
        <w:pStyle w:val="BodyText"/>
      </w:pPr>
      <w:r>
        <w:t>Go to Administration - &gt; Operations -&gt; Job Schedules</w:t>
      </w:r>
    </w:p>
    <w:p w:rsidR="005C6F6D" w:rsidRPr="002A5D3F" w:rsidRDefault="005C6F6D" w:rsidP="00D15264">
      <w:pPr>
        <w:pStyle w:val="BodyText"/>
      </w:pPr>
      <w:r>
        <w:rPr>
          <w:noProof/>
        </w:rPr>
        <w:drawing>
          <wp:inline distT="0" distB="0" distL="0" distR="0" wp14:anchorId="508F5CEC" wp14:editId="26ECB8C8">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02" w:name="_Toc416902402"/>
      <w:r>
        <w:t xml:space="preserve">Configure Site Preferences for </w:t>
      </w:r>
      <w:r w:rsidR="00941A70">
        <w:t>PayPal</w:t>
      </w:r>
      <w:r>
        <w:t xml:space="preserve"> and </w:t>
      </w:r>
      <w:r w:rsidR="00941A70">
        <w:t>PayPal</w:t>
      </w:r>
      <w:r>
        <w:t xml:space="preserve"> Express Checkout</w:t>
      </w:r>
      <w:bookmarkEnd w:id="102"/>
    </w:p>
    <w:p w:rsidR="00615E10" w:rsidRPr="00826E88" w:rsidRDefault="00615E10" w:rsidP="00D15264">
      <w:pPr>
        <w:pStyle w:val="BodyText"/>
      </w:pPr>
      <w:r w:rsidRPr="00826E88">
        <w:t xml:space="preserve">Verify </w:t>
      </w:r>
      <w:r>
        <w:t>Cybersource_paypal</w:t>
      </w:r>
      <w:r w:rsidRPr="00826E88">
        <w:t xml:space="preserve"> as newly added Custom Preferences Group</w:t>
      </w:r>
    </w:p>
    <w:p w:rsidR="00A0741E" w:rsidRDefault="00615E10" w:rsidP="00D15264">
      <w:pPr>
        <w:pStyle w:val="BodyText"/>
      </w:pPr>
      <w:r>
        <w:rPr>
          <w:noProof/>
        </w:rPr>
        <w:lastRenderedPageBreak/>
        <w:drawing>
          <wp:inline distT="0" distB="0" distL="0" distR="0" wp14:anchorId="62798B79" wp14:editId="6BE89159">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D15264">
      <w:pPr>
        <w:pStyle w:val="BodyText"/>
      </w:pPr>
      <w:r>
        <w:rPr>
          <w:noProof/>
        </w:rPr>
        <w:drawing>
          <wp:inline distT="0" distB="0" distL="0" distR="0" wp14:anchorId="541CEEDA" wp14:editId="75041435">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D15264">
      <w:pPr>
        <w:pStyle w:val="BodyText"/>
      </w:pPr>
    </w:p>
    <w:p w:rsidR="003D49FF" w:rsidRDefault="003D49FF" w:rsidP="003D49FF">
      <w:pPr>
        <w:pStyle w:val="Heading3"/>
      </w:pPr>
      <w:bookmarkStart w:id="103" w:name="_Toc368651160"/>
      <w:bookmarkStart w:id="104" w:name="_Toc416902403"/>
      <w:r>
        <w:lastRenderedPageBreak/>
        <w:t>Applying CyberSource Cartridge to the Site</w:t>
      </w:r>
      <w:bookmarkEnd w:id="103"/>
      <w:bookmarkEnd w:id="104"/>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drawing>
          <wp:inline distT="0" distB="0" distL="0" distR="0" wp14:anchorId="38882E7D" wp14:editId="5B6C475A">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Pr="00BF2843" w:rsidRDefault="00A27DF4" w:rsidP="00BF2843">
      <w:pPr>
        <w:pStyle w:val="Heading3"/>
      </w:pPr>
      <w:bookmarkStart w:id="105" w:name="_Toc416902404"/>
      <w:r w:rsidRPr="00A27DF4">
        <w:t xml:space="preserve">Configure </w:t>
      </w:r>
      <w:r w:rsidR="00B95841">
        <w:t>Custom Objects</w:t>
      </w:r>
      <w:r w:rsidRPr="00A27DF4">
        <w:t xml:space="preserve"> for </w:t>
      </w:r>
      <w:r>
        <w:t>Retail POS</w:t>
      </w:r>
      <w:bookmarkEnd w:id="105"/>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r>
        <w:t>POS_MerchantIDs</w:t>
      </w:r>
    </w:p>
    <w:p w:rsidR="00B3731E" w:rsidRDefault="00B3731E" w:rsidP="00B3731E">
      <w:pPr>
        <w:ind w:left="720"/>
      </w:pPr>
      <w:r>
        <w:rPr>
          <w:noProof/>
        </w:rPr>
        <w:lastRenderedPageBreak/>
        <w:drawing>
          <wp:inline distT="0" distB="0" distL="0" distR="0" wp14:anchorId="1454694F" wp14:editId="0558BEC4">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19"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389B081F" wp14:editId="2E935977">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0"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r>
        <w:t>POS_TerminalMapping</w:t>
      </w:r>
    </w:p>
    <w:p w:rsidR="00236A80" w:rsidRDefault="00236A80" w:rsidP="00236A80">
      <w:pPr>
        <w:ind w:left="720"/>
      </w:pPr>
      <w:r>
        <w:rPr>
          <w:noProof/>
        </w:rPr>
        <w:drawing>
          <wp:inline distT="0" distB="0" distL="0" distR="0" wp14:anchorId="65DBF9A7" wp14:editId="43056A30">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21"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41C78A34" wp14:editId="1F0DD3C5">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22"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6" w:name="_Toc368651162"/>
      <w:bookmarkStart w:id="107" w:name="_Toc416902405"/>
      <w:r>
        <w:t>Testing</w:t>
      </w:r>
      <w:bookmarkEnd w:id="106"/>
      <w:bookmarkEnd w:id="107"/>
    </w:p>
    <w:p w:rsidR="003D49FF" w:rsidRDefault="003D49FF" w:rsidP="00086A75">
      <w:r>
        <w:t>Use CybersourceUnitTest pipeline to test all the services as follows:</w:t>
      </w:r>
    </w:p>
    <w:p w:rsidR="003D49FF" w:rsidRDefault="003D49FF" w:rsidP="003D49FF">
      <w:pPr>
        <w:pStyle w:val="Heading3"/>
      </w:pPr>
      <w:bookmarkStart w:id="108" w:name="_Toc368651163"/>
      <w:bookmarkStart w:id="109" w:name="_Toc416902406"/>
      <w:r>
        <w:t>Authorize Credit Card</w:t>
      </w:r>
      <w:bookmarkEnd w:id="108"/>
      <w:bookmarkEnd w:id="109"/>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10" w:name="_Toc368651164"/>
      <w:bookmarkStart w:id="111" w:name="_Toc416902407"/>
      <w:r>
        <w:t>Tax Service</w:t>
      </w:r>
      <w:bookmarkEnd w:id="110"/>
      <w:bookmarkEnd w:id="111"/>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2" w:name="_Toc368651165"/>
      <w:bookmarkStart w:id="113" w:name="_Toc416902408"/>
      <w:r>
        <w:lastRenderedPageBreak/>
        <w:t>Address Verification Service (AVS)</w:t>
      </w:r>
      <w:bookmarkEnd w:id="112"/>
      <w:bookmarkEnd w:id="113"/>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4" w:name="_Toc368651166"/>
      <w:bookmarkStart w:id="115" w:name="_Toc416902409"/>
      <w:r>
        <w:t>Delivery Address Verification Service (DAV)</w:t>
      </w:r>
      <w:bookmarkEnd w:id="114"/>
      <w:bookmarkEnd w:id="115"/>
    </w:p>
    <w:p w:rsidR="003D49FF" w:rsidRDefault="003D49FF" w:rsidP="003D49FF">
      <w:r>
        <w:t xml:space="preserve">To test the stand-alone DAV service, use and/or modify the CybersourceUnitTest-TestDAVCheck pipeline and associated scripts and sub-pipelines.  Like </w:t>
      </w:r>
      <w:r w:rsidR="000D4247">
        <w:t>other test pipelines</w:t>
      </w:r>
      <w:r>
        <w:t>,</w:t>
      </w:r>
      <w:r w:rsidR="000D4247">
        <w:t xml:space="preserve">test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16" w:name="_Toc368651167"/>
      <w:bookmarkStart w:id="117" w:name="_Toc416902410"/>
      <w:r w:rsidRPr="00EF13B0">
        <w:t>Payment Tokenization</w:t>
      </w:r>
      <w:bookmarkEnd w:id="116"/>
      <w:bookmarkEnd w:id="117"/>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18" w:name="_Toc368651168"/>
      <w:bookmarkStart w:id="119" w:name="_Toc416902411"/>
      <w:r>
        <w:t>Full Authorization reversal</w:t>
      </w:r>
      <w:bookmarkEnd w:id="118"/>
      <w:bookmarkEnd w:id="119"/>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20" w:name="_Toc368651169"/>
      <w:bookmarkStart w:id="121" w:name="_Toc416902412"/>
      <w:r>
        <w:t>Device Fingerprint</w:t>
      </w:r>
      <w:bookmarkEnd w:id="120"/>
      <w:bookmarkEnd w:id="121"/>
    </w:p>
    <w:p w:rsidR="003D49FF" w:rsidRDefault="003D49FF" w:rsidP="000D4247">
      <w:r>
        <w:t>Call the pip</w:t>
      </w:r>
      <w:r w:rsidR="00744731">
        <w:t>e</w:t>
      </w:r>
      <w:r>
        <w:t>lineCybersourceUnitTest-TestFingerprint</w:t>
      </w:r>
      <w:r w:rsidR="00744731">
        <w:t xml:space="preserve">to </w:t>
      </w:r>
      <w:r w:rsidR="00763186">
        <w:t xml:space="preserve">test </w:t>
      </w:r>
      <w:r>
        <w:t xml:space="preserve">the device Fingerprint Service. </w:t>
      </w:r>
      <w:r w:rsidR="00763186">
        <w:t>A</w:t>
      </w:r>
      <w:r>
        <w:t>CreditCard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22" w:name="_Toc368651170"/>
      <w:bookmarkStart w:id="123" w:name="_Toc416902413"/>
      <w:r>
        <w:lastRenderedPageBreak/>
        <w:t>Payer Authentication</w:t>
      </w:r>
      <w:bookmarkEnd w:id="122"/>
      <w:bookmarkEnd w:id="123"/>
    </w:p>
    <w:p w:rsidR="00744731" w:rsidRDefault="00744731" w:rsidP="000D4247">
      <w:r>
        <w:t>Call the pipeline CybersourceUnitTest-TestPA to test the Payer Authentication Service.</w:t>
      </w:r>
    </w:p>
    <w:p w:rsidR="004D44AE" w:rsidRDefault="004D44AE" w:rsidP="000D4247">
      <w:r w:rsidRPr="004D44AE">
        <w:rPr>
          <w:color w:val="FF0000"/>
        </w:rPr>
        <w:t>Note: Mark the start node as “PUBLIC” before executing the test case</w:t>
      </w:r>
    </w:p>
    <w:p w:rsidR="00BB4792" w:rsidRDefault="00BB4792" w:rsidP="00BB4792">
      <w:pPr>
        <w:pStyle w:val="Heading3"/>
      </w:pPr>
      <w:bookmarkStart w:id="124" w:name="_Toc416902414"/>
      <w:r>
        <w:t>Retail POS Authorization Request</w:t>
      </w:r>
      <w:bookmarkEnd w:id="124"/>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25" w:name="_Toc416902415"/>
      <w:r>
        <w:t>Alipay Initiate Request</w:t>
      </w:r>
      <w:bookmarkEnd w:id="125"/>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1D27CF"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6" w:name="_Toc416902416"/>
      <w:r>
        <w:t>Alipay Check Status Request</w:t>
      </w:r>
      <w:bookmarkEnd w:id="126"/>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1D27CF"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27" w:name="_Toc416902417"/>
      <w:r>
        <w:lastRenderedPageBreak/>
        <w:t>Paypal Capture Request</w:t>
      </w:r>
      <w:bookmarkEnd w:id="127"/>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1D27CF"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28" w:name="_Toc368651178"/>
      <w:bookmarkStart w:id="129" w:name="_Toc416902418"/>
      <w:r>
        <w:t>Cartridges Structure and Reference</w:t>
      </w:r>
      <w:bookmarkEnd w:id="128"/>
      <w:bookmarkEnd w:id="129"/>
    </w:p>
    <w:p w:rsidR="003D49FF" w:rsidRDefault="003D49FF" w:rsidP="003D49FF">
      <w:pPr>
        <w:pStyle w:val="Heading3"/>
      </w:pPr>
      <w:bookmarkStart w:id="130" w:name="_Toc368651179"/>
      <w:bookmarkStart w:id="131" w:name="_Toc416902419"/>
      <w:r>
        <w:t>Pipelines</w:t>
      </w:r>
      <w:bookmarkEnd w:id="130"/>
      <w:bookmarkEnd w:id="131"/>
    </w:p>
    <w:p w:rsidR="003D49FF" w:rsidRPr="00FE0EAF" w:rsidRDefault="003D49FF" w:rsidP="003D49FF">
      <w:pPr>
        <w:pStyle w:val="Heading5"/>
        <w:rPr>
          <w:u w:val="single"/>
        </w:rPr>
      </w:pPr>
      <w:r w:rsidRPr="00FE0EAF">
        <w:rPr>
          <w:u w:val="single"/>
        </w:rPr>
        <w:t>Cybersource</w:t>
      </w:r>
    </w:p>
    <w:p w:rsidR="003D49FF" w:rsidRDefault="003D49FF" w:rsidP="00D15264">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p>
    <w:p w:rsidR="003D49FF" w:rsidRDefault="003D49FF" w:rsidP="00D15264">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D15264">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D15264">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lastRenderedPageBreak/>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2" w:name="_Toc368651180"/>
      <w:bookmarkStart w:id="133" w:name="_Toc416902420"/>
      <w:r>
        <w:t>Scripts</w:t>
      </w:r>
      <w:bookmarkEnd w:id="132"/>
      <w:bookmarkEnd w:id="133"/>
    </w:p>
    <w:p w:rsidR="003D49FF" w:rsidRDefault="003D49FF" w:rsidP="00D15264">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lastRenderedPageBreak/>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D15264">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D15264">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D15264">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D15264">
      <w:pPr>
        <w:pStyle w:val="BodyText"/>
        <w:numPr>
          <w:ilvl w:val="0"/>
          <w:numId w:val="14"/>
        </w:numPr>
      </w:pPr>
      <w:r>
        <w:t>libCybersource.ds</w:t>
      </w:r>
    </w:p>
    <w:p w:rsidR="003D49FF" w:rsidRPr="00EF13B0" w:rsidRDefault="003D49FF" w:rsidP="003D49FF">
      <w:pPr>
        <w:pStyle w:val="Heading3"/>
      </w:pPr>
      <w:bookmarkStart w:id="134" w:name="_Toc368651181"/>
      <w:bookmarkStart w:id="135" w:name="_Toc416902421"/>
      <w:r w:rsidRPr="00EF13B0">
        <w:lastRenderedPageBreak/>
        <w:t>Templates</w:t>
      </w:r>
      <w:bookmarkEnd w:id="134"/>
      <w:bookmarkEnd w:id="135"/>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Pr="00EF13B0" w:rsidRDefault="00A16077" w:rsidP="00B6458B">
      <w:pPr>
        <w:pStyle w:val="Listenabsatz"/>
        <w:numPr>
          <w:ilvl w:val="0"/>
          <w:numId w:val="14"/>
        </w:numPr>
      </w:pPr>
      <w:r>
        <w:t>alipayintermediate.isml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6" w:name="_Toc368651182"/>
      <w:bookmarkStart w:id="137" w:name="_Toc416902422"/>
      <w:r>
        <w:t>Configuration Files</w:t>
      </w:r>
      <w:bookmarkEnd w:id="136"/>
      <w:bookmarkEnd w:id="137"/>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 xml:space="preserve">ed to the “PaymentTransaction” </w:t>
      </w:r>
      <w:r>
        <w:t>object.</w:t>
      </w:r>
    </w:p>
    <w:p w:rsidR="00652BB3" w:rsidRDefault="00652BB3" w:rsidP="00B6458B">
      <w:pPr>
        <w:pStyle w:val="Listenabsatz"/>
        <w:numPr>
          <w:ilvl w:val="0"/>
          <w:numId w:val="27"/>
        </w:numPr>
      </w:pPr>
      <w:r>
        <w:t>Cybersource-metadata.xml</w:t>
      </w:r>
    </w:p>
    <w:p w:rsidR="00652BB3" w:rsidRDefault="00652BB3" w:rsidP="00652BB3">
      <w:pPr>
        <w:ind w:firstLine="360"/>
      </w:pPr>
      <w:r>
        <w:t>Contains CyberSource specific site preferences.</w:t>
      </w:r>
    </w:p>
    <w:p w:rsidR="00652BB3" w:rsidRDefault="00652BB3" w:rsidP="00652BB3">
      <w:pPr>
        <w:ind w:firstLine="360"/>
      </w:pPr>
    </w:p>
    <w:p w:rsidR="00652BB3" w:rsidRPr="00273E28" w:rsidRDefault="00506692" w:rsidP="00273E28">
      <w:pPr>
        <w:pStyle w:val="Heading3"/>
      </w:pPr>
      <w:bookmarkStart w:id="138" w:name="_Toc416902423"/>
      <w:r w:rsidRPr="00273E28">
        <w:t xml:space="preserve">Retail POS Cartridge </w:t>
      </w:r>
      <w:r w:rsidR="00B176F1" w:rsidRPr="00273E28">
        <w:t>Components</w:t>
      </w:r>
      <w:bookmarkEnd w:id="138"/>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t>Scripts</w:t>
            </w:r>
          </w:p>
        </w:tc>
        <w:tc>
          <w:tcPr>
            <w:tcW w:w="5160" w:type="dxa"/>
          </w:tcPr>
          <w:p w:rsidR="00B176F1" w:rsidRPr="006274EE" w:rsidRDefault="00B176F1" w:rsidP="00F52816">
            <w:pPr>
              <w:rPr>
                <w:rFonts w:cs="Times New Roman"/>
                <w:i/>
              </w:rPr>
            </w:pPr>
            <w:r w:rsidRPr="006274EE">
              <w:rPr>
                <w:rFonts w:cs="Times New Roman"/>
                <w:i/>
              </w:rPr>
              <w:t>cybersource/Cybersource_POS_Object.ds</w:t>
            </w:r>
          </w:p>
          <w:p w:rsidR="00B176F1" w:rsidRPr="006274EE" w:rsidRDefault="00B176F1" w:rsidP="00F52816">
            <w:pPr>
              <w:rPr>
                <w:rFonts w:cs="Times New Roman"/>
                <w:i/>
              </w:rPr>
            </w:pPr>
            <w:r w:rsidRPr="006274EE">
              <w:rPr>
                <w:rFonts w:cs="Times New Roman"/>
                <w:i/>
              </w:rPr>
              <w:t>cybersource /libCybersource.ds</w:t>
            </w:r>
          </w:p>
          <w:p w:rsidR="00EE3398" w:rsidRPr="006274EE" w:rsidRDefault="00EE3398" w:rsidP="00F52816">
            <w:pPr>
              <w:rPr>
                <w:rFonts w:cs="Times New Roman"/>
                <w:i/>
              </w:rPr>
            </w:pPr>
            <w:r w:rsidRPr="006274EE">
              <w:rPr>
                <w:rFonts w:cs="Times New Roman"/>
                <w:i/>
              </w:rPr>
              <w:t>cybersource/POSAuthRequest.ds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r w:rsidRPr="006274EE">
              <w:rPr>
                <w:rFonts w:cs="Times New Roman"/>
                <w:i/>
              </w:rPr>
              <w:lastRenderedPageBreak/>
              <w:t>Cybersource_UnitTesting/TestPOSAuth.ds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Templates</w:t>
            </w:r>
          </w:p>
        </w:tc>
        <w:tc>
          <w:tcPr>
            <w:tcW w:w="5160" w:type="dxa"/>
          </w:tcPr>
          <w:p w:rsidR="00B176F1" w:rsidRPr="006274EE" w:rsidRDefault="00B176F1" w:rsidP="00F52816">
            <w:pPr>
              <w:rPr>
                <w:rFonts w:cs="Times New Roman"/>
                <w:i/>
              </w:rPr>
            </w:pPr>
            <w:r w:rsidRPr="006274EE">
              <w:rPr>
                <w:rFonts w:cs="Times New Roman"/>
                <w:i/>
              </w:rPr>
              <w:t>custom/pos_scripterror.isml</w:t>
            </w:r>
          </w:p>
          <w:p w:rsidR="00B176F1" w:rsidRPr="006274EE" w:rsidRDefault="00B176F1" w:rsidP="00F52816">
            <w:pPr>
              <w:rPr>
                <w:rFonts w:cs="Times New Roman"/>
                <w:i/>
              </w:rPr>
            </w:pPr>
            <w:r w:rsidRPr="006274EE">
              <w:rPr>
                <w:rFonts w:cs="Times New Roman"/>
                <w:i/>
              </w:rPr>
              <w:t>pos/createpos.isml</w:t>
            </w:r>
          </w:p>
          <w:p w:rsidR="00B176F1" w:rsidRPr="006274EE" w:rsidRDefault="00B176F1" w:rsidP="00F52816">
            <w:pPr>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39" w:name="_Toc368651184"/>
      <w:bookmarkStart w:id="140" w:name="_Toc416902424"/>
      <w:r>
        <w:t>Typical Project Plan</w:t>
      </w:r>
      <w:bookmarkEnd w:id="139"/>
      <w:bookmarkEnd w:id="140"/>
    </w:p>
    <w:p w:rsidR="003D49FF" w:rsidRDefault="003D49FF" w:rsidP="003D49FF">
      <w:pPr>
        <w:pStyle w:val="Heading2"/>
      </w:pPr>
      <w:bookmarkStart w:id="141" w:name="_Toc368651185"/>
      <w:bookmarkStart w:id="142" w:name="_Toc416902425"/>
      <w:r>
        <w:t>Roles, Responsibilities</w:t>
      </w:r>
      <w:bookmarkEnd w:id="141"/>
      <w:bookmarkEnd w:id="142"/>
    </w:p>
    <w:p w:rsidR="003D49FF" w:rsidRDefault="003D49FF" w:rsidP="00D15264">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3" w:name="_Toc368651186"/>
      <w:bookmarkStart w:id="144" w:name="_Toc416902426"/>
      <w:r>
        <w:t>Typical Efforts and Timelines</w:t>
      </w:r>
      <w:bookmarkEnd w:id="143"/>
      <w:bookmarkEnd w:id="144"/>
    </w:p>
    <w:p w:rsidR="003D49FF" w:rsidRDefault="003D49FF" w:rsidP="00D15264">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F10D1C">
            <w:pPr>
              <w:rPr>
                <w:b/>
              </w:rPr>
            </w:pPr>
            <w:r>
              <w:rPr>
                <w:b/>
              </w:rPr>
              <w:lastRenderedPageBreak/>
              <w:t xml:space="preserve">CyberSource Service </w:t>
            </w:r>
          </w:p>
        </w:tc>
        <w:tc>
          <w:tcPr>
            <w:tcW w:w="4402" w:type="dxa"/>
            <w:shd w:val="clear" w:color="auto" w:fill="EEECE1"/>
          </w:tcPr>
          <w:p w:rsidR="003D49FF" w:rsidRDefault="003D49FF" w:rsidP="00F10D1C">
            <w:pPr>
              <w:rPr>
                <w:b/>
              </w:rPr>
            </w:pPr>
            <w:r>
              <w:rPr>
                <w:b/>
              </w:rPr>
              <w:t>Level of Effort (LOE)</w:t>
            </w:r>
          </w:p>
        </w:tc>
        <w:tc>
          <w:tcPr>
            <w:tcW w:w="3335" w:type="dxa"/>
            <w:shd w:val="clear" w:color="auto" w:fill="EEECE1"/>
          </w:tcPr>
          <w:p w:rsidR="003D49FF" w:rsidRDefault="003D49FF" w:rsidP="00F10D1C">
            <w:pPr>
              <w:rPr>
                <w:b/>
              </w:rPr>
            </w:pPr>
            <w:r>
              <w:rPr>
                <w:b/>
              </w:rPr>
              <w:t>Dependencies</w:t>
            </w:r>
          </w:p>
        </w:tc>
      </w:tr>
      <w:tr w:rsidR="003D49FF" w:rsidTr="001D27CF">
        <w:tc>
          <w:tcPr>
            <w:tcW w:w="2451" w:type="dxa"/>
          </w:tcPr>
          <w:p w:rsidR="003D49FF" w:rsidRPr="006274EE" w:rsidRDefault="003D49FF" w:rsidP="00F10D1C">
            <w:r w:rsidRPr="006274EE">
              <w:t>Initial Cartridge Setup</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335" w:type="dxa"/>
          </w:tcPr>
          <w:p w:rsidR="003D49FF" w:rsidRPr="006274EE" w:rsidRDefault="003D49FF" w:rsidP="00B6458B">
            <w:pPr>
              <w:pStyle w:val="Listenabsatz"/>
              <w:numPr>
                <w:ilvl w:val="0"/>
                <w:numId w:val="20"/>
              </w:numPr>
            </w:pPr>
            <w:r w:rsidRPr="006274EE">
              <w:t xml:space="preserve">Cartridge is available </w:t>
            </w:r>
          </w:p>
        </w:tc>
      </w:tr>
      <w:tr w:rsidR="003D49FF" w:rsidTr="001D27CF">
        <w:tc>
          <w:tcPr>
            <w:tcW w:w="2451" w:type="dxa"/>
          </w:tcPr>
          <w:p w:rsidR="003D49FF" w:rsidRPr="006274EE" w:rsidRDefault="003D49FF" w:rsidP="00F10D1C">
            <w:r w:rsidRPr="006274EE">
              <w:t>Authorize Credit Card</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CyberSource-AuthorizeCreditCard pipeline with COPlaceOrder.</w:t>
            </w:r>
          </w:p>
        </w:tc>
        <w:tc>
          <w:tcPr>
            <w:tcW w:w="3335" w:type="dxa"/>
          </w:tcPr>
          <w:p w:rsidR="003D49FF" w:rsidRPr="006274EE" w:rsidRDefault="003D49FF" w:rsidP="00B6458B">
            <w:pPr>
              <w:pStyle w:val="Listenabsatz"/>
              <w:numPr>
                <w:ilvl w:val="0"/>
                <w:numId w:val="20"/>
              </w:numPr>
            </w:pPr>
            <w:r w:rsidRPr="006274EE">
              <w:t>Merchant ID and Key is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1D27CF">
        <w:tc>
          <w:tcPr>
            <w:tcW w:w="2451" w:type="dxa"/>
          </w:tcPr>
          <w:p w:rsidR="003D49FF" w:rsidRPr="006274EE" w:rsidRDefault="003D49FF" w:rsidP="00F10D1C">
            <w:r w:rsidRPr="006274EE">
              <w:t>Device Fingerprint (as addition to Authorize Credit Card)</w:t>
            </w:r>
          </w:p>
        </w:tc>
        <w:tc>
          <w:tcPr>
            <w:tcW w:w="4402" w:type="dxa"/>
          </w:tcPr>
          <w:p w:rsidR="003D49FF" w:rsidRPr="006274EE" w:rsidRDefault="003D49FF" w:rsidP="00F10D1C">
            <w:pPr>
              <w:rPr>
                <w:b/>
              </w:rPr>
            </w:pPr>
            <w:r w:rsidRPr="006274EE">
              <w:rPr>
                <w:b/>
              </w:rPr>
              <w:t xml:space="preserve">0.5 </w:t>
            </w:r>
            <w:r w:rsidRPr="006274EE">
              <w:rPr>
                <w:bCs/>
              </w:rPr>
              <w:t>Person Day</w:t>
            </w:r>
          </w:p>
        </w:tc>
        <w:tc>
          <w:tcPr>
            <w:tcW w:w="3335"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1D27CF">
        <w:tc>
          <w:tcPr>
            <w:tcW w:w="2451" w:type="dxa"/>
          </w:tcPr>
          <w:p w:rsidR="003D49FF" w:rsidRPr="006274EE" w:rsidRDefault="003D49FF" w:rsidP="00F10D1C">
            <w:r w:rsidRPr="006274EE">
              <w:t>Address Verification Service (AVS)*</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20"/>
              </w:numPr>
            </w:pPr>
            <w:r w:rsidRPr="006274EE">
              <w:t>Initial Cartridge Setup</w:t>
            </w:r>
          </w:p>
        </w:tc>
      </w:tr>
      <w:tr w:rsidR="003D49FF" w:rsidTr="001D27CF">
        <w:tc>
          <w:tcPr>
            <w:tcW w:w="2451" w:type="dxa"/>
          </w:tcPr>
          <w:p w:rsidR="003D49FF" w:rsidRPr="006274EE" w:rsidRDefault="003D49FF" w:rsidP="00F10D1C">
            <w:r w:rsidRPr="006274EE">
              <w:t>Delivery Address Verification (DAV)*</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Bill Me Later (BML)</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Decision Manager</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 xml:space="preserve">Order status notification URL pointing to Cybersource-NewDecision pipeline is defined. </w:t>
            </w:r>
          </w:p>
        </w:tc>
      </w:tr>
      <w:tr w:rsidR="00C13640" w:rsidTr="001D27CF">
        <w:tc>
          <w:tcPr>
            <w:tcW w:w="2451" w:type="dxa"/>
          </w:tcPr>
          <w:p w:rsidR="00C13640" w:rsidRPr="006274EE" w:rsidRDefault="00C13640" w:rsidP="00F10D1C">
            <w:r w:rsidRPr="006274EE">
              <w:lastRenderedPageBreak/>
              <w:t>Payment Tokenization</w:t>
            </w:r>
            <w:r w:rsidR="00FD2BE9" w:rsidRPr="006274EE">
              <w:t>*</w:t>
            </w:r>
          </w:p>
        </w:tc>
        <w:tc>
          <w:tcPr>
            <w:tcW w:w="4402"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335" w:type="dxa"/>
          </w:tcPr>
          <w:p w:rsidR="00C13640" w:rsidRPr="006274EE" w:rsidRDefault="00C13640" w:rsidP="00B6458B">
            <w:pPr>
              <w:pStyle w:val="Listenabsatz"/>
              <w:numPr>
                <w:ilvl w:val="0"/>
                <w:numId w:val="19"/>
              </w:numPr>
            </w:pPr>
            <w:r w:rsidRPr="006274EE">
              <w:t>Initial Cartridge Setup</w:t>
            </w:r>
          </w:p>
        </w:tc>
      </w:tr>
      <w:tr w:rsidR="00030D59" w:rsidTr="001D27CF">
        <w:tc>
          <w:tcPr>
            <w:tcW w:w="2451" w:type="dxa"/>
          </w:tcPr>
          <w:p w:rsidR="00030D59" w:rsidRPr="006274EE" w:rsidRDefault="00030D59" w:rsidP="00F10D1C">
            <w:r w:rsidRPr="006274EE">
              <w:t>Payer Authentication</w:t>
            </w:r>
          </w:p>
        </w:tc>
        <w:tc>
          <w:tcPr>
            <w:tcW w:w="4402"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Update CoPlaceOrder-HandlePayments pipeline</w:t>
            </w:r>
          </w:p>
          <w:p w:rsidR="009B4297" w:rsidRPr="006274EE" w:rsidRDefault="009B4297"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Alipay Integration on Payment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Express Checkout on Cart page and Mini Cart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Integration on Payment Page</w:t>
            </w:r>
          </w:p>
        </w:tc>
        <w:tc>
          <w:tcPr>
            <w:tcW w:w="4402" w:type="dxa"/>
          </w:tcPr>
          <w:p w:rsidR="00EB39C3" w:rsidRPr="006274EE" w:rsidRDefault="00EB39C3" w:rsidP="00E26A97">
            <w:pPr>
              <w:rPr>
                <w:b/>
              </w:rPr>
            </w:pPr>
            <w:r w:rsidRPr="006274EE">
              <w:rPr>
                <w:b/>
              </w:rPr>
              <w:t>1.0</w:t>
            </w:r>
            <w:r w:rsidRPr="006274EE">
              <w:t>– Person Day</w:t>
            </w:r>
          </w:p>
        </w:tc>
        <w:tc>
          <w:tcPr>
            <w:tcW w:w="3335"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Update CoPlaceOrder-HandlePayments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145" w:name="_Toc368651187"/>
      <w:bookmarkStart w:id="146" w:name="_Toc416902427"/>
      <w:r>
        <w:t>Pre-Production</w:t>
      </w:r>
      <w:r w:rsidR="0087333B">
        <w:t xml:space="preserve"> Steps</w:t>
      </w:r>
      <w:bookmarkEnd w:id="145"/>
      <w:bookmarkEnd w:id="146"/>
    </w:p>
    <w:p w:rsidR="001E2C08" w:rsidRDefault="000762E7" w:rsidP="00D15264">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D15264">
      <w:pPr>
        <w:pStyle w:val="BodyText"/>
      </w:pPr>
      <w:r>
        <w:t>CybersourceUnitTesting-TestBMLAuth</w:t>
      </w:r>
    </w:p>
    <w:p w:rsidR="000762E7" w:rsidRDefault="000762E7" w:rsidP="00D15264">
      <w:pPr>
        <w:pStyle w:val="BodyText"/>
      </w:pPr>
      <w:r>
        <w:t>CybersourceUnitTesting-TestCCAuth</w:t>
      </w:r>
    </w:p>
    <w:p w:rsidR="008C79AB" w:rsidRDefault="008C79AB" w:rsidP="00D15264">
      <w:pPr>
        <w:pStyle w:val="BodyText"/>
      </w:pPr>
      <w:r>
        <w:t>CybersourceUnitTesting-</w:t>
      </w:r>
      <w:r w:rsidRPr="008C79AB">
        <w:t xml:space="preserve"> TestAlipayInitiateService</w:t>
      </w:r>
    </w:p>
    <w:p w:rsidR="008C79AB" w:rsidRDefault="008C79AB" w:rsidP="00D15264">
      <w:pPr>
        <w:pStyle w:val="BodyText"/>
      </w:pPr>
      <w:r>
        <w:t>CybersourceUnitTesting-</w:t>
      </w:r>
      <w:r w:rsidRPr="008C79AB">
        <w:t xml:space="preserve"> TestAlipayCheckStatusService</w:t>
      </w:r>
    </w:p>
    <w:p w:rsidR="008C79AB" w:rsidRDefault="008C79AB" w:rsidP="00D15264">
      <w:pPr>
        <w:pStyle w:val="BodyText"/>
      </w:pPr>
      <w:r>
        <w:t>CybersourceUnitTesting-</w:t>
      </w:r>
      <w:r w:rsidRPr="008C79AB">
        <w:t xml:space="preserve"> TestPaypalCaptureService</w:t>
      </w:r>
    </w:p>
    <w:p w:rsidR="000762E7" w:rsidRDefault="000762E7" w:rsidP="00D15264">
      <w:pPr>
        <w:pStyle w:val="BodyText"/>
      </w:pPr>
      <w:r>
        <w:t>CybersourceUnitTesting-TestTax</w:t>
      </w:r>
    </w:p>
    <w:p w:rsidR="000762E7" w:rsidRDefault="000762E7" w:rsidP="00D15264">
      <w:pPr>
        <w:pStyle w:val="BodyText"/>
      </w:pPr>
      <w:r>
        <w:t>CybersourceUnitTesting-TestDAVCheck</w:t>
      </w:r>
    </w:p>
    <w:p w:rsidR="000762E7" w:rsidRDefault="000762E7" w:rsidP="00D15264">
      <w:pPr>
        <w:pStyle w:val="BodyText"/>
      </w:pPr>
      <w:r>
        <w:t>CybersourceUnitTesting-TestPA</w:t>
      </w:r>
    </w:p>
    <w:p w:rsidR="000762E7" w:rsidRDefault="000762E7" w:rsidP="00D15264">
      <w:pPr>
        <w:pStyle w:val="BodyText"/>
      </w:pPr>
      <w:r>
        <w:t>CybersourceUnitTesting-TestFingerprint</w:t>
      </w:r>
    </w:p>
    <w:p w:rsidR="000762E7" w:rsidRDefault="001B2571" w:rsidP="00D15264">
      <w:pPr>
        <w:pStyle w:val="BodyText"/>
      </w:pPr>
      <w:r>
        <w:t>Cybersource_Subscription-Start</w:t>
      </w:r>
    </w:p>
    <w:p w:rsidR="001B2571" w:rsidRDefault="001B2571" w:rsidP="00D15264">
      <w:pPr>
        <w:pStyle w:val="BodyText"/>
      </w:pPr>
      <w:r>
        <w:t>Cybersource_Subscription-</w:t>
      </w:r>
      <w:r w:rsidR="001C4A36">
        <w:t>CreateSubscription</w:t>
      </w:r>
    </w:p>
    <w:p w:rsidR="001C4A36" w:rsidRDefault="001C4A36" w:rsidP="00D15264">
      <w:pPr>
        <w:pStyle w:val="BodyText"/>
      </w:pPr>
      <w:r>
        <w:t>Cybersource_Subscription-ViewSubscription</w:t>
      </w:r>
    </w:p>
    <w:p w:rsidR="001C4A36" w:rsidRDefault="001C4A36" w:rsidP="00D15264">
      <w:pPr>
        <w:pStyle w:val="BodyText"/>
      </w:pPr>
      <w:r>
        <w:t>Cybersource_Subscription-UpdateSubscription</w:t>
      </w:r>
    </w:p>
    <w:p w:rsidR="001C4A36" w:rsidRDefault="001C4A36" w:rsidP="00D15264">
      <w:pPr>
        <w:pStyle w:val="BodyText"/>
      </w:pPr>
      <w:r>
        <w:t>Cybersource_Subscription-DeleteSubscription</w:t>
      </w:r>
    </w:p>
    <w:p w:rsidR="001C4A36" w:rsidRDefault="001C4A36" w:rsidP="00D15264">
      <w:pPr>
        <w:pStyle w:val="BodyText"/>
      </w:pPr>
      <w:r>
        <w:t>Cybersource_Subscription-OnDemandPayment</w:t>
      </w:r>
    </w:p>
    <w:p w:rsidR="001C4A36" w:rsidRDefault="001C4A36" w:rsidP="00D15264">
      <w:pPr>
        <w:pStyle w:val="BodyText"/>
      </w:pPr>
      <w:r>
        <w:lastRenderedPageBreak/>
        <w:t>Cybersource_Services-Start</w:t>
      </w:r>
    </w:p>
    <w:p w:rsidR="00545819" w:rsidRDefault="001C4A36" w:rsidP="00D15264">
      <w:pPr>
        <w:pStyle w:val="BodyText"/>
      </w:pPr>
      <w:r>
        <w:t>Cybersource_Services-Reversal</w:t>
      </w:r>
    </w:p>
    <w:p w:rsidR="003258DA" w:rsidRDefault="003258DA" w:rsidP="00D15264">
      <w:pPr>
        <w:pStyle w:val="BodyText"/>
      </w:pPr>
      <w:r>
        <w:t>CybersourceUnitTesting-</w:t>
      </w:r>
      <w:r w:rsidRPr="003258DA">
        <w:t>StartPOS</w:t>
      </w:r>
    </w:p>
    <w:p w:rsidR="001C4A36" w:rsidRPr="001E2C08" w:rsidRDefault="001C4A36" w:rsidP="00D15264">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7" w:name="_Toc368651188"/>
      <w:bookmarkStart w:id="148" w:name="_Toc416902428"/>
      <w:r>
        <w:lastRenderedPageBreak/>
        <w:t>CyberSource Site Preferences</w:t>
      </w:r>
      <w:bookmarkEnd w:id="147"/>
      <w:bookmarkEnd w:id="148"/>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Key(</w:t>
            </w:r>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CyberSourceEndpoint(</w:t>
            </w:r>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3D49FF" w:rsidP="00D15264">
            <w:pPr>
              <w:pStyle w:val="BodyText"/>
            </w:pPr>
            <w:r w:rsidRPr="003E1FA3">
              <w:t xml:space="preserve">CyberSource Web service End points: </w:t>
            </w:r>
          </w:p>
          <w:p w:rsidR="003D49FF" w:rsidRPr="003E1FA3" w:rsidRDefault="003D49FF" w:rsidP="00D15264">
            <w:pPr>
              <w:pStyle w:val="BodyText"/>
            </w:pPr>
          </w:p>
          <w:p w:rsidR="003D49FF" w:rsidRPr="003E1FA3" w:rsidRDefault="003D49FF" w:rsidP="00D15264">
            <w:pPr>
              <w:pStyle w:val="BodyText"/>
              <w:rPr>
                <w:rFonts w:eastAsia="Times New Roman" w:cs="Courier New"/>
                <w:iCs/>
              </w:rPr>
            </w:pPr>
            <w:r w:rsidRPr="003E1FA3">
              <w:rPr>
                <w:rFonts w:eastAsia="Times New Roman" w:cs="Courier New"/>
                <w:iCs/>
              </w:rPr>
              <w:t xml:space="preserve">Test </w:t>
            </w:r>
            <w:hyperlink r:id="rId123" w:history="1">
              <w:r w:rsidR="00C5387E" w:rsidRPr="003E1FA3">
                <w:rPr>
                  <w:rFonts w:eastAsia="Times New Roman" w:cs="Courier New"/>
                  <w:iCs/>
                </w:rPr>
                <w:t>https://ics2wstest.ic3.com/commerce/1.x/transactionProcessor</w:t>
              </w:r>
            </w:hyperlink>
          </w:p>
          <w:p w:rsidR="003D49FF" w:rsidRPr="003E1FA3" w:rsidRDefault="003D49FF" w:rsidP="00D15264">
            <w:pPr>
              <w:pStyle w:val="BodyText"/>
            </w:pPr>
          </w:p>
          <w:p w:rsidR="003D49FF" w:rsidRPr="003E1FA3" w:rsidRDefault="003D49FF" w:rsidP="00D15264">
            <w:pPr>
              <w:pStyle w:val="BodyText"/>
              <w:rPr>
                <w:rFonts w:eastAsia="Times New Roman" w:cs="Courier New"/>
                <w:iCs/>
              </w:rPr>
            </w:pPr>
            <w:r w:rsidRPr="003E1FA3">
              <w:rPr>
                <w:rFonts w:eastAsia="Times New Roman" w:cs="Courier New"/>
                <w:iCs/>
              </w:rPr>
              <w:t>Prod</w:t>
            </w:r>
            <w:hyperlink r:id="rId124"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CyberSourceShipFromCity(</w:t>
            </w:r>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CyberSourceShipFromStateCode(</w:t>
            </w:r>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CyberSourceShipFromZipCode(</w:t>
            </w:r>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 Country Code(</w:t>
            </w:r>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Item Category(</w:t>
            </w:r>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Promotion Code(</w:t>
            </w:r>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Merchant Promotion Code(</w:t>
            </w:r>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Ignore AVS Result(</w:t>
            </w:r>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AVS Decline Flags(</w:t>
            </w:r>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Failure(</w:t>
            </w:r>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Verification(</w:t>
            </w:r>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Name(</w:t>
            </w:r>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City(</w:t>
            </w:r>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State Code(</w:t>
            </w:r>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Zip Code(</w:t>
            </w:r>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Country Code(</w:t>
            </w:r>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City(</w:t>
            </w:r>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StateCode(</w:t>
            </w:r>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ZipCode(</w:t>
            </w:r>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Country Code(</w:t>
            </w:r>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States List(</w:t>
            </w:r>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States List(</w:t>
            </w:r>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r w:rsidRPr="003E1FA3">
              <w:rPr>
                <w:rFonts w:asciiTheme="minorHAnsi" w:hAnsiTheme="minorHAnsi" w:cs="Courier New"/>
                <w:b w:val="0"/>
                <w:iCs/>
                <w:sz w:val="22"/>
                <w:szCs w:val="22"/>
              </w:rPr>
              <w:lastRenderedPageBreak/>
              <w:t>traces(</w:t>
            </w:r>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Device Fingeprintenabled(</w:t>
            </w:r>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JetmetrixLocation(</w:t>
            </w:r>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CsDeviceFingerprintOrgId(</w:t>
            </w:r>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Device Fingerprint Redirection(</w:t>
            </w:r>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None,static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Tokenization(</w:t>
            </w:r>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Save Proof.xml(</w:t>
            </w:r>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Type(apPaymentType)</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Alipay(apTestReconciliationID)</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224908" w:rsidP="00224908">
      <w:pPr>
        <w:pStyle w:val="Heading1"/>
        <w:framePr w:wrap="auto" w:vAnchor="margin" w:yAlign="inline" w:anchorLock="0"/>
      </w:pPr>
      <w:bookmarkStart w:id="149" w:name="_Toc416902429"/>
      <w:r>
        <w:t>Cybersource_paypal Site Preferences</w:t>
      </w:r>
      <w:bookmarkEnd w:id="149"/>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CsEnableExpressPaypal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url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CsPaypalAddressOverride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then address of buyer will be override by the shipping address provided in shipping page.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requestBillingAddress will set as 1 for requesting billing address from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isDecisionManagerEnable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0" w:name="_Toc368651190"/>
      <w:bookmarkStart w:id="151" w:name="_Toc416902430"/>
      <w:r>
        <w:lastRenderedPageBreak/>
        <w:t>Device Fingerprint</w:t>
      </w:r>
      <w:bookmarkEnd w:id="150"/>
      <w:bookmarkEnd w:id="151"/>
    </w:p>
    <w:p w:rsidR="003D49FF" w:rsidRDefault="003D49FF" w:rsidP="003D49FF">
      <w:r>
        <w:t>The device fingerprint enables CyberSource to detect fraud/spam more efficient.</w:t>
      </w:r>
      <w:r>
        <w:br/>
        <w:t xml:space="preserve">The device fingerprint can be used as an addition of the Credit Card </w:t>
      </w:r>
      <w:r w:rsidR="0057428E">
        <w:t>Payment,</w:t>
      </w:r>
      <w:r>
        <w:t xml:space="preserve"> it</w:t>
      </w:r>
      <w:r w:rsidR="003E1FA3">
        <w:t xml:space="preserve"> is not an independent service.</w:t>
      </w:r>
    </w:p>
    <w:p w:rsidR="003D49FF" w:rsidRDefault="003D49FF" w:rsidP="003E1FA3">
      <w:pPr>
        <w:pStyle w:val="Heading2"/>
      </w:pPr>
      <w:bookmarkStart w:id="152" w:name="_Toc368651191"/>
      <w:bookmarkStart w:id="153" w:name="_Toc416902431"/>
      <w:r>
        <w:t>How does it work?</w:t>
      </w:r>
      <w:bookmarkEnd w:id="152"/>
      <w:bookmarkEnd w:id="153"/>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4" w:name="_Toc368651192"/>
      <w:bookmarkStart w:id="155" w:name="_Toc416902432"/>
      <w:r>
        <w:t>Setup:</w:t>
      </w:r>
      <w:bookmarkEnd w:id="154"/>
      <w:bookmarkEnd w:id="155"/>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${dw.system.Site.getCurrent().getCustomPreferenceValue(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${URLUtils.url(</w:t>
      </w:r>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6" w:name="_Toc368651193"/>
      <w:bookmarkStart w:id="157" w:name="_Toc416902433"/>
      <w:r>
        <w:lastRenderedPageBreak/>
        <w:t>Hints for the CsDeviceFingerprintRedirectionType:</w:t>
      </w:r>
      <w:bookmarkEnd w:id="156"/>
      <w:bookmarkEnd w:id="157"/>
    </w:p>
    <w:p w:rsidR="003D49FF" w:rsidRPr="003E1FA3" w:rsidRDefault="003D49FF" w:rsidP="003E1FA3">
      <w:r w:rsidRPr="003E1FA3">
        <w:t>To get improved deviceFingerprint results, Cybersource recommends redirecting the included code (loading a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a</w:t>
      </w:r>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If set to dynamic,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7081EF1A" wp14:editId="43BE9DA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25"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158" w:name="_Toc368651194"/>
      <w:bookmarkStart w:id="159" w:name="_Toc416902434"/>
      <w:r>
        <w:t>Modified Scripts and pipelines for the device fingerprint</w:t>
      </w:r>
      <w:bookmarkEnd w:id="158"/>
      <w:bookmarkEnd w:id="159"/>
    </w:p>
    <w:p w:rsidR="003D49FF" w:rsidRDefault="003D49FF" w:rsidP="00D15264">
      <w:pPr>
        <w:pStyle w:val="BodyText"/>
      </w:pPr>
      <w:r>
        <w:t>Scripts:</w:t>
      </w:r>
    </w:p>
    <w:p w:rsidR="003D49FF" w:rsidRDefault="003D49FF" w:rsidP="00D15264">
      <w:pPr>
        <w:pStyle w:val="BodyText"/>
      </w:pPr>
      <w:r>
        <w:t>libCybersource .ds-&gt;addCCAuthRequestInfo modified.</w:t>
      </w:r>
    </w:p>
    <w:p w:rsidR="003D49FF" w:rsidRDefault="003D49FF" w:rsidP="00D15264">
      <w:pPr>
        <w:pStyle w:val="BodyText"/>
      </w:pPr>
      <w:r>
        <w:t>CCAuthRequest.ds (updated WSDL reference)</w:t>
      </w:r>
    </w:p>
    <w:p w:rsidR="003D49FF" w:rsidRDefault="003D49FF" w:rsidP="00D15264">
      <w:pPr>
        <w:pStyle w:val="BodyText"/>
      </w:pPr>
      <w:r>
        <w:t>TestCCAuth (Testcases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r>
        <w:t>CybersourceUnitTesting (new test case)</w:t>
      </w:r>
    </w:p>
    <w:p w:rsidR="003D49FF" w:rsidRDefault="003D49FF" w:rsidP="003D49FF">
      <w:pPr>
        <w:pStyle w:val="Heading1"/>
        <w:framePr w:wrap="notBeside"/>
      </w:pPr>
      <w:bookmarkStart w:id="160" w:name="_Toc368651195"/>
      <w:bookmarkStart w:id="161" w:name="_Toc416902435"/>
      <w:r>
        <w:t>Known Issues</w:t>
      </w:r>
      <w:bookmarkEnd w:id="160"/>
      <w:bookmarkEnd w:id="161"/>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2" w:name="_Toc368651196"/>
      <w:bookmarkStart w:id="163" w:name="_Toc416902436"/>
      <w:r>
        <w:lastRenderedPageBreak/>
        <w:t>CyberSource document links</w:t>
      </w:r>
      <w:bookmarkEnd w:id="162"/>
      <w:bookmarkEnd w:id="163"/>
    </w:p>
    <w:p w:rsidR="003D49FF" w:rsidRPr="00790234" w:rsidRDefault="001D27CF" w:rsidP="00B6458B">
      <w:pPr>
        <w:pStyle w:val="Listenabsatz"/>
        <w:numPr>
          <w:ilvl w:val="0"/>
          <w:numId w:val="17"/>
        </w:numPr>
        <w:rPr>
          <w:color w:val="0070C0"/>
          <w:sz w:val="16"/>
          <w:szCs w:val="16"/>
        </w:rPr>
      </w:pPr>
      <w:hyperlink r:id="rId126"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1D27CF" w:rsidP="00B6458B">
      <w:pPr>
        <w:pStyle w:val="Listenabsatz"/>
        <w:numPr>
          <w:ilvl w:val="0"/>
          <w:numId w:val="17"/>
        </w:numPr>
        <w:rPr>
          <w:color w:val="0070C0"/>
          <w:sz w:val="16"/>
          <w:szCs w:val="16"/>
        </w:rPr>
      </w:pPr>
      <w:hyperlink r:id="rId127"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1D27CF" w:rsidP="00B6458B">
      <w:pPr>
        <w:pStyle w:val="Listenabsatz"/>
        <w:numPr>
          <w:ilvl w:val="0"/>
          <w:numId w:val="17"/>
        </w:numPr>
        <w:rPr>
          <w:color w:val="0070C0"/>
          <w:sz w:val="16"/>
          <w:szCs w:val="16"/>
        </w:rPr>
      </w:pPr>
      <w:hyperlink r:id="rId128"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1D27CF" w:rsidP="00B6458B">
      <w:pPr>
        <w:pStyle w:val="Listenabsatz"/>
        <w:numPr>
          <w:ilvl w:val="0"/>
          <w:numId w:val="17"/>
        </w:numPr>
        <w:rPr>
          <w:color w:val="0070C0"/>
          <w:sz w:val="16"/>
          <w:szCs w:val="16"/>
        </w:rPr>
      </w:pPr>
      <w:hyperlink r:id="rId129"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1D27CF" w:rsidP="00B6458B">
      <w:pPr>
        <w:pStyle w:val="Listenabsatz"/>
        <w:numPr>
          <w:ilvl w:val="0"/>
          <w:numId w:val="17"/>
        </w:numPr>
        <w:rPr>
          <w:color w:val="0070C0"/>
          <w:sz w:val="16"/>
          <w:szCs w:val="16"/>
        </w:rPr>
      </w:pPr>
      <w:hyperlink r:id="rId130" w:history="1">
        <w:r w:rsidR="003D49FF" w:rsidRPr="00790234">
          <w:rPr>
            <w:rStyle w:val="Hyperlink"/>
            <w:color w:val="0070C0"/>
            <w:sz w:val="16"/>
            <w:szCs w:val="16"/>
          </w:rPr>
          <w:t>http://www.cybersource.com/support_center/support_documentation/quick_references/</w:t>
        </w:r>
      </w:hyperlink>
    </w:p>
    <w:p w:rsidR="003D49FF" w:rsidRPr="00790234" w:rsidRDefault="001D27CF" w:rsidP="00B6458B">
      <w:pPr>
        <w:pStyle w:val="Listenabsatz"/>
        <w:numPr>
          <w:ilvl w:val="0"/>
          <w:numId w:val="17"/>
        </w:numPr>
        <w:rPr>
          <w:color w:val="0070C0"/>
          <w:sz w:val="16"/>
          <w:szCs w:val="16"/>
        </w:rPr>
      </w:pPr>
      <w:hyperlink r:id="rId131"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1D27CF" w:rsidP="00B6458B">
      <w:pPr>
        <w:pStyle w:val="Listenabsatz"/>
        <w:numPr>
          <w:ilvl w:val="0"/>
          <w:numId w:val="17"/>
        </w:numPr>
        <w:rPr>
          <w:color w:val="0070C0"/>
          <w:sz w:val="16"/>
          <w:szCs w:val="16"/>
        </w:rPr>
      </w:pPr>
      <w:hyperlink r:id="rId132" w:history="1">
        <w:r w:rsidR="003D49FF" w:rsidRPr="00790234">
          <w:rPr>
            <w:rStyle w:val="Hyperlink"/>
            <w:color w:val="0070C0"/>
            <w:sz w:val="16"/>
            <w:szCs w:val="16"/>
          </w:rPr>
          <w:t>http://apps.cybersource.com/library/documentation/dev_guides/Payer_Authentication_IG/html/</w:t>
        </w:r>
      </w:hyperlink>
    </w:p>
    <w:p w:rsidR="003D49FF" w:rsidRPr="00790234" w:rsidRDefault="001D27CF" w:rsidP="00B6458B">
      <w:pPr>
        <w:pStyle w:val="Listenabsatz"/>
        <w:numPr>
          <w:ilvl w:val="0"/>
          <w:numId w:val="17"/>
        </w:numPr>
        <w:rPr>
          <w:color w:val="0070C0"/>
          <w:sz w:val="16"/>
          <w:szCs w:val="16"/>
        </w:rPr>
      </w:pPr>
      <w:hyperlink r:id="rId133" w:history="1">
        <w:r w:rsidR="003D49FF" w:rsidRPr="00790234">
          <w:rPr>
            <w:rStyle w:val="Hyperlink"/>
            <w:color w:val="0070C0"/>
            <w:sz w:val="16"/>
            <w:szCs w:val="16"/>
          </w:rPr>
          <w:t>http://apps.cybersource.com/library/documentation/dev_guides/CC_Svcs_IG_BML_Supplement/html/</w:t>
        </w:r>
      </w:hyperlink>
    </w:p>
    <w:p w:rsidR="003D49FF" w:rsidRPr="00790234" w:rsidRDefault="001D27CF" w:rsidP="00B6458B">
      <w:pPr>
        <w:pStyle w:val="Listenabsatz"/>
        <w:numPr>
          <w:ilvl w:val="0"/>
          <w:numId w:val="17"/>
        </w:numPr>
        <w:rPr>
          <w:color w:val="0070C0"/>
          <w:sz w:val="16"/>
          <w:szCs w:val="16"/>
        </w:rPr>
      </w:pPr>
      <w:hyperlink r:id="rId134"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1D27CF" w:rsidP="00B6458B">
      <w:pPr>
        <w:pStyle w:val="Listenabsatz"/>
        <w:numPr>
          <w:ilvl w:val="0"/>
          <w:numId w:val="17"/>
        </w:numPr>
        <w:rPr>
          <w:color w:val="0070C0"/>
          <w:sz w:val="16"/>
          <w:szCs w:val="16"/>
        </w:rPr>
      </w:pPr>
      <w:hyperlink r:id="rId135" w:history="1">
        <w:r w:rsidR="003D49FF" w:rsidRPr="00790234">
          <w:rPr>
            <w:rStyle w:val="Hyperlink"/>
            <w:color w:val="0070C0"/>
            <w:sz w:val="16"/>
            <w:szCs w:val="16"/>
          </w:rPr>
          <w:t>http://www.cybersource.com/support_center/support_documentation/services_documentation/tax.php</w:t>
        </w:r>
      </w:hyperlink>
    </w:p>
    <w:p w:rsidR="003D49FF" w:rsidRPr="00981F66" w:rsidRDefault="001D27CF" w:rsidP="00B6458B">
      <w:pPr>
        <w:pStyle w:val="Listenabsatz"/>
        <w:numPr>
          <w:ilvl w:val="0"/>
          <w:numId w:val="17"/>
        </w:numPr>
        <w:rPr>
          <w:color w:val="0070C0"/>
          <w:sz w:val="16"/>
          <w:szCs w:val="16"/>
        </w:rPr>
      </w:pPr>
      <w:hyperlink r:id="rId136" w:history="1">
        <w:r w:rsidR="003D49FF" w:rsidRPr="00790234">
          <w:rPr>
            <w:rStyle w:val="Hyperlink"/>
            <w:color w:val="0070C0"/>
            <w:sz w:val="16"/>
            <w:szCs w:val="16"/>
          </w:rPr>
          <w:t>http://apps.cybersource.com/library/documentation/dev_guides/Tax_IG/Tax_Guide.pdf</w:t>
        </w:r>
      </w:hyperlink>
    </w:p>
    <w:p w:rsidR="00981F66" w:rsidRDefault="001D27CF" w:rsidP="00B6458B">
      <w:pPr>
        <w:pStyle w:val="Listenabsatz"/>
        <w:numPr>
          <w:ilvl w:val="0"/>
          <w:numId w:val="17"/>
        </w:numPr>
        <w:rPr>
          <w:color w:val="0070C0"/>
          <w:sz w:val="16"/>
          <w:szCs w:val="16"/>
        </w:rPr>
      </w:pPr>
      <w:hyperlink r:id="rId137"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1D27CF" w:rsidP="00B6458B">
      <w:pPr>
        <w:pStyle w:val="Listenabsatz"/>
        <w:numPr>
          <w:ilvl w:val="0"/>
          <w:numId w:val="17"/>
        </w:numPr>
        <w:rPr>
          <w:rStyle w:val="Hyperlink"/>
          <w:color w:val="0070C0"/>
          <w:sz w:val="16"/>
          <w:szCs w:val="16"/>
        </w:rPr>
      </w:pPr>
      <w:hyperlink r:id="rId138"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1D27CF" w:rsidP="00B6458B">
      <w:pPr>
        <w:pStyle w:val="Listenabsatz"/>
        <w:numPr>
          <w:ilvl w:val="0"/>
          <w:numId w:val="17"/>
        </w:numPr>
        <w:rPr>
          <w:rStyle w:val="Hyperlink"/>
          <w:color w:val="0070C0"/>
          <w:sz w:val="16"/>
          <w:szCs w:val="16"/>
        </w:rPr>
      </w:pPr>
      <w:hyperlink r:id="rId139" w:history="1">
        <w:r w:rsidR="008741A3" w:rsidRPr="008741A3">
          <w:rPr>
            <w:rStyle w:val="Hyperlink"/>
            <w:color w:val="0070C0"/>
            <w:sz w:val="16"/>
            <w:szCs w:val="16"/>
          </w:rPr>
          <w:t>http://apps.cybersource.com/library/documentation/dev_guides/AliPayDom/AliPay_Dom_SO_API.pdf</w:t>
        </w:r>
      </w:hyperlink>
    </w:p>
    <w:p w:rsidR="008741A3" w:rsidRPr="008741A3" w:rsidRDefault="001D27CF" w:rsidP="008741A3">
      <w:pPr>
        <w:pStyle w:val="Listenabsatz"/>
        <w:numPr>
          <w:ilvl w:val="0"/>
          <w:numId w:val="17"/>
        </w:numPr>
        <w:rPr>
          <w:rStyle w:val="Hyperlink"/>
          <w:color w:val="0070C0"/>
          <w:sz w:val="16"/>
          <w:szCs w:val="16"/>
        </w:rPr>
      </w:pPr>
      <w:hyperlink r:id="rId140"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164" w:name="_Toc368651197"/>
      <w:bookmarkStart w:id="165" w:name="_Toc416902437"/>
      <w:r>
        <w:lastRenderedPageBreak/>
        <w:t>Release History</w:t>
      </w:r>
      <w:bookmarkEnd w:id="164"/>
      <w:bookmarkEnd w:id="1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D15264">
            <w:pPr>
              <w:pStyle w:val="BodyText"/>
            </w:pPr>
            <w:r>
              <w:t>Version</w:t>
            </w:r>
          </w:p>
        </w:tc>
        <w:tc>
          <w:tcPr>
            <w:tcW w:w="2018" w:type="dxa"/>
          </w:tcPr>
          <w:p w:rsidR="003D49FF" w:rsidRDefault="003D49FF" w:rsidP="00D15264">
            <w:pPr>
              <w:pStyle w:val="BodyText"/>
            </w:pPr>
            <w:r>
              <w:t>Date</w:t>
            </w:r>
          </w:p>
        </w:tc>
        <w:tc>
          <w:tcPr>
            <w:tcW w:w="6644" w:type="dxa"/>
          </w:tcPr>
          <w:p w:rsidR="003D49FF" w:rsidRDefault="003D49FF" w:rsidP="00D15264">
            <w:pPr>
              <w:pStyle w:val="BodyText"/>
            </w:pPr>
            <w:r>
              <w:t>Changes</w:t>
            </w:r>
          </w:p>
        </w:tc>
      </w:tr>
      <w:tr w:rsidR="003D49FF" w:rsidTr="000E2BA5">
        <w:tc>
          <w:tcPr>
            <w:tcW w:w="1634" w:type="dxa"/>
          </w:tcPr>
          <w:p w:rsidR="003D49FF" w:rsidRDefault="00790234" w:rsidP="00D15264">
            <w:pPr>
              <w:pStyle w:val="BodyText"/>
            </w:pPr>
            <w:r>
              <w:t>1.0.0.1</w:t>
            </w:r>
          </w:p>
        </w:tc>
        <w:tc>
          <w:tcPr>
            <w:tcW w:w="2018" w:type="dxa"/>
          </w:tcPr>
          <w:p w:rsidR="003D49FF" w:rsidRDefault="003D49FF" w:rsidP="00D15264">
            <w:pPr>
              <w:pStyle w:val="BodyText"/>
            </w:pPr>
            <w:r>
              <w:t>02/02/2010</w:t>
            </w:r>
          </w:p>
        </w:tc>
        <w:tc>
          <w:tcPr>
            <w:tcW w:w="6644" w:type="dxa"/>
          </w:tcPr>
          <w:p w:rsidR="003D49FF" w:rsidRDefault="003D49FF" w:rsidP="00D15264">
            <w:pPr>
              <w:pStyle w:val="BodyText"/>
            </w:pPr>
            <w:r>
              <w:t>Initial release</w:t>
            </w:r>
          </w:p>
        </w:tc>
      </w:tr>
      <w:tr w:rsidR="003D49FF" w:rsidTr="000E2BA5">
        <w:tc>
          <w:tcPr>
            <w:tcW w:w="1634" w:type="dxa"/>
          </w:tcPr>
          <w:p w:rsidR="003D49FF" w:rsidRDefault="003D49FF" w:rsidP="00D15264">
            <w:pPr>
              <w:pStyle w:val="BodyText"/>
            </w:pPr>
            <w:r>
              <w:t>1.0.0.2</w:t>
            </w:r>
          </w:p>
        </w:tc>
        <w:tc>
          <w:tcPr>
            <w:tcW w:w="2018" w:type="dxa"/>
          </w:tcPr>
          <w:p w:rsidR="003D49FF" w:rsidRDefault="003D49FF" w:rsidP="00D15264">
            <w:pPr>
              <w:pStyle w:val="BodyText"/>
            </w:pPr>
            <w:r>
              <w:t>02/08/2010</w:t>
            </w:r>
          </w:p>
        </w:tc>
        <w:tc>
          <w:tcPr>
            <w:tcW w:w="6644" w:type="dxa"/>
          </w:tcPr>
          <w:p w:rsidR="003D49FF" w:rsidRDefault="003D49FF" w:rsidP="00D15264">
            <w:pPr>
              <w:pStyle w:val="BodyText"/>
            </w:pPr>
            <w:r>
              <w:t>Device Fingerprint Feature added</w:t>
            </w:r>
          </w:p>
        </w:tc>
      </w:tr>
      <w:tr w:rsidR="003D49FF" w:rsidTr="000E2BA5">
        <w:tc>
          <w:tcPr>
            <w:tcW w:w="1634" w:type="dxa"/>
          </w:tcPr>
          <w:p w:rsidR="003D49FF" w:rsidRDefault="003D49FF" w:rsidP="00D15264">
            <w:pPr>
              <w:pStyle w:val="BodyText"/>
            </w:pPr>
            <w:r>
              <w:t>1.0.0.3</w:t>
            </w:r>
          </w:p>
        </w:tc>
        <w:tc>
          <w:tcPr>
            <w:tcW w:w="2018" w:type="dxa"/>
          </w:tcPr>
          <w:p w:rsidR="003D49FF" w:rsidRDefault="003D49FF" w:rsidP="00D15264">
            <w:pPr>
              <w:pStyle w:val="BodyText"/>
            </w:pPr>
            <w:r>
              <w:t>03/01/2012</w:t>
            </w:r>
          </w:p>
        </w:tc>
        <w:tc>
          <w:tcPr>
            <w:tcW w:w="6644" w:type="dxa"/>
          </w:tcPr>
          <w:p w:rsidR="003D49FF" w:rsidRDefault="003D49FF" w:rsidP="00D15264">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D15264">
            <w:pPr>
              <w:pStyle w:val="BodyText"/>
            </w:pPr>
            <w:r>
              <w:t>1.0.0.4</w:t>
            </w:r>
          </w:p>
        </w:tc>
        <w:tc>
          <w:tcPr>
            <w:tcW w:w="2018" w:type="dxa"/>
          </w:tcPr>
          <w:p w:rsidR="00C5387E" w:rsidRDefault="00C5387E" w:rsidP="00D15264">
            <w:pPr>
              <w:pStyle w:val="BodyText"/>
            </w:pPr>
            <w:r>
              <w:t>12/18/2012</w:t>
            </w:r>
          </w:p>
        </w:tc>
        <w:tc>
          <w:tcPr>
            <w:tcW w:w="6644" w:type="dxa"/>
          </w:tcPr>
          <w:p w:rsidR="00C5387E" w:rsidRDefault="00C5387E" w:rsidP="00D15264">
            <w:pPr>
              <w:pStyle w:val="BodyText"/>
            </w:pPr>
            <w:r>
              <w:t>Updated Tax pipeline to remove redundant tax requests by using SkipTaxCalculation parameter</w:t>
            </w:r>
          </w:p>
        </w:tc>
      </w:tr>
      <w:tr w:rsidR="00790234" w:rsidTr="000E2BA5">
        <w:tc>
          <w:tcPr>
            <w:tcW w:w="1634" w:type="dxa"/>
          </w:tcPr>
          <w:p w:rsidR="00790234" w:rsidRDefault="00790234" w:rsidP="00D15264">
            <w:pPr>
              <w:pStyle w:val="BodyText"/>
            </w:pPr>
            <w:r>
              <w:t>1.1.0</w:t>
            </w:r>
          </w:p>
        </w:tc>
        <w:tc>
          <w:tcPr>
            <w:tcW w:w="2018" w:type="dxa"/>
          </w:tcPr>
          <w:p w:rsidR="00790234" w:rsidRDefault="00790234" w:rsidP="00D15264">
            <w:pPr>
              <w:pStyle w:val="BodyText"/>
            </w:pPr>
            <w:r>
              <w:t>01/16/2013</w:t>
            </w:r>
          </w:p>
        </w:tc>
        <w:tc>
          <w:tcPr>
            <w:tcW w:w="6644" w:type="dxa"/>
          </w:tcPr>
          <w:p w:rsidR="00790234" w:rsidRDefault="00790234" w:rsidP="00D15264">
            <w:pPr>
              <w:pStyle w:val="BodyText"/>
            </w:pPr>
            <w:r>
              <w:t>Incorporated review comments from Demandware team</w:t>
            </w:r>
          </w:p>
        </w:tc>
      </w:tr>
      <w:tr w:rsidR="00FB007F" w:rsidTr="000E2BA5">
        <w:tc>
          <w:tcPr>
            <w:tcW w:w="1634" w:type="dxa"/>
          </w:tcPr>
          <w:p w:rsidR="00FB007F" w:rsidRDefault="00FB007F" w:rsidP="00D15264">
            <w:pPr>
              <w:pStyle w:val="BodyText"/>
            </w:pPr>
            <w:r>
              <w:t>1.1.0</w:t>
            </w:r>
          </w:p>
        </w:tc>
        <w:tc>
          <w:tcPr>
            <w:tcW w:w="2018" w:type="dxa"/>
          </w:tcPr>
          <w:p w:rsidR="00FB007F" w:rsidRDefault="00FB007F" w:rsidP="00D15264">
            <w:pPr>
              <w:pStyle w:val="BodyText"/>
            </w:pPr>
            <w:r>
              <w:t>02/06/2013</w:t>
            </w:r>
          </w:p>
        </w:tc>
        <w:tc>
          <w:tcPr>
            <w:tcW w:w="6644" w:type="dxa"/>
          </w:tcPr>
          <w:p w:rsidR="00FB007F" w:rsidRDefault="00FB007F" w:rsidP="00D15264">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bookmarkStart w:id="166" w:name="O_5531"/>
            <w:bookmarkEnd w:id="166"/>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D15264">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D15264">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D15264">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D15264">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D15264">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D15264">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D15264">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D15264">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D15264">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5F2F7F">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5F2F7F">
            <w:pPr>
              <w:pStyle w:val="BodyText"/>
            </w:pPr>
            <w:r>
              <w:t>04/15</w:t>
            </w:r>
            <w:bookmarkStart w:id="167" w:name="_GoBack"/>
            <w:bookmarkEnd w:id="167"/>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5F2F7F">
            <w:pPr>
              <w:pStyle w:val="BodyText"/>
            </w:pPr>
            <w:r>
              <w:t xml:space="preserve">Changes done for Taxation service call and other Changes related to Credit Card and BML. </w:t>
            </w:r>
            <w:r>
              <w:t>V.me support changes and V.me Clickjacking changes removed.</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41"/>
      <w:headerReference w:type="default" r:id="rId14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008A" w:rsidRDefault="0048008A">
      <w:r>
        <w:separator/>
      </w:r>
    </w:p>
  </w:endnote>
  <w:endnote w:type="continuationSeparator" w:id="0">
    <w:p w:rsidR="0048008A" w:rsidRDefault="004800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1D27CF" w:rsidRDefault="001D27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1D27CF" w:rsidRDefault="001D27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008A" w:rsidRDefault="0048008A">
      <w:r>
        <w:separator/>
      </w:r>
    </w:p>
  </w:footnote>
  <w:footnote w:type="continuationSeparator" w:id="0">
    <w:p w:rsidR="0048008A" w:rsidRDefault="004800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1D27CF" w:rsidRDefault="001D27CF">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7CF" w:rsidRDefault="001D27CF">
    <w:pPr>
      <w:pStyle w:val="Header"/>
      <w:framePr w:w="9720" w:wrap="around"/>
      <w:jc w:val="right"/>
    </w:pPr>
    <w:fldSimple w:instr=" STYLEREF  &quot;Heading 1&quot;  \* MERGEFORMAT ">
      <w:r w:rsidR="000B4078">
        <w:rPr>
          <w:noProof/>
        </w:rPr>
        <w:t>Release History</w:t>
      </w:r>
    </w:fldSimple>
    <w:r>
      <w:rPr>
        <w:rStyle w:val="PageNumber"/>
      </w:rPr>
      <w:fldChar w:fldCharType="begin"/>
    </w:r>
    <w:r>
      <w:rPr>
        <w:rStyle w:val="PageNumber"/>
        <w:lang w:val="de-DE"/>
      </w:rPr>
      <w:instrText xml:space="preserve"> PAGE </w:instrText>
    </w:r>
    <w:r>
      <w:rPr>
        <w:rStyle w:val="PageNumber"/>
      </w:rPr>
      <w:fldChar w:fldCharType="separate"/>
    </w:r>
    <w:r w:rsidR="000B4078">
      <w:rPr>
        <w:rStyle w:val="PageNumber"/>
        <w:noProof/>
        <w:lang w:val="de-DE"/>
      </w:rPr>
      <w:t>149</w:t>
    </w:r>
    <w:r>
      <w:rPr>
        <w:rStyle w:val="PageNumber"/>
      </w:rPr>
      <w:fldChar w:fldCharType="end"/>
    </w:r>
  </w:p>
  <w:p w:rsidR="001D27CF" w:rsidRDefault="001D27CF">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FD22FF"/>
    <w:multiLevelType w:val="hybridMultilevel"/>
    <w:tmpl w:val="794C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9">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4">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2">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8"/>
  </w:num>
  <w:num w:numId="4">
    <w:abstractNumId w:val="2"/>
  </w:num>
  <w:num w:numId="5">
    <w:abstractNumId w:val="1"/>
  </w:num>
  <w:num w:numId="6">
    <w:abstractNumId w:val="0"/>
  </w:num>
  <w:num w:numId="7">
    <w:abstractNumId w:val="43"/>
  </w:num>
  <w:num w:numId="8">
    <w:abstractNumId w:val="8"/>
  </w:num>
  <w:num w:numId="9">
    <w:abstractNumId w:val="38"/>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1"/>
  </w:num>
  <w:num w:numId="15">
    <w:abstractNumId w:val="16"/>
  </w:num>
  <w:num w:numId="16">
    <w:abstractNumId w:val="47"/>
  </w:num>
  <w:num w:numId="17">
    <w:abstractNumId w:val="44"/>
  </w:num>
  <w:num w:numId="18">
    <w:abstractNumId w:val="53"/>
  </w:num>
  <w:num w:numId="19">
    <w:abstractNumId w:val="27"/>
  </w:num>
  <w:num w:numId="20">
    <w:abstractNumId w:val="6"/>
  </w:num>
  <w:num w:numId="21">
    <w:abstractNumId w:val="33"/>
  </w:num>
  <w:num w:numId="22">
    <w:abstractNumId w:val="35"/>
  </w:num>
  <w:num w:numId="23">
    <w:abstractNumId w:val="39"/>
  </w:num>
  <w:num w:numId="24">
    <w:abstractNumId w:val="50"/>
  </w:num>
  <w:num w:numId="25">
    <w:abstractNumId w:val="29"/>
  </w:num>
  <w:num w:numId="26">
    <w:abstractNumId w:val="30"/>
  </w:num>
  <w:num w:numId="27">
    <w:abstractNumId w:val="56"/>
  </w:num>
  <w:num w:numId="28">
    <w:abstractNumId w:val="51"/>
  </w:num>
  <w:num w:numId="29">
    <w:abstractNumId w:val="49"/>
  </w:num>
  <w:num w:numId="30">
    <w:abstractNumId w:val="52"/>
  </w:num>
  <w:num w:numId="31">
    <w:abstractNumId w:val="13"/>
  </w:num>
  <w:num w:numId="32">
    <w:abstractNumId w:val="5"/>
  </w:num>
  <w:num w:numId="33">
    <w:abstractNumId w:val="42"/>
  </w:num>
  <w:num w:numId="34">
    <w:abstractNumId w:val="10"/>
  </w:num>
  <w:num w:numId="35">
    <w:abstractNumId w:val="46"/>
  </w:num>
  <w:num w:numId="36">
    <w:abstractNumId w:val="17"/>
  </w:num>
  <w:num w:numId="37">
    <w:abstractNumId w:val="25"/>
  </w:num>
  <w:num w:numId="38">
    <w:abstractNumId w:val="54"/>
  </w:num>
  <w:num w:numId="39">
    <w:abstractNumId w:val="11"/>
  </w:num>
  <w:num w:numId="40">
    <w:abstractNumId w:val="20"/>
  </w:num>
  <w:num w:numId="41">
    <w:abstractNumId w:val="48"/>
  </w:num>
  <w:num w:numId="42">
    <w:abstractNumId w:val="34"/>
  </w:num>
  <w:num w:numId="43">
    <w:abstractNumId w:val="57"/>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5"/>
  </w:num>
  <w:num w:numId="51">
    <w:abstractNumId w:val="45"/>
  </w:num>
  <w:num w:numId="52">
    <w:abstractNumId w:val="21"/>
  </w:num>
  <w:num w:numId="53">
    <w:abstractNumId w:val="40"/>
  </w:num>
  <w:num w:numId="54">
    <w:abstractNumId w:val="28"/>
  </w:num>
  <w:num w:numId="55">
    <w:abstractNumId w:val="19"/>
  </w:num>
  <w:num w:numId="56">
    <w:abstractNumId w:val="12"/>
  </w:num>
  <w:num w:numId="57">
    <w:abstractNumId w:val="7"/>
  </w:num>
  <w:num w:numId="58">
    <w:abstractNumId w:val="31"/>
  </w:num>
  <w:num w:numId="59">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7165"/>
    <w:rsid w:val="000237C9"/>
    <w:rsid w:val="00024649"/>
    <w:rsid w:val="000274BF"/>
    <w:rsid w:val="00027C38"/>
    <w:rsid w:val="00030821"/>
    <w:rsid w:val="00030D59"/>
    <w:rsid w:val="00041DEA"/>
    <w:rsid w:val="00045702"/>
    <w:rsid w:val="00045B72"/>
    <w:rsid w:val="00045D4E"/>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4078"/>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01DE"/>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27CF"/>
    <w:rsid w:val="001D3510"/>
    <w:rsid w:val="001E0D43"/>
    <w:rsid w:val="001E2C08"/>
    <w:rsid w:val="001E4060"/>
    <w:rsid w:val="001E6730"/>
    <w:rsid w:val="001F18B2"/>
    <w:rsid w:val="001F287F"/>
    <w:rsid w:val="001F4EA7"/>
    <w:rsid w:val="001F6FB3"/>
    <w:rsid w:val="002002E6"/>
    <w:rsid w:val="0020034B"/>
    <w:rsid w:val="002067D9"/>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904"/>
    <w:rsid w:val="002A69A8"/>
    <w:rsid w:val="002C008D"/>
    <w:rsid w:val="002C4946"/>
    <w:rsid w:val="002C579A"/>
    <w:rsid w:val="002D1BFE"/>
    <w:rsid w:val="002D598B"/>
    <w:rsid w:val="002D5D22"/>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008A"/>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1E8"/>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D77E3"/>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3EE4"/>
    <w:rsid w:val="007743A4"/>
    <w:rsid w:val="007759AC"/>
    <w:rsid w:val="00785F59"/>
    <w:rsid w:val="00790234"/>
    <w:rsid w:val="007909AD"/>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C89"/>
    <w:rsid w:val="007E76E4"/>
    <w:rsid w:val="007F1F9E"/>
    <w:rsid w:val="007F28C8"/>
    <w:rsid w:val="007F7E09"/>
    <w:rsid w:val="0080208A"/>
    <w:rsid w:val="00804C7B"/>
    <w:rsid w:val="00805768"/>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F4"/>
    <w:rsid w:val="00A31351"/>
    <w:rsid w:val="00A40B8F"/>
    <w:rsid w:val="00A41A31"/>
    <w:rsid w:val="00A42A01"/>
    <w:rsid w:val="00A42E16"/>
    <w:rsid w:val="00A439D8"/>
    <w:rsid w:val="00A46FEE"/>
    <w:rsid w:val="00A57AED"/>
    <w:rsid w:val="00A6159A"/>
    <w:rsid w:val="00A641DA"/>
    <w:rsid w:val="00A658A4"/>
    <w:rsid w:val="00A66E28"/>
    <w:rsid w:val="00A707D9"/>
    <w:rsid w:val="00A70DFA"/>
    <w:rsid w:val="00A718F1"/>
    <w:rsid w:val="00A73A7D"/>
    <w:rsid w:val="00A77552"/>
    <w:rsid w:val="00A77AEF"/>
    <w:rsid w:val="00A859D9"/>
    <w:rsid w:val="00A87ADF"/>
    <w:rsid w:val="00A87B7D"/>
    <w:rsid w:val="00A90DC2"/>
    <w:rsid w:val="00A937B8"/>
    <w:rsid w:val="00A93F7E"/>
    <w:rsid w:val="00A941A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E7E"/>
    <w:rsid w:val="00C770CA"/>
    <w:rsid w:val="00C80820"/>
    <w:rsid w:val="00C81AAB"/>
    <w:rsid w:val="00C9231F"/>
    <w:rsid w:val="00C94473"/>
    <w:rsid w:val="00C94EFB"/>
    <w:rsid w:val="00C97D3E"/>
    <w:rsid w:val="00CA3E73"/>
    <w:rsid w:val="00CA3F5C"/>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15264"/>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752E8"/>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B20FC"/>
    <w:rsid w:val="00EB39C3"/>
    <w:rsid w:val="00EB3F7D"/>
    <w:rsid w:val="00EB4BD3"/>
    <w:rsid w:val="00EB5CCB"/>
    <w:rsid w:val="00EB6363"/>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1DE"/>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801D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01DE"/>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D15264"/>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D15264"/>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1DE"/>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801D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01DE"/>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D15264"/>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D15264"/>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hyperlink" Target="http://apps.cybersource.com/library/documentation/dev_guides/CC_Svcs_IG_BML_Supplement/html/" TargetMode="External"/><Relationship Id="rId138" Type="http://schemas.openxmlformats.org/officeDocument/2006/relationships/hyperlink" Target="http://apps.cybersource.com/library/documentation/dev_guides/PayPal_Express_SO/PayPal_Express_SO_API.pdf" TargetMode="External"/><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hyperlink" Target="https://ics2wstest.ic3.com/commerce/1.x/transactionProcessor" TargetMode="External"/><Relationship Id="rId128" Type="http://schemas.openxmlformats.org/officeDocument/2006/relationships/hyperlink" Target="http://apps.cybersource.com/library/documentation/dev_guides/CC_Svcs_SO_API/Credit_Cards_SO_API.pdf"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apps.cybersource.com/library/documentation/dev_guides/Verification_Svcs_IG/20091012_Verification_IG.pdf" TargetMode="External"/><Relationship Id="rId139" Type="http://schemas.openxmlformats.org/officeDocument/2006/relationships/hyperlink" Target="http://apps.cybersource.com/library/documentation/dev_guides/AliPayDom/AliPay_Dom_SO_API.pdf"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yperlink" Target="https://ics2ws.ic3.com/commerce/1.x/transactionProcessor" TargetMode="External"/><Relationship Id="rId129" Type="http://schemas.openxmlformats.org/officeDocument/2006/relationships/hyperlink" Target="http://apps.cybersource.com/library/documentation/dev_guides/Getting_Started/Getting_Started_Advanced.pdf" TargetMode="External"/><Relationship Id="rId137" Type="http://schemas.openxmlformats.org/officeDocument/2006/relationships/hyperlink" Target="http://apps.cybersource.com/library/documentation/dev_guides/Retail_SO_API/Retail_SO_API.pdf" TargetMode="Externa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hyperlink" Target="http://apps.cybersource.com/library/documentation/dev_guides/Payer_Authentication_IG/html/" TargetMode="External"/><Relationship Id="rId140" Type="http://schemas.openxmlformats.org/officeDocument/2006/relationships/hyperlink" Target="http://apps.cybersource.com/library/documentation/dev_guides/AliPayInt/AliPay_Int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www.cybersource.com/support_center/support_documentation/quick_references/view.php?page_id=422"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hyperlink" Target="http://www.cybersource.com/support_center/support_documentation/quick_references/" TargetMode="External"/><Relationship Id="rId135" Type="http://schemas.openxmlformats.org/officeDocument/2006/relationships/hyperlink" Target="http://www.cybersource.com/support_center/support_documentation/services_documentation/tax.php" TargetMode="External"/><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93.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apps.cybersource.com/library/documentation/dev_guides/Payer_Authentication_IG/20090928_Payauth_IG.pdf" TargetMode="External"/><Relationship Id="rId136" Type="http://schemas.openxmlformats.org/officeDocument/2006/relationships/hyperlink" Target="http://apps.cybersource.com/library/documentation/dev_guides/Tax_IG/Tax_Guide.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apps.cybersource.com/library/documentation/sbc/quickref/currencies.pdf" TargetMode="External"/><Relationship Id="rId126" Type="http://schemas.openxmlformats.org/officeDocument/2006/relationships/hyperlink" Target="http://www.cybersource.com/support_center/implementation/testing_info/simple_order_api/General_testing_info/soapi_general_test.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B8D0E-FB96-4A15-BE22-3DC287220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149</Pages>
  <Words>19220</Words>
  <Characters>109559</Characters>
  <Application>Microsoft Office Word</Application>
  <DocSecurity>0</DocSecurity>
  <Lines>912</Lines>
  <Paragraphs>257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128522</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33</cp:revision>
  <dcterms:created xsi:type="dcterms:W3CDTF">2015-03-27T06:15:00Z</dcterms:created>
  <dcterms:modified xsi:type="dcterms:W3CDTF">2015-04-15T17:33:00Z</dcterms:modified>
</cp:coreProperties>
</file>