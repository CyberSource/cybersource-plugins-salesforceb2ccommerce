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09037C" w:rsidP="00B3035F">
      <w:pPr>
        <w:pStyle w:val="Version"/>
        <w:jc w:val="center"/>
      </w:pPr>
      <w:r>
        <w:t xml:space="preserve">Version </w:t>
      </w:r>
      <w:r w:rsidR="001801DE">
        <w:t>15.1.0</w:t>
      </w:r>
    </w:p>
    <w:p w:rsidR="003D49FF" w:rsidRDefault="003D49FF" w:rsidP="00B3035F">
      <w:pPr>
        <w:pStyle w:val="Version"/>
        <w:keepNext w:val="0"/>
        <w:jc w:val="center"/>
      </w:pPr>
      <w:r>
        <w:rPr>
          <w:b w:val="0"/>
          <w:noProof/>
        </w:rPr>
        <w:drawing>
          <wp:inline distT="0" distB="0" distL="0" distR="0" wp14:anchorId="416BBF80" wp14:editId="5D9E5A54">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EB6363">
        <w:rPr>
          <w:sz w:val="56"/>
          <w:szCs w:val="56"/>
        </w:rPr>
        <w:t>4</w:t>
      </w:r>
      <w:r w:rsidR="001F287F" w:rsidRPr="00B74633">
        <w:rPr>
          <w:sz w:val="56"/>
          <w:szCs w:val="56"/>
        </w:rPr>
        <w:t>/</w:t>
      </w:r>
      <w:r w:rsidR="00EB6363">
        <w:rPr>
          <w:sz w:val="56"/>
          <w:szCs w:val="56"/>
        </w:rPr>
        <w:t>14</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1801DE"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782636" w:history="1">
            <w:r w:rsidR="001801DE" w:rsidRPr="000A3502">
              <w:rPr>
                <w:rStyle w:val="Hyperlink"/>
                <w:noProof/>
              </w:rPr>
              <w:t>Summary</w:t>
            </w:r>
            <w:r w:rsidR="001801DE">
              <w:rPr>
                <w:noProof/>
                <w:webHidden/>
              </w:rPr>
              <w:tab/>
            </w:r>
            <w:r w:rsidR="001801DE">
              <w:rPr>
                <w:noProof/>
                <w:webHidden/>
              </w:rPr>
              <w:fldChar w:fldCharType="begin"/>
            </w:r>
            <w:r w:rsidR="001801DE">
              <w:rPr>
                <w:noProof/>
                <w:webHidden/>
              </w:rPr>
              <w:instrText xml:space="preserve"> PAGEREF _Toc416782636 \h </w:instrText>
            </w:r>
            <w:r w:rsidR="001801DE">
              <w:rPr>
                <w:noProof/>
                <w:webHidden/>
              </w:rPr>
            </w:r>
            <w:r w:rsidR="001801DE">
              <w:rPr>
                <w:noProof/>
                <w:webHidden/>
              </w:rPr>
              <w:fldChar w:fldCharType="separate"/>
            </w:r>
            <w:r w:rsidR="001801DE">
              <w:rPr>
                <w:noProof/>
                <w:webHidden/>
              </w:rPr>
              <w:t>5</w:t>
            </w:r>
            <w:r w:rsidR="001801DE">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637" w:history="1">
            <w:r w:rsidRPr="000A3502">
              <w:rPr>
                <w:rStyle w:val="Hyperlink"/>
                <w:noProof/>
              </w:rPr>
              <w:t>Component Overview</w:t>
            </w:r>
            <w:r>
              <w:rPr>
                <w:noProof/>
                <w:webHidden/>
              </w:rPr>
              <w:tab/>
            </w:r>
            <w:r>
              <w:rPr>
                <w:noProof/>
                <w:webHidden/>
              </w:rPr>
              <w:fldChar w:fldCharType="begin"/>
            </w:r>
            <w:r>
              <w:rPr>
                <w:noProof/>
                <w:webHidden/>
              </w:rPr>
              <w:instrText xml:space="preserve"> PAGEREF _Toc416782637 \h </w:instrText>
            </w:r>
            <w:r>
              <w:rPr>
                <w:noProof/>
                <w:webHidden/>
              </w:rPr>
            </w:r>
            <w:r>
              <w:rPr>
                <w:noProof/>
                <w:webHidden/>
              </w:rPr>
              <w:fldChar w:fldCharType="separate"/>
            </w:r>
            <w:r>
              <w:rPr>
                <w:noProof/>
                <w:webHidden/>
              </w:rPr>
              <w:t>8</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38" w:history="1">
            <w:r w:rsidRPr="000A3502">
              <w:rPr>
                <w:rStyle w:val="Hyperlink"/>
                <w:noProof/>
              </w:rPr>
              <w:t>Functional Overview</w:t>
            </w:r>
            <w:r>
              <w:rPr>
                <w:noProof/>
                <w:webHidden/>
              </w:rPr>
              <w:tab/>
            </w:r>
            <w:r>
              <w:rPr>
                <w:noProof/>
                <w:webHidden/>
              </w:rPr>
              <w:fldChar w:fldCharType="begin"/>
            </w:r>
            <w:r>
              <w:rPr>
                <w:noProof/>
                <w:webHidden/>
              </w:rPr>
              <w:instrText xml:space="preserve"> PAGEREF _Toc416782638 \h </w:instrText>
            </w:r>
            <w:r>
              <w:rPr>
                <w:noProof/>
                <w:webHidden/>
              </w:rPr>
            </w:r>
            <w:r>
              <w:rPr>
                <w:noProof/>
                <w:webHidden/>
              </w:rPr>
              <w:fldChar w:fldCharType="separate"/>
            </w:r>
            <w:r>
              <w:rPr>
                <w:noProof/>
                <w:webHidden/>
              </w:rPr>
              <w:t>8</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39" w:history="1">
            <w:r w:rsidRPr="000A3502">
              <w:rPr>
                <w:rStyle w:val="Hyperlink"/>
                <w:noProof/>
              </w:rPr>
              <w:t>Credit Card Authorization Service</w:t>
            </w:r>
            <w:r>
              <w:rPr>
                <w:noProof/>
                <w:webHidden/>
              </w:rPr>
              <w:tab/>
            </w:r>
            <w:r>
              <w:rPr>
                <w:noProof/>
                <w:webHidden/>
              </w:rPr>
              <w:fldChar w:fldCharType="begin"/>
            </w:r>
            <w:r>
              <w:rPr>
                <w:noProof/>
                <w:webHidden/>
              </w:rPr>
              <w:instrText xml:space="preserve"> PAGEREF _Toc416782639 \h </w:instrText>
            </w:r>
            <w:r>
              <w:rPr>
                <w:noProof/>
                <w:webHidden/>
              </w:rPr>
            </w:r>
            <w:r>
              <w:rPr>
                <w:noProof/>
                <w:webHidden/>
              </w:rPr>
              <w:fldChar w:fldCharType="separate"/>
            </w:r>
            <w:r>
              <w:rPr>
                <w:noProof/>
                <w:webHidden/>
              </w:rPr>
              <w:t>8</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0" w:history="1">
            <w:r w:rsidRPr="000A3502">
              <w:rPr>
                <w:rStyle w:val="Hyperlink"/>
                <w:noProof/>
              </w:rPr>
              <w:t>Taxes</w:t>
            </w:r>
            <w:r>
              <w:rPr>
                <w:noProof/>
                <w:webHidden/>
              </w:rPr>
              <w:tab/>
            </w:r>
            <w:r>
              <w:rPr>
                <w:noProof/>
                <w:webHidden/>
              </w:rPr>
              <w:fldChar w:fldCharType="begin"/>
            </w:r>
            <w:r>
              <w:rPr>
                <w:noProof/>
                <w:webHidden/>
              </w:rPr>
              <w:instrText xml:space="preserve"> PAGEREF _Toc416782640 \h </w:instrText>
            </w:r>
            <w:r>
              <w:rPr>
                <w:noProof/>
                <w:webHidden/>
              </w:rPr>
            </w:r>
            <w:r>
              <w:rPr>
                <w:noProof/>
                <w:webHidden/>
              </w:rPr>
              <w:fldChar w:fldCharType="separate"/>
            </w:r>
            <w:r>
              <w:rPr>
                <w:noProof/>
                <w:webHidden/>
              </w:rPr>
              <w:t>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1" w:history="1">
            <w:r w:rsidRPr="000A3502">
              <w:rPr>
                <w:rStyle w:val="Hyperlink"/>
                <w:noProof/>
              </w:rPr>
              <w:t>Address Verification Service (AVS)</w:t>
            </w:r>
            <w:r>
              <w:rPr>
                <w:noProof/>
                <w:webHidden/>
              </w:rPr>
              <w:tab/>
            </w:r>
            <w:r>
              <w:rPr>
                <w:noProof/>
                <w:webHidden/>
              </w:rPr>
              <w:fldChar w:fldCharType="begin"/>
            </w:r>
            <w:r>
              <w:rPr>
                <w:noProof/>
                <w:webHidden/>
              </w:rPr>
              <w:instrText xml:space="preserve"> PAGEREF _Toc416782641 \h </w:instrText>
            </w:r>
            <w:r>
              <w:rPr>
                <w:noProof/>
                <w:webHidden/>
              </w:rPr>
            </w:r>
            <w:r>
              <w:rPr>
                <w:noProof/>
                <w:webHidden/>
              </w:rPr>
              <w:fldChar w:fldCharType="separate"/>
            </w:r>
            <w:r>
              <w:rPr>
                <w:noProof/>
                <w:webHidden/>
              </w:rPr>
              <w:t>10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2" w:history="1">
            <w:r w:rsidRPr="000A3502">
              <w:rPr>
                <w:rStyle w:val="Hyperlink"/>
                <w:noProof/>
              </w:rPr>
              <w:t>Delivery Address Verification Service (DAV)</w:t>
            </w:r>
            <w:r>
              <w:rPr>
                <w:noProof/>
                <w:webHidden/>
              </w:rPr>
              <w:tab/>
            </w:r>
            <w:r>
              <w:rPr>
                <w:noProof/>
                <w:webHidden/>
              </w:rPr>
              <w:fldChar w:fldCharType="begin"/>
            </w:r>
            <w:r>
              <w:rPr>
                <w:noProof/>
                <w:webHidden/>
              </w:rPr>
              <w:instrText xml:space="preserve"> PAGEREF _Toc416782642 \h </w:instrText>
            </w:r>
            <w:r>
              <w:rPr>
                <w:noProof/>
                <w:webHidden/>
              </w:rPr>
            </w:r>
            <w:r>
              <w:rPr>
                <w:noProof/>
                <w:webHidden/>
              </w:rPr>
              <w:fldChar w:fldCharType="separate"/>
            </w:r>
            <w:r>
              <w:rPr>
                <w:noProof/>
                <w:webHidden/>
              </w:rPr>
              <w:t>10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3" w:history="1">
            <w:r w:rsidRPr="000A3502">
              <w:rPr>
                <w:rStyle w:val="Hyperlink"/>
                <w:noProof/>
              </w:rPr>
              <w:t>Bill Me Later (BML)</w:t>
            </w:r>
            <w:r>
              <w:rPr>
                <w:noProof/>
                <w:webHidden/>
              </w:rPr>
              <w:tab/>
            </w:r>
            <w:r>
              <w:rPr>
                <w:noProof/>
                <w:webHidden/>
              </w:rPr>
              <w:fldChar w:fldCharType="begin"/>
            </w:r>
            <w:r>
              <w:rPr>
                <w:noProof/>
                <w:webHidden/>
              </w:rPr>
              <w:instrText xml:space="preserve"> PAGEREF _Toc416782643 \h </w:instrText>
            </w:r>
            <w:r>
              <w:rPr>
                <w:noProof/>
                <w:webHidden/>
              </w:rPr>
            </w:r>
            <w:r>
              <w:rPr>
                <w:noProof/>
                <w:webHidden/>
              </w:rPr>
              <w:fldChar w:fldCharType="separate"/>
            </w:r>
            <w:r>
              <w:rPr>
                <w:noProof/>
                <w:webHidden/>
              </w:rPr>
              <w:t>10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4" w:history="1">
            <w:r w:rsidRPr="000A3502">
              <w:rPr>
                <w:rStyle w:val="Hyperlink"/>
                <w:noProof/>
              </w:rPr>
              <w:t>Decision Manager</w:t>
            </w:r>
            <w:r>
              <w:rPr>
                <w:noProof/>
                <w:webHidden/>
              </w:rPr>
              <w:tab/>
            </w:r>
            <w:r>
              <w:rPr>
                <w:noProof/>
                <w:webHidden/>
              </w:rPr>
              <w:fldChar w:fldCharType="begin"/>
            </w:r>
            <w:r>
              <w:rPr>
                <w:noProof/>
                <w:webHidden/>
              </w:rPr>
              <w:instrText xml:space="preserve"> PAGEREF _Toc416782644 \h </w:instrText>
            </w:r>
            <w:r>
              <w:rPr>
                <w:noProof/>
                <w:webHidden/>
              </w:rPr>
            </w:r>
            <w:r>
              <w:rPr>
                <w:noProof/>
                <w:webHidden/>
              </w:rPr>
              <w:fldChar w:fldCharType="separate"/>
            </w:r>
            <w:r>
              <w:rPr>
                <w:noProof/>
                <w:webHidden/>
              </w:rPr>
              <w:t>11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5" w:history="1">
            <w:r w:rsidRPr="000A3502">
              <w:rPr>
                <w:rStyle w:val="Hyperlink"/>
                <w:noProof/>
              </w:rPr>
              <w:t>Payment Tokenization</w:t>
            </w:r>
            <w:r>
              <w:rPr>
                <w:noProof/>
                <w:webHidden/>
              </w:rPr>
              <w:tab/>
            </w:r>
            <w:r>
              <w:rPr>
                <w:noProof/>
                <w:webHidden/>
              </w:rPr>
              <w:fldChar w:fldCharType="begin"/>
            </w:r>
            <w:r>
              <w:rPr>
                <w:noProof/>
                <w:webHidden/>
              </w:rPr>
              <w:instrText xml:space="preserve"> PAGEREF _Toc416782645 \h </w:instrText>
            </w:r>
            <w:r>
              <w:rPr>
                <w:noProof/>
                <w:webHidden/>
              </w:rPr>
            </w:r>
            <w:r>
              <w:rPr>
                <w:noProof/>
                <w:webHidden/>
              </w:rPr>
              <w:fldChar w:fldCharType="separate"/>
            </w:r>
            <w:r>
              <w:rPr>
                <w:noProof/>
                <w:webHidden/>
              </w:rPr>
              <w:t>13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6" w:history="1">
            <w:r w:rsidRPr="000A3502">
              <w:rPr>
                <w:rStyle w:val="Hyperlink"/>
                <w:noProof/>
              </w:rPr>
              <w:t>Payer Authentication</w:t>
            </w:r>
            <w:r>
              <w:rPr>
                <w:noProof/>
                <w:webHidden/>
              </w:rPr>
              <w:tab/>
            </w:r>
            <w:r>
              <w:rPr>
                <w:noProof/>
                <w:webHidden/>
              </w:rPr>
              <w:fldChar w:fldCharType="begin"/>
            </w:r>
            <w:r>
              <w:rPr>
                <w:noProof/>
                <w:webHidden/>
              </w:rPr>
              <w:instrText xml:space="preserve"> PAGEREF _Toc416782646 \h </w:instrText>
            </w:r>
            <w:r>
              <w:rPr>
                <w:noProof/>
                <w:webHidden/>
              </w:rPr>
            </w:r>
            <w:r>
              <w:rPr>
                <w:noProof/>
                <w:webHidden/>
              </w:rPr>
              <w:fldChar w:fldCharType="separate"/>
            </w:r>
            <w:r>
              <w:rPr>
                <w:noProof/>
                <w:webHidden/>
              </w:rPr>
              <w:t>13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7" w:history="1">
            <w:r w:rsidRPr="000A3502">
              <w:rPr>
                <w:rStyle w:val="Hyperlink"/>
                <w:noProof/>
              </w:rPr>
              <w:t>Full Authorization Reversal</w:t>
            </w:r>
            <w:r>
              <w:rPr>
                <w:noProof/>
                <w:webHidden/>
              </w:rPr>
              <w:tab/>
            </w:r>
            <w:r>
              <w:rPr>
                <w:noProof/>
                <w:webHidden/>
              </w:rPr>
              <w:fldChar w:fldCharType="begin"/>
            </w:r>
            <w:r>
              <w:rPr>
                <w:noProof/>
                <w:webHidden/>
              </w:rPr>
              <w:instrText xml:space="preserve"> PAGEREF _Toc416782647 \h </w:instrText>
            </w:r>
            <w:r>
              <w:rPr>
                <w:noProof/>
                <w:webHidden/>
              </w:rPr>
            </w:r>
            <w:r>
              <w:rPr>
                <w:noProof/>
                <w:webHidden/>
              </w:rPr>
              <w:fldChar w:fldCharType="separate"/>
            </w:r>
            <w:r>
              <w:rPr>
                <w:noProof/>
                <w:webHidden/>
              </w:rPr>
              <w:t>14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8" w:history="1">
            <w:r w:rsidRPr="000A3502">
              <w:rPr>
                <w:rStyle w:val="Hyperlink"/>
                <w:noProof/>
              </w:rPr>
              <w:t>V.me by Visa</w:t>
            </w:r>
            <w:r>
              <w:rPr>
                <w:noProof/>
                <w:webHidden/>
              </w:rPr>
              <w:tab/>
            </w:r>
            <w:r>
              <w:rPr>
                <w:noProof/>
                <w:webHidden/>
              </w:rPr>
              <w:fldChar w:fldCharType="begin"/>
            </w:r>
            <w:r>
              <w:rPr>
                <w:noProof/>
                <w:webHidden/>
              </w:rPr>
              <w:instrText xml:space="preserve"> PAGEREF _Toc416782648 \h </w:instrText>
            </w:r>
            <w:r>
              <w:rPr>
                <w:noProof/>
                <w:webHidden/>
              </w:rPr>
            </w:r>
            <w:r>
              <w:rPr>
                <w:noProof/>
                <w:webHidden/>
              </w:rPr>
              <w:fldChar w:fldCharType="separate"/>
            </w:r>
            <w:r>
              <w:rPr>
                <w:noProof/>
                <w:webHidden/>
              </w:rPr>
              <w:t>14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49" w:history="1">
            <w:r w:rsidRPr="000A3502">
              <w:rPr>
                <w:rStyle w:val="Hyperlink"/>
                <w:noProof/>
              </w:rPr>
              <w:t>Retail Point-of-Sale (POS)</w:t>
            </w:r>
            <w:r>
              <w:rPr>
                <w:noProof/>
                <w:webHidden/>
              </w:rPr>
              <w:tab/>
            </w:r>
            <w:r>
              <w:rPr>
                <w:noProof/>
                <w:webHidden/>
              </w:rPr>
              <w:fldChar w:fldCharType="begin"/>
            </w:r>
            <w:r>
              <w:rPr>
                <w:noProof/>
                <w:webHidden/>
              </w:rPr>
              <w:instrText xml:space="preserve"> PAGEREF _Toc416782649 \h </w:instrText>
            </w:r>
            <w:r>
              <w:rPr>
                <w:noProof/>
                <w:webHidden/>
              </w:rPr>
            </w:r>
            <w:r>
              <w:rPr>
                <w:noProof/>
                <w:webHidden/>
              </w:rPr>
              <w:fldChar w:fldCharType="separate"/>
            </w:r>
            <w:r>
              <w:rPr>
                <w:noProof/>
                <w:webHidden/>
              </w:rPr>
              <w:t>15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0" w:history="1">
            <w:r w:rsidRPr="000A3502">
              <w:rPr>
                <w:rStyle w:val="Hyperlink"/>
                <w:noProof/>
              </w:rPr>
              <w:t>Alipay Authorization</w:t>
            </w:r>
            <w:r>
              <w:rPr>
                <w:noProof/>
                <w:webHidden/>
              </w:rPr>
              <w:tab/>
            </w:r>
            <w:r>
              <w:rPr>
                <w:noProof/>
                <w:webHidden/>
              </w:rPr>
              <w:fldChar w:fldCharType="begin"/>
            </w:r>
            <w:r>
              <w:rPr>
                <w:noProof/>
                <w:webHidden/>
              </w:rPr>
              <w:instrText xml:space="preserve"> PAGEREF _Toc416782650 \h </w:instrText>
            </w:r>
            <w:r>
              <w:rPr>
                <w:noProof/>
                <w:webHidden/>
              </w:rPr>
            </w:r>
            <w:r>
              <w:rPr>
                <w:noProof/>
                <w:webHidden/>
              </w:rPr>
              <w:fldChar w:fldCharType="separate"/>
            </w:r>
            <w:r>
              <w:rPr>
                <w:noProof/>
                <w:webHidden/>
              </w:rPr>
              <w:t>16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1" w:history="1">
            <w:r w:rsidRPr="000A3502">
              <w:rPr>
                <w:rStyle w:val="Hyperlink"/>
                <w:noProof/>
              </w:rPr>
              <w:t>Alipay Batch Job</w:t>
            </w:r>
            <w:r>
              <w:rPr>
                <w:noProof/>
                <w:webHidden/>
              </w:rPr>
              <w:tab/>
            </w:r>
            <w:r>
              <w:rPr>
                <w:noProof/>
                <w:webHidden/>
              </w:rPr>
              <w:fldChar w:fldCharType="begin"/>
            </w:r>
            <w:r>
              <w:rPr>
                <w:noProof/>
                <w:webHidden/>
              </w:rPr>
              <w:instrText xml:space="preserve"> PAGEREF _Toc416782651 \h </w:instrText>
            </w:r>
            <w:r>
              <w:rPr>
                <w:noProof/>
                <w:webHidden/>
              </w:rPr>
            </w:r>
            <w:r>
              <w:rPr>
                <w:noProof/>
                <w:webHidden/>
              </w:rPr>
              <w:fldChar w:fldCharType="separate"/>
            </w:r>
            <w:r>
              <w:rPr>
                <w:noProof/>
                <w:webHidden/>
              </w:rPr>
              <w:t>17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2" w:history="1">
            <w:r w:rsidRPr="000A3502">
              <w:rPr>
                <w:rStyle w:val="Hyperlink"/>
                <w:noProof/>
              </w:rPr>
              <w:t>PayPal Express Authorization [From Cart Page and Mini Cart]</w:t>
            </w:r>
            <w:r>
              <w:rPr>
                <w:noProof/>
                <w:webHidden/>
              </w:rPr>
              <w:tab/>
            </w:r>
            <w:r>
              <w:rPr>
                <w:noProof/>
                <w:webHidden/>
              </w:rPr>
              <w:fldChar w:fldCharType="begin"/>
            </w:r>
            <w:r>
              <w:rPr>
                <w:noProof/>
                <w:webHidden/>
              </w:rPr>
              <w:instrText xml:space="preserve"> PAGEREF _Toc416782652 \h </w:instrText>
            </w:r>
            <w:r>
              <w:rPr>
                <w:noProof/>
                <w:webHidden/>
              </w:rPr>
            </w:r>
            <w:r>
              <w:rPr>
                <w:noProof/>
                <w:webHidden/>
              </w:rPr>
              <w:fldChar w:fldCharType="separate"/>
            </w:r>
            <w:r>
              <w:rPr>
                <w:noProof/>
                <w:webHidden/>
              </w:rPr>
              <w:t>17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3" w:history="1">
            <w:r w:rsidRPr="000A3502">
              <w:rPr>
                <w:rStyle w:val="Hyperlink"/>
                <w:noProof/>
              </w:rPr>
              <w:t>PayPal Authorization [From Billing Page]</w:t>
            </w:r>
            <w:r>
              <w:rPr>
                <w:noProof/>
                <w:webHidden/>
              </w:rPr>
              <w:tab/>
            </w:r>
            <w:r>
              <w:rPr>
                <w:noProof/>
                <w:webHidden/>
              </w:rPr>
              <w:fldChar w:fldCharType="begin"/>
            </w:r>
            <w:r>
              <w:rPr>
                <w:noProof/>
                <w:webHidden/>
              </w:rPr>
              <w:instrText xml:space="preserve"> PAGEREF _Toc416782653 \h </w:instrText>
            </w:r>
            <w:r>
              <w:rPr>
                <w:noProof/>
                <w:webHidden/>
              </w:rPr>
            </w:r>
            <w:r>
              <w:rPr>
                <w:noProof/>
                <w:webHidden/>
              </w:rPr>
              <w:fldChar w:fldCharType="separate"/>
            </w:r>
            <w:r>
              <w:rPr>
                <w:noProof/>
                <w:webHidden/>
              </w:rPr>
              <w:t>18</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54" w:history="1">
            <w:r w:rsidRPr="000A3502">
              <w:rPr>
                <w:rStyle w:val="Hyperlink"/>
                <w:noProof/>
              </w:rPr>
              <w:t>Use Cases Scenarios</w:t>
            </w:r>
            <w:r>
              <w:rPr>
                <w:noProof/>
                <w:webHidden/>
              </w:rPr>
              <w:tab/>
            </w:r>
            <w:r>
              <w:rPr>
                <w:noProof/>
                <w:webHidden/>
              </w:rPr>
              <w:fldChar w:fldCharType="begin"/>
            </w:r>
            <w:r>
              <w:rPr>
                <w:noProof/>
                <w:webHidden/>
              </w:rPr>
              <w:instrText xml:space="preserve"> PAGEREF _Toc416782654 \h </w:instrText>
            </w:r>
            <w:r>
              <w:rPr>
                <w:noProof/>
                <w:webHidden/>
              </w:rPr>
            </w:r>
            <w:r>
              <w:rPr>
                <w:noProof/>
                <w:webHidden/>
              </w:rPr>
              <w:fldChar w:fldCharType="separate"/>
            </w:r>
            <w:r>
              <w:rPr>
                <w:noProof/>
                <w:webHidden/>
              </w:rPr>
              <w:t>19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5" w:history="1">
            <w:r w:rsidRPr="000A3502">
              <w:rPr>
                <w:rStyle w:val="Hyperlink"/>
                <w:noProof/>
              </w:rPr>
              <w:t>Credit Card Authorization</w:t>
            </w:r>
            <w:r>
              <w:rPr>
                <w:noProof/>
                <w:webHidden/>
              </w:rPr>
              <w:tab/>
            </w:r>
            <w:r>
              <w:rPr>
                <w:noProof/>
                <w:webHidden/>
              </w:rPr>
              <w:fldChar w:fldCharType="begin"/>
            </w:r>
            <w:r>
              <w:rPr>
                <w:noProof/>
                <w:webHidden/>
              </w:rPr>
              <w:instrText xml:space="preserve"> PAGEREF _Toc416782655 \h </w:instrText>
            </w:r>
            <w:r>
              <w:rPr>
                <w:noProof/>
                <w:webHidden/>
              </w:rPr>
            </w:r>
            <w:r>
              <w:rPr>
                <w:noProof/>
                <w:webHidden/>
              </w:rPr>
              <w:fldChar w:fldCharType="separate"/>
            </w:r>
            <w:r>
              <w:rPr>
                <w:noProof/>
                <w:webHidden/>
              </w:rPr>
              <w:t>19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6" w:history="1">
            <w:r w:rsidRPr="000A3502">
              <w:rPr>
                <w:rStyle w:val="Hyperlink"/>
                <w:noProof/>
              </w:rPr>
              <w:t>Taxes</w:t>
            </w:r>
            <w:r>
              <w:rPr>
                <w:noProof/>
                <w:webHidden/>
              </w:rPr>
              <w:tab/>
            </w:r>
            <w:r>
              <w:rPr>
                <w:noProof/>
                <w:webHidden/>
              </w:rPr>
              <w:fldChar w:fldCharType="begin"/>
            </w:r>
            <w:r>
              <w:rPr>
                <w:noProof/>
                <w:webHidden/>
              </w:rPr>
              <w:instrText xml:space="preserve"> PAGEREF _Toc416782656 \h </w:instrText>
            </w:r>
            <w:r>
              <w:rPr>
                <w:noProof/>
                <w:webHidden/>
              </w:rPr>
            </w:r>
            <w:r>
              <w:rPr>
                <w:noProof/>
                <w:webHidden/>
              </w:rPr>
              <w:fldChar w:fldCharType="separate"/>
            </w:r>
            <w:r>
              <w:rPr>
                <w:noProof/>
                <w:webHidden/>
              </w:rPr>
              <w:t>22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7" w:history="1">
            <w:r w:rsidRPr="000A3502">
              <w:rPr>
                <w:rStyle w:val="Hyperlink"/>
                <w:noProof/>
              </w:rPr>
              <w:t>Address Validation Service (AVS)</w:t>
            </w:r>
            <w:r>
              <w:rPr>
                <w:noProof/>
                <w:webHidden/>
              </w:rPr>
              <w:tab/>
            </w:r>
            <w:r>
              <w:rPr>
                <w:noProof/>
                <w:webHidden/>
              </w:rPr>
              <w:fldChar w:fldCharType="begin"/>
            </w:r>
            <w:r>
              <w:rPr>
                <w:noProof/>
                <w:webHidden/>
              </w:rPr>
              <w:instrText xml:space="preserve"> PAGEREF _Toc416782657 \h </w:instrText>
            </w:r>
            <w:r>
              <w:rPr>
                <w:noProof/>
                <w:webHidden/>
              </w:rPr>
            </w:r>
            <w:r>
              <w:rPr>
                <w:noProof/>
                <w:webHidden/>
              </w:rPr>
              <w:fldChar w:fldCharType="separate"/>
            </w:r>
            <w:r>
              <w:rPr>
                <w:noProof/>
                <w:webHidden/>
              </w:rPr>
              <w:t>22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8" w:history="1">
            <w:r w:rsidRPr="000A3502">
              <w:rPr>
                <w:rStyle w:val="Hyperlink"/>
                <w:noProof/>
              </w:rPr>
              <w:t>Delivery Address Verification Service (DAV)</w:t>
            </w:r>
            <w:r>
              <w:rPr>
                <w:noProof/>
                <w:webHidden/>
              </w:rPr>
              <w:tab/>
            </w:r>
            <w:r>
              <w:rPr>
                <w:noProof/>
                <w:webHidden/>
              </w:rPr>
              <w:fldChar w:fldCharType="begin"/>
            </w:r>
            <w:r>
              <w:rPr>
                <w:noProof/>
                <w:webHidden/>
              </w:rPr>
              <w:instrText xml:space="preserve"> PAGEREF _Toc416782658 \h </w:instrText>
            </w:r>
            <w:r>
              <w:rPr>
                <w:noProof/>
                <w:webHidden/>
              </w:rPr>
            </w:r>
            <w:r>
              <w:rPr>
                <w:noProof/>
                <w:webHidden/>
              </w:rPr>
              <w:fldChar w:fldCharType="separate"/>
            </w:r>
            <w:r>
              <w:rPr>
                <w:noProof/>
                <w:webHidden/>
              </w:rPr>
              <w:t>23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59" w:history="1">
            <w:r w:rsidRPr="000A3502">
              <w:rPr>
                <w:rStyle w:val="Hyperlink"/>
                <w:noProof/>
              </w:rPr>
              <w:t>BML</w:t>
            </w:r>
            <w:r>
              <w:rPr>
                <w:noProof/>
                <w:webHidden/>
              </w:rPr>
              <w:tab/>
            </w:r>
            <w:r>
              <w:rPr>
                <w:noProof/>
                <w:webHidden/>
              </w:rPr>
              <w:fldChar w:fldCharType="begin"/>
            </w:r>
            <w:r>
              <w:rPr>
                <w:noProof/>
                <w:webHidden/>
              </w:rPr>
              <w:instrText xml:space="preserve"> PAGEREF _Toc416782659 \h </w:instrText>
            </w:r>
            <w:r>
              <w:rPr>
                <w:noProof/>
                <w:webHidden/>
              </w:rPr>
            </w:r>
            <w:r>
              <w:rPr>
                <w:noProof/>
                <w:webHidden/>
              </w:rPr>
              <w:fldChar w:fldCharType="separate"/>
            </w:r>
            <w:r>
              <w:rPr>
                <w:noProof/>
                <w:webHidden/>
              </w:rPr>
              <w:t>23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0" w:history="1">
            <w:r w:rsidRPr="000A3502">
              <w:rPr>
                <w:rStyle w:val="Hyperlink"/>
                <w:noProof/>
              </w:rPr>
              <w:t>Decision Manager</w:t>
            </w:r>
            <w:r>
              <w:rPr>
                <w:noProof/>
                <w:webHidden/>
              </w:rPr>
              <w:tab/>
            </w:r>
            <w:r>
              <w:rPr>
                <w:noProof/>
                <w:webHidden/>
              </w:rPr>
              <w:fldChar w:fldCharType="begin"/>
            </w:r>
            <w:r>
              <w:rPr>
                <w:noProof/>
                <w:webHidden/>
              </w:rPr>
              <w:instrText xml:space="preserve"> PAGEREF _Toc416782660 \h </w:instrText>
            </w:r>
            <w:r>
              <w:rPr>
                <w:noProof/>
                <w:webHidden/>
              </w:rPr>
            </w:r>
            <w:r>
              <w:rPr>
                <w:noProof/>
                <w:webHidden/>
              </w:rPr>
              <w:fldChar w:fldCharType="separate"/>
            </w:r>
            <w:r>
              <w:rPr>
                <w:noProof/>
                <w:webHidden/>
              </w:rPr>
              <w:t>24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1" w:history="1">
            <w:r w:rsidRPr="000A3502">
              <w:rPr>
                <w:rStyle w:val="Hyperlink"/>
                <w:noProof/>
              </w:rPr>
              <w:t>Payment Tokenization</w:t>
            </w:r>
            <w:r>
              <w:rPr>
                <w:noProof/>
                <w:webHidden/>
              </w:rPr>
              <w:tab/>
            </w:r>
            <w:r>
              <w:rPr>
                <w:noProof/>
                <w:webHidden/>
              </w:rPr>
              <w:fldChar w:fldCharType="begin"/>
            </w:r>
            <w:r>
              <w:rPr>
                <w:noProof/>
                <w:webHidden/>
              </w:rPr>
              <w:instrText xml:space="preserve"> PAGEREF _Toc416782661 \h </w:instrText>
            </w:r>
            <w:r>
              <w:rPr>
                <w:noProof/>
                <w:webHidden/>
              </w:rPr>
            </w:r>
            <w:r>
              <w:rPr>
                <w:noProof/>
                <w:webHidden/>
              </w:rPr>
              <w:fldChar w:fldCharType="separate"/>
            </w:r>
            <w:r>
              <w:rPr>
                <w:noProof/>
                <w:webHidden/>
              </w:rPr>
              <w:t>24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2" w:history="1">
            <w:r w:rsidRPr="000A3502">
              <w:rPr>
                <w:rStyle w:val="Hyperlink"/>
                <w:noProof/>
              </w:rPr>
              <w:t>Payer Authorization</w:t>
            </w:r>
            <w:r>
              <w:rPr>
                <w:noProof/>
                <w:webHidden/>
              </w:rPr>
              <w:tab/>
            </w:r>
            <w:r>
              <w:rPr>
                <w:noProof/>
                <w:webHidden/>
              </w:rPr>
              <w:fldChar w:fldCharType="begin"/>
            </w:r>
            <w:r>
              <w:rPr>
                <w:noProof/>
                <w:webHidden/>
              </w:rPr>
              <w:instrText xml:space="preserve"> PAGEREF _Toc416782662 \h </w:instrText>
            </w:r>
            <w:r>
              <w:rPr>
                <w:noProof/>
                <w:webHidden/>
              </w:rPr>
            </w:r>
            <w:r>
              <w:rPr>
                <w:noProof/>
                <w:webHidden/>
              </w:rPr>
              <w:fldChar w:fldCharType="separate"/>
            </w:r>
            <w:r>
              <w:rPr>
                <w:noProof/>
                <w:webHidden/>
              </w:rPr>
              <w:t>25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3" w:history="1">
            <w:r w:rsidRPr="000A3502">
              <w:rPr>
                <w:rStyle w:val="Hyperlink"/>
                <w:noProof/>
              </w:rPr>
              <w:t>V.me by Visa</w:t>
            </w:r>
            <w:r>
              <w:rPr>
                <w:noProof/>
                <w:webHidden/>
              </w:rPr>
              <w:tab/>
            </w:r>
            <w:r>
              <w:rPr>
                <w:noProof/>
                <w:webHidden/>
              </w:rPr>
              <w:fldChar w:fldCharType="begin"/>
            </w:r>
            <w:r>
              <w:rPr>
                <w:noProof/>
                <w:webHidden/>
              </w:rPr>
              <w:instrText xml:space="preserve"> PAGEREF _Toc416782663 \h </w:instrText>
            </w:r>
            <w:r>
              <w:rPr>
                <w:noProof/>
                <w:webHidden/>
              </w:rPr>
            </w:r>
            <w:r>
              <w:rPr>
                <w:noProof/>
                <w:webHidden/>
              </w:rPr>
              <w:fldChar w:fldCharType="separate"/>
            </w:r>
            <w:r>
              <w:rPr>
                <w:noProof/>
                <w:webHidden/>
              </w:rPr>
              <w:t>26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4" w:history="1">
            <w:r w:rsidRPr="000A3502">
              <w:rPr>
                <w:rStyle w:val="Hyperlink"/>
                <w:noProof/>
              </w:rPr>
              <w:t>Retail Point-of-Sale (POS)</w:t>
            </w:r>
            <w:r>
              <w:rPr>
                <w:noProof/>
                <w:webHidden/>
              </w:rPr>
              <w:tab/>
            </w:r>
            <w:r>
              <w:rPr>
                <w:noProof/>
                <w:webHidden/>
              </w:rPr>
              <w:fldChar w:fldCharType="begin"/>
            </w:r>
            <w:r>
              <w:rPr>
                <w:noProof/>
                <w:webHidden/>
              </w:rPr>
              <w:instrText xml:space="preserve"> PAGEREF _Toc416782664 \h </w:instrText>
            </w:r>
            <w:r>
              <w:rPr>
                <w:noProof/>
                <w:webHidden/>
              </w:rPr>
            </w:r>
            <w:r>
              <w:rPr>
                <w:noProof/>
                <w:webHidden/>
              </w:rPr>
              <w:fldChar w:fldCharType="separate"/>
            </w:r>
            <w:r>
              <w:rPr>
                <w:noProof/>
                <w:webHidden/>
              </w:rPr>
              <w:t>30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5" w:history="1">
            <w:r w:rsidRPr="000A3502">
              <w:rPr>
                <w:rStyle w:val="Hyperlink"/>
                <w:noProof/>
              </w:rPr>
              <w:t>Alipay Authorization</w:t>
            </w:r>
            <w:r>
              <w:rPr>
                <w:noProof/>
                <w:webHidden/>
              </w:rPr>
              <w:tab/>
            </w:r>
            <w:r>
              <w:rPr>
                <w:noProof/>
                <w:webHidden/>
              </w:rPr>
              <w:fldChar w:fldCharType="begin"/>
            </w:r>
            <w:r>
              <w:rPr>
                <w:noProof/>
                <w:webHidden/>
              </w:rPr>
              <w:instrText xml:space="preserve"> PAGEREF _Toc416782665 \h </w:instrText>
            </w:r>
            <w:r>
              <w:rPr>
                <w:noProof/>
                <w:webHidden/>
              </w:rPr>
            </w:r>
            <w:r>
              <w:rPr>
                <w:noProof/>
                <w:webHidden/>
              </w:rPr>
              <w:fldChar w:fldCharType="separate"/>
            </w:r>
            <w:r>
              <w:rPr>
                <w:noProof/>
                <w:webHidden/>
              </w:rPr>
              <w:t>30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6" w:history="1">
            <w:r w:rsidRPr="000A3502">
              <w:rPr>
                <w:rStyle w:val="Hyperlink"/>
                <w:noProof/>
              </w:rPr>
              <w:t>PayPal Express Checkout and Authorization</w:t>
            </w:r>
            <w:r>
              <w:rPr>
                <w:noProof/>
                <w:webHidden/>
              </w:rPr>
              <w:tab/>
            </w:r>
            <w:r>
              <w:rPr>
                <w:noProof/>
                <w:webHidden/>
              </w:rPr>
              <w:fldChar w:fldCharType="begin"/>
            </w:r>
            <w:r>
              <w:rPr>
                <w:noProof/>
                <w:webHidden/>
              </w:rPr>
              <w:instrText xml:space="preserve"> PAGEREF _Toc416782666 \h </w:instrText>
            </w:r>
            <w:r>
              <w:rPr>
                <w:noProof/>
                <w:webHidden/>
              </w:rPr>
            </w:r>
            <w:r>
              <w:rPr>
                <w:noProof/>
                <w:webHidden/>
              </w:rPr>
              <w:fldChar w:fldCharType="separate"/>
            </w:r>
            <w:r>
              <w:rPr>
                <w:noProof/>
                <w:webHidden/>
              </w:rPr>
              <w:t>31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7" w:history="1">
            <w:r w:rsidRPr="000A3502">
              <w:rPr>
                <w:rStyle w:val="Hyperlink"/>
                <w:noProof/>
              </w:rPr>
              <w:t>Alipay PayPal Order Status Mapping with Demandware Order</w:t>
            </w:r>
            <w:r>
              <w:rPr>
                <w:noProof/>
                <w:webHidden/>
              </w:rPr>
              <w:tab/>
            </w:r>
            <w:r>
              <w:rPr>
                <w:noProof/>
                <w:webHidden/>
              </w:rPr>
              <w:fldChar w:fldCharType="begin"/>
            </w:r>
            <w:r>
              <w:rPr>
                <w:noProof/>
                <w:webHidden/>
              </w:rPr>
              <w:instrText xml:space="preserve"> PAGEREF _Toc416782667 \h </w:instrText>
            </w:r>
            <w:r>
              <w:rPr>
                <w:noProof/>
                <w:webHidden/>
              </w:rPr>
            </w:r>
            <w:r>
              <w:rPr>
                <w:noProof/>
                <w:webHidden/>
              </w:rPr>
              <w:fldChar w:fldCharType="separate"/>
            </w:r>
            <w:r>
              <w:rPr>
                <w:noProof/>
                <w:webHidden/>
              </w:rPr>
              <w:t>37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68" w:history="1">
            <w:r w:rsidRPr="000A3502">
              <w:rPr>
                <w:rStyle w:val="Hyperlink"/>
                <w:noProof/>
              </w:rPr>
              <w:t>Demandware – Cybersource Service Response Field Mapping for Alipay and Paypal Services</w:t>
            </w:r>
            <w:r>
              <w:rPr>
                <w:noProof/>
                <w:webHidden/>
              </w:rPr>
              <w:tab/>
            </w:r>
            <w:r>
              <w:rPr>
                <w:noProof/>
                <w:webHidden/>
              </w:rPr>
              <w:fldChar w:fldCharType="begin"/>
            </w:r>
            <w:r>
              <w:rPr>
                <w:noProof/>
                <w:webHidden/>
              </w:rPr>
              <w:instrText xml:space="preserve"> PAGEREF _Toc416782668 \h </w:instrText>
            </w:r>
            <w:r>
              <w:rPr>
                <w:noProof/>
                <w:webHidden/>
              </w:rPr>
            </w:r>
            <w:r>
              <w:rPr>
                <w:noProof/>
                <w:webHidden/>
              </w:rPr>
              <w:fldChar w:fldCharType="separate"/>
            </w:r>
            <w:r>
              <w:rPr>
                <w:noProof/>
                <w:webHidden/>
              </w:rPr>
              <w:t>38</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69" w:history="1">
            <w:r w:rsidRPr="000A3502">
              <w:rPr>
                <w:rStyle w:val="Hyperlink"/>
                <w:noProof/>
              </w:rPr>
              <w:t>Limitations, Constraints</w:t>
            </w:r>
            <w:r>
              <w:rPr>
                <w:noProof/>
                <w:webHidden/>
              </w:rPr>
              <w:tab/>
            </w:r>
            <w:r>
              <w:rPr>
                <w:noProof/>
                <w:webHidden/>
              </w:rPr>
              <w:fldChar w:fldCharType="begin"/>
            </w:r>
            <w:r>
              <w:rPr>
                <w:noProof/>
                <w:webHidden/>
              </w:rPr>
              <w:instrText xml:space="preserve"> PAGEREF _Toc416782669 \h </w:instrText>
            </w:r>
            <w:r>
              <w:rPr>
                <w:noProof/>
                <w:webHidden/>
              </w:rPr>
            </w:r>
            <w:r>
              <w:rPr>
                <w:noProof/>
                <w:webHidden/>
              </w:rPr>
              <w:fldChar w:fldCharType="separate"/>
            </w:r>
            <w:r>
              <w:rPr>
                <w:noProof/>
                <w:webHidden/>
              </w:rPr>
              <w:t>42</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70" w:history="1">
            <w:r w:rsidRPr="000A3502">
              <w:rPr>
                <w:rStyle w:val="Hyperlink"/>
                <w:noProof/>
              </w:rPr>
              <w:t>Compatibility</w:t>
            </w:r>
            <w:r>
              <w:rPr>
                <w:noProof/>
                <w:webHidden/>
              </w:rPr>
              <w:tab/>
            </w:r>
            <w:r>
              <w:rPr>
                <w:noProof/>
                <w:webHidden/>
              </w:rPr>
              <w:fldChar w:fldCharType="begin"/>
            </w:r>
            <w:r>
              <w:rPr>
                <w:noProof/>
                <w:webHidden/>
              </w:rPr>
              <w:instrText xml:space="preserve"> PAGEREF _Toc416782670 \h </w:instrText>
            </w:r>
            <w:r>
              <w:rPr>
                <w:noProof/>
                <w:webHidden/>
              </w:rPr>
            </w:r>
            <w:r>
              <w:rPr>
                <w:noProof/>
                <w:webHidden/>
              </w:rPr>
              <w:fldChar w:fldCharType="separate"/>
            </w:r>
            <w:r>
              <w:rPr>
                <w:noProof/>
                <w:webHidden/>
              </w:rPr>
              <w:t>43</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671" w:history="1">
            <w:r w:rsidRPr="000A3502">
              <w:rPr>
                <w:rStyle w:val="Hyperlink"/>
                <w:noProof/>
              </w:rPr>
              <w:t>Implementation Guide</w:t>
            </w:r>
            <w:r>
              <w:rPr>
                <w:noProof/>
                <w:webHidden/>
              </w:rPr>
              <w:tab/>
            </w:r>
            <w:r>
              <w:rPr>
                <w:noProof/>
                <w:webHidden/>
              </w:rPr>
              <w:fldChar w:fldCharType="begin"/>
            </w:r>
            <w:r>
              <w:rPr>
                <w:noProof/>
                <w:webHidden/>
              </w:rPr>
              <w:instrText xml:space="preserve"> PAGEREF _Toc416782671 \h </w:instrText>
            </w:r>
            <w:r>
              <w:rPr>
                <w:noProof/>
                <w:webHidden/>
              </w:rPr>
            </w:r>
            <w:r>
              <w:rPr>
                <w:noProof/>
                <w:webHidden/>
              </w:rPr>
              <w:fldChar w:fldCharType="separate"/>
            </w:r>
            <w:r>
              <w:rPr>
                <w:noProof/>
                <w:webHidden/>
              </w:rPr>
              <w:t>43</w:t>
            </w:r>
            <w:r>
              <w:rPr>
                <w:noProof/>
                <w:webHidden/>
              </w:rPr>
              <w:fldChar w:fldCharType="end"/>
            </w:r>
          </w:hyperlink>
        </w:p>
        <w:p w:rsidR="001801DE" w:rsidRDefault="001801DE">
          <w:pPr>
            <w:pStyle w:val="TOC2"/>
            <w:tabs>
              <w:tab w:val="left" w:pos="1134"/>
            </w:tabs>
            <w:rPr>
              <w:rFonts w:asciiTheme="minorHAnsi" w:eastAsiaTheme="minorEastAsia" w:hAnsiTheme="minorHAnsi" w:cstheme="minorBidi"/>
              <w:noProof/>
              <w:sz w:val="22"/>
              <w:szCs w:val="22"/>
            </w:rPr>
          </w:pPr>
          <w:hyperlink w:anchor="_Toc416782672" w:history="1">
            <w:r w:rsidRPr="000A3502">
              <w:rPr>
                <w:rStyle w:val="Hyperlink"/>
                <w:rFonts w:ascii="Wingdings" w:hAnsi="Wingdings"/>
                <w:noProof/>
              </w:rPr>
              <w:t></w:t>
            </w:r>
            <w:r>
              <w:rPr>
                <w:rFonts w:asciiTheme="minorHAnsi" w:eastAsiaTheme="minorEastAsia" w:hAnsiTheme="minorHAnsi" w:cstheme="minorBidi"/>
                <w:noProof/>
                <w:sz w:val="22"/>
                <w:szCs w:val="22"/>
              </w:rPr>
              <w:tab/>
            </w:r>
            <w:r w:rsidRPr="000A3502">
              <w:rPr>
                <w:rStyle w:val="Hyperlink"/>
                <w:noProof/>
              </w:rPr>
              <w:t>Before Integration</w:t>
            </w:r>
            <w:r>
              <w:rPr>
                <w:noProof/>
                <w:webHidden/>
              </w:rPr>
              <w:tab/>
            </w:r>
            <w:r>
              <w:rPr>
                <w:noProof/>
                <w:webHidden/>
              </w:rPr>
              <w:fldChar w:fldCharType="begin"/>
            </w:r>
            <w:r>
              <w:rPr>
                <w:noProof/>
                <w:webHidden/>
              </w:rPr>
              <w:instrText xml:space="preserve"> PAGEREF _Toc416782672 \h </w:instrText>
            </w:r>
            <w:r>
              <w:rPr>
                <w:noProof/>
                <w:webHidden/>
              </w:rPr>
            </w:r>
            <w:r>
              <w:rPr>
                <w:noProof/>
                <w:webHidden/>
              </w:rPr>
              <w:fldChar w:fldCharType="separate"/>
            </w:r>
            <w:r>
              <w:rPr>
                <w:noProof/>
                <w:webHidden/>
              </w:rPr>
              <w:t>43</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73" w:history="1">
            <w:r w:rsidRPr="000A3502">
              <w:rPr>
                <w:rStyle w:val="Hyperlink"/>
                <w:noProof/>
              </w:rPr>
              <w:t>Custom Code</w:t>
            </w:r>
            <w:r>
              <w:rPr>
                <w:noProof/>
                <w:webHidden/>
              </w:rPr>
              <w:tab/>
            </w:r>
            <w:r>
              <w:rPr>
                <w:noProof/>
                <w:webHidden/>
              </w:rPr>
              <w:fldChar w:fldCharType="begin"/>
            </w:r>
            <w:r>
              <w:rPr>
                <w:noProof/>
                <w:webHidden/>
              </w:rPr>
              <w:instrText xml:space="preserve"> PAGEREF _Toc416782673 \h </w:instrText>
            </w:r>
            <w:r>
              <w:rPr>
                <w:noProof/>
                <w:webHidden/>
              </w:rPr>
            </w:r>
            <w:r>
              <w:rPr>
                <w:noProof/>
                <w:webHidden/>
              </w:rPr>
              <w:fldChar w:fldCharType="separate"/>
            </w:r>
            <w:r>
              <w:rPr>
                <w:noProof/>
                <w:webHidden/>
              </w:rPr>
              <w:t>45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4" w:history="1">
            <w:r w:rsidRPr="000A3502">
              <w:rPr>
                <w:rStyle w:val="Hyperlink"/>
                <w:noProof/>
              </w:rPr>
              <w:t>Credit Card Auth</w:t>
            </w:r>
            <w:r>
              <w:rPr>
                <w:noProof/>
                <w:webHidden/>
              </w:rPr>
              <w:tab/>
            </w:r>
            <w:r>
              <w:rPr>
                <w:noProof/>
                <w:webHidden/>
              </w:rPr>
              <w:fldChar w:fldCharType="begin"/>
            </w:r>
            <w:r>
              <w:rPr>
                <w:noProof/>
                <w:webHidden/>
              </w:rPr>
              <w:instrText xml:space="preserve"> PAGEREF _Toc416782674 \h </w:instrText>
            </w:r>
            <w:r>
              <w:rPr>
                <w:noProof/>
                <w:webHidden/>
              </w:rPr>
            </w:r>
            <w:r>
              <w:rPr>
                <w:noProof/>
                <w:webHidden/>
              </w:rPr>
              <w:fldChar w:fldCharType="separate"/>
            </w:r>
            <w:r>
              <w:rPr>
                <w:noProof/>
                <w:webHidden/>
              </w:rPr>
              <w:t>45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5" w:history="1">
            <w:r w:rsidRPr="000A3502">
              <w:rPr>
                <w:rStyle w:val="Hyperlink"/>
                <w:noProof/>
              </w:rPr>
              <w:t>Bill Me Later</w:t>
            </w:r>
            <w:r>
              <w:rPr>
                <w:noProof/>
                <w:webHidden/>
              </w:rPr>
              <w:tab/>
            </w:r>
            <w:r>
              <w:rPr>
                <w:noProof/>
                <w:webHidden/>
              </w:rPr>
              <w:fldChar w:fldCharType="begin"/>
            </w:r>
            <w:r>
              <w:rPr>
                <w:noProof/>
                <w:webHidden/>
              </w:rPr>
              <w:instrText xml:space="preserve"> PAGEREF _Toc416782675 \h </w:instrText>
            </w:r>
            <w:r>
              <w:rPr>
                <w:noProof/>
                <w:webHidden/>
              </w:rPr>
            </w:r>
            <w:r>
              <w:rPr>
                <w:noProof/>
                <w:webHidden/>
              </w:rPr>
              <w:fldChar w:fldCharType="separate"/>
            </w:r>
            <w:r>
              <w:rPr>
                <w:noProof/>
                <w:webHidden/>
              </w:rPr>
              <w:t>52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6" w:history="1">
            <w:r w:rsidRPr="000A3502">
              <w:rPr>
                <w:rStyle w:val="Hyperlink"/>
                <w:noProof/>
              </w:rPr>
              <w:t>Tax Service</w:t>
            </w:r>
            <w:r>
              <w:rPr>
                <w:noProof/>
                <w:webHidden/>
              </w:rPr>
              <w:tab/>
            </w:r>
            <w:r>
              <w:rPr>
                <w:noProof/>
                <w:webHidden/>
              </w:rPr>
              <w:fldChar w:fldCharType="begin"/>
            </w:r>
            <w:r>
              <w:rPr>
                <w:noProof/>
                <w:webHidden/>
              </w:rPr>
              <w:instrText xml:space="preserve"> PAGEREF _Toc416782676 \h </w:instrText>
            </w:r>
            <w:r>
              <w:rPr>
                <w:noProof/>
                <w:webHidden/>
              </w:rPr>
            </w:r>
            <w:r>
              <w:rPr>
                <w:noProof/>
                <w:webHidden/>
              </w:rPr>
              <w:fldChar w:fldCharType="separate"/>
            </w:r>
            <w:r>
              <w:rPr>
                <w:noProof/>
                <w:webHidden/>
              </w:rPr>
              <w:t>53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7" w:history="1">
            <w:r w:rsidRPr="000A3502">
              <w:rPr>
                <w:rStyle w:val="Hyperlink"/>
                <w:noProof/>
              </w:rPr>
              <w:t>Address Verification Service</w:t>
            </w:r>
            <w:r>
              <w:rPr>
                <w:noProof/>
                <w:webHidden/>
              </w:rPr>
              <w:tab/>
            </w:r>
            <w:r>
              <w:rPr>
                <w:noProof/>
                <w:webHidden/>
              </w:rPr>
              <w:fldChar w:fldCharType="begin"/>
            </w:r>
            <w:r>
              <w:rPr>
                <w:noProof/>
                <w:webHidden/>
              </w:rPr>
              <w:instrText xml:space="preserve"> PAGEREF _Toc416782677 \h </w:instrText>
            </w:r>
            <w:r>
              <w:rPr>
                <w:noProof/>
                <w:webHidden/>
              </w:rPr>
            </w:r>
            <w:r>
              <w:rPr>
                <w:noProof/>
                <w:webHidden/>
              </w:rPr>
              <w:fldChar w:fldCharType="separate"/>
            </w:r>
            <w:r>
              <w:rPr>
                <w:noProof/>
                <w:webHidden/>
              </w:rPr>
              <w:t>58</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8" w:history="1">
            <w:r w:rsidRPr="000A3502">
              <w:rPr>
                <w:rStyle w:val="Hyperlink"/>
                <w:noProof/>
              </w:rPr>
              <w:t>Delivery Address Validation Service</w:t>
            </w:r>
            <w:r>
              <w:rPr>
                <w:noProof/>
                <w:webHidden/>
              </w:rPr>
              <w:tab/>
            </w:r>
            <w:r>
              <w:rPr>
                <w:noProof/>
                <w:webHidden/>
              </w:rPr>
              <w:fldChar w:fldCharType="begin"/>
            </w:r>
            <w:r>
              <w:rPr>
                <w:noProof/>
                <w:webHidden/>
              </w:rPr>
              <w:instrText xml:space="preserve"> PAGEREF _Toc416782678 \h </w:instrText>
            </w:r>
            <w:r>
              <w:rPr>
                <w:noProof/>
                <w:webHidden/>
              </w:rPr>
            </w:r>
            <w:r>
              <w:rPr>
                <w:noProof/>
                <w:webHidden/>
              </w:rPr>
              <w:fldChar w:fldCharType="separate"/>
            </w:r>
            <w:r>
              <w:rPr>
                <w:noProof/>
                <w:webHidden/>
              </w:rPr>
              <w:t>58</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79" w:history="1">
            <w:r w:rsidRPr="000A3502">
              <w:rPr>
                <w:rStyle w:val="Hyperlink"/>
                <w:noProof/>
              </w:rPr>
              <w:t>Full Authorization Reversal</w:t>
            </w:r>
            <w:r>
              <w:rPr>
                <w:noProof/>
                <w:webHidden/>
              </w:rPr>
              <w:tab/>
            </w:r>
            <w:r>
              <w:rPr>
                <w:noProof/>
                <w:webHidden/>
              </w:rPr>
              <w:fldChar w:fldCharType="begin"/>
            </w:r>
            <w:r>
              <w:rPr>
                <w:noProof/>
                <w:webHidden/>
              </w:rPr>
              <w:instrText xml:space="preserve"> PAGEREF _Toc416782679 \h </w:instrText>
            </w:r>
            <w:r>
              <w:rPr>
                <w:noProof/>
                <w:webHidden/>
              </w:rPr>
            </w:r>
            <w:r>
              <w:rPr>
                <w:noProof/>
                <w:webHidden/>
              </w:rPr>
              <w:fldChar w:fldCharType="separate"/>
            </w:r>
            <w:r>
              <w:rPr>
                <w:noProof/>
                <w:webHidden/>
              </w:rPr>
              <w:t>59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0" w:history="1">
            <w:r w:rsidRPr="000A3502">
              <w:rPr>
                <w:rStyle w:val="Hyperlink"/>
                <w:noProof/>
              </w:rPr>
              <w:t>Payer Authentication Service</w:t>
            </w:r>
            <w:r>
              <w:rPr>
                <w:noProof/>
                <w:webHidden/>
              </w:rPr>
              <w:tab/>
            </w:r>
            <w:r>
              <w:rPr>
                <w:noProof/>
                <w:webHidden/>
              </w:rPr>
              <w:fldChar w:fldCharType="begin"/>
            </w:r>
            <w:r>
              <w:rPr>
                <w:noProof/>
                <w:webHidden/>
              </w:rPr>
              <w:instrText xml:space="preserve"> PAGEREF _Toc416782680 \h </w:instrText>
            </w:r>
            <w:r>
              <w:rPr>
                <w:noProof/>
                <w:webHidden/>
              </w:rPr>
            </w:r>
            <w:r>
              <w:rPr>
                <w:noProof/>
                <w:webHidden/>
              </w:rPr>
              <w:fldChar w:fldCharType="separate"/>
            </w:r>
            <w:r>
              <w:rPr>
                <w:noProof/>
                <w:webHidden/>
              </w:rPr>
              <w:t>59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1" w:history="1">
            <w:r w:rsidRPr="000A3502">
              <w:rPr>
                <w:rStyle w:val="Hyperlink"/>
                <w:noProof/>
              </w:rPr>
              <w:t>Payment Tokenization Service</w:t>
            </w:r>
            <w:r>
              <w:rPr>
                <w:noProof/>
                <w:webHidden/>
              </w:rPr>
              <w:tab/>
            </w:r>
            <w:r>
              <w:rPr>
                <w:noProof/>
                <w:webHidden/>
              </w:rPr>
              <w:fldChar w:fldCharType="begin"/>
            </w:r>
            <w:r>
              <w:rPr>
                <w:noProof/>
                <w:webHidden/>
              </w:rPr>
              <w:instrText xml:space="preserve"> PAGEREF _Toc416782681 \h </w:instrText>
            </w:r>
            <w:r>
              <w:rPr>
                <w:noProof/>
                <w:webHidden/>
              </w:rPr>
            </w:r>
            <w:r>
              <w:rPr>
                <w:noProof/>
                <w:webHidden/>
              </w:rPr>
              <w:fldChar w:fldCharType="separate"/>
            </w:r>
            <w:r>
              <w:rPr>
                <w:noProof/>
                <w:webHidden/>
              </w:rPr>
              <w:t>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2" w:history="1">
            <w:r w:rsidRPr="000A3502">
              <w:rPr>
                <w:rStyle w:val="Hyperlink"/>
                <w:noProof/>
              </w:rPr>
              <w:t>V.me by Visa</w:t>
            </w:r>
            <w:r>
              <w:rPr>
                <w:noProof/>
                <w:webHidden/>
              </w:rPr>
              <w:tab/>
            </w:r>
            <w:r>
              <w:rPr>
                <w:noProof/>
                <w:webHidden/>
              </w:rPr>
              <w:fldChar w:fldCharType="begin"/>
            </w:r>
            <w:r>
              <w:rPr>
                <w:noProof/>
                <w:webHidden/>
              </w:rPr>
              <w:instrText xml:space="preserve"> PAGEREF _Toc416782682 \h </w:instrText>
            </w:r>
            <w:r>
              <w:rPr>
                <w:noProof/>
                <w:webHidden/>
              </w:rPr>
            </w:r>
            <w:r>
              <w:rPr>
                <w:noProof/>
                <w:webHidden/>
              </w:rPr>
              <w:fldChar w:fldCharType="separate"/>
            </w:r>
            <w:r>
              <w:rPr>
                <w:noProof/>
                <w:webHidden/>
              </w:rPr>
              <w:t>81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3" w:history="1">
            <w:r w:rsidRPr="000A3502">
              <w:rPr>
                <w:rStyle w:val="Hyperlink"/>
                <w:noProof/>
              </w:rPr>
              <w:t>Alipay Authorization</w:t>
            </w:r>
            <w:r>
              <w:rPr>
                <w:noProof/>
                <w:webHidden/>
              </w:rPr>
              <w:tab/>
            </w:r>
            <w:r>
              <w:rPr>
                <w:noProof/>
                <w:webHidden/>
              </w:rPr>
              <w:fldChar w:fldCharType="begin"/>
            </w:r>
            <w:r>
              <w:rPr>
                <w:noProof/>
                <w:webHidden/>
              </w:rPr>
              <w:instrText xml:space="preserve"> PAGEREF _Toc416782683 \h </w:instrText>
            </w:r>
            <w:r>
              <w:rPr>
                <w:noProof/>
                <w:webHidden/>
              </w:rPr>
            </w:r>
            <w:r>
              <w:rPr>
                <w:noProof/>
                <w:webHidden/>
              </w:rPr>
              <w:fldChar w:fldCharType="separate"/>
            </w:r>
            <w:r>
              <w:rPr>
                <w:noProof/>
                <w:webHidden/>
              </w:rPr>
              <w:t>99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4" w:history="1">
            <w:r w:rsidRPr="000A3502">
              <w:rPr>
                <w:rStyle w:val="Hyperlink"/>
                <w:noProof/>
              </w:rPr>
              <w:t>Alipay Batch Job</w:t>
            </w:r>
            <w:r>
              <w:rPr>
                <w:noProof/>
                <w:webHidden/>
              </w:rPr>
              <w:tab/>
            </w:r>
            <w:r>
              <w:rPr>
                <w:noProof/>
                <w:webHidden/>
              </w:rPr>
              <w:fldChar w:fldCharType="begin"/>
            </w:r>
            <w:r>
              <w:rPr>
                <w:noProof/>
                <w:webHidden/>
              </w:rPr>
              <w:instrText xml:space="preserve"> PAGEREF _Toc416782684 \h </w:instrText>
            </w:r>
            <w:r>
              <w:rPr>
                <w:noProof/>
                <w:webHidden/>
              </w:rPr>
            </w:r>
            <w:r>
              <w:rPr>
                <w:noProof/>
                <w:webHidden/>
              </w:rPr>
              <w:fldChar w:fldCharType="separate"/>
            </w:r>
            <w:r>
              <w:rPr>
                <w:noProof/>
                <w:webHidden/>
              </w:rPr>
              <w:t>104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5" w:history="1">
            <w:r w:rsidRPr="000A3502">
              <w:rPr>
                <w:rStyle w:val="Hyperlink"/>
                <w:noProof/>
              </w:rPr>
              <w:t>PayPal Express Checkout [From Cart Page and Mini Cart]</w:t>
            </w:r>
            <w:r>
              <w:rPr>
                <w:noProof/>
                <w:webHidden/>
              </w:rPr>
              <w:tab/>
            </w:r>
            <w:r>
              <w:rPr>
                <w:noProof/>
                <w:webHidden/>
              </w:rPr>
              <w:fldChar w:fldCharType="begin"/>
            </w:r>
            <w:r>
              <w:rPr>
                <w:noProof/>
                <w:webHidden/>
              </w:rPr>
              <w:instrText xml:space="preserve"> PAGEREF _Toc416782685 \h </w:instrText>
            </w:r>
            <w:r>
              <w:rPr>
                <w:noProof/>
                <w:webHidden/>
              </w:rPr>
            </w:r>
            <w:r>
              <w:rPr>
                <w:noProof/>
                <w:webHidden/>
              </w:rPr>
              <w:fldChar w:fldCharType="separate"/>
            </w:r>
            <w:r>
              <w:rPr>
                <w:noProof/>
                <w:webHidden/>
              </w:rPr>
              <w:t>105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6" w:history="1">
            <w:r w:rsidRPr="000A3502">
              <w:rPr>
                <w:rStyle w:val="Hyperlink"/>
                <w:noProof/>
              </w:rPr>
              <w:t>PayPal Checkout [From Billing Page]</w:t>
            </w:r>
            <w:r>
              <w:rPr>
                <w:noProof/>
                <w:webHidden/>
              </w:rPr>
              <w:tab/>
            </w:r>
            <w:r>
              <w:rPr>
                <w:noProof/>
                <w:webHidden/>
              </w:rPr>
              <w:fldChar w:fldCharType="begin"/>
            </w:r>
            <w:r>
              <w:rPr>
                <w:noProof/>
                <w:webHidden/>
              </w:rPr>
              <w:instrText xml:space="preserve"> PAGEREF _Toc416782686 \h </w:instrText>
            </w:r>
            <w:r>
              <w:rPr>
                <w:noProof/>
                <w:webHidden/>
              </w:rPr>
            </w:r>
            <w:r>
              <w:rPr>
                <w:noProof/>
                <w:webHidden/>
              </w:rPr>
              <w:fldChar w:fldCharType="separate"/>
            </w:r>
            <w:r>
              <w:rPr>
                <w:noProof/>
                <w:webHidden/>
              </w:rPr>
              <w:t>121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7" w:history="1">
            <w:r w:rsidRPr="000A3502">
              <w:rPr>
                <w:rStyle w:val="Hyperlink"/>
                <w:noProof/>
              </w:rPr>
              <w:t>Remove Duplicate Payment Methods while Checkout</w:t>
            </w:r>
            <w:r>
              <w:rPr>
                <w:noProof/>
                <w:webHidden/>
              </w:rPr>
              <w:tab/>
            </w:r>
            <w:r>
              <w:rPr>
                <w:noProof/>
                <w:webHidden/>
              </w:rPr>
              <w:fldChar w:fldCharType="begin"/>
            </w:r>
            <w:r>
              <w:rPr>
                <w:noProof/>
                <w:webHidden/>
              </w:rPr>
              <w:instrText xml:space="preserve"> PAGEREF _Toc416782687 \h </w:instrText>
            </w:r>
            <w:r>
              <w:rPr>
                <w:noProof/>
                <w:webHidden/>
              </w:rPr>
            </w:r>
            <w:r>
              <w:rPr>
                <w:noProof/>
                <w:webHidden/>
              </w:rPr>
              <w:fldChar w:fldCharType="separate"/>
            </w:r>
            <w:r>
              <w:rPr>
                <w:noProof/>
                <w:webHidden/>
              </w:rPr>
              <w:t>124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8" w:history="1">
            <w:r w:rsidRPr="000A3502">
              <w:rPr>
                <w:rStyle w:val="Hyperlink"/>
                <w:noProof/>
              </w:rPr>
              <w:t>Clickjacking Prevention</w:t>
            </w:r>
            <w:r>
              <w:rPr>
                <w:noProof/>
                <w:webHidden/>
              </w:rPr>
              <w:tab/>
            </w:r>
            <w:r>
              <w:rPr>
                <w:noProof/>
                <w:webHidden/>
              </w:rPr>
              <w:fldChar w:fldCharType="begin"/>
            </w:r>
            <w:r>
              <w:rPr>
                <w:noProof/>
                <w:webHidden/>
              </w:rPr>
              <w:instrText xml:space="preserve"> PAGEREF _Toc416782688 \h </w:instrText>
            </w:r>
            <w:r>
              <w:rPr>
                <w:noProof/>
                <w:webHidden/>
              </w:rPr>
            </w:r>
            <w:r>
              <w:rPr>
                <w:noProof/>
                <w:webHidden/>
              </w:rPr>
              <w:fldChar w:fldCharType="separate"/>
            </w:r>
            <w:r>
              <w:rPr>
                <w:noProof/>
                <w:webHidden/>
              </w:rPr>
              <w:t>126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89" w:history="1">
            <w:r w:rsidRPr="000A3502">
              <w:rPr>
                <w:rStyle w:val="Hyperlink"/>
                <w:noProof/>
              </w:rPr>
              <w:t>Order Export XML – New Fields</w:t>
            </w:r>
            <w:r>
              <w:rPr>
                <w:noProof/>
                <w:webHidden/>
              </w:rPr>
              <w:tab/>
            </w:r>
            <w:r>
              <w:rPr>
                <w:noProof/>
                <w:webHidden/>
              </w:rPr>
              <w:fldChar w:fldCharType="begin"/>
            </w:r>
            <w:r>
              <w:rPr>
                <w:noProof/>
                <w:webHidden/>
              </w:rPr>
              <w:instrText xml:space="preserve"> PAGEREF _Toc416782689 \h </w:instrText>
            </w:r>
            <w:r>
              <w:rPr>
                <w:noProof/>
                <w:webHidden/>
              </w:rPr>
            </w:r>
            <w:r>
              <w:rPr>
                <w:noProof/>
                <w:webHidden/>
              </w:rPr>
              <w:fldChar w:fldCharType="separate"/>
            </w:r>
            <w:r>
              <w:rPr>
                <w:noProof/>
                <w:webHidden/>
              </w:rPr>
              <w:t>129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0" w:history="1">
            <w:r w:rsidRPr="000A3502">
              <w:rPr>
                <w:rStyle w:val="Hyperlink"/>
                <w:noProof/>
              </w:rPr>
              <w:t>Retail POS</w:t>
            </w:r>
            <w:r>
              <w:rPr>
                <w:noProof/>
                <w:webHidden/>
              </w:rPr>
              <w:tab/>
            </w:r>
            <w:r>
              <w:rPr>
                <w:noProof/>
                <w:webHidden/>
              </w:rPr>
              <w:fldChar w:fldCharType="begin"/>
            </w:r>
            <w:r>
              <w:rPr>
                <w:noProof/>
                <w:webHidden/>
              </w:rPr>
              <w:instrText xml:space="preserve"> PAGEREF _Toc416782690 \h </w:instrText>
            </w:r>
            <w:r>
              <w:rPr>
                <w:noProof/>
                <w:webHidden/>
              </w:rPr>
            </w:r>
            <w:r>
              <w:rPr>
                <w:noProof/>
                <w:webHidden/>
              </w:rPr>
              <w:fldChar w:fldCharType="separate"/>
            </w:r>
            <w:r>
              <w:rPr>
                <w:noProof/>
                <w:webHidden/>
              </w:rPr>
              <w:t>132</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691" w:history="1">
            <w:r w:rsidRPr="000A3502">
              <w:rPr>
                <w:rStyle w:val="Hyperlink"/>
                <w:noProof/>
              </w:rPr>
              <w:t>Site Configuration</w:t>
            </w:r>
            <w:r>
              <w:rPr>
                <w:noProof/>
                <w:webHidden/>
              </w:rPr>
              <w:tab/>
            </w:r>
            <w:r>
              <w:rPr>
                <w:noProof/>
                <w:webHidden/>
              </w:rPr>
              <w:fldChar w:fldCharType="begin"/>
            </w:r>
            <w:r>
              <w:rPr>
                <w:noProof/>
                <w:webHidden/>
              </w:rPr>
              <w:instrText xml:space="preserve"> PAGEREF _Toc416782691 \h </w:instrText>
            </w:r>
            <w:r>
              <w:rPr>
                <w:noProof/>
                <w:webHidden/>
              </w:rPr>
            </w:r>
            <w:r>
              <w:rPr>
                <w:noProof/>
                <w:webHidden/>
              </w:rPr>
              <w:fldChar w:fldCharType="separate"/>
            </w:r>
            <w:r>
              <w:rPr>
                <w:noProof/>
                <w:webHidden/>
              </w:rPr>
              <w:t>147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2" w:history="1">
            <w:r w:rsidRPr="000A3502">
              <w:rPr>
                <w:rStyle w:val="Hyperlink"/>
                <w:noProof/>
              </w:rPr>
              <w:t>Import Meta Data</w:t>
            </w:r>
            <w:r>
              <w:rPr>
                <w:noProof/>
                <w:webHidden/>
              </w:rPr>
              <w:tab/>
            </w:r>
            <w:r>
              <w:rPr>
                <w:noProof/>
                <w:webHidden/>
              </w:rPr>
              <w:fldChar w:fldCharType="begin"/>
            </w:r>
            <w:r>
              <w:rPr>
                <w:noProof/>
                <w:webHidden/>
              </w:rPr>
              <w:instrText xml:space="preserve"> PAGEREF _Toc416782692 \h </w:instrText>
            </w:r>
            <w:r>
              <w:rPr>
                <w:noProof/>
                <w:webHidden/>
              </w:rPr>
            </w:r>
            <w:r>
              <w:rPr>
                <w:noProof/>
                <w:webHidden/>
              </w:rPr>
              <w:fldChar w:fldCharType="separate"/>
            </w:r>
            <w:r>
              <w:rPr>
                <w:noProof/>
                <w:webHidden/>
              </w:rPr>
              <w:t>147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3" w:history="1">
            <w:r w:rsidRPr="000A3502">
              <w:rPr>
                <w:rStyle w:val="Hyperlink"/>
                <w:noProof/>
              </w:rPr>
              <w:t>Configure Payment Processor for Alipay</w:t>
            </w:r>
            <w:r>
              <w:rPr>
                <w:noProof/>
                <w:webHidden/>
              </w:rPr>
              <w:tab/>
            </w:r>
            <w:r>
              <w:rPr>
                <w:noProof/>
                <w:webHidden/>
              </w:rPr>
              <w:fldChar w:fldCharType="begin"/>
            </w:r>
            <w:r>
              <w:rPr>
                <w:noProof/>
                <w:webHidden/>
              </w:rPr>
              <w:instrText xml:space="preserve"> PAGEREF _Toc416782693 \h </w:instrText>
            </w:r>
            <w:r>
              <w:rPr>
                <w:noProof/>
                <w:webHidden/>
              </w:rPr>
            </w:r>
            <w:r>
              <w:rPr>
                <w:noProof/>
                <w:webHidden/>
              </w:rPr>
              <w:fldChar w:fldCharType="separate"/>
            </w:r>
            <w:r>
              <w:rPr>
                <w:noProof/>
                <w:webHidden/>
              </w:rPr>
              <w:t>148</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4" w:history="1">
            <w:r w:rsidRPr="000A3502">
              <w:rPr>
                <w:rStyle w:val="Hyperlink"/>
                <w:noProof/>
              </w:rPr>
              <w:t>Configure Site Preferences</w:t>
            </w:r>
            <w:r>
              <w:rPr>
                <w:noProof/>
                <w:webHidden/>
              </w:rPr>
              <w:tab/>
            </w:r>
            <w:r>
              <w:rPr>
                <w:noProof/>
                <w:webHidden/>
              </w:rPr>
              <w:fldChar w:fldCharType="begin"/>
            </w:r>
            <w:r>
              <w:rPr>
                <w:noProof/>
                <w:webHidden/>
              </w:rPr>
              <w:instrText xml:space="preserve"> PAGEREF _Toc416782694 \h </w:instrText>
            </w:r>
            <w:r>
              <w:rPr>
                <w:noProof/>
                <w:webHidden/>
              </w:rPr>
            </w:r>
            <w:r>
              <w:rPr>
                <w:noProof/>
                <w:webHidden/>
              </w:rPr>
              <w:fldChar w:fldCharType="separate"/>
            </w:r>
            <w:r>
              <w:rPr>
                <w:noProof/>
                <w:webHidden/>
              </w:rPr>
              <w:t>149</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5" w:history="1">
            <w:r w:rsidRPr="000A3502">
              <w:rPr>
                <w:rStyle w:val="Hyperlink"/>
                <w:noProof/>
              </w:rPr>
              <w:t>Configure Site Preferences for V.me</w:t>
            </w:r>
            <w:r>
              <w:rPr>
                <w:noProof/>
                <w:webHidden/>
              </w:rPr>
              <w:tab/>
            </w:r>
            <w:r>
              <w:rPr>
                <w:noProof/>
                <w:webHidden/>
              </w:rPr>
              <w:fldChar w:fldCharType="begin"/>
            </w:r>
            <w:r>
              <w:rPr>
                <w:noProof/>
                <w:webHidden/>
              </w:rPr>
              <w:instrText xml:space="preserve"> PAGEREF _Toc416782695 \h </w:instrText>
            </w:r>
            <w:r>
              <w:rPr>
                <w:noProof/>
                <w:webHidden/>
              </w:rPr>
            </w:r>
            <w:r>
              <w:rPr>
                <w:noProof/>
                <w:webHidden/>
              </w:rPr>
              <w:fldChar w:fldCharType="separate"/>
            </w:r>
            <w:r>
              <w:rPr>
                <w:noProof/>
                <w:webHidden/>
              </w:rPr>
              <w:t>153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6" w:history="1">
            <w:r w:rsidRPr="000A3502">
              <w:rPr>
                <w:rStyle w:val="Hyperlink"/>
                <w:noProof/>
              </w:rPr>
              <w:t>Configure Site Preferences for Alipay</w:t>
            </w:r>
            <w:r>
              <w:rPr>
                <w:noProof/>
                <w:webHidden/>
              </w:rPr>
              <w:tab/>
            </w:r>
            <w:r>
              <w:rPr>
                <w:noProof/>
                <w:webHidden/>
              </w:rPr>
              <w:fldChar w:fldCharType="begin"/>
            </w:r>
            <w:r>
              <w:rPr>
                <w:noProof/>
                <w:webHidden/>
              </w:rPr>
              <w:instrText xml:space="preserve"> PAGEREF _Toc416782696 \h </w:instrText>
            </w:r>
            <w:r>
              <w:rPr>
                <w:noProof/>
                <w:webHidden/>
              </w:rPr>
            </w:r>
            <w:r>
              <w:rPr>
                <w:noProof/>
                <w:webHidden/>
              </w:rPr>
              <w:fldChar w:fldCharType="separate"/>
            </w:r>
            <w:r>
              <w:rPr>
                <w:noProof/>
                <w:webHidden/>
              </w:rPr>
              <w:t>154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7" w:history="1">
            <w:r w:rsidRPr="000A3502">
              <w:rPr>
                <w:rStyle w:val="Hyperlink"/>
                <w:noProof/>
              </w:rPr>
              <w:t>Business Manager changes for Alipay Batch Job</w:t>
            </w:r>
            <w:r>
              <w:rPr>
                <w:noProof/>
                <w:webHidden/>
              </w:rPr>
              <w:tab/>
            </w:r>
            <w:r>
              <w:rPr>
                <w:noProof/>
                <w:webHidden/>
              </w:rPr>
              <w:fldChar w:fldCharType="begin"/>
            </w:r>
            <w:r>
              <w:rPr>
                <w:noProof/>
                <w:webHidden/>
              </w:rPr>
              <w:instrText xml:space="preserve"> PAGEREF _Toc416782697 \h </w:instrText>
            </w:r>
            <w:r>
              <w:rPr>
                <w:noProof/>
                <w:webHidden/>
              </w:rPr>
            </w:r>
            <w:r>
              <w:rPr>
                <w:noProof/>
                <w:webHidden/>
              </w:rPr>
              <w:fldChar w:fldCharType="separate"/>
            </w:r>
            <w:r>
              <w:rPr>
                <w:noProof/>
                <w:webHidden/>
              </w:rPr>
              <w:t>155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8" w:history="1">
            <w:r w:rsidRPr="000A3502">
              <w:rPr>
                <w:rStyle w:val="Hyperlink"/>
                <w:noProof/>
              </w:rPr>
              <w:t>Configure Site Preferences for PayPal and PayPal Express Checkout</w:t>
            </w:r>
            <w:r>
              <w:rPr>
                <w:noProof/>
                <w:webHidden/>
              </w:rPr>
              <w:tab/>
            </w:r>
            <w:r>
              <w:rPr>
                <w:noProof/>
                <w:webHidden/>
              </w:rPr>
              <w:fldChar w:fldCharType="begin"/>
            </w:r>
            <w:r>
              <w:rPr>
                <w:noProof/>
                <w:webHidden/>
              </w:rPr>
              <w:instrText xml:space="preserve"> PAGEREF _Toc416782698 \h </w:instrText>
            </w:r>
            <w:r>
              <w:rPr>
                <w:noProof/>
                <w:webHidden/>
              </w:rPr>
            </w:r>
            <w:r>
              <w:rPr>
                <w:noProof/>
                <w:webHidden/>
              </w:rPr>
              <w:fldChar w:fldCharType="separate"/>
            </w:r>
            <w:r>
              <w:rPr>
                <w:noProof/>
                <w:webHidden/>
              </w:rPr>
              <w:t>155</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699" w:history="1">
            <w:r w:rsidRPr="000A3502">
              <w:rPr>
                <w:rStyle w:val="Hyperlink"/>
                <w:noProof/>
              </w:rPr>
              <w:t>Applying CyberSource Cartridge to the Site</w:t>
            </w:r>
            <w:r>
              <w:rPr>
                <w:noProof/>
                <w:webHidden/>
              </w:rPr>
              <w:tab/>
            </w:r>
            <w:r>
              <w:rPr>
                <w:noProof/>
                <w:webHidden/>
              </w:rPr>
              <w:fldChar w:fldCharType="begin"/>
            </w:r>
            <w:r>
              <w:rPr>
                <w:noProof/>
                <w:webHidden/>
              </w:rPr>
              <w:instrText xml:space="preserve"> PAGEREF _Toc416782699 \h </w:instrText>
            </w:r>
            <w:r>
              <w:rPr>
                <w:noProof/>
                <w:webHidden/>
              </w:rPr>
            </w:r>
            <w:r>
              <w:rPr>
                <w:noProof/>
                <w:webHidden/>
              </w:rPr>
              <w:fldChar w:fldCharType="separate"/>
            </w:r>
            <w:r>
              <w:rPr>
                <w:noProof/>
                <w:webHidden/>
              </w:rPr>
              <w:t>156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0" w:history="1">
            <w:r w:rsidRPr="000A3502">
              <w:rPr>
                <w:rStyle w:val="Hyperlink"/>
                <w:noProof/>
              </w:rPr>
              <w:t>Applying V.me Cartridge to the Site</w:t>
            </w:r>
            <w:r>
              <w:rPr>
                <w:noProof/>
                <w:webHidden/>
              </w:rPr>
              <w:tab/>
            </w:r>
            <w:r>
              <w:rPr>
                <w:noProof/>
                <w:webHidden/>
              </w:rPr>
              <w:fldChar w:fldCharType="begin"/>
            </w:r>
            <w:r>
              <w:rPr>
                <w:noProof/>
                <w:webHidden/>
              </w:rPr>
              <w:instrText xml:space="preserve"> PAGEREF _Toc416782700 \h </w:instrText>
            </w:r>
            <w:r>
              <w:rPr>
                <w:noProof/>
                <w:webHidden/>
              </w:rPr>
            </w:r>
            <w:r>
              <w:rPr>
                <w:noProof/>
                <w:webHidden/>
              </w:rPr>
              <w:fldChar w:fldCharType="separate"/>
            </w:r>
            <w:r>
              <w:rPr>
                <w:noProof/>
                <w:webHidden/>
              </w:rPr>
              <w:t>157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1" w:history="1">
            <w:r w:rsidRPr="000A3502">
              <w:rPr>
                <w:rStyle w:val="Hyperlink"/>
                <w:noProof/>
              </w:rPr>
              <w:t>Configure Custom Objects for Retail POS</w:t>
            </w:r>
            <w:r>
              <w:rPr>
                <w:noProof/>
                <w:webHidden/>
              </w:rPr>
              <w:tab/>
            </w:r>
            <w:r>
              <w:rPr>
                <w:noProof/>
                <w:webHidden/>
              </w:rPr>
              <w:fldChar w:fldCharType="begin"/>
            </w:r>
            <w:r>
              <w:rPr>
                <w:noProof/>
                <w:webHidden/>
              </w:rPr>
              <w:instrText xml:space="preserve"> PAGEREF _Toc416782701 \h </w:instrText>
            </w:r>
            <w:r>
              <w:rPr>
                <w:noProof/>
                <w:webHidden/>
              </w:rPr>
            </w:r>
            <w:r>
              <w:rPr>
                <w:noProof/>
                <w:webHidden/>
              </w:rPr>
              <w:fldChar w:fldCharType="separate"/>
            </w:r>
            <w:r>
              <w:rPr>
                <w:noProof/>
                <w:webHidden/>
              </w:rPr>
              <w:t>158</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02" w:history="1">
            <w:r w:rsidRPr="000A3502">
              <w:rPr>
                <w:rStyle w:val="Hyperlink"/>
                <w:noProof/>
              </w:rPr>
              <w:t>Testing</w:t>
            </w:r>
            <w:r>
              <w:rPr>
                <w:noProof/>
                <w:webHidden/>
              </w:rPr>
              <w:tab/>
            </w:r>
            <w:r>
              <w:rPr>
                <w:noProof/>
                <w:webHidden/>
              </w:rPr>
              <w:fldChar w:fldCharType="begin"/>
            </w:r>
            <w:r>
              <w:rPr>
                <w:noProof/>
                <w:webHidden/>
              </w:rPr>
              <w:instrText xml:space="preserve"> PAGEREF _Toc416782702 \h </w:instrText>
            </w:r>
            <w:r>
              <w:rPr>
                <w:noProof/>
                <w:webHidden/>
              </w:rPr>
            </w:r>
            <w:r>
              <w:rPr>
                <w:noProof/>
                <w:webHidden/>
              </w:rPr>
              <w:fldChar w:fldCharType="separate"/>
            </w:r>
            <w:r>
              <w:rPr>
                <w:noProof/>
                <w:webHidden/>
              </w:rPr>
              <w:t>160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3" w:history="1">
            <w:r w:rsidRPr="000A3502">
              <w:rPr>
                <w:rStyle w:val="Hyperlink"/>
                <w:noProof/>
              </w:rPr>
              <w:t>Authorize Credit Card</w:t>
            </w:r>
            <w:r>
              <w:rPr>
                <w:noProof/>
                <w:webHidden/>
              </w:rPr>
              <w:tab/>
            </w:r>
            <w:r>
              <w:rPr>
                <w:noProof/>
                <w:webHidden/>
              </w:rPr>
              <w:fldChar w:fldCharType="begin"/>
            </w:r>
            <w:r>
              <w:rPr>
                <w:noProof/>
                <w:webHidden/>
              </w:rPr>
              <w:instrText xml:space="preserve"> PAGEREF _Toc416782703 \h </w:instrText>
            </w:r>
            <w:r>
              <w:rPr>
                <w:noProof/>
                <w:webHidden/>
              </w:rPr>
            </w:r>
            <w:r>
              <w:rPr>
                <w:noProof/>
                <w:webHidden/>
              </w:rPr>
              <w:fldChar w:fldCharType="separate"/>
            </w:r>
            <w:r>
              <w:rPr>
                <w:noProof/>
                <w:webHidden/>
              </w:rPr>
              <w:t>160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4" w:history="1">
            <w:r w:rsidRPr="000A3502">
              <w:rPr>
                <w:rStyle w:val="Hyperlink"/>
                <w:noProof/>
              </w:rPr>
              <w:t>Tax Service</w:t>
            </w:r>
            <w:r>
              <w:rPr>
                <w:noProof/>
                <w:webHidden/>
              </w:rPr>
              <w:tab/>
            </w:r>
            <w:r>
              <w:rPr>
                <w:noProof/>
                <w:webHidden/>
              </w:rPr>
              <w:fldChar w:fldCharType="begin"/>
            </w:r>
            <w:r>
              <w:rPr>
                <w:noProof/>
                <w:webHidden/>
              </w:rPr>
              <w:instrText xml:space="preserve"> PAGEREF _Toc416782704 \h </w:instrText>
            </w:r>
            <w:r>
              <w:rPr>
                <w:noProof/>
                <w:webHidden/>
              </w:rPr>
            </w:r>
            <w:r>
              <w:rPr>
                <w:noProof/>
                <w:webHidden/>
              </w:rPr>
              <w:fldChar w:fldCharType="separate"/>
            </w:r>
            <w:r>
              <w:rPr>
                <w:noProof/>
                <w:webHidden/>
              </w:rPr>
              <w:t>160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5" w:history="1">
            <w:r w:rsidRPr="000A3502">
              <w:rPr>
                <w:rStyle w:val="Hyperlink"/>
                <w:noProof/>
              </w:rPr>
              <w:t>Address Verification Service (AVS)</w:t>
            </w:r>
            <w:r>
              <w:rPr>
                <w:noProof/>
                <w:webHidden/>
              </w:rPr>
              <w:tab/>
            </w:r>
            <w:r>
              <w:rPr>
                <w:noProof/>
                <w:webHidden/>
              </w:rPr>
              <w:fldChar w:fldCharType="begin"/>
            </w:r>
            <w:r>
              <w:rPr>
                <w:noProof/>
                <w:webHidden/>
              </w:rPr>
              <w:instrText xml:space="preserve"> PAGEREF _Toc416782705 \h </w:instrText>
            </w:r>
            <w:r>
              <w:rPr>
                <w:noProof/>
                <w:webHidden/>
              </w:rPr>
            </w:r>
            <w:r>
              <w:rPr>
                <w:noProof/>
                <w:webHidden/>
              </w:rPr>
              <w:fldChar w:fldCharType="separate"/>
            </w:r>
            <w:r>
              <w:rPr>
                <w:noProof/>
                <w:webHidden/>
              </w:rPr>
              <w:t>160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6" w:history="1">
            <w:r w:rsidRPr="000A3502">
              <w:rPr>
                <w:rStyle w:val="Hyperlink"/>
                <w:noProof/>
              </w:rPr>
              <w:t>Delivery Address Verification Service (DAV)</w:t>
            </w:r>
            <w:r>
              <w:rPr>
                <w:noProof/>
                <w:webHidden/>
              </w:rPr>
              <w:tab/>
            </w:r>
            <w:r>
              <w:rPr>
                <w:noProof/>
                <w:webHidden/>
              </w:rPr>
              <w:fldChar w:fldCharType="begin"/>
            </w:r>
            <w:r>
              <w:rPr>
                <w:noProof/>
                <w:webHidden/>
              </w:rPr>
              <w:instrText xml:space="preserve"> PAGEREF _Toc416782706 \h </w:instrText>
            </w:r>
            <w:r>
              <w:rPr>
                <w:noProof/>
                <w:webHidden/>
              </w:rPr>
            </w:r>
            <w:r>
              <w:rPr>
                <w:noProof/>
                <w:webHidden/>
              </w:rPr>
              <w:fldChar w:fldCharType="separate"/>
            </w:r>
            <w:r>
              <w:rPr>
                <w:noProof/>
                <w:webHidden/>
              </w:rPr>
              <w:t>160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7" w:history="1">
            <w:r w:rsidRPr="000A3502">
              <w:rPr>
                <w:rStyle w:val="Hyperlink"/>
                <w:noProof/>
              </w:rPr>
              <w:t>Payment Tokenization</w:t>
            </w:r>
            <w:r>
              <w:rPr>
                <w:noProof/>
                <w:webHidden/>
              </w:rPr>
              <w:tab/>
            </w:r>
            <w:r>
              <w:rPr>
                <w:noProof/>
                <w:webHidden/>
              </w:rPr>
              <w:fldChar w:fldCharType="begin"/>
            </w:r>
            <w:r>
              <w:rPr>
                <w:noProof/>
                <w:webHidden/>
              </w:rPr>
              <w:instrText xml:space="preserve"> PAGEREF _Toc416782707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8" w:history="1">
            <w:r w:rsidRPr="000A3502">
              <w:rPr>
                <w:rStyle w:val="Hyperlink"/>
                <w:noProof/>
              </w:rPr>
              <w:t>Full Authorization reversal</w:t>
            </w:r>
            <w:r>
              <w:rPr>
                <w:noProof/>
                <w:webHidden/>
              </w:rPr>
              <w:tab/>
            </w:r>
            <w:r>
              <w:rPr>
                <w:noProof/>
                <w:webHidden/>
              </w:rPr>
              <w:fldChar w:fldCharType="begin"/>
            </w:r>
            <w:r>
              <w:rPr>
                <w:noProof/>
                <w:webHidden/>
              </w:rPr>
              <w:instrText xml:space="preserve"> PAGEREF _Toc416782708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09" w:history="1">
            <w:r w:rsidRPr="000A3502">
              <w:rPr>
                <w:rStyle w:val="Hyperlink"/>
                <w:noProof/>
              </w:rPr>
              <w:t>Device Fingerprint</w:t>
            </w:r>
            <w:r>
              <w:rPr>
                <w:noProof/>
                <w:webHidden/>
              </w:rPr>
              <w:tab/>
            </w:r>
            <w:r>
              <w:rPr>
                <w:noProof/>
                <w:webHidden/>
              </w:rPr>
              <w:fldChar w:fldCharType="begin"/>
            </w:r>
            <w:r>
              <w:rPr>
                <w:noProof/>
                <w:webHidden/>
              </w:rPr>
              <w:instrText xml:space="preserve"> PAGEREF _Toc416782709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0" w:history="1">
            <w:r w:rsidRPr="000A3502">
              <w:rPr>
                <w:rStyle w:val="Hyperlink"/>
                <w:noProof/>
              </w:rPr>
              <w:t>Payer Authentication</w:t>
            </w:r>
            <w:r>
              <w:rPr>
                <w:noProof/>
                <w:webHidden/>
              </w:rPr>
              <w:tab/>
            </w:r>
            <w:r>
              <w:rPr>
                <w:noProof/>
                <w:webHidden/>
              </w:rPr>
              <w:fldChar w:fldCharType="begin"/>
            </w:r>
            <w:r>
              <w:rPr>
                <w:noProof/>
                <w:webHidden/>
              </w:rPr>
              <w:instrText xml:space="preserve"> PAGEREF _Toc416782710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1" w:history="1">
            <w:r w:rsidRPr="000A3502">
              <w:rPr>
                <w:rStyle w:val="Hyperlink"/>
                <w:noProof/>
              </w:rPr>
              <w:t>V.me Authorization</w:t>
            </w:r>
            <w:r>
              <w:rPr>
                <w:noProof/>
                <w:webHidden/>
              </w:rPr>
              <w:tab/>
            </w:r>
            <w:r>
              <w:rPr>
                <w:noProof/>
                <w:webHidden/>
              </w:rPr>
              <w:fldChar w:fldCharType="begin"/>
            </w:r>
            <w:r>
              <w:rPr>
                <w:noProof/>
                <w:webHidden/>
              </w:rPr>
              <w:instrText xml:space="preserve"> PAGEREF _Toc416782711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2" w:history="1">
            <w:r w:rsidRPr="000A3502">
              <w:rPr>
                <w:rStyle w:val="Hyperlink"/>
                <w:noProof/>
              </w:rPr>
              <w:t>V.me Get Checkout Details</w:t>
            </w:r>
            <w:r>
              <w:rPr>
                <w:noProof/>
                <w:webHidden/>
              </w:rPr>
              <w:tab/>
            </w:r>
            <w:r>
              <w:rPr>
                <w:noProof/>
                <w:webHidden/>
              </w:rPr>
              <w:fldChar w:fldCharType="begin"/>
            </w:r>
            <w:r>
              <w:rPr>
                <w:noProof/>
                <w:webHidden/>
              </w:rPr>
              <w:instrText xml:space="preserve"> PAGEREF _Toc416782712 \h </w:instrText>
            </w:r>
            <w:r>
              <w:rPr>
                <w:noProof/>
                <w:webHidden/>
              </w:rPr>
            </w:r>
            <w:r>
              <w:rPr>
                <w:noProof/>
                <w:webHidden/>
              </w:rPr>
              <w:fldChar w:fldCharType="separate"/>
            </w:r>
            <w:r>
              <w:rPr>
                <w:noProof/>
                <w:webHidden/>
              </w:rPr>
              <w:t>161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3" w:history="1">
            <w:r w:rsidRPr="000A3502">
              <w:rPr>
                <w:rStyle w:val="Hyperlink"/>
                <w:noProof/>
              </w:rPr>
              <w:t>V.me Confirm Purchase</w:t>
            </w:r>
            <w:r>
              <w:rPr>
                <w:noProof/>
                <w:webHidden/>
              </w:rPr>
              <w:tab/>
            </w:r>
            <w:r>
              <w:rPr>
                <w:noProof/>
                <w:webHidden/>
              </w:rPr>
              <w:fldChar w:fldCharType="begin"/>
            </w:r>
            <w:r>
              <w:rPr>
                <w:noProof/>
                <w:webHidden/>
              </w:rPr>
              <w:instrText xml:space="preserve"> PAGEREF _Toc416782713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4" w:history="1">
            <w:r w:rsidRPr="000A3502">
              <w:rPr>
                <w:rStyle w:val="Hyperlink"/>
                <w:noProof/>
              </w:rPr>
              <w:t>V.me Authorization Reversal</w:t>
            </w:r>
            <w:r>
              <w:rPr>
                <w:noProof/>
                <w:webHidden/>
              </w:rPr>
              <w:tab/>
            </w:r>
            <w:r>
              <w:rPr>
                <w:noProof/>
                <w:webHidden/>
              </w:rPr>
              <w:fldChar w:fldCharType="begin"/>
            </w:r>
            <w:r>
              <w:rPr>
                <w:noProof/>
                <w:webHidden/>
              </w:rPr>
              <w:instrText xml:space="preserve"> PAGEREF _Toc416782714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5" w:history="1">
            <w:r w:rsidRPr="000A3502">
              <w:rPr>
                <w:rStyle w:val="Hyperlink"/>
                <w:noProof/>
              </w:rPr>
              <w:t>V.me Capture</w:t>
            </w:r>
            <w:r>
              <w:rPr>
                <w:noProof/>
                <w:webHidden/>
              </w:rPr>
              <w:tab/>
            </w:r>
            <w:r>
              <w:rPr>
                <w:noProof/>
                <w:webHidden/>
              </w:rPr>
              <w:fldChar w:fldCharType="begin"/>
            </w:r>
            <w:r>
              <w:rPr>
                <w:noProof/>
                <w:webHidden/>
              </w:rPr>
              <w:instrText xml:space="preserve"> PAGEREF _Toc416782715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6" w:history="1">
            <w:r w:rsidRPr="000A3502">
              <w:rPr>
                <w:rStyle w:val="Hyperlink"/>
                <w:noProof/>
              </w:rPr>
              <w:t>V.me Refund</w:t>
            </w:r>
            <w:r>
              <w:rPr>
                <w:noProof/>
                <w:webHidden/>
              </w:rPr>
              <w:tab/>
            </w:r>
            <w:r>
              <w:rPr>
                <w:noProof/>
                <w:webHidden/>
              </w:rPr>
              <w:fldChar w:fldCharType="begin"/>
            </w:r>
            <w:r>
              <w:rPr>
                <w:noProof/>
                <w:webHidden/>
              </w:rPr>
              <w:instrText xml:space="preserve"> PAGEREF _Toc416782716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7" w:history="1">
            <w:r w:rsidRPr="000A3502">
              <w:rPr>
                <w:rStyle w:val="Hyperlink"/>
                <w:noProof/>
              </w:rPr>
              <w:t>V.me Initiate Request</w:t>
            </w:r>
            <w:r>
              <w:rPr>
                <w:noProof/>
                <w:webHidden/>
              </w:rPr>
              <w:tab/>
            </w:r>
            <w:r>
              <w:rPr>
                <w:noProof/>
                <w:webHidden/>
              </w:rPr>
              <w:fldChar w:fldCharType="begin"/>
            </w:r>
            <w:r>
              <w:rPr>
                <w:noProof/>
                <w:webHidden/>
              </w:rPr>
              <w:instrText xml:space="preserve"> PAGEREF _Toc416782717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8" w:history="1">
            <w:r w:rsidRPr="000A3502">
              <w:rPr>
                <w:rStyle w:val="Hyperlink"/>
                <w:noProof/>
              </w:rPr>
              <w:t>Retail POS Authorization Request</w:t>
            </w:r>
            <w:r>
              <w:rPr>
                <w:noProof/>
                <w:webHidden/>
              </w:rPr>
              <w:tab/>
            </w:r>
            <w:r>
              <w:rPr>
                <w:noProof/>
                <w:webHidden/>
              </w:rPr>
              <w:fldChar w:fldCharType="begin"/>
            </w:r>
            <w:r>
              <w:rPr>
                <w:noProof/>
                <w:webHidden/>
              </w:rPr>
              <w:instrText xml:space="preserve"> PAGEREF _Toc416782718 \h </w:instrText>
            </w:r>
            <w:r>
              <w:rPr>
                <w:noProof/>
                <w:webHidden/>
              </w:rPr>
            </w:r>
            <w:r>
              <w:rPr>
                <w:noProof/>
                <w:webHidden/>
              </w:rPr>
              <w:fldChar w:fldCharType="separate"/>
            </w:r>
            <w:r>
              <w:rPr>
                <w:noProof/>
                <w:webHidden/>
              </w:rPr>
              <w:t>162</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19" w:history="1">
            <w:r w:rsidRPr="000A3502">
              <w:rPr>
                <w:rStyle w:val="Hyperlink"/>
                <w:noProof/>
              </w:rPr>
              <w:t>Alipay Initiate Request</w:t>
            </w:r>
            <w:r>
              <w:rPr>
                <w:noProof/>
                <w:webHidden/>
              </w:rPr>
              <w:tab/>
            </w:r>
            <w:r>
              <w:rPr>
                <w:noProof/>
                <w:webHidden/>
              </w:rPr>
              <w:fldChar w:fldCharType="begin"/>
            </w:r>
            <w:r>
              <w:rPr>
                <w:noProof/>
                <w:webHidden/>
              </w:rPr>
              <w:instrText xml:space="preserve"> PAGEREF _Toc416782719 \h </w:instrText>
            </w:r>
            <w:r>
              <w:rPr>
                <w:noProof/>
                <w:webHidden/>
              </w:rPr>
            </w:r>
            <w:r>
              <w:rPr>
                <w:noProof/>
                <w:webHidden/>
              </w:rPr>
              <w:fldChar w:fldCharType="separate"/>
            </w:r>
            <w:r>
              <w:rPr>
                <w:noProof/>
                <w:webHidden/>
              </w:rPr>
              <w:t>163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0" w:history="1">
            <w:r w:rsidRPr="000A3502">
              <w:rPr>
                <w:rStyle w:val="Hyperlink"/>
                <w:noProof/>
              </w:rPr>
              <w:t>Alipay Check Status Request</w:t>
            </w:r>
            <w:r>
              <w:rPr>
                <w:noProof/>
                <w:webHidden/>
              </w:rPr>
              <w:tab/>
            </w:r>
            <w:r>
              <w:rPr>
                <w:noProof/>
                <w:webHidden/>
              </w:rPr>
              <w:fldChar w:fldCharType="begin"/>
            </w:r>
            <w:r>
              <w:rPr>
                <w:noProof/>
                <w:webHidden/>
              </w:rPr>
              <w:instrText xml:space="preserve"> PAGEREF _Toc416782720 \h </w:instrText>
            </w:r>
            <w:r>
              <w:rPr>
                <w:noProof/>
                <w:webHidden/>
              </w:rPr>
            </w:r>
            <w:r>
              <w:rPr>
                <w:noProof/>
                <w:webHidden/>
              </w:rPr>
              <w:fldChar w:fldCharType="separate"/>
            </w:r>
            <w:r>
              <w:rPr>
                <w:noProof/>
                <w:webHidden/>
              </w:rPr>
              <w:t>163</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1" w:history="1">
            <w:r w:rsidRPr="000A3502">
              <w:rPr>
                <w:rStyle w:val="Hyperlink"/>
                <w:noProof/>
              </w:rPr>
              <w:t>Paypal Capture Request</w:t>
            </w:r>
            <w:r>
              <w:rPr>
                <w:noProof/>
                <w:webHidden/>
              </w:rPr>
              <w:tab/>
            </w:r>
            <w:r>
              <w:rPr>
                <w:noProof/>
                <w:webHidden/>
              </w:rPr>
              <w:fldChar w:fldCharType="begin"/>
            </w:r>
            <w:r>
              <w:rPr>
                <w:noProof/>
                <w:webHidden/>
              </w:rPr>
              <w:instrText xml:space="preserve"> PAGEREF _Toc416782721 \h </w:instrText>
            </w:r>
            <w:r>
              <w:rPr>
                <w:noProof/>
                <w:webHidden/>
              </w:rPr>
            </w:r>
            <w:r>
              <w:rPr>
                <w:noProof/>
                <w:webHidden/>
              </w:rPr>
              <w:fldChar w:fldCharType="separate"/>
            </w:r>
            <w:r>
              <w:rPr>
                <w:noProof/>
                <w:webHidden/>
              </w:rPr>
              <w:t>163</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22" w:history="1">
            <w:r w:rsidRPr="000A3502">
              <w:rPr>
                <w:rStyle w:val="Hyperlink"/>
                <w:noProof/>
              </w:rPr>
              <w:t>Cartridges Structure and Reference</w:t>
            </w:r>
            <w:r>
              <w:rPr>
                <w:noProof/>
                <w:webHidden/>
              </w:rPr>
              <w:tab/>
            </w:r>
            <w:r>
              <w:rPr>
                <w:noProof/>
                <w:webHidden/>
              </w:rPr>
              <w:fldChar w:fldCharType="begin"/>
            </w:r>
            <w:r>
              <w:rPr>
                <w:noProof/>
                <w:webHidden/>
              </w:rPr>
              <w:instrText xml:space="preserve"> PAGEREF _Toc416782722 \h </w:instrText>
            </w:r>
            <w:r>
              <w:rPr>
                <w:noProof/>
                <w:webHidden/>
              </w:rPr>
            </w:r>
            <w:r>
              <w:rPr>
                <w:noProof/>
                <w:webHidden/>
              </w:rPr>
              <w:fldChar w:fldCharType="separate"/>
            </w:r>
            <w:r>
              <w:rPr>
                <w:noProof/>
                <w:webHidden/>
              </w:rPr>
              <w:t>164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3" w:history="1">
            <w:r w:rsidRPr="000A3502">
              <w:rPr>
                <w:rStyle w:val="Hyperlink"/>
                <w:noProof/>
              </w:rPr>
              <w:t>Pipelines</w:t>
            </w:r>
            <w:r>
              <w:rPr>
                <w:noProof/>
                <w:webHidden/>
              </w:rPr>
              <w:tab/>
            </w:r>
            <w:r>
              <w:rPr>
                <w:noProof/>
                <w:webHidden/>
              </w:rPr>
              <w:fldChar w:fldCharType="begin"/>
            </w:r>
            <w:r>
              <w:rPr>
                <w:noProof/>
                <w:webHidden/>
              </w:rPr>
              <w:instrText xml:space="preserve"> PAGEREF _Toc416782723 \h </w:instrText>
            </w:r>
            <w:r>
              <w:rPr>
                <w:noProof/>
                <w:webHidden/>
              </w:rPr>
            </w:r>
            <w:r>
              <w:rPr>
                <w:noProof/>
                <w:webHidden/>
              </w:rPr>
              <w:fldChar w:fldCharType="separate"/>
            </w:r>
            <w:r>
              <w:rPr>
                <w:noProof/>
                <w:webHidden/>
              </w:rPr>
              <w:t>164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4" w:history="1">
            <w:r w:rsidRPr="000A3502">
              <w:rPr>
                <w:rStyle w:val="Hyperlink"/>
                <w:noProof/>
              </w:rPr>
              <w:t>Scripts</w:t>
            </w:r>
            <w:r>
              <w:rPr>
                <w:noProof/>
                <w:webHidden/>
              </w:rPr>
              <w:tab/>
            </w:r>
            <w:r>
              <w:rPr>
                <w:noProof/>
                <w:webHidden/>
              </w:rPr>
              <w:fldChar w:fldCharType="begin"/>
            </w:r>
            <w:r>
              <w:rPr>
                <w:noProof/>
                <w:webHidden/>
              </w:rPr>
              <w:instrText xml:space="preserve"> PAGEREF _Toc416782724 \h </w:instrText>
            </w:r>
            <w:r>
              <w:rPr>
                <w:noProof/>
                <w:webHidden/>
              </w:rPr>
            </w:r>
            <w:r>
              <w:rPr>
                <w:noProof/>
                <w:webHidden/>
              </w:rPr>
              <w:fldChar w:fldCharType="separate"/>
            </w:r>
            <w:r>
              <w:rPr>
                <w:noProof/>
                <w:webHidden/>
              </w:rPr>
              <w:t>164</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5" w:history="1">
            <w:r w:rsidRPr="000A3502">
              <w:rPr>
                <w:rStyle w:val="Hyperlink"/>
                <w:noProof/>
              </w:rPr>
              <w:t>Templates</w:t>
            </w:r>
            <w:r>
              <w:rPr>
                <w:noProof/>
                <w:webHidden/>
              </w:rPr>
              <w:tab/>
            </w:r>
            <w:r>
              <w:rPr>
                <w:noProof/>
                <w:webHidden/>
              </w:rPr>
              <w:fldChar w:fldCharType="begin"/>
            </w:r>
            <w:r>
              <w:rPr>
                <w:noProof/>
                <w:webHidden/>
              </w:rPr>
              <w:instrText xml:space="preserve"> PAGEREF _Toc416782725 \h </w:instrText>
            </w:r>
            <w:r>
              <w:rPr>
                <w:noProof/>
                <w:webHidden/>
              </w:rPr>
            </w:r>
            <w:r>
              <w:rPr>
                <w:noProof/>
                <w:webHidden/>
              </w:rPr>
              <w:fldChar w:fldCharType="separate"/>
            </w:r>
            <w:r>
              <w:rPr>
                <w:noProof/>
                <w:webHidden/>
              </w:rPr>
              <w:t>166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6" w:history="1">
            <w:r w:rsidRPr="000A3502">
              <w:rPr>
                <w:rStyle w:val="Hyperlink"/>
                <w:noProof/>
              </w:rPr>
              <w:t>Configuration Files</w:t>
            </w:r>
            <w:r>
              <w:rPr>
                <w:noProof/>
                <w:webHidden/>
              </w:rPr>
              <w:tab/>
            </w:r>
            <w:r>
              <w:rPr>
                <w:noProof/>
                <w:webHidden/>
              </w:rPr>
              <w:fldChar w:fldCharType="begin"/>
            </w:r>
            <w:r>
              <w:rPr>
                <w:noProof/>
                <w:webHidden/>
              </w:rPr>
              <w:instrText xml:space="preserve"> PAGEREF _Toc416782726 \h </w:instrText>
            </w:r>
            <w:r>
              <w:rPr>
                <w:noProof/>
                <w:webHidden/>
              </w:rPr>
            </w:r>
            <w:r>
              <w:rPr>
                <w:noProof/>
                <w:webHidden/>
              </w:rPr>
              <w:fldChar w:fldCharType="separate"/>
            </w:r>
            <w:r>
              <w:rPr>
                <w:noProof/>
                <w:webHidden/>
              </w:rPr>
              <w:t>166</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7" w:history="1">
            <w:r w:rsidRPr="000A3502">
              <w:rPr>
                <w:rStyle w:val="Hyperlink"/>
                <w:noProof/>
              </w:rPr>
              <w:t>V.me Cartridge Structure</w:t>
            </w:r>
            <w:r>
              <w:rPr>
                <w:noProof/>
                <w:webHidden/>
              </w:rPr>
              <w:tab/>
            </w:r>
            <w:r>
              <w:rPr>
                <w:noProof/>
                <w:webHidden/>
              </w:rPr>
              <w:fldChar w:fldCharType="begin"/>
            </w:r>
            <w:r>
              <w:rPr>
                <w:noProof/>
                <w:webHidden/>
              </w:rPr>
              <w:instrText xml:space="preserve"> PAGEREF _Toc416782727 \h </w:instrText>
            </w:r>
            <w:r>
              <w:rPr>
                <w:noProof/>
                <w:webHidden/>
              </w:rPr>
            </w:r>
            <w:r>
              <w:rPr>
                <w:noProof/>
                <w:webHidden/>
              </w:rPr>
              <w:fldChar w:fldCharType="separate"/>
            </w:r>
            <w:r>
              <w:rPr>
                <w:noProof/>
                <w:webHidden/>
              </w:rPr>
              <w:t>167</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28" w:history="1">
            <w:r w:rsidRPr="000A3502">
              <w:rPr>
                <w:rStyle w:val="Hyperlink"/>
                <w:noProof/>
              </w:rPr>
              <w:t>Retail POS Cartridge Components</w:t>
            </w:r>
            <w:r>
              <w:rPr>
                <w:noProof/>
                <w:webHidden/>
              </w:rPr>
              <w:tab/>
            </w:r>
            <w:r>
              <w:rPr>
                <w:noProof/>
                <w:webHidden/>
              </w:rPr>
              <w:fldChar w:fldCharType="begin"/>
            </w:r>
            <w:r>
              <w:rPr>
                <w:noProof/>
                <w:webHidden/>
              </w:rPr>
              <w:instrText xml:space="preserve"> PAGEREF _Toc416782728 \h </w:instrText>
            </w:r>
            <w:r>
              <w:rPr>
                <w:noProof/>
                <w:webHidden/>
              </w:rPr>
            </w:r>
            <w:r>
              <w:rPr>
                <w:noProof/>
                <w:webHidden/>
              </w:rPr>
              <w:fldChar w:fldCharType="separate"/>
            </w:r>
            <w:r>
              <w:rPr>
                <w:noProof/>
                <w:webHidden/>
              </w:rPr>
              <w:t>168</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29" w:history="1">
            <w:r w:rsidRPr="000A3502">
              <w:rPr>
                <w:rStyle w:val="Hyperlink"/>
                <w:noProof/>
              </w:rPr>
              <w:t>Typical Project Plan</w:t>
            </w:r>
            <w:r>
              <w:rPr>
                <w:noProof/>
                <w:webHidden/>
              </w:rPr>
              <w:tab/>
            </w:r>
            <w:r>
              <w:rPr>
                <w:noProof/>
                <w:webHidden/>
              </w:rPr>
              <w:fldChar w:fldCharType="begin"/>
            </w:r>
            <w:r>
              <w:rPr>
                <w:noProof/>
                <w:webHidden/>
              </w:rPr>
              <w:instrText xml:space="preserve"> PAGEREF _Toc416782729 \h </w:instrText>
            </w:r>
            <w:r>
              <w:rPr>
                <w:noProof/>
                <w:webHidden/>
              </w:rPr>
            </w:r>
            <w:r>
              <w:rPr>
                <w:noProof/>
                <w:webHidden/>
              </w:rPr>
              <w:fldChar w:fldCharType="separate"/>
            </w:r>
            <w:r>
              <w:rPr>
                <w:noProof/>
                <w:webHidden/>
              </w:rPr>
              <w:t>170</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30" w:history="1">
            <w:r w:rsidRPr="000A3502">
              <w:rPr>
                <w:rStyle w:val="Hyperlink"/>
                <w:noProof/>
              </w:rPr>
              <w:t>Roles, Responsibilities</w:t>
            </w:r>
            <w:r>
              <w:rPr>
                <w:noProof/>
                <w:webHidden/>
              </w:rPr>
              <w:tab/>
            </w:r>
            <w:r>
              <w:rPr>
                <w:noProof/>
                <w:webHidden/>
              </w:rPr>
              <w:fldChar w:fldCharType="begin"/>
            </w:r>
            <w:r>
              <w:rPr>
                <w:noProof/>
                <w:webHidden/>
              </w:rPr>
              <w:instrText xml:space="preserve"> PAGEREF _Toc416782730 \h </w:instrText>
            </w:r>
            <w:r>
              <w:rPr>
                <w:noProof/>
                <w:webHidden/>
              </w:rPr>
            </w:r>
            <w:r>
              <w:rPr>
                <w:noProof/>
                <w:webHidden/>
              </w:rPr>
              <w:fldChar w:fldCharType="separate"/>
            </w:r>
            <w:r>
              <w:rPr>
                <w:noProof/>
                <w:webHidden/>
              </w:rPr>
              <w:t>170</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31" w:history="1">
            <w:r w:rsidRPr="000A3502">
              <w:rPr>
                <w:rStyle w:val="Hyperlink"/>
                <w:noProof/>
              </w:rPr>
              <w:t>Typical Efforts and Timelines</w:t>
            </w:r>
            <w:r>
              <w:rPr>
                <w:noProof/>
                <w:webHidden/>
              </w:rPr>
              <w:tab/>
            </w:r>
            <w:r>
              <w:rPr>
                <w:noProof/>
                <w:webHidden/>
              </w:rPr>
              <w:fldChar w:fldCharType="begin"/>
            </w:r>
            <w:r>
              <w:rPr>
                <w:noProof/>
                <w:webHidden/>
              </w:rPr>
              <w:instrText xml:space="preserve"> PAGEREF _Toc416782731 \h </w:instrText>
            </w:r>
            <w:r>
              <w:rPr>
                <w:noProof/>
                <w:webHidden/>
              </w:rPr>
            </w:r>
            <w:r>
              <w:rPr>
                <w:noProof/>
                <w:webHidden/>
              </w:rPr>
              <w:fldChar w:fldCharType="separate"/>
            </w:r>
            <w:r>
              <w:rPr>
                <w:noProof/>
                <w:webHidden/>
              </w:rPr>
              <w:t>170</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32" w:history="1">
            <w:r w:rsidRPr="000A3502">
              <w:rPr>
                <w:rStyle w:val="Hyperlink"/>
                <w:noProof/>
              </w:rPr>
              <w:t>Pre-Production Steps</w:t>
            </w:r>
            <w:r>
              <w:rPr>
                <w:noProof/>
                <w:webHidden/>
              </w:rPr>
              <w:tab/>
            </w:r>
            <w:r>
              <w:rPr>
                <w:noProof/>
                <w:webHidden/>
              </w:rPr>
              <w:fldChar w:fldCharType="begin"/>
            </w:r>
            <w:r>
              <w:rPr>
                <w:noProof/>
                <w:webHidden/>
              </w:rPr>
              <w:instrText xml:space="preserve"> PAGEREF _Toc416782732 \h </w:instrText>
            </w:r>
            <w:r>
              <w:rPr>
                <w:noProof/>
                <w:webHidden/>
              </w:rPr>
            </w:r>
            <w:r>
              <w:rPr>
                <w:noProof/>
                <w:webHidden/>
              </w:rPr>
              <w:fldChar w:fldCharType="separate"/>
            </w:r>
            <w:r>
              <w:rPr>
                <w:noProof/>
                <w:webHidden/>
              </w:rPr>
              <w:t>173</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33" w:history="1">
            <w:r w:rsidRPr="000A3502">
              <w:rPr>
                <w:rStyle w:val="Hyperlink"/>
                <w:noProof/>
              </w:rPr>
              <w:t>CyberSource Site Preferences</w:t>
            </w:r>
            <w:r>
              <w:rPr>
                <w:noProof/>
                <w:webHidden/>
              </w:rPr>
              <w:tab/>
            </w:r>
            <w:r>
              <w:rPr>
                <w:noProof/>
                <w:webHidden/>
              </w:rPr>
              <w:fldChar w:fldCharType="begin"/>
            </w:r>
            <w:r>
              <w:rPr>
                <w:noProof/>
                <w:webHidden/>
              </w:rPr>
              <w:instrText xml:space="preserve"> PAGEREF _Toc416782733 \h </w:instrText>
            </w:r>
            <w:r>
              <w:rPr>
                <w:noProof/>
                <w:webHidden/>
              </w:rPr>
            </w:r>
            <w:r>
              <w:rPr>
                <w:noProof/>
                <w:webHidden/>
              </w:rPr>
              <w:fldChar w:fldCharType="separate"/>
            </w:r>
            <w:r>
              <w:rPr>
                <w:noProof/>
                <w:webHidden/>
              </w:rPr>
              <w:t>175</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34" w:history="1">
            <w:r w:rsidRPr="000A3502">
              <w:rPr>
                <w:rStyle w:val="Hyperlink"/>
                <w:noProof/>
              </w:rPr>
              <w:t>V.me Site Preferences</w:t>
            </w:r>
            <w:r>
              <w:rPr>
                <w:noProof/>
                <w:webHidden/>
              </w:rPr>
              <w:tab/>
            </w:r>
            <w:r>
              <w:rPr>
                <w:noProof/>
                <w:webHidden/>
              </w:rPr>
              <w:fldChar w:fldCharType="begin"/>
            </w:r>
            <w:r>
              <w:rPr>
                <w:noProof/>
                <w:webHidden/>
              </w:rPr>
              <w:instrText xml:space="preserve"> PAGEREF _Toc416782734 \h </w:instrText>
            </w:r>
            <w:r>
              <w:rPr>
                <w:noProof/>
                <w:webHidden/>
              </w:rPr>
            </w:r>
            <w:r>
              <w:rPr>
                <w:noProof/>
                <w:webHidden/>
              </w:rPr>
              <w:fldChar w:fldCharType="separate"/>
            </w:r>
            <w:r>
              <w:rPr>
                <w:noProof/>
                <w:webHidden/>
              </w:rPr>
              <w:t>177</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35" w:history="1">
            <w:r w:rsidRPr="000A3502">
              <w:rPr>
                <w:rStyle w:val="Hyperlink"/>
                <w:noProof/>
              </w:rPr>
              <w:t>Cybersource_paypal Site Preferences</w:t>
            </w:r>
            <w:r>
              <w:rPr>
                <w:noProof/>
                <w:webHidden/>
              </w:rPr>
              <w:tab/>
            </w:r>
            <w:r>
              <w:rPr>
                <w:noProof/>
                <w:webHidden/>
              </w:rPr>
              <w:fldChar w:fldCharType="begin"/>
            </w:r>
            <w:r>
              <w:rPr>
                <w:noProof/>
                <w:webHidden/>
              </w:rPr>
              <w:instrText xml:space="preserve"> PAGEREF _Toc416782735 \h </w:instrText>
            </w:r>
            <w:r>
              <w:rPr>
                <w:noProof/>
                <w:webHidden/>
              </w:rPr>
            </w:r>
            <w:r>
              <w:rPr>
                <w:noProof/>
                <w:webHidden/>
              </w:rPr>
              <w:fldChar w:fldCharType="separate"/>
            </w:r>
            <w:r>
              <w:rPr>
                <w:noProof/>
                <w:webHidden/>
              </w:rPr>
              <w:t>178</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36" w:history="1">
            <w:r w:rsidRPr="000A3502">
              <w:rPr>
                <w:rStyle w:val="Hyperlink"/>
                <w:noProof/>
              </w:rPr>
              <w:t>Device Fingerprint</w:t>
            </w:r>
            <w:r>
              <w:rPr>
                <w:noProof/>
                <w:webHidden/>
              </w:rPr>
              <w:tab/>
            </w:r>
            <w:r>
              <w:rPr>
                <w:noProof/>
                <w:webHidden/>
              </w:rPr>
              <w:fldChar w:fldCharType="begin"/>
            </w:r>
            <w:r>
              <w:rPr>
                <w:noProof/>
                <w:webHidden/>
              </w:rPr>
              <w:instrText xml:space="preserve"> PAGEREF _Toc416782736 \h </w:instrText>
            </w:r>
            <w:r>
              <w:rPr>
                <w:noProof/>
                <w:webHidden/>
              </w:rPr>
            </w:r>
            <w:r>
              <w:rPr>
                <w:noProof/>
                <w:webHidden/>
              </w:rPr>
              <w:fldChar w:fldCharType="separate"/>
            </w:r>
            <w:r>
              <w:rPr>
                <w:noProof/>
                <w:webHidden/>
              </w:rPr>
              <w:t>180</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37" w:history="1">
            <w:r w:rsidRPr="000A3502">
              <w:rPr>
                <w:rStyle w:val="Hyperlink"/>
                <w:noProof/>
              </w:rPr>
              <w:t>How does it work?</w:t>
            </w:r>
            <w:r>
              <w:rPr>
                <w:noProof/>
                <w:webHidden/>
              </w:rPr>
              <w:tab/>
            </w:r>
            <w:r>
              <w:rPr>
                <w:noProof/>
                <w:webHidden/>
              </w:rPr>
              <w:fldChar w:fldCharType="begin"/>
            </w:r>
            <w:r>
              <w:rPr>
                <w:noProof/>
                <w:webHidden/>
              </w:rPr>
              <w:instrText xml:space="preserve"> PAGEREF _Toc416782737 \h </w:instrText>
            </w:r>
            <w:r>
              <w:rPr>
                <w:noProof/>
                <w:webHidden/>
              </w:rPr>
            </w:r>
            <w:r>
              <w:rPr>
                <w:noProof/>
                <w:webHidden/>
              </w:rPr>
              <w:fldChar w:fldCharType="separate"/>
            </w:r>
            <w:r>
              <w:rPr>
                <w:noProof/>
                <w:webHidden/>
              </w:rPr>
              <w:t>180</w:t>
            </w:r>
            <w:r>
              <w:rPr>
                <w:noProof/>
                <w:webHidden/>
              </w:rPr>
              <w:fldChar w:fldCharType="end"/>
            </w:r>
          </w:hyperlink>
        </w:p>
        <w:p w:rsidR="001801DE" w:rsidRDefault="001801DE">
          <w:pPr>
            <w:pStyle w:val="TOC2"/>
            <w:rPr>
              <w:rFonts w:asciiTheme="minorHAnsi" w:eastAsiaTheme="minorEastAsia" w:hAnsiTheme="minorHAnsi" w:cstheme="minorBidi"/>
              <w:noProof/>
              <w:sz w:val="22"/>
              <w:szCs w:val="22"/>
            </w:rPr>
          </w:pPr>
          <w:hyperlink w:anchor="_Toc416782738" w:history="1">
            <w:r w:rsidRPr="000A3502">
              <w:rPr>
                <w:rStyle w:val="Hyperlink"/>
                <w:noProof/>
              </w:rPr>
              <w:t>Setup:</w:t>
            </w:r>
            <w:r>
              <w:rPr>
                <w:noProof/>
                <w:webHidden/>
              </w:rPr>
              <w:tab/>
            </w:r>
            <w:r>
              <w:rPr>
                <w:noProof/>
                <w:webHidden/>
              </w:rPr>
              <w:fldChar w:fldCharType="begin"/>
            </w:r>
            <w:r>
              <w:rPr>
                <w:noProof/>
                <w:webHidden/>
              </w:rPr>
              <w:instrText xml:space="preserve"> PAGEREF _Toc416782738 \h </w:instrText>
            </w:r>
            <w:r>
              <w:rPr>
                <w:noProof/>
                <w:webHidden/>
              </w:rPr>
            </w:r>
            <w:r>
              <w:rPr>
                <w:noProof/>
                <w:webHidden/>
              </w:rPr>
              <w:fldChar w:fldCharType="separate"/>
            </w:r>
            <w:r>
              <w:rPr>
                <w:noProof/>
                <w:webHidden/>
              </w:rPr>
              <w:t>180</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39" w:history="1">
            <w:r w:rsidRPr="000A3502">
              <w:rPr>
                <w:rStyle w:val="Hyperlink"/>
                <w:noProof/>
              </w:rPr>
              <w:t>Hints for the CsDeviceFingerprintRedirectionType:</w:t>
            </w:r>
            <w:r>
              <w:rPr>
                <w:noProof/>
                <w:webHidden/>
              </w:rPr>
              <w:tab/>
            </w:r>
            <w:r>
              <w:rPr>
                <w:noProof/>
                <w:webHidden/>
              </w:rPr>
              <w:fldChar w:fldCharType="begin"/>
            </w:r>
            <w:r>
              <w:rPr>
                <w:noProof/>
                <w:webHidden/>
              </w:rPr>
              <w:instrText xml:space="preserve"> PAGEREF _Toc416782739 \h </w:instrText>
            </w:r>
            <w:r>
              <w:rPr>
                <w:noProof/>
                <w:webHidden/>
              </w:rPr>
            </w:r>
            <w:r>
              <w:rPr>
                <w:noProof/>
                <w:webHidden/>
              </w:rPr>
              <w:fldChar w:fldCharType="separate"/>
            </w:r>
            <w:r>
              <w:rPr>
                <w:noProof/>
                <w:webHidden/>
              </w:rPr>
              <w:t>181</w:t>
            </w:r>
            <w:r>
              <w:rPr>
                <w:noProof/>
                <w:webHidden/>
              </w:rPr>
              <w:fldChar w:fldCharType="end"/>
            </w:r>
          </w:hyperlink>
        </w:p>
        <w:p w:rsidR="001801DE" w:rsidRDefault="001801DE">
          <w:pPr>
            <w:pStyle w:val="TOC3"/>
            <w:rPr>
              <w:rFonts w:asciiTheme="minorHAnsi" w:eastAsiaTheme="minorEastAsia" w:hAnsiTheme="minorHAnsi" w:cstheme="minorBidi"/>
              <w:noProof/>
              <w:sz w:val="22"/>
              <w:szCs w:val="22"/>
            </w:rPr>
          </w:pPr>
          <w:hyperlink w:anchor="_Toc416782740" w:history="1">
            <w:r w:rsidRPr="000A3502">
              <w:rPr>
                <w:rStyle w:val="Hyperlink"/>
                <w:noProof/>
              </w:rPr>
              <w:t>Modified Scripts and pipelines for the device fingerprint</w:t>
            </w:r>
            <w:r>
              <w:rPr>
                <w:noProof/>
                <w:webHidden/>
              </w:rPr>
              <w:tab/>
            </w:r>
            <w:r>
              <w:rPr>
                <w:noProof/>
                <w:webHidden/>
              </w:rPr>
              <w:fldChar w:fldCharType="begin"/>
            </w:r>
            <w:r>
              <w:rPr>
                <w:noProof/>
                <w:webHidden/>
              </w:rPr>
              <w:instrText xml:space="preserve"> PAGEREF _Toc416782740 \h </w:instrText>
            </w:r>
            <w:r>
              <w:rPr>
                <w:noProof/>
                <w:webHidden/>
              </w:rPr>
            </w:r>
            <w:r>
              <w:rPr>
                <w:noProof/>
                <w:webHidden/>
              </w:rPr>
              <w:fldChar w:fldCharType="separate"/>
            </w:r>
            <w:r>
              <w:rPr>
                <w:noProof/>
                <w:webHidden/>
              </w:rPr>
              <w:t>182</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41" w:history="1">
            <w:r w:rsidRPr="000A3502">
              <w:rPr>
                <w:rStyle w:val="Hyperlink"/>
                <w:noProof/>
              </w:rPr>
              <w:t>Known Issues</w:t>
            </w:r>
            <w:r>
              <w:rPr>
                <w:noProof/>
                <w:webHidden/>
              </w:rPr>
              <w:tab/>
            </w:r>
            <w:r>
              <w:rPr>
                <w:noProof/>
                <w:webHidden/>
              </w:rPr>
              <w:fldChar w:fldCharType="begin"/>
            </w:r>
            <w:r>
              <w:rPr>
                <w:noProof/>
                <w:webHidden/>
              </w:rPr>
              <w:instrText xml:space="preserve"> PAGEREF _Toc416782741 \h </w:instrText>
            </w:r>
            <w:r>
              <w:rPr>
                <w:noProof/>
                <w:webHidden/>
              </w:rPr>
            </w:r>
            <w:r>
              <w:rPr>
                <w:noProof/>
                <w:webHidden/>
              </w:rPr>
              <w:fldChar w:fldCharType="separate"/>
            </w:r>
            <w:r>
              <w:rPr>
                <w:noProof/>
                <w:webHidden/>
              </w:rPr>
              <w:t>183</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42" w:history="1">
            <w:r w:rsidRPr="000A3502">
              <w:rPr>
                <w:rStyle w:val="Hyperlink"/>
                <w:noProof/>
              </w:rPr>
              <w:t>CyberSource document links</w:t>
            </w:r>
            <w:r>
              <w:rPr>
                <w:noProof/>
                <w:webHidden/>
              </w:rPr>
              <w:tab/>
            </w:r>
            <w:r>
              <w:rPr>
                <w:noProof/>
                <w:webHidden/>
              </w:rPr>
              <w:fldChar w:fldCharType="begin"/>
            </w:r>
            <w:r>
              <w:rPr>
                <w:noProof/>
                <w:webHidden/>
              </w:rPr>
              <w:instrText xml:space="preserve"> PAGEREF _Toc416782742 \h </w:instrText>
            </w:r>
            <w:r>
              <w:rPr>
                <w:noProof/>
                <w:webHidden/>
              </w:rPr>
            </w:r>
            <w:r>
              <w:rPr>
                <w:noProof/>
                <w:webHidden/>
              </w:rPr>
              <w:fldChar w:fldCharType="separate"/>
            </w:r>
            <w:r>
              <w:rPr>
                <w:noProof/>
                <w:webHidden/>
              </w:rPr>
              <w:t>184</w:t>
            </w:r>
            <w:r>
              <w:rPr>
                <w:noProof/>
                <w:webHidden/>
              </w:rPr>
              <w:fldChar w:fldCharType="end"/>
            </w:r>
          </w:hyperlink>
        </w:p>
        <w:p w:rsidR="001801DE" w:rsidRDefault="001801DE">
          <w:pPr>
            <w:pStyle w:val="TOC1"/>
            <w:rPr>
              <w:rFonts w:asciiTheme="minorHAnsi" w:eastAsiaTheme="minorEastAsia" w:hAnsiTheme="minorHAnsi" w:cstheme="minorBidi"/>
              <w:b w:val="0"/>
              <w:noProof/>
              <w:sz w:val="22"/>
              <w:szCs w:val="22"/>
            </w:rPr>
          </w:pPr>
          <w:hyperlink w:anchor="_Toc416782743" w:history="1">
            <w:r w:rsidRPr="000A3502">
              <w:rPr>
                <w:rStyle w:val="Hyperlink"/>
                <w:noProof/>
              </w:rPr>
              <w:t>Release History</w:t>
            </w:r>
            <w:r>
              <w:rPr>
                <w:noProof/>
                <w:webHidden/>
              </w:rPr>
              <w:tab/>
            </w:r>
            <w:r>
              <w:rPr>
                <w:noProof/>
                <w:webHidden/>
              </w:rPr>
              <w:fldChar w:fldCharType="begin"/>
            </w:r>
            <w:r>
              <w:rPr>
                <w:noProof/>
                <w:webHidden/>
              </w:rPr>
              <w:instrText xml:space="preserve"> PAGEREF _Toc416782743 \h </w:instrText>
            </w:r>
            <w:r>
              <w:rPr>
                <w:noProof/>
                <w:webHidden/>
              </w:rPr>
            </w:r>
            <w:r>
              <w:rPr>
                <w:noProof/>
                <w:webHidden/>
              </w:rPr>
              <w:fldChar w:fldCharType="separate"/>
            </w:r>
            <w:r>
              <w:rPr>
                <w:noProof/>
                <w:webHidden/>
              </w:rPr>
              <w:t>185</w:t>
            </w:r>
            <w:r>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782636"/>
      <w:bookmarkEnd w:id="1"/>
      <w:bookmarkEnd w:id="2"/>
      <w:r>
        <w:lastRenderedPageBreak/>
        <w:t>Summary</w:t>
      </w:r>
      <w:bookmarkEnd w:id="3"/>
      <w:bookmarkEnd w:id="4"/>
    </w:p>
    <w:p w:rsidR="003D49FF" w:rsidRDefault="003D49FF" w:rsidP="00D15264">
      <w:pPr>
        <w:pStyle w:val="BodyText"/>
      </w:pPr>
      <w:bookmarkStart w:id="5" w:name="O_4437"/>
      <w:bookmarkEnd w:id="5"/>
      <w:r>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3D49FF" w:rsidRDefault="003D49FF" w:rsidP="00D15264">
      <w:pPr>
        <w:pStyle w:val="BodyText"/>
      </w:pPr>
    </w:p>
    <w:p w:rsidR="003D49FF" w:rsidRDefault="003D49FF" w:rsidP="00D15264">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D15264">
      <w:pPr>
        <w:pStyle w:val="BodyText"/>
      </w:pPr>
    </w:p>
    <w:p w:rsidR="003D49FF" w:rsidRDefault="003D49FF" w:rsidP="00D15264">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D15264">
      <w:pPr>
        <w:pStyle w:val="BodyText"/>
      </w:pPr>
    </w:p>
    <w:p w:rsidR="003D49FF" w:rsidRDefault="003D49FF" w:rsidP="00D15264">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D15264">
      <w:pPr>
        <w:pStyle w:val="BodyText"/>
      </w:pPr>
    </w:p>
    <w:p w:rsidR="003D49FF" w:rsidRDefault="003D49FF" w:rsidP="00D15264">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D15264">
      <w:pPr>
        <w:pStyle w:val="BodyText"/>
      </w:pPr>
    </w:p>
    <w:p w:rsidR="003D49FF" w:rsidRDefault="003D49FF" w:rsidP="00D15264">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D15264">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D15264">
      <w:pPr>
        <w:pStyle w:val="BodyText"/>
      </w:pPr>
    </w:p>
    <w:p w:rsidR="003779FE" w:rsidRDefault="003779FE" w:rsidP="00D15264">
      <w:pPr>
        <w:pStyle w:val="BodyText"/>
      </w:pPr>
      <w:r w:rsidRPr="00EF13B0">
        <w:t>Payment Tokenization – CyberSource Payment Tokenization Service provides set of tools to store customer and payment related sensitive data on secured cybersource hosted servers.</w:t>
      </w:r>
    </w:p>
    <w:p w:rsidR="00620884" w:rsidRPr="00EF13B0" w:rsidRDefault="00620884" w:rsidP="00D15264">
      <w:pPr>
        <w:pStyle w:val="BodyText"/>
      </w:pPr>
    </w:p>
    <w:p w:rsidR="003D49FF" w:rsidRDefault="003779FE" w:rsidP="00D15264">
      <w:pPr>
        <w:pStyle w:val="BodyText"/>
      </w:pPr>
      <w:r w:rsidRPr="00EF13B0">
        <w:t xml:space="preserve">Payer Authentication – </w:t>
      </w:r>
      <w:r w:rsidR="00063339" w:rsidRPr="00EF13B0">
        <w:t>CyberSource Payer Authentication services enable you to add support to your web store for card authentication services, including Visa Verified by VisaSM, MasterCard® andMaestro® SecureCode™ (UK Domestic and international), American Express SafeKeySM</w:t>
      </w:r>
      <w:r w:rsidRPr="00EF13B0">
        <w:t>.</w:t>
      </w:r>
    </w:p>
    <w:p w:rsidR="00620884" w:rsidRDefault="00620884" w:rsidP="00D15264">
      <w:pPr>
        <w:pStyle w:val="BodyText"/>
      </w:pPr>
    </w:p>
    <w:p w:rsidR="00D55449" w:rsidRDefault="00D55449" w:rsidP="00D15264">
      <w:pPr>
        <w:pStyle w:val="BodyText"/>
      </w:pPr>
      <w:r>
        <w:t>V.me by Visa</w:t>
      </w:r>
      <w:r w:rsidRPr="00EF13B0">
        <w:t xml:space="preserve"> – </w:t>
      </w:r>
      <w:r>
        <w:t xml:space="preserve">V.me service by Visa </w:t>
      </w:r>
      <w:r w:rsidRPr="00DD038F">
        <w:t xml:space="preserve">is a service that lets customers easily checkout without entering their payment information. V.me simplifies the payment experience for customers. </w:t>
      </w:r>
      <w:r>
        <w:t xml:space="preserve">Merchants can add </w:t>
      </w:r>
      <w:r w:rsidRPr="00DD038F">
        <w:t xml:space="preserve">the V.me checkout button to </w:t>
      </w:r>
      <w:r>
        <w:t xml:space="preserve">their </w:t>
      </w:r>
      <w:r w:rsidRPr="00DD038F">
        <w:t xml:space="preserve">site, so customers can check out with a user name and password. </w:t>
      </w:r>
      <w:r>
        <w:t>C</w:t>
      </w:r>
      <w:r w:rsidRPr="00DD038F">
        <w:t xml:space="preserve">ustomers store their major credit or debit cards (Visa, MasterCard, American Express, Discover) and shipping addresses in their V.me account. To pay, customers click the V.me checkout button and sign into their account. They confirm their payment details and complete checkout in just a few clicks without leaving </w:t>
      </w:r>
      <w:r>
        <w:t xml:space="preserve">merchant’s </w:t>
      </w:r>
      <w:r w:rsidRPr="00DD038F">
        <w:t>site.</w:t>
      </w:r>
    </w:p>
    <w:p w:rsidR="00C34525" w:rsidRDefault="00C34525" w:rsidP="00D15264">
      <w:pPr>
        <w:pStyle w:val="BodyText"/>
      </w:pPr>
    </w:p>
    <w:p w:rsidR="0097414E" w:rsidRDefault="00C34525" w:rsidP="00D15264">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6F5FDD" w:rsidRDefault="006F5FDD" w:rsidP="00D15264">
      <w:pPr>
        <w:pStyle w:val="BodyText"/>
      </w:pPr>
    </w:p>
    <w:p w:rsidR="0029134C" w:rsidRDefault="006F5FDD" w:rsidP="00D15264">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127317" w:rsidRDefault="00127317" w:rsidP="00D15264">
      <w:pPr>
        <w:pStyle w:val="BodyText"/>
      </w:pPr>
    </w:p>
    <w:p w:rsidR="008F7C8C" w:rsidRDefault="00E26A97" w:rsidP="00D15264">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D15264">
      <w:pPr>
        <w:pStyle w:val="BodyText"/>
      </w:pPr>
      <w:r w:rsidRPr="00231909">
        <w:rPr>
          <w:b/>
        </w:rPr>
        <w:t>Note:</w:t>
      </w:r>
      <w:r>
        <w:t xml:space="preserve"> Please refer to the section Alipay </w:t>
      </w:r>
      <w:r w:rsidR="00231909">
        <w:t>PayPal</w:t>
      </w:r>
      <w:r>
        <w:t xml:space="preserve"> Order Status Mapping with Demandware Order on page 37.</w:t>
      </w:r>
    </w:p>
    <w:p w:rsidR="001D206A" w:rsidRDefault="0081698E" w:rsidP="00D15264">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D15264">
      <w:pPr>
        <w:pStyle w:val="BodyText"/>
      </w:pPr>
      <w:r w:rsidRPr="00231909">
        <w:rPr>
          <w:b/>
        </w:rPr>
        <w:t>Note:</w:t>
      </w:r>
      <w:r>
        <w:t xml:space="preserve"> Please refer to the section Alipay Paypal Order Status Mapping with Demandware Order on page 37.</w:t>
      </w:r>
    </w:p>
    <w:p w:rsidR="003D49FF" w:rsidRDefault="003D49FF" w:rsidP="00D15264">
      <w:pPr>
        <w:pStyle w:val="BodyText"/>
      </w:pPr>
      <w:r>
        <w:br w:type="page"/>
      </w:r>
    </w:p>
    <w:p w:rsidR="003D49FF" w:rsidRDefault="003D49FF" w:rsidP="003D49FF">
      <w:pPr>
        <w:pStyle w:val="Heading1"/>
        <w:framePr w:wrap="notBeside"/>
      </w:pPr>
      <w:r>
        <w:lastRenderedPageBreak/>
        <w:br w:type="page"/>
      </w:r>
      <w:bookmarkStart w:id="6" w:name="_Toc368651118"/>
      <w:bookmarkStart w:id="7" w:name="_Toc416782637"/>
      <w:r>
        <w:t>Component Overview</w:t>
      </w:r>
      <w:bookmarkEnd w:id="6"/>
      <w:bookmarkEnd w:id="7"/>
    </w:p>
    <w:p w:rsidR="003D49FF" w:rsidRDefault="003D49FF" w:rsidP="003D49FF">
      <w:pPr>
        <w:pStyle w:val="Heading2"/>
      </w:pPr>
      <w:bookmarkStart w:id="8" w:name="_Toc368651119"/>
      <w:bookmarkStart w:id="9" w:name="_Toc416782638"/>
      <w:r>
        <w:t>Functional Overview</w:t>
      </w:r>
      <w:bookmarkEnd w:id="8"/>
      <w:bookmarkEnd w:id="9"/>
    </w:p>
    <w:p w:rsidR="003D49FF" w:rsidRPr="00920F71" w:rsidRDefault="003D49FF" w:rsidP="00920F71">
      <w:pPr>
        <w:pStyle w:val="Heading3"/>
      </w:pPr>
      <w:r>
        <w:br/>
      </w:r>
      <w:bookmarkStart w:id="10" w:name="_Toc368651120"/>
      <w:bookmarkStart w:id="11" w:name="_Toc416782639"/>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1EFC37A3" wp14:editId="4CEF2A00">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3   CyberSource validates the order information, then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782640"/>
      <w:r>
        <w:t>Taxes</w:t>
      </w:r>
      <w:bookmarkEnd w:id="12"/>
      <w:bookmarkEnd w:id="13"/>
    </w:p>
    <w:p w:rsidR="003D49FF" w:rsidRDefault="003D49FF" w:rsidP="00D15264">
      <w:pPr>
        <w:pStyle w:val="BodyText"/>
      </w:pPr>
      <w:r>
        <w:t>Online Customer adds Product(s) to Cart and proceeds to Checkout.</w:t>
      </w:r>
    </w:p>
    <w:p w:rsidR="003D49FF" w:rsidRDefault="003D49FF" w:rsidP="00D15264">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782641"/>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782642"/>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782643"/>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782644"/>
      <w:r>
        <w:t>Decision Manager</w:t>
      </w:r>
      <w:bookmarkEnd w:id="20"/>
      <w:bookmarkEnd w:id="21"/>
    </w:p>
    <w:p w:rsidR="003D49FF" w:rsidRDefault="003D49FF" w:rsidP="00D15264">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D15264">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D15264">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D15264">
      <w:pPr>
        <w:pStyle w:val="BodyText"/>
      </w:pPr>
      <w:r w:rsidRPr="001C2F58">
        <w:t>NOTE: Make the pipeline Cybersource-NewDecision as public before u</w:t>
      </w:r>
      <w:r w:rsidR="00920F71">
        <w:t>sing in production environment.</w:t>
      </w:r>
    </w:p>
    <w:p w:rsidR="003D49FF" w:rsidRPr="00920F71" w:rsidRDefault="003D49FF" w:rsidP="00D15264">
      <w:pPr>
        <w:pStyle w:val="BodyText"/>
      </w:pPr>
      <w:r w:rsidRPr="00920F71">
        <w:t>Entry point into Demandware pipeline:</w:t>
      </w:r>
    </w:p>
    <w:p w:rsidR="003D49FF" w:rsidRPr="00920F71" w:rsidRDefault="00BB340B" w:rsidP="00D15264">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D15264">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r>
        <w:rPr>
          <w:color w:val="3F7F5F"/>
          <w:sz w:val="18"/>
          <w:szCs w:val="18"/>
        </w:rPr>
        <w:t>&lt;?xml%20version=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 xml:space="preserve">&lt;!DOCTYPECaseManagementOrderStatus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&lt;CaseManagementOrderStatus</w:t>
      </w:r>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r>
        <w:rPr>
          <w:color w:val="3F7F5F"/>
          <w:sz w:val="18"/>
          <w:szCs w:val="18"/>
        </w:rPr>
        <w:t>sample_merchant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nxmlns=</w:t>
      </w:r>
      <w:r w:rsidR="00C5387E">
        <w:rPr>
          <w:color w:val="3F7F5F"/>
          <w:sz w:val="18"/>
          <w:szCs w:val="18"/>
        </w:rPr>
        <w:t>”</w:t>
      </w:r>
      <w:r>
        <w:rPr>
          <w:color w:val="3F7F5F"/>
          <w:sz w:val="18"/>
          <w:szCs w:val="18"/>
        </w:rPr>
        <w:t>http://reports.cybersource.com/reports/cmos/1.0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&lt;OriginalDecision&gt;REVIEW&lt;/OriginalDecision&gt;</w:t>
      </w:r>
    </w:p>
    <w:p w:rsidR="003D49FF" w:rsidRDefault="003D49FF" w:rsidP="003D49FF">
      <w:pPr>
        <w:autoSpaceDE w:val="0"/>
        <w:autoSpaceDN w:val="0"/>
        <w:adjustRightInd w:val="0"/>
        <w:ind w:left="1440"/>
        <w:rPr>
          <w:color w:val="3F7F5F"/>
          <w:sz w:val="18"/>
          <w:szCs w:val="18"/>
        </w:rPr>
      </w:pPr>
      <w:r>
        <w:rPr>
          <w:color w:val="3F7F5F"/>
          <w:sz w:val="18"/>
          <w:szCs w:val="18"/>
        </w:rPr>
        <w:t>&lt;NewDecision&gt;ACCEPT&lt;/NewDecision&gt;</w:t>
      </w:r>
    </w:p>
    <w:p w:rsidR="003D49FF" w:rsidRDefault="003D49FF" w:rsidP="003D49FF">
      <w:pPr>
        <w:autoSpaceDE w:val="0"/>
        <w:autoSpaceDN w:val="0"/>
        <w:adjustRightInd w:val="0"/>
        <w:ind w:left="1440"/>
        <w:rPr>
          <w:color w:val="3F7F5F"/>
          <w:sz w:val="18"/>
          <w:szCs w:val="18"/>
        </w:rPr>
      </w:pPr>
      <w:r>
        <w:rPr>
          <w:color w:val="3F7F5F"/>
          <w:sz w:val="18"/>
          <w:szCs w:val="18"/>
        </w:rPr>
        <w:t>&lt;Reviewer&gt;sample_reviewer&lt;/Reviewer&gt;</w:t>
      </w:r>
    </w:p>
    <w:p w:rsidR="003D49FF" w:rsidRDefault="003D49FF" w:rsidP="003D49FF">
      <w:pPr>
        <w:autoSpaceDE w:val="0"/>
        <w:autoSpaceDN w:val="0"/>
        <w:adjustRightInd w:val="0"/>
        <w:ind w:left="1440"/>
        <w:rPr>
          <w:color w:val="3F7F5F"/>
          <w:sz w:val="18"/>
          <w:szCs w:val="18"/>
        </w:rPr>
      </w:pPr>
      <w:r>
        <w:rPr>
          <w:color w:val="3F7F5F"/>
          <w:sz w:val="18"/>
          <w:szCs w:val="18"/>
        </w:rPr>
        <w:t>&lt;ReviewerComments&gt;sample_comment&lt;/ReviewerComments&gt;</w:t>
      </w:r>
    </w:p>
    <w:p w:rsidR="003D49FF" w:rsidRDefault="003D49FF" w:rsidP="003D49FF">
      <w:pPr>
        <w:autoSpaceDE w:val="0"/>
        <w:autoSpaceDN w:val="0"/>
        <w:adjustRightInd w:val="0"/>
        <w:ind w:left="1440"/>
        <w:rPr>
          <w:color w:val="3F7F5F"/>
          <w:sz w:val="18"/>
          <w:szCs w:val="18"/>
        </w:rPr>
      </w:pPr>
      <w:r>
        <w:rPr>
          <w:color w:val="3F7F5F"/>
          <w:sz w:val="18"/>
          <w:szCs w:val="18"/>
        </w:rPr>
        <w:t>&lt;Queue&gt;sample_queue&lt;/Queue&gt;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c</w:t>
      </w:r>
      <w:r>
        <w:rPr>
          <w:color w:val="3F7F5F"/>
          <w:sz w:val="18"/>
          <w:szCs w:val="18"/>
        </w:rPr>
        <w:t>ode&gt;1&lt;/R</w:t>
      </w:r>
      <w:r w:rsidR="00C5387E">
        <w:rPr>
          <w:color w:val="3F7F5F"/>
          <w:sz w:val="18"/>
          <w:szCs w:val="18"/>
        </w:rPr>
        <w:t>c</w:t>
      </w:r>
      <w:r>
        <w:rPr>
          <w:color w:val="3F7F5F"/>
          <w:sz w:val="18"/>
          <w:szCs w:val="18"/>
        </w:rPr>
        <w:t>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f</w:t>
      </w:r>
      <w:r>
        <w:rPr>
          <w:color w:val="3F7F5F"/>
          <w:sz w:val="18"/>
          <w:szCs w:val="18"/>
        </w:rPr>
        <w:t>lag&gt;SOK&lt;/R</w:t>
      </w:r>
      <w:r w:rsidR="00C5387E">
        <w:rPr>
          <w:color w:val="3F7F5F"/>
          <w:sz w:val="18"/>
          <w:szCs w:val="18"/>
        </w:rPr>
        <w:t>f</w:t>
      </w:r>
      <w:r>
        <w:rPr>
          <w:color w:val="3F7F5F"/>
          <w:sz w:val="18"/>
          <w:szCs w:val="18"/>
        </w:rPr>
        <w:t>lag&gt;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&lt;RMsg&gt;Request%20was%20processed%20successfully.&lt;/RMsg&gt;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&lt;/CaseManagementOrderStatus&gt;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782645"/>
      <w:r w:rsidRPr="00EF13B0">
        <w:t>Payment Tokenization</w:t>
      </w:r>
      <w:bookmarkEnd w:id="22"/>
      <w:bookmarkEnd w:id="23"/>
    </w:p>
    <w:p w:rsidR="0043405C" w:rsidRPr="00EF13B0" w:rsidRDefault="0043405C" w:rsidP="00D15264">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D15264">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782646"/>
      <w:r w:rsidRPr="00EF13B0">
        <w:t>Payer Authentication</w:t>
      </w:r>
      <w:bookmarkEnd w:id="24"/>
      <w:bookmarkEnd w:id="25"/>
    </w:p>
    <w:p w:rsidR="00B40DB4" w:rsidRPr="00EF13B0" w:rsidRDefault="00B40DB4" w:rsidP="00D15264">
      <w:pPr>
        <w:pStyle w:val="BodyText"/>
      </w:pPr>
      <w:r w:rsidRPr="00EF13B0">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B40DB4" w:rsidRPr="00EF13B0" w:rsidRDefault="00B40DB4" w:rsidP="00D15264">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D15264">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0E2B2E46" wp14:editId="299AF8F7">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782647"/>
      <w:r>
        <w:t>Full Authorization Reversal</w:t>
      </w:r>
      <w:bookmarkEnd w:id="26"/>
      <w:bookmarkEnd w:id="27"/>
    </w:p>
    <w:p w:rsidR="00372355" w:rsidRDefault="00183EB8" w:rsidP="00D15264">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AB584C" w:rsidRPr="00AB584C" w:rsidRDefault="00372355" w:rsidP="00920F71">
      <w:pPr>
        <w:pStyle w:val="Heading3"/>
      </w:pPr>
      <w:bookmarkStart w:id="28" w:name="_Toc368651129"/>
      <w:bookmarkStart w:id="29" w:name="_Toc416782648"/>
      <w:r>
        <w:t>V.me by Visa</w:t>
      </w:r>
      <w:bookmarkEnd w:id="28"/>
      <w:bookmarkEnd w:id="29"/>
    </w:p>
    <w:p w:rsidR="00372355" w:rsidRDefault="00AB584C" w:rsidP="00D15264">
      <w:pPr>
        <w:pStyle w:val="BodyText"/>
      </w:pPr>
      <w:r w:rsidRPr="007A08ED">
        <w:t>V.me by Visa cartridge for Demandware provides integration of Demandware merchant site with V.me Payment method.</w:t>
      </w:r>
    </w:p>
    <w:p w:rsidR="00643320" w:rsidRPr="00080845" w:rsidRDefault="00643320" w:rsidP="00D15264">
      <w:pPr>
        <w:pStyle w:val="BodyText"/>
        <w:rPr>
          <w:rFonts w:cs="Arial"/>
          <w:color w:val="000000"/>
        </w:rPr>
      </w:pPr>
      <w:r>
        <w:t>CyberSource V.me Transaction Flow</w:t>
      </w:r>
    </w:p>
    <w:p w:rsidR="00643320" w:rsidRDefault="00643320" w:rsidP="00D15264">
      <w:pPr>
        <w:pStyle w:val="BodyText"/>
        <w:rPr>
          <w:rFonts w:cs="Arial"/>
          <w:color w:val="000000"/>
        </w:rPr>
      </w:pPr>
      <w:r>
        <w:rPr>
          <w:noProof/>
        </w:rPr>
        <w:lastRenderedPageBreak/>
        <w:drawing>
          <wp:inline distT="0" distB="0" distL="0" distR="0" wp14:anchorId="394DE4C9" wp14:editId="7C4ED0AD">
            <wp:extent cx="6012815" cy="2639695"/>
            <wp:effectExtent l="19050" t="19050" r="698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643320" w:rsidRPr="00920F71" w:rsidRDefault="00643320" w:rsidP="00D15264">
      <w:pPr>
        <w:pStyle w:val="BodyText"/>
      </w:pPr>
      <w:r w:rsidRPr="00920F71">
        <w:rPr>
          <w:b/>
        </w:rPr>
        <w:t>Step 1:</w:t>
      </w:r>
      <w:r w:rsidR="002A3F49" w:rsidRPr="00920F71">
        <w:t xml:space="preserve"> </w:t>
      </w:r>
      <w:r w:rsidRPr="00920F71">
        <w:t>Initiate Payment service request and reply—retrieves the apikey field and the signature</w:t>
      </w:r>
    </w:p>
    <w:p w:rsidR="00643320" w:rsidRPr="00920F71" w:rsidRDefault="00643320" w:rsidP="00D15264">
      <w:pPr>
        <w:pStyle w:val="BodyText"/>
      </w:pPr>
      <w:r w:rsidRPr="00920F71">
        <w:t xml:space="preserve">(token) field to be included in the v:init and v:buy tags. </w:t>
      </w:r>
    </w:p>
    <w:p w:rsidR="00643320" w:rsidRPr="00920F71" w:rsidRDefault="002A3F49" w:rsidP="00D15264">
      <w:pPr>
        <w:pStyle w:val="BodyText"/>
      </w:pPr>
      <w:r w:rsidRPr="00920F71">
        <w:rPr>
          <w:b/>
        </w:rPr>
        <w:t>Step 2</w:t>
      </w:r>
      <w:r w:rsidR="00643320" w:rsidRPr="00920F71">
        <w:rPr>
          <w:b/>
        </w:rPr>
        <w:t>:</w:t>
      </w:r>
      <w:r w:rsidRPr="00920F71">
        <w:t xml:space="preserve"> </w:t>
      </w:r>
      <w:r w:rsidR="00643320" w:rsidRPr="00920F71">
        <w:t xml:space="preserve">V.me buy button functionality. </w:t>
      </w:r>
    </w:p>
    <w:p w:rsidR="00643320" w:rsidRPr="00920F71" w:rsidRDefault="00643320" w:rsidP="00D15264">
      <w:pPr>
        <w:pStyle w:val="BodyText"/>
      </w:pPr>
      <w:r w:rsidRPr="00920F71">
        <w:rPr>
          <w:b/>
        </w:rPr>
        <w:t>Step 3:</w:t>
      </w:r>
      <w:r w:rsidR="002A3F49" w:rsidRPr="00920F71">
        <w:t xml:space="preserve"> </w:t>
      </w:r>
      <w:r w:rsidRPr="00920F71">
        <w:t>Get Checkout Details service request and reply—this service is optional and retrieves the</w:t>
      </w:r>
    </w:p>
    <w:p w:rsidR="00643320" w:rsidRPr="00920F71" w:rsidRDefault="002A3F49" w:rsidP="00D15264">
      <w:pPr>
        <w:pStyle w:val="BodyText"/>
      </w:pPr>
      <w:r w:rsidRPr="00920F71">
        <w:t>Customers</w:t>
      </w:r>
      <w:r w:rsidR="00643320" w:rsidRPr="00920F71">
        <w:t xml:space="preserve"> shipping information to calculate shipping and tax costs. </w:t>
      </w:r>
    </w:p>
    <w:p w:rsidR="00643320" w:rsidRPr="00920F71" w:rsidRDefault="00643320" w:rsidP="00D15264">
      <w:pPr>
        <w:pStyle w:val="BodyText"/>
      </w:pPr>
      <w:r w:rsidRPr="00920F71">
        <w:rPr>
          <w:b/>
        </w:rPr>
        <w:t xml:space="preserve">Step </w:t>
      </w:r>
      <w:r w:rsidR="002A3F49" w:rsidRPr="00920F71">
        <w:rPr>
          <w:b/>
        </w:rPr>
        <w:t>4:</w:t>
      </w:r>
      <w:r w:rsidRPr="00920F71">
        <w:t xml:space="preserve"> Confirm Purchase service request and reply—confirms the purchase total for the order.</w:t>
      </w:r>
    </w:p>
    <w:p w:rsidR="00643320" w:rsidRPr="00920F71" w:rsidRDefault="00643320" w:rsidP="00D15264">
      <w:pPr>
        <w:pStyle w:val="BodyText"/>
      </w:pPr>
      <w:r w:rsidRPr="00920F71">
        <w:rPr>
          <w:b/>
        </w:rPr>
        <w:t xml:space="preserve">Step </w:t>
      </w:r>
      <w:r w:rsidR="002A3F49" w:rsidRPr="00920F71">
        <w:rPr>
          <w:b/>
        </w:rPr>
        <w:t>5:</w:t>
      </w:r>
      <w:r w:rsidR="002A3F49" w:rsidRPr="00920F71">
        <w:t xml:space="preserve"> </w:t>
      </w:r>
      <w:r w:rsidRPr="00920F71">
        <w:t>Authorization service request and reply—reserves the funds on the customer’s account.</w:t>
      </w:r>
    </w:p>
    <w:p w:rsidR="00643320" w:rsidRPr="00920F71" w:rsidRDefault="00643320" w:rsidP="00D15264">
      <w:pPr>
        <w:pStyle w:val="BodyText"/>
      </w:pPr>
      <w:r w:rsidRPr="00920F71">
        <w:rPr>
          <w:b/>
        </w:rPr>
        <w:t xml:space="preserve">Step </w:t>
      </w:r>
      <w:r w:rsidR="002A3F49" w:rsidRPr="00920F71">
        <w:rPr>
          <w:b/>
        </w:rPr>
        <w:t>6:</w:t>
      </w:r>
      <w:r w:rsidR="002A3F49" w:rsidRPr="00920F71">
        <w:t xml:space="preserve"> </w:t>
      </w:r>
      <w:r w:rsidRPr="00920F71">
        <w:t>Capture service request and reply—captures the funds that were reserved by an</w:t>
      </w:r>
    </w:p>
    <w:p w:rsidR="00643320" w:rsidRPr="00920F71" w:rsidRDefault="00643320" w:rsidP="00D15264">
      <w:pPr>
        <w:pStyle w:val="BodyText"/>
      </w:pPr>
      <w:r w:rsidRPr="00920F71">
        <w:t>authorization service request.</w:t>
      </w:r>
    </w:p>
    <w:p w:rsidR="00643320" w:rsidRDefault="00643320" w:rsidP="00D15264">
      <w:pPr>
        <w:pStyle w:val="BodyText"/>
      </w:pPr>
    </w:p>
    <w:p w:rsidR="00D826D9" w:rsidRDefault="00D826D9" w:rsidP="00D826D9">
      <w:pPr>
        <w:pStyle w:val="Heading3"/>
      </w:pPr>
      <w:bookmarkStart w:id="30" w:name="_Toc416782649"/>
      <w:r>
        <w:t>Retail Point-of-Sale (POS)</w:t>
      </w:r>
      <w:bookmarkEnd w:id="30"/>
    </w:p>
    <w:p w:rsidR="00D826D9" w:rsidRDefault="00D826D9" w:rsidP="00D15264">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D15264">
      <w:pPr>
        <w:pStyle w:val="BodyText"/>
      </w:pPr>
    </w:p>
    <w:p w:rsidR="001B20BF" w:rsidRPr="001B20BF" w:rsidRDefault="001B20BF" w:rsidP="001B20BF">
      <w:pPr>
        <w:pStyle w:val="Heading3"/>
      </w:pPr>
      <w:bookmarkStart w:id="31" w:name="_Toc416782650"/>
      <w:r>
        <w:lastRenderedPageBreak/>
        <w:t>Alipay Authorization</w:t>
      </w:r>
      <w:bookmarkEnd w:id="31"/>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r w:rsidR="006C1CE3">
        <w:t>If shopper does not return from the AliPay then Demandware order status 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2" w:name="_Toc416782651"/>
      <w:r>
        <w:lastRenderedPageBreak/>
        <w:t>Alipay Batch Job</w:t>
      </w:r>
      <w:bookmarkEnd w:id="32"/>
    </w:p>
    <w:p w:rsidR="00907B5D" w:rsidRDefault="0042465F" w:rsidP="00D15264">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D15264">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D15264">
      <w:pPr>
        <w:pStyle w:val="BodyText"/>
      </w:pPr>
      <w:r w:rsidRPr="00D02CE5">
        <w:rPr>
          <w:b/>
        </w:rPr>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3" w:name="_Toc416782652"/>
      <w:r>
        <w:t>PayPal</w:t>
      </w:r>
      <w:r w:rsidR="00344E19">
        <w:t xml:space="preserve"> Express Authorization</w:t>
      </w:r>
      <w:r w:rsidR="00FE1618">
        <w:t xml:space="preserve"> [From Cart Page and Mini Cart]</w:t>
      </w:r>
      <w:bookmarkEnd w:id="33"/>
      <w:r w:rsidR="00606D6A">
        <w:t xml:space="preserve"> </w:t>
      </w:r>
    </w:p>
    <w:p w:rsidR="00344E19" w:rsidRPr="005204D8" w:rsidRDefault="00941A70" w:rsidP="00D15264">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D15264">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D15264">
      <w:pPr>
        <w:pStyle w:val="BodyText"/>
      </w:pPr>
      <w:r w:rsidRPr="00D02CE5">
        <w:lastRenderedPageBreak/>
        <w:t>PayPal</w:t>
      </w:r>
      <w:r w:rsidR="0014078B" w:rsidRPr="00D02CE5">
        <w:t xml:space="preserve"> Express Authorization Sequence Flow:</w:t>
      </w:r>
    </w:p>
    <w:p w:rsidR="0014078B" w:rsidRPr="005204D8" w:rsidRDefault="0014078B" w:rsidP="00D15264">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D15264">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D15264">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D15264">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D15264">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D15264">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4" w:name="_Toc416782653"/>
      <w:r>
        <w:t>PayPal</w:t>
      </w:r>
      <w:r w:rsidR="00573217">
        <w:t xml:space="preserve"> </w:t>
      </w:r>
      <w:r w:rsidR="002F2FE6">
        <w:t>Authorization [</w:t>
      </w:r>
      <w:r>
        <w:t>From Billing Page</w:t>
      </w:r>
      <w:r w:rsidR="0084714A">
        <w:t>]</w:t>
      </w:r>
      <w:bookmarkEnd w:id="34"/>
    </w:p>
    <w:p w:rsidR="00573217" w:rsidRPr="005204D8" w:rsidRDefault="00624714" w:rsidP="00D15264">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D15264">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D15264">
      <w:pPr>
        <w:pStyle w:val="BodyText"/>
      </w:pPr>
      <w:r w:rsidRPr="005204D8">
        <w:t>PayPal</w:t>
      </w:r>
      <w:r w:rsidR="00573217" w:rsidRPr="005204D8">
        <w:t xml:space="preserve"> Express Authorization Sequence Flow:</w:t>
      </w:r>
    </w:p>
    <w:p w:rsidR="00573217" w:rsidRPr="005204D8" w:rsidRDefault="00573217" w:rsidP="00D15264">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D15264">
      <w:pPr>
        <w:pStyle w:val="BodyText"/>
        <w:numPr>
          <w:ilvl w:val="0"/>
          <w:numId w:val="55"/>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w:t>
      </w:r>
      <w:r w:rsidRPr="005204D8">
        <w:lastRenderedPageBreak/>
        <w:t>authorized but order payment status would be “Not Paid” and in case of Authorize and Capture service calls, payment status would become “Paid”.</w:t>
      </w:r>
    </w:p>
    <w:p w:rsidR="00573217" w:rsidRPr="005204D8" w:rsidRDefault="00573217" w:rsidP="00D15264">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D15264">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D15264">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D15264">
      <w:pPr>
        <w:pStyle w:val="BodyText"/>
      </w:pPr>
    </w:p>
    <w:p w:rsidR="003D49FF" w:rsidRDefault="003D49FF" w:rsidP="003D49FF">
      <w:pPr>
        <w:pStyle w:val="Heading2"/>
      </w:pPr>
      <w:bookmarkStart w:id="35" w:name="_Toc368651130"/>
      <w:bookmarkStart w:id="36" w:name="_Toc416782654"/>
      <w:r>
        <w:t>Use Cases Scenarios</w:t>
      </w:r>
      <w:bookmarkEnd w:id="35"/>
      <w:bookmarkEnd w:id="36"/>
    </w:p>
    <w:p w:rsidR="003D49FF" w:rsidRDefault="003D49FF" w:rsidP="003D49FF">
      <w:pPr>
        <w:pStyle w:val="Heading3"/>
      </w:pPr>
      <w:bookmarkStart w:id="37" w:name="_Toc368651131"/>
      <w:bookmarkStart w:id="38" w:name="_Toc416782655"/>
      <w:r>
        <w:t>Credit Card Authorization</w:t>
      </w:r>
      <w:bookmarkEnd w:id="37"/>
      <w:bookmarkEnd w:id="38"/>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One or more fields in the request contains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scenario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Rason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9" w:name="_Toc368651132"/>
      <w:bookmarkStart w:id="40" w:name="_Toc416782656"/>
      <w:r>
        <w:t>Taxes</w:t>
      </w:r>
      <w:bookmarkEnd w:id="39"/>
      <w:bookmarkEnd w:id="40"/>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If shipping information is specified, then arequest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cybersource and the basket will be updated with the new tax prices. </w:t>
            </w:r>
          </w:p>
          <w:p w:rsidR="003D49FF" w:rsidRDefault="003D49FF" w:rsidP="00F10D1C">
            <w:r>
              <w:t xml:space="preserve">If the basket state that would affect tax has not change, the request to cybersource is skipped.  </w:t>
            </w:r>
          </w:p>
        </w:tc>
      </w:tr>
    </w:tbl>
    <w:p w:rsidR="003D49FF" w:rsidRDefault="003D49FF" w:rsidP="003D49FF">
      <w:pPr>
        <w:pStyle w:val="Heading3"/>
      </w:pPr>
      <w:bookmarkStart w:id="41" w:name="_Toc368651133"/>
      <w:bookmarkStart w:id="42" w:name="_Toc416782657"/>
      <w:r>
        <w:t>Address Validation Service (AVS)</w:t>
      </w:r>
      <w:bookmarkEnd w:id="41"/>
      <w:bookmarkEnd w:id="42"/>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3" w:name="_Toc368651134"/>
      <w:bookmarkStart w:id="44" w:name="_Toc416782658"/>
      <w:r>
        <w:t>Delivery Address Verification Service (DAV)</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5" w:name="_Toc368651135"/>
      <w:bookmarkStart w:id="46" w:name="_Toc416782659"/>
      <w:r>
        <w:t>BML</w:t>
      </w:r>
      <w:bookmarkEnd w:id="45"/>
      <w:bookmarkEnd w:id="46"/>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BML Authorization failed with response.decision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BML Authorization failed with response.decision = ACCEPT</w:t>
            </w:r>
          </w:p>
        </w:tc>
        <w:tc>
          <w:tcPr>
            <w:tcW w:w="5670" w:type="dxa"/>
          </w:tcPr>
          <w:p w:rsidR="003D49FF" w:rsidRDefault="006A5A13" w:rsidP="00F10D1C">
            <w:r>
              <w:t>Pipeline</w:t>
            </w:r>
            <w:r w:rsidR="003D49FF">
              <w:t xml:space="preserve"> sets the Authorization code to BMLPaymentInstrument.paymentTransaction.transactionID and ends with Authorized status</w:t>
            </w:r>
          </w:p>
          <w:p w:rsidR="006A5A13" w:rsidRDefault="006A5A13" w:rsidP="00F10D1C">
            <w:r>
              <w:t>Order object is populated with cybersource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7" w:name="_Toc368651136"/>
      <w:bookmarkStart w:id="48" w:name="_Toc416782660"/>
      <w:r>
        <w:t>Decision Manager</w:t>
      </w:r>
      <w:bookmarkEnd w:id="47"/>
      <w:bookmarkEnd w:id="48"/>
    </w:p>
    <w:p w:rsidR="003D49FF" w:rsidRDefault="003D49FF" w:rsidP="00D15264">
      <w:pPr>
        <w:pStyle w:val="BodyText"/>
      </w:pPr>
      <w:r>
        <w:t>Updates order status with the new decision set through the Decision Manager.  The order status is updated in Demandware through the incoming xml. There are following possible options:</w:t>
      </w:r>
    </w:p>
    <w:p w:rsidR="003D49FF" w:rsidRDefault="003D49FF" w:rsidP="00D15264">
      <w:pPr>
        <w:pStyle w:val="BodyText"/>
      </w:pPr>
      <w:r>
        <w:t xml:space="preserve">The new order status can be set to either accepted or rejected. TheCybersource-NewDecision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9" w:name="_Toc368651137"/>
      <w:bookmarkStart w:id="50" w:name="_Toc416782661"/>
      <w:r w:rsidRPr="00EF13B0">
        <w:t>Payment Tokenization</w:t>
      </w:r>
      <w:bookmarkEnd w:id="49"/>
      <w:bookmarkEnd w:id="50"/>
    </w:p>
    <w:p w:rsidR="00360DB0" w:rsidRPr="00EF13B0" w:rsidRDefault="00360DB0" w:rsidP="00D15264">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51" w:name="_Toc368651138"/>
      <w:bookmarkStart w:id="52" w:name="_Toc416782662"/>
      <w:r w:rsidRPr="00EF13B0">
        <w:t>Payer Authorization</w:t>
      </w:r>
      <w:bookmarkEnd w:id="51"/>
      <w:bookmarkEnd w:id="52"/>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PARes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Whitespace in PARes</w:t>
            </w:r>
          </w:p>
        </w:tc>
        <w:tc>
          <w:tcPr>
            <w:tcW w:w="5670" w:type="dxa"/>
          </w:tcPr>
          <w:p w:rsidR="00E35023" w:rsidRPr="00EF13B0" w:rsidRDefault="00E35023" w:rsidP="004B5CE8">
            <w:r w:rsidRPr="00EF13B0">
              <w:t>Merchant proceeds to authorization</w:t>
            </w:r>
          </w:p>
        </w:tc>
      </w:tr>
    </w:tbl>
    <w:p w:rsidR="005A0DC1" w:rsidRDefault="005A0DC1" w:rsidP="003D49FF"/>
    <w:p w:rsidR="00D35605" w:rsidRDefault="00D35605" w:rsidP="003D49FF"/>
    <w:p w:rsidR="00D35605" w:rsidRDefault="00D35605" w:rsidP="003D49FF"/>
    <w:p w:rsidR="00D35605" w:rsidRDefault="00D35605" w:rsidP="003D49FF"/>
    <w:p w:rsidR="00D35605" w:rsidRDefault="00D35605" w:rsidP="003D49FF"/>
    <w:p w:rsidR="00D35605" w:rsidRDefault="00D35605" w:rsidP="003D49FF"/>
    <w:p w:rsidR="005A0DC1" w:rsidRDefault="005A0DC1" w:rsidP="005A0DC1">
      <w:pPr>
        <w:pStyle w:val="Heading3"/>
      </w:pPr>
      <w:bookmarkStart w:id="53" w:name="_Toc353399412"/>
      <w:bookmarkStart w:id="54" w:name="_Toc368651139"/>
      <w:bookmarkStart w:id="55" w:name="_Toc416782663"/>
      <w:r>
        <w:lastRenderedPageBreak/>
        <w:t>V.me by Visa</w:t>
      </w:r>
      <w:bookmarkEnd w:id="53"/>
      <w:bookmarkEnd w:id="54"/>
      <w:bookmarkEnd w:id="55"/>
    </w:p>
    <w:p w:rsidR="005A0DC1" w:rsidRDefault="005A0DC1" w:rsidP="00D15264">
      <w:pPr>
        <w:pStyle w:val="BodyText"/>
      </w:pPr>
      <w:r w:rsidRPr="00080845">
        <w:t>V.me functionality can be added at Cart page and Payment page on a Demandware merchant site.</w:t>
      </w:r>
      <w:bookmarkStart w:id="56" w:name="_Toc351569230"/>
    </w:p>
    <w:p w:rsidR="005A0DC1" w:rsidRPr="00080845" w:rsidRDefault="005A0DC1" w:rsidP="00D15264">
      <w:pPr>
        <w:pStyle w:val="BodyText"/>
        <w:rPr>
          <w:rFonts w:cs="Arial"/>
          <w:color w:val="000000"/>
        </w:rPr>
      </w:pPr>
      <w:r>
        <w:t>CyberSource V.me Transaction Flow</w:t>
      </w:r>
    </w:p>
    <w:p w:rsidR="005A0DC1" w:rsidRDefault="005A0DC1" w:rsidP="00D15264">
      <w:pPr>
        <w:pStyle w:val="BodyText"/>
        <w:rPr>
          <w:rFonts w:cs="Arial"/>
          <w:color w:val="000000"/>
        </w:rPr>
      </w:pPr>
      <w:r>
        <w:rPr>
          <w:noProof/>
        </w:rPr>
        <w:drawing>
          <wp:inline distT="0" distB="0" distL="0" distR="0" wp14:anchorId="7258B242" wp14:editId="4FBB7FCB">
            <wp:extent cx="6012815" cy="2639695"/>
            <wp:effectExtent l="19050" t="19050" r="698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737500" w:rsidRDefault="00737500" w:rsidP="00737500">
      <w:pPr>
        <w:autoSpaceDE w:val="0"/>
        <w:autoSpaceDN w:val="0"/>
        <w:adjustRightInd w:val="0"/>
        <w:ind w:left="720"/>
        <w:rPr>
          <w:rFonts w:ascii="Times New Roman" w:hAnsi="Times New Roman" w:cs="Times New Roman"/>
          <w:b/>
        </w:rPr>
      </w:pPr>
    </w:p>
    <w:p w:rsidR="005A0DC1" w:rsidRPr="00D35605" w:rsidRDefault="005A0DC1" w:rsidP="00D15264">
      <w:pPr>
        <w:pStyle w:val="BodyText"/>
      </w:pPr>
      <w:r w:rsidRPr="00D35605">
        <w:rPr>
          <w:b/>
        </w:rPr>
        <w:t xml:space="preserve">Step </w:t>
      </w:r>
      <w:r w:rsidR="00571900" w:rsidRPr="00D35605">
        <w:rPr>
          <w:b/>
        </w:rPr>
        <w:t>1:</w:t>
      </w:r>
      <w:r w:rsidR="00D35605">
        <w:rPr>
          <w:b/>
        </w:rPr>
        <w:t xml:space="preserve"> </w:t>
      </w:r>
      <w:r w:rsidRPr="00D35605">
        <w:t>Initiate Payment service request and reply—retrieves the apikey field and the signature</w:t>
      </w:r>
    </w:p>
    <w:p w:rsidR="005A0DC1" w:rsidRPr="00D35605" w:rsidRDefault="005A0DC1" w:rsidP="00D15264">
      <w:pPr>
        <w:pStyle w:val="BodyText"/>
      </w:pPr>
      <w:r w:rsidRPr="00D35605">
        <w:t xml:space="preserve">(token) field to be included in the v:init and v:buy tags. </w:t>
      </w:r>
    </w:p>
    <w:p w:rsidR="005A0DC1" w:rsidRPr="00D35605" w:rsidRDefault="005A0DC1" w:rsidP="00D15264">
      <w:pPr>
        <w:pStyle w:val="BodyText"/>
      </w:pPr>
      <w:r w:rsidRPr="00D35605">
        <w:rPr>
          <w:b/>
        </w:rPr>
        <w:t xml:space="preserve">Step </w:t>
      </w:r>
      <w:r w:rsidR="00571900" w:rsidRPr="00D35605">
        <w:rPr>
          <w:b/>
        </w:rPr>
        <w:t>2:</w:t>
      </w:r>
      <w:r w:rsidR="00D35605">
        <w:rPr>
          <w:b/>
        </w:rPr>
        <w:t xml:space="preserve"> </w:t>
      </w:r>
      <w:r w:rsidRPr="00D35605">
        <w:t xml:space="preserve">V.me buy button functionality. </w:t>
      </w:r>
    </w:p>
    <w:p w:rsidR="005A0DC1" w:rsidRPr="00D35605" w:rsidRDefault="005A0DC1" w:rsidP="00D15264">
      <w:pPr>
        <w:pStyle w:val="BodyText"/>
      </w:pPr>
      <w:r w:rsidRPr="00D35605">
        <w:rPr>
          <w:b/>
        </w:rPr>
        <w:t xml:space="preserve">Step </w:t>
      </w:r>
      <w:r w:rsidR="00571900" w:rsidRPr="00D35605">
        <w:rPr>
          <w:b/>
        </w:rPr>
        <w:t>3:</w:t>
      </w:r>
      <w:r w:rsidR="00D35605">
        <w:rPr>
          <w:b/>
        </w:rPr>
        <w:t xml:space="preserve"> </w:t>
      </w:r>
      <w:r w:rsidRPr="00D35605">
        <w:t>Get Checkout Details service request and reply—this service is optional and retrieves the</w:t>
      </w:r>
    </w:p>
    <w:p w:rsidR="005A0DC1" w:rsidRPr="00D35605" w:rsidRDefault="005A0DC1" w:rsidP="00D15264">
      <w:pPr>
        <w:pStyle w:val="BodyText"/>
      </w:pPr>
      <w:r w:rsidRPr="00D35605">
        <w:t xml:space="preserve">customers shipping information to calculate shipping and tax costs. </w:t>
      </w:r>
    </w:p>
    <w:p w:rsidR="005A0DC1" w:rsidRPr="00D35605" w:rsidRDefault="005A0DC1" w:rsidP="00D15264">
      <w:pPr>
        <w:pStyle w:val="BodyText"/>
      </w:pPr>
      <w:r w:rsidRPr="00D35605">
        <w:rPr>
          <w:b/>
        </w:rPr>
        <w:t xml:space="preserve">Step </w:t>
      </w:r>
      <w:r w:rsidR="00571900" w:rsidRPr="00D35605">
        <w:rPr>
          <w:b/>
        </w:rPr>
        <w:t>4:</w:t>
      </w:r>
      <w:r w:rsidRPr="00D35605">
        <w:t xml:space="preserve"> Confirm Purchase service request and reply—confirms the purchase total for the order.</w:t>
      </w:r>
    </w:p>
    <w:p w:rsidR="005A0DC1" w:rsidRPr="00D35605" w:rsidRDefault="005A0DC1" w:rsidP="00D15264">
      <w:pPr>
        <w:pStyle w:val="BodyText"/>
      </w:pPr>
      <w:r w:rsidRPr="00D35605">
        <w:rPr>
          <w:b/>
        </w:rPr>
        <w:t xml:space="preserve">Step </w:t>
      </w:r>
      <w:r w:rsidR="00571900" w:rsidRPr="00D35605">
        <w:rPr>
          <w:b/>
        </w:rPr>
        <w:t>5:</w:t>
      </w:r>
      <w:r w:rsidR="00D35605">
        <w:rPr>
          <w:b/>
        </w:rPr>
        <w:t xml:space="preserve"> </w:t>
      </w:r>
      <w:r w:rsidRPr="00D35605">
        <w:t>Authorization service request and reply—reserves the funds on the customer’s account.</w:t>
      </w:r>
    </w:p>
    <w:p w:rsidR="005A0DC1" w:rsidRPr="00D35605" w:rsidRDefault="005A0DC1" w:rsidP="00D15264">
      <w:pPr>
        <w:pStyle w:val="BodyText"/>
      </w:pPr>
      <w:r w:rsidRPr="00D35605">
        <w:rPr>
          <w:b/>
        </w:rPr>
        <w:t xml:space="preserve">Step </w:t>
      </w:r>
      <w:r w:rsidR="00571900" w:rsidRPr="00D35605">
        <w:rPr>
          <w:b/>
        </w:rPr>
        <w:t>6:</w:t>
      </w:r>
      <w:r w:rsidR="00D35605">
        <w:rPr>
          <w:b/>
        </w:rPr>
        <w:t xml:space="preserve"> </w:t>
      </w:r>
      <w:r w:rsidRPr="00D35605">
        <w:t>Capture service request and reply—captures the funds that were reserved by an</w:t>
      </w:r>
    </w:p>
    <w:p w:rsidR="005A0DC1" w:rsidRPr="00D35605" w:rsidRDefault="005A0DC1" w:rsidP="00D15264">
      <w:pPr>
        <w:pStyle w:val="BodyText"/>
      </w:pPr>
      <w:r w:rsidRPr="00D35605">
        <w:t>authorization service request.</w:t>
      </w:r>
    </w:p>
    <w:p w:rsidR="005A0DC1" w:rsidRPr="00F76E01" w:rsidRDefault="005A0DC1" w:rsidP="005A0DC1">
      <w:pPr>
        <w:autoSpaceDE w:val="0"/>
        <w:autoSpaceDN w:val="0"/>
        <w:adjustRightInd w:val="0"/>
        <w:rPr>
          <w:rFonts w:ascii="Times New Roman" w:hAnsi="Times New Roman" w:cs="Times New Roman"/>
        </w:rPr>
      </w:pPr>
    </w:p>
    <w:p w:rsidR="005A0DC1" w:rsidRPr="00080845" w:rsidRDefault="005A0DC1" w:rsidP="00D15264">
      <w:pPr>
        <w:pStyle w:val="BodyText"/>
        <w:rPr>
          <w:rFonts w:cs="Arial"/>
          <w:color w:val="000000"/>
        </w:rPr>
      </w:pPr>
      <w:r>
        <w:t>Use Case 1 - Checkout using V.me on Cart page</w:t>
      </w:r>
      <w:bookmarkEnd w:id="56"/>
    </w:p>
    <w:p w:rsidR="005A0DC1" w:rsidRPr="007A3617" w:rsidRDefault="005A0DC1" w:rsidP="00D15264">
      <w:pPr>
        <w:pStyle w:val="BodyText"/>
      </w:pPr>
      <w:r w:rsidRPr="007A3617">
        <w:lastRenderedPageBreak/>
        <w:t>Cart page after “</w:t>
      </w:r>
      <w:r w:rsidRPr="007A3617">
        <w:rPr>
          <w:b/>
        </w:rPr>
        <w:t>Checkout with V.me</w:t>
      </w:r>
      <w:r w:rsidRPr="007A3617">
        <w:t>” button is added on Demandware reference site SiteGenesis.</w:t>
      </w:r>
    </w:p>
    <w:p w:rsidR="005A0DC1" w:rsidRDefault="005A0DC1" w:rsidP="005A0DC1">
      <w:r>
        <w:rPr>
          <w:noProof/>
        </w:rPr>
        <w:drawing>
          <wp:inline distT="0" distB="0" distL="0" distR="0" wp14:anchorId="67226549" wp14:editId="2D9499DB">
            <wp:extent cx="6103089" cy="3359888"/>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531" cy="3363435"/>
                    </a:xfrm>
                    <a:prstGeom prst="rect">
                      <a:avLst/>
                    </a:prstGeom>
                    <a:noFill/>
                    <a:ln>
                      <a:solidFill>
                        <a:schemeClr val="accent1"/>
                      </a:solidFill>
                    </a:ln>
                  </pic:spPr>
                </pic:pic>
              </a:graphicData>
            </a:graphic>
          </wp:inline>
        </w:drawing>
      </w:r>
    </w:p>
    <w:p w:rsidR="005A0DC1" w:rsidRDefault="005A0DC1" w:rsidP="005A0DC1"/>
    <w:p w:rsidR="00571900" w:rsidRDefault="00571900" w:rsidP="005A0DC1"/>
    <w:p w:rsidR="00AB5EDE" w:rsidRPr="00AB5EDE" w:rsidRDefault="00AB5EDE" w:rsidP="00D15264">
      <w:pPr>
        <w:pStyle w:val="BodyText"/>
      </w:pPr>
      <w:bookmarkStart w:id="57" w:name="_Toc356844452"/>
      <w:r w:rsidRPr="00AB5EDE">
        <w:t>Use Case 2 - Checkout using V.me on Mini Cart</w:t>
      </w:r>
      <w:bookmarkEnd w:id="57"/>
    </w:p>
    <w:p w:rsidR="00AB5EDE" w:rsidRDefault="00AB5EDE" w:rsidP="00AB5EDE">
      <w:pPr>
        <w:ind w:firstLine="360"/>
        <w:jc w:val="both"/>
        <w:rPr>
          <w:rFonts w:ascii="Times New Roman" w:hAnsi="Times New Roman" w:cs="Times New Roman"/>
        </w:rPr>
      </w:pPr>
      <w:r w:rsidRPr="007A08ED">
        <w:rPr>
          <w:rFonts w:ascii="Times New Roman" w:hAnsi="Times New Roman" w:cs="Times New Roman"/>
        </w:rPr>
        <w:t>V.me API sequence on cart page.</w:t>
      </w:r>
    </w:p>
    <w:p w:rsidR="00AB5EDE" w:rsidRPr="005C1D3C" w:rsidRDefault="00AB5EDE" w:rsidP="00AB5EDE">
      <w:r>
        <w:rPr>
          <w:noProof/>
        </w:rPr>
        <w:lastRenderedPageBreak/>
        <w:drawing>
          <wp:inline distT="0" distB="0" distL="0" distR="0" wp14:anchorId="38DF3575" wp14:editId="6612AD9B">
            <wp:extent cx="6230679" cy="3304504"/>
            <wp:effectExtent l="19050" t="19050" r="0" b="0"/>
            <wp:docPr id="67" name="Picture 67" descr="Mini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ic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9549" cy="3303905"/>
                    </a:xfrm>
                    <a:prstGeom prst="rect">
                      <a:avLst/>
                    </a:prstGeom>
                    <a:noFill/>
                    <a:ln w="6350" cmpd="sng">
                      <a:solidFill>
                        <a:srgbClr val="000000"/>
                      </a:solidFill>
                      <a:miter lim="800000"/>
                      <a:headEnd/>
                      <a:tailEnd/>
                    </a:ln>
                    <a:effectLst/>
                  </pic:spPr>
                </pic:pic>
              </a:graphicData>
            </a:graphic>
          </wp:inline>
        </w:drawing>
      </w:r>
    </w:p>
    <w:p w:rsidR="005A0DC1" w:rsidRDefault="005A0DC1" w:rsidP="005A0DC1"/>
    <w:p w:rsidR="005A0DC1" w:rsidRDefault="005A0DC1" w:rsidP="00D15264">
      <w:pPr>
        <w:pStyle w:val="BodyText"/>
      </w:pPr>
      <w:bookmarkStart w:id="58" w:name="_Toc351569231"/>
      <w:r>
        <w:t xml:space="preserve">Use Case </w:t>
      </w:r>
      <w:r w:rsidR="00AB5EDE">
        <w:t>3</w:t>
      </w:r>
      <w:r>
        <w:t xml:space="preserve"> - Checkout using V.me on Payment page</w:t>
      </w:r>
      <w:bookmarkEnd w:id="58"/>
    </w:p>
    <w:p w:rsidR="005A0DC1" w:rsidRPr="007A3617" w:rsidRDefault="005A0DC1" w:rsidP="00D15264">
      <w:pPr>
        <w:pStyle w:val="BodyText"/>
      </w:pPr>
      <w:r w:rsidRPr="007A3617">
        <w:t>Payment page after “</w:t>
      </w:r>
      <w:r w:rsidRPr="007A3617">
        <w:rPr>
          <w:b/>
        </w:rPr>
        <w:t>Pay with V.me</w:t>
      </w:r>
      <w:r w:rsidRPr="007A3617">
        <w:t>” button is visible on selecting radio button “V.me” on   Demandware reference site SiteGenesis.</w:t>
      </w:r>
    </w:p>
    <w:p w:rsidR="005A0DC1" w:rsidRDefault="005A0DC1" w:rsidP="005A0DC1">
      <w:pPr>
        <w:rPr>
          <w:b/>
        </w:rPr>
      </w:pPr>
      <w:r>
        <w:rPr>
          <w:b/>
          <w:noProof/>
        </w:rPr>
        <w:lastRenderedPageBreak/>
        <w:drawing>
          <wp:inline distT="0" distB="0" distL="0" distR="0" wp14:anchorId="759B06EC" wp14:editId="57656FFD">
            <wp:extent cx="6243093" cy="2966484"/>
            <wp:effectExtent l="19050" t="1905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1919" cy="2975429"/>
                    </a:xfrm>
                    <a:prstGeom prst="rect">
                      <a:avLst/>
                    </a:prstGeom>
                    <a:noFill/>
                    <a:ln>
                      <a:solidFill>
                        <a:schemeClr val="accent1"/>
                      </a:solidFill>
                    </a:ln>
                  </pic:spPr>
                </pic:pic>
              </a:graphicData>
            </a:graphic>
          </wp:inline>
        </w:drawing>
      </w:r>
    </w:p>
    <w:p w:rsidR="005A0DC1" w:rsidRDefault="005A0DC1" w:rsidP="00D15264">
      <w:pPr>
        <w:pStyle w:val="BodyText"/>
      </w:pPr>
      <w:bookmarkStart w:id="59" w:name="_Toc351569232"/>
      <w:r>
        <w:t>User Flows on V.me payment widget.</w:t>
      </w:r>
      <w:bookmarkEnd w:id="59"/>
    </w:p>
    <w:p w:rsidR="005A0DC1" w:rsidRDefault="00A57AED" w:rsidP="005A0DC1">
      <w:r>
        <w:rPr>
          <w:noProof/>
        </w:rPr>
        <mc:AlternateContent>
          <mc:Choice Requires="wpg">
            <w:drawing>
              <wp:anchor distT="0" distB="0" distL="114300" distR="114300" simplePos="0" relativeHeight="251658240" behindDoc="0" locked="0" layoutInCell="1" allowOverlap="1" wp14:anchorId="6986183F" wp14:editId="585D12D6">
                <wp:simplePos x="0" y="0"/>
                <wp:positionH relativeFrom="column">
                  <wp:posOffset>-513080</wp:posOffset>
                </wp:positionH>
                <wp:positionV relativeFrom="paragraph">
                  <wp:posOffset>303530</wp:posOffset>
                </wp:positionV>
                <wp:extent cx="6621145" cy="4634938"/>
                <wp:effectExtent l="19050" t="19050" r="65405" b="0"/>
                <wp:wrapNone/>
                <wp:docPr id="1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45" cy="4634938"/>
                          <a:chOff x="0" y="0"/>
                          <a:chExt cx="72834" cy="49448"/>
                        </a:xfrm>
                      </wpg:grpSpPr>
                      <wps:wsp>
                        <wps:cNvPr id="16" name="Down Arrow 40"/>
                        <wps:cNvSpPr>
                          <a:spLocks noChangeArrowheads="1"/>
                        </wps:cNvSpPr>
                        <wps:spPr bwMode="auto">
                          <a:xfrm rot="3847023">
                            <a:off x="40124" y="17981"/>
                            <a:ext cx="4302" cy="10668"/>
                          </a:xfrm>
                          <a:prstGeom prst="downArrow">
                            <a:avLst>
                              <a:gd name="adj1" fmla="val 50000"/>
                              <a:gd name="adj2" fmla="val 50009"/>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wps:wsp>
                        <wps:cNvPr id="84" name="Down Arrow 41"/>
                        <wps:cNvSpPr>
                          <a:spLocks noChangeArrowheads="1"/>
                        </wps:cNvSpPr>
                        <wps:spPr bwMode="auto">
                          <a:xfrm rot="-5400000">
                            <a:off x="38996" y="30350"/>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wps:wsp>
                        <wps:cNvPr id="88" name="Down Arrow 42"/>
                        <wps:cNvSpPr>
                          <a:spLocks noChangeArrowheads="1"/>
                        </wps:cNvSpPr>
                        <wps:spPr bwMode="auto">
                          <a:xfrm rot="-5400000">
                            <a:off x="38234" y="6725"/>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pic:pic xmlns:pic="http://schemas.openxmlformats.org/drawingml/2006/picture">
                        <pic:nvPicPr>
                          <pic:cNvPr id="103" name="Picture 43" descr="checkout 2.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6482" y="25149"/>
                            <a:ext cx="26352" cy="21339"/>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44" descr="vme 2.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0668" y="25149"/>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5" descr="vme 1.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6482"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46" descr="checkou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68"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s:wsp>
                        <wps:cNvPr id="107" name="TextBox 18"/>
                        <wps:cNvSpPr txBox="1">
                          <a:spLocks noChangeArrowheads="1"/>
                        </wps:cNvSpPr>
                        <wps:spPr bwMode="auto">
                          <a:xfrm>
                            <a:off x="9339" y="21716"/>
                            <a:ext cx="2779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wps:txbx>
                        <wps:bodyPr rot="0" vert="horz" wrap="none" lIns="91440" tIns="45720" rIns="91440" bIns="45720" anchor="t" anchorCtr="0" upright="1">
                          <a:spAutoFit/>
                        </wps:bodyPr>
                      </wps:wsp>
                      <wps:wsp>
                        <wps:cNvPr id="108" name="TextBox 19"/>
                        <wps:cNvSpPr txBox="1">
                          <a:spLocks noChangeArrowheads="1"/>
                        </wps:cNvSpPr>
                        <wps:spPr bwMode="auto">
                          <a:xfrm>
                            <a:off x="50656" y="21716"/>
                            <a:ext cx="1880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wps:txbx>
                        <wps:bodyPr rot="0" vert="horz" wrap="none" lIns="91440" tIns="45720" rIns="91440" bIns="45720" anchor="t" anchorCtr="0" upright="1">
                          <a:spAutoFit/>
                        </wps:bodyPr>
                      </wps:wsp>
                      <wps:wsp>
                        <wps:cNvPr id="109" name="TextBox 20"/>
                        <wps:cNvSpPr txBox="1">
                          <a:spLocks noChangeArrowheads="1"/>
                        </wps:cNvSpPr>
                        <wps:spPr bwMode="auto">
                          <a:xfrm>
                            <a:off x="14725" y="46860"/>
                            <a:ext cx="17735"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wps:txbx>
                        <wps:bodyPr rot="0" vert="horz" wrap="none" lIns="91440" tIns="45720" rIns="91440" bIns="45720" anchor="t" anchorCtr="0" upright="1">
                          <a:spAutoFit/>
                        </wps:bodyPr>
                      </wps:wsp>
                      <wps:wsp>
                        <wps:cNvPr id="110" name="TextBox 21"/>
                        <wps:cNvSpPr txBox="1">
                          <a:spLocks noChangeArrowheads="1"/>
                        </wps:cNvSpPr>
                        <wps:spPr bwMode="auto">
                          <a:xfrm>
                            <a:off x="47876" y="46859"/>
                            <a:ext cx="24301"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wps:txbx>
                        <wps:bodyPr rot="0" vert="horz" wrap="none" lIns="91440" tIns="45720" rIns="91440" bIns="45720" anchor="t" anchorCtr="0" upright="1">
                          <a:spAutoFit/>
                        </wps:bodyPr>
                      </wps:wsp>
                      <pic:pic xmlns:pic="http://schemas.openxmlformats.org/drawingml/2006/picture">
                        <pic:nvPicPr>
                          <pic:cNvPr id="111" name="Picture 51" descr="Screen shot 2011-11-28 at 3.01.16 P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1637"/>
                            <a:ext cx="18399" cy="6653"/>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52" descr="Screen shot 2011-11-28 at 3.08.56 PM.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 y="28959"/>
                            <a:ext cx="14017" cy="13242"/>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40.4pt;margin-top:23.9pt;width:521.35pt;height:364.95pt;z-index:251658240" coordsize="72834,4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0" o:spid="_x0000_s1027" type="#_x0000_t67" style="position:absolute;left:40124;top:17981;width:4302;height:10668;rotation:420197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3hsEA&#10;AADbAAAADwAAAGRycy9kb3ducmV2LnhtbESPQYvCMBCF74L/IYzgTVM9yFKNIoKoiOwa9T40Y1ts&#10;JqWJtf77zcKCtxnee9+8Waw6W4mWGl86VjAZJyCIM2dKzhVcL9vRFwgfkA1WjknBmzyslv3eAlPj&#10;XnymVodcRAj7FBUUIdSplD4ryKIfu5o4anfXWAxxbXJpGnxFuK3kNElm0mLJ8UKBNW0Kyh76aSPl&#10;57Q19trutPbf+pDvHny8JUoNB916DiJQFz7m//TexPoz+PslD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d4bBAAAA2wAAAA8AAAAAAAAAAAAAAAAAmAIAAGRycy9kb3du&#10;cmV2LnhtbFBLBQYAAAAABAAEAPUAAACGAw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Down Arrow 41" o:spid="_x0000_s1028" type="#_x0000_t67" style="position:absolute;left:38996;top:30350;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lhsUA&#10;AADbAAAADwAAAGRycy9kb3ducmV2LnhtbESPQWvCQBSE70L/w/IK3nRTCUVSN6EU1Bw8VGtpj4/s&#10;axKafRuzmxj/vSsIHoeZ+YZZZaNpxECdqy0reJlHIIgLq2suFRy/1rMlCOeRNTaWScGFHGTp02SF&#10;ibZn3tNw8KUIEHYJKqi8bxMpXVGRQTe3LXHw/mxn0AfZlVJ3eA5w08hFFL1KgzWHhQpb+qio+D/0&#10;RkG/yZv+tP3e/PzmQ31c6/hz18ZKTZ/H9zcQnkb/CN/buVawjOH2Jf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iWGxQAAANsAAAAPAAAAAAAAAAAAAAAAAJgCAABkcnMv&#10;ZG93bnJldi54bWxQSwUGAAAAAAQABAD1AAAAigM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Down Arrow 42" o:spid="_x0000_s1029" type="#_x0000_t67" style="position:absolute;left:38234;top:6725;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8IA&#10;AADbAAAADwAAAGRycy9kb3ducmV2LnhtbERPy2rCQBTdF/yH4Qru6kQJJURHKYKahYs2tdjlJXOb&#10;hGbuxMzk4d93FoUuD+e93U+mEQN1rrasYLWMQBAXVtdcKrh+HJ8TEM4ja2wsk4IHOdjvZk9bTLUd&#10;+Z2G3JcihLBLUUHlfZtK6YqKDLqlbYkD9207gz7ArpS6wzGEm0auo+hFGqw5NFTY0qGi4ifvjYL+&#10;lDX9/fx5un1lQ3096vjt0sZKLebT6waEp8n/i//cmVaQhLHhS/g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DwgAAANsAAAAPAAAAAAAAAAAAAAAAAJgCAABkcnMvZG93&#10;bnJldi54bWxQSwUGAAAAAAQABAD1AAAAhwM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Picture 43" o:spid="_x0000_s1030" type="#_x0000_t75" alt="checkout 2.png" style="position:absolute;left:46482;top:25149;width:26352;height:2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mFWPBAAAA3AAAAA8AAABkcnMvZG93bnJldi54bWxET01rwkAQvRf8D8sIvdWNBkSjqxSlpZ5C&#10;tDTXITsmodnZkF2T+O/dQsHbPN7nbPejaURPnastK5jPIhDEhdU1lwq+Lx9vKxDOI2tsLJOCOznY&#10;7yYvW0y0HTij/uxLEULYJaig8r5NpHRFRQbdzLbEgbvazqAPsCul7nAI4aaRiyhaSoM1h4YKWzpU&#10;VPyeb0bBaVnnlN7y8bPsf47rOMXsnqNSr9PxfQPC0+if4n/3lw7zoxj+ngkX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mFWPBAAAA3AAAAA8AAAAAAAAAAAAAAAAAnwIA&#10;AGRycy9kb3ducmV2LnhtbFBLBQYAAAAABAAEAPcAAACNAwAAAAA=&#10;" stroked="t" strokecolor="black [3213]">
                  <v:imagedata r:id="rId30" o:title="checkout 2"/>
                  <v:shadow on="t" opacity="28179f" origin=",.5"/>
                  <v:path arrowok="t"/>
                </v:shape>
                <v:shape id="Picture 44" o:spid="_x0000_s1031" type="#_x0000_t75" alt="vme 2.png" style="position:absolute;left:10668;top:25149;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8/CAAAA3AAAAA8AAABkcnMvZG93bnJldi54bWxET8lqwzAQvRf6D2IKvZRGbjHGcaOEUigt&#10;BAJx0vtgTWwTa2QkxcvfV4FAbvN466w2k+nEQM63lhW8LRIQxJXVLdcKjofv1xyED8gaO8ukYCYP&#10;m/XjwwoLbUfe01CGWsQQ9gUqaELoCyl91ZBBv7A9ceRO1hkMEbpaaodjDDedfE+STBpsOTY02NNX&#10;Q9W5vBgFy/mkz/lPpreXXapf8qxblu5Pqeen6fMDRKAp3MU396+O85MUrs/EC+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vPwgAAANwAAAAPAAAAAAAAAAAAAAAAAJ8C&#10;AABkcnMvZG93bnJldi54bWxQSwUGAAAAAAQABAD3AAAAjgMAAAAA&#10;" stroked="t" strokecolor="black [3213]">
                  <v:imagedata r:id="rId31" o:title="vme 2"/>
                  <v:shadow on="t" opacity="28179f" origin=",.5"/>
                  <v:path arrowok="t"/>
                </v:shape>
                <v:shape id="Picture 45" o:spid="_x0000_s1032" type="#_x0000_t75" alt="vme 1.png" style="position:absolute;left:46482;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xS7AAAAA3AAAAA8AAABkcnMvZG93bnJldi54bWxET8uqwjAQ3Qv+Qxjh7jS9giLVKHIf4MKN&#10;jw+YJtOHNpPS5La9f28Ewd0cznM2u8HWoqPWV44VfM4SEMTamYoLBdfL73QFwgdkg7VjUvBPHnbb&#10;8WiDqXE9n6g7h0LEEPYpKihDaFIpvS7Jop+5hjhyuWsthgjbQpoW+xhuazlPkqW0WHFsKLGhr5L0&#10;/fxnFQTdHzs+LLL8pqvM7vPj/PtHK/UxGfZrEIGG8Ba/3AcT5ycLeD4TL5Db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J3FLsAAAADcAAAADwAAAAAAAAAAAAAAAACfAgAA&#10;ZHJzL2Rvd25yZXYueG1sUEsFBgAAAAAEAAQA9wAAAIwDAAAAAA==&#10;" stroked="t" strokecolor="black [3213]">
                  <v:imagedata r:id="rId32" o:title="vme 1"/>
                  <v:shadow on="t" opacity="28179f" origin=",.5"/>
                  <v:path arrowok="t"/>
                </v:shape>
                <v:shape id="Picture 46" o:spid="_x0000_s1033" type="#_x0000_t75" alt="checkout.png" style="position:absolute;left:10668;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WEvDAAAA3AAAAA8AAABkcnMvZG93bnJldi54bWxEj0+LwjAQxe+C3yGMsDebuKBI1yirKHjb&#10;+gfB29DMtmWbSW2yWr+9EQRvM7w37/dmtuhsLa7U+sqxhlGiQBDnzlRcaDgeNsMpCB+QDdaOScOd&#10;PCzm/d4MU+NuvKPrPhQihrBPUUMZQpNK6fOSLPrENcRR+3WtxRDXtpCmxVsMt7X8VGoiLVYcCSU2&#10;tCop/9v/28gdq+U0u/CFsvt5t950dMp+SOuPQff9BSJQF97m1/XWxPpqAs9n4gR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5YS8MAAADcAAAADwAAAAAAAAAAAAAAAACf&#10;AgAAZHJzL2Rvd25yZXYueG1sUEsFBgAAAAAEAAQA9wAAAI8DAAAAAA==&#10;" stroked="t" strokecolor="black [3213]">
                  <v:imagedata r:id="rId33" o:title="checkout"/>
                  <v:shadow on="t" opacity="28179f" origin=",.5"/>
                  <v:path arrowok="t"/>
                </v:shape>
                <v:shapetype id="_x0000_t202" coordsize="21600,21600" o:spt="202" path="m,l,21600r21600,l21600,xe">
                  <v:stroke joinstyle="miter"/>
                  <v:path gradientshapeok="t" o:connecttype="rect"/>
                </v:shapetype>
                <v:shape id="TextBox 18" o:spid="_x0000_s1034" type="#_x0000_t202" style="position:absolute;left:9339;top:21716;width:2779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gcIA&#10;AADcAAAADwAAAGRycy9kb3ducmV2LnhtbERP22oCMRB9F/oPYQq+aaKotVujFC/QN1vbDxg20812&#10;N5NlE3X1601B8G0O5zqLVedqcaI2lJ41jIYKBHHuTcmFhp/v3WAOIkRkg7Vn0nChAKvlU2+BmfFn&#10;/qLTIRYihXDIUIONscmkDLklh2HoG+LE/frWYUywLaRp8ZzCXS3HSs2kw5JTg8WG1pby6nB0GubK&#10;7avqdfwZ3OQ6mtr1xm+bP637z937G4hIXXyI7+4Pk+arF/h/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3+BwgAAANwAAAAPAAAAAAAAAAAAAAAAAJgCAABkcnMvZG93&#10;bnJldi54bWxQSwUGAAAAAAQABAD1AAAAhw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v:textbox>
                </v:shape>
                <v:shape id="TextBox 19" o:spid="_x0000_s1035" type="#_x0000_t202" style="position:absolute;left:50656;top:21716;width:1880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v:textbox>
                </v:shape>
                <v:shape id="TextBox 20" o:spid="_x0000_s1036" type="#_x0000_t202" style="position:absolute;left:14725;top:46860;width:17735;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v:textbox>
                </v:shape>
                <v:shape id="TextBox 21" o:spid="_x0000_s1037" type="#_x0000_t202" style="position:absolute;left:47876;top:46859;width:24301;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xKMUA&#10;AADcAAAADwAAAGRycy9kb3ducmV2LnhtbESPzW7CQAyE70h9h5Ur9QabIFpBYEEVUKm3lp8HsLIm&#10;mybrjbILpH36+lCpN1sznvm82gy+VTfqYx3YQD7JQBGXwdZcGTif3sZzUDEhW2wDk4FvirBZP4xW&#10;WNhw5wPdjqlSEsKxQAMupa7QOpaOPMZJ6IhFu4TeY5K1r7Tt8S7hvtXTLHvRHmuWBocdbR2VzfHq&#10;Dcwz/9E0i+ln9LOf/Nltd2HffRnz9Di8LkElGtK/+e/63Qp+L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3EoxQAAANwAAAAPAAAAAAAAAAAAAAAAAJgCAABkcnMv&#10;ZG93bnJldi54bWxQSwUGAAAAAAQABAD1AAAAig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v:textbox>
                </v:shape>
                <v:shape id="Picture 51" o:spid="_x0000_s1038" type="#_x0000_t75" alt="Screen shot 2011-11-28 at 3.01.16 PM.png" style="position:absolute;top:11637;width:18399;height:6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DVE7AAAAA3AAAAA8AAABkcnMvZG93bnJldi54bWxET0uLwjAQvgv7H8II3jStgkjXKLqyS8GT&#10;D9jr0IxtMZmEJmr3328Ewdt8fM9ZrntrxJ260DpWkE8yEMSV0y3XCs6n7/ECRIjIGo1jUvBHAdar&#10;j8ESC+0efKD7MdYihXAoUEEToy+kDFVDFsPEeeLEXVxnMSbY1VJ3+Ejh1shpls2lxZZTQ4Oevhqq&#10;rsebVZDtz4vSm+10Vm6sND+/fietV2o07DefICL18S1+uUud5uc5PJ9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0NUTsAAAADcAAAADwAAAAAAAAAAAAAAAACfAgAA&#10;ZHJzL2Rvd25yZXYueG1sUEsFBgAAAAAEAAQA9wAAAIwDAAAAAA==&#10;" stroked="t" strokecolor="black [3213]">
                  <v:imagedata r:id="rId34" o:title="Screen shot 2011-11-28 at 3.01.16 PM"/>
                  <v:shadow on="t" opacity="28179f" origin=",.5"/>
                  <v:path arrowok="t"/>
                </v:shape>
                <v:shape id="Picture 52" o:spid="_x0000_s1039" type="#_x0000_t75" alt="Screen shot 2011-11-28 at 3.08.56 PM.png" style="position:absolute;left:762;top:28959;width:14017;height:1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slcjBAAAA3AAAAA8AAABkcnMvZG93bnJldi54bWxET02LwjAQvQv+hzDC3jSth0WrUYqwsOxl&#10;XfXibWjGJthMuk221n9vFgRv83ifs94OrhE9dcF6VpDPMhDEldeWawWn48d0ASJEZI2NZ1JwpwDb&#10;zXi0xkL7G/9Qf4i1SCEcClRgYmwLKUNlyGGY+ZY4cRffOYwJdrXUHd5SuGvkPMvepUPLqcFgSztD&#10;1fXw5xR87femL2v7609yYXMs++/z8qLU22QoVyAiDfElfro/dZqfz+H/mXSB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slcjBAAAA3AAAAA8AAAAAAAAAAAAAAAAAnwIA&#10;AGRycy9kb3ducmV2LnhtbFBLBQYAAAAABAAEAPcAAACNAwAAAAA=&#10;" stroked="t" strokecolor="black [3213]">
                  <v:imagedata r:id="rId35" o:title="Screen shot 2011-11-28 at 3.08.56 PM"/>
                  <v:shadow on="t" opacity="28179f" origin=",.5"/>
                  <v:path arrowok="t"/>
                </v:shape>
              </v:group>
            </w:pict>
          </mc:Fallback>
        </mc:AlternateContent>
      </w:r>
    </w:p>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Pr="000F79DB" w:rsidRDefault="005A0DC1" w:rsidP="005A0DC1">
      <w:pPr>
        <w:pStyle w:val="ListParagraph"/>
      </w:pPr>
    </w:p>
    <w:p w:rsidR="005A0DC1" w:rsidRDefault="005A0DC1" w:rsidP="005A0DC1"/>
    <w:p w:rsidR="005A0DC1" w:rsidRDefault="005A0DC1" w:rsidP="005A0DC1"/>
    <w:p w:rsidR="00182568" w:rsidRDefault="00182568" w:rsidP="003D49FF"/>
    <w:p w:rsidR="00CC4D65" w:rsidRDefault="00CC4D65" w:rsidP="00CC4D65">
      <w:pPr>
        <w:pStyle w:val="Heading3"/>
      </w:pPr>
      <w:bookmarkStart w:id="60" w:name="_Toc416782664"/>
      <w:r>
        <w:lastRenderedPageBreak/>
        <w:t>Retail Point-of-Sale (POS)</w:t>
      </w:r>
      <w:bookmarkEnd w:id="60"/>
    </w:p>
    <w:p w:rsidR="00CC4D65" w:rsidRDefault="00CC4D65" w:rsidP="00D15264">
      <w:pPr>
        <w:pStyle w:val="BodyText"/>
      </w:pPr>
      <w:r>
        <w:t>The use case for POS can be achieved by two scenarios:</w:t>
      </w:r>
    </w:p>
    <w:p w:rsidR="00CC4D65" w:rsidRPr="00CC4D65" w:rsidRDefault="00CC4D65" w:rsidP="00D15264">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61" w:name="_Toc416782665"/>
      <w:r>
        <w:t>Alipay Authorization</w:t>
      </w:r>
      <w:bookmarkEnd w:id="61"/>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lastRenderedPageBreak/>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4F2525">
            <w:pPr>
              <w:jc w:val="center"/>
              <w:rPr>
                <w:color w:val="000000"/>
              </w:rPr>
            </w:pPr>
            <w:r>
              <w:rPr>
                <w:color w:val="000000"/>
              </w:rPr>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62" w:name="_Toc416782666"/>
      <w:r w:rsidRPr="00356C66">
        <w:t>PayPal</w:t>
      </w:r>
      <w:r w:rsidR="003A3E24" w:rsidRPr="00356C66">
        <w:t xml:space="preserve"> Express Checkout and Authorization</w:t>
      </w:r>
      <w:bookmarkEnd w:id="62"/>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 xml:space="preserve">The request just wait and then </w:t>
            </w:r>
            <w:r>
              <w:lastRenderedPageBreak/>
              <w:t>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lastRenderedPageBreak/>
              <w:t xml:space="preserve">This could be one of the unique </w:t>
            </w:r>
            <w:r w:rsidR="00286679">
              <w:t>scenarios</w:t>
            </w:r>
            <w:r>
              <w:t xml:space="preserve"> where CyberSource waits for </w:t>
            </w:r>
            <w:r>
              <w:lastRenderedPageBreak/>
              <w:t>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lastRenderedPageBreak/>
              <w:t xml:space="preserve">Script sets </w:t>
            </w:r>
            <w:r>
              <w:rPr>
                <w:color w:val="000000"/>
              </w:rPr>
              <w:lastRenderedPageBreak/>
              <w:t>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lastRenderedPageBreak/>
              <w:t xml:space="preserve">Handle at client’s end depending on business rules associated with </w:t>
            </w:r>
            <w:r>
              <w:lastRenderedPageBreak/>
              <w:t xml:space="preserve">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 xml:space="preserve">this PayPal </w:t>
            </w:r>
            <w:r w:rsidRPr="00D33FBA">
              <w:rPr>
                <w:color w:val="000000"/>
              </w:rPr>
              <w:lastRenderedPageBreak/>
              <w:t>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lastRenderedPageBreak/>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D15264">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D15264">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D15264">
      <w:pPr>
        <w:pStyle w:val="BodyText"/>
      </w:pPr>
      <w:r>
        <w:rPr>
          <w:noProof/>
        </w:rPr>
        <w:drawing>
          <wp:inline distT="0" distB="0" distL="0" distR="0" wp14:anchorId="07F3D899" wp14:editId="30C91CA8">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D15264">
      <w:pPr>
        <w:pStyle w:val="BodyText"/>
      </w:pPr>
    </w:p>
    <w:p w:rsidR="00D95962" w:rsidRDefault="00D95962"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D95962" w:rsidRPr="00A41A31" w:rsidRDefault="00D95962" w:rsidP="00D15264">
      <w:pPr>
        <w:pStyle w:val="BodyText"/>
      </w:pPr>
      <w:r w:rsidRPr="00A41A31">
        <w:t>Use Case 2: Checkout using “PayPal Checkout</w:t>
      </w:r>
      <w:r w:rsidR="00A41A31" w:rsidRPr="00A41A31">
        <w:t>” button on mini cart</w:t>
      </w:r>
    </w:p>
    <w:p w:rsidR="00D95962" w:rsidRDefault="00D95962" w:rsidP="00D15264">
      <w:pPr>
        <w:pStyle w:val="BodyText"/>
      </w:pPr>
      <w:r>
        <w:rPr>
          <w:noProof/>
        </w:rPr>
        <w:drawing>
          <wp:inline distT="0" distB="0" distL="0" distR="0" wp14:anchorId="2E5D1FEA" wp14:editId="459E2767">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D15264">
      <w:pPr>
        <w:pStyle w:val="BodyText"/>
      </w:pPr>
      <w:r w:rsidRPr="00A41A31">
        <w:t>Use case 3: Checkout using Pay Pal as payment method on Payment page</w:t>
      </w:r>
      <w:r>
        <w:t>.</w:t>
      </w:r>
    </w:p>
    <w:p w:rsidR="00D95962" w:rsidRDefault="00D95962" w:rsidP="00D15264">
      <w:pPr>
        <w:pStyle w:val="BodyText"/>
      </w:pPr>
      <w:r>
        <w:rPr>
          <w:noProof/>
        </w:rPr>
        <w:lastRenderedPageBreak/>
        <w:drawing>
          <wp:inline distT="0" distB="0" distL="0" distR="0" wp14:anchorId="5F5A7AA0" wp14:editId="2D1F2EA8">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63" w:name="_Toc416782667"/>
      <w:r>
        <w:t xml:space="preserve">Alipay </w:t>
      </w:r>
      <w:r w:rsidR="00A41A31">
        <w:t>PayPal</w:t>
      </w:r>
      <w:r>
        <w:t xml:space="preserve"> Order Status Mapping with Demandware Order</w:t>
      </w:r>
      <w:bookmarkEnd w:id="63"/>
    </w:p>
    <w:p w:rsidR="007A3617" w:rsidRPr="007A3617" w:rsidRDefault="007A3617" w:rsidP="00D15264">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D15264">
            <w:pPr>
              <w:pStyle w:val="BodyText"/>
            </w:pPr>
            <w:r>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PENDING</w:t>
            </w:r>
          </w:p>
        </w:tc>
        <w:tc>
          <w:tcPr>
            <w:tcW w:w="1226" w:type="dxa"/>
          </w:tcPr>
          <w:p w:rsidR="0074514D" w:rsidRDefault="0074514D" w:rsidP="00D15264">
            <w:pPr>
              <w:pStyle w:val="BodyText"/>
            </w:pPr>
            <w:r>
              <w:t>Created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ABANDONED</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TRADE_NOT_EXIST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REJECT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ERROR</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D15264">
            <w:pPr>
              <w:pStyle w:val="BodyText"/>
            </w:pPr>
            <w:r>
              <w:lastRenderedPageBreak/>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payPalCaptureService</w:t>
            </w:r>
          </w:p>
        </w:tc>
        <w:tc>
          <w:tcPr>
            <w:tcW w:w="1913" w:type="dxa"/>
          </w:tcPr>
          <w:p w:rsidR="0074514D" w:rsidRDefault="00816CD9"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bl>
    <w:p w:rsidR="005F2388" w:rsidRDefault="005F2388" w:rsidP="00D15264">
      <w:pPr>
        <w:pStyle w:val="BodyText"/>
      </w:pPr>
    </w:p>
    <w:p w:rsidR="005F2388" w:rsidRDefault="005F2388" w:rsidP="005F2388">
      <w:pPr>
        <w:pStyle w:val="Heading3"/>
      </w:pPr>
      <w:bookmarkStart w:id="64" w:name="_Toc416782668"/>
      <w:r>
        <w:t>Demandware – Cybersource Service Response Field Mapping for Alipay and Paypal Services</w:t>
      </w:r>
      <w:bookmarkEnd w:id="64"/>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D15264">
      <w:pPr>
        <w:pStyle w:val="BodyText"/>
      </w:pPr>
    </w:p>
    <w:p w:rsidR="003D49FF" w:rsidRDefault="003D49FF" w:rsidP="003D49FF">
      <w:pPr>
        <w:pStyle w:val="Heading2"/>
      </w:pPr>
      <w:bookmarkStart w:id="65" w:name="_Toc368651140"/>
      <w:bookmarkStart w:id="66" w:name="_Toc416782669"/>
      <w:r>
        <w:t>Limitations, Constraints</w:t>
      </w:r>
      <w:bookmarkEnd w:id="65"/>
      <w:bookmarkEnd w:id="66"/>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Pr>
          <w:vertAlign w:val="superscript"/>
        </w:rPr>
        <w:t>rd</w:t>
      </w:r>
      <w:r>
        <w:t xml:space="preserve"> party solutions to play the same role),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lastRenderedPageBreak/>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67" w:name="_Toc368651141"/>
      <w:bookmarkStart w:id="68" w:name="_Toc416782670"/>
      <w:r>
        <w:t>Compatibility</w:t>
      </w:r>
      <w:bookmarkEnd w:id="67"/>
      <w:bookmarkEnd w:id="68"/>
    </w:p>
    <w:p w:rsidR="003D49FF" w:rsidRDefault="003D49FF" w:rsidP="00D15264">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9" w:name="_Toc368651142"/>
      <w:bookmarkStart w:id="70" w:name="_Toc416782671"/>
      <w:r>
        <w:t>Implementation Guide</w:t>
      </w:r>
      <w:bookmarkEnd w:id="69"/>
      <w:bookmarkEnd w:id="70"/>
    </w:p>
    <w:p w:rsidR="00B925AF" w:rsidRDefault="00B925AF" w:rsidP="002E5D86">
      <w:pPr>
        <w:pStyle w:val="Heading2"/>
        <w:numPr>
          <w:ilvl w:val="0"/>
          <w:numId w:val="31"/>
        </w:numPr>
        <w:pBdr>
          <w:top w:val="none" w:sz="0" w:space="0" w:color="auto"/>
        </w:pBdr>
        <w:spacing w:before="200" w:after="0" w:line="276" w:lineRule="auto"/>
        <w:ind w:right="0"/>
      </w:pPr>
      <w:bookmarkStart w:id="71" w:name="_Toc356416083"/>
      <w:bookmarkStart w:id="72" w:name="_Toc368651143"/>
      <w:bookmarkStart w:id="73" w:name="_Toc416782672"/>
      <w:r>
        <w:t>Before Integration</w:t>
      </w:r>
      <w:bookmarkEnd w:id="71"/>
      <w:bookmarkEnd w:id="72"/>
      <w:bookmarkEnd w:id="73"/>
    </w:p>
    <w:p w:rsidR="00B925AF" w:rsidRPr="00B22869" w:rsidRDefault="00B925AF" w:rsidP="00D15264">
      <w:pPr>
        <w:pStyle w:val="BodyText"/>
      </w:pPr>
      <w:r w:rsidRPr="00B22869">
        <w:t>Before starting with integration process, merchant needs to identify which type of checkout flow is currently being deployed on the storefront. After the release of SiteGenesis 13.1, there are now two different types of Checkout flows possible in Demandware as explained below:</w:t>
      </w: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One</w:t>
      </w:r>
      <w:r w:rsidRPr="005A6ACB">
        <w:rPr>
          <w:rFonts w:ascii="Times New Roman" w:hAnsi="Times New Roman" w:cs="Times New Roman"/>
          <w:b/>
        </w:rPr>
        <w:t xml:space="preserve"> </w:t>
      </w:r>
      <w:r w:rsidRPr="00B22869">
        <w:rPr>
          <w:b/>
          <w:bCs/>
          <w:color w:val="000000" w:themeColor="text1"/>
        </w:rPr>
        <w:t>Step Checkout (Up to SiteGenesis 12.6)</w:t>
      </w:r>
    </w:p>
    <w:p w:rsidR="00B925AF" w:rsidRPr="00B22869" w:rsidRDefault="00B925AF" w:rsidP="00D15264">
      <w:pPr>
        <w:pStyle w:val="BodyText"/>
      </w:pPr>
      <w:r w:rsidRPr="00B22869">
        <w:t>Up to SiteGenesis 12.6, in the COPlaceOrder-Start pipeline, the order object was created after successfully calling the COPlaceOrder-HandlePayments pipeline. This ensured that an Order object was created only after receiving successful Payment Authentication message from the Payment Processor. Refer to the screenshot below:</w:t>
      </w:r>
    </w:p>
    <w:p w:rsidR="00B925AF" w:rsidRDefault="00B925AF" w:rsidP="00B925AF">
      <w:pPr>
        <w:pStyle w:val="ListParagraph"/>
      </w:pPr>
      <w:r>
        <w:rPr>
          <w:noProof/>
        </w:rPr>
        <w:lastRenderedPageBreak/>
        <w:drawing>
          <wp:inline distT="0" distB="0" distL="0" distR="0" wp14:anchorId="204DB767" wp14:editId="6081B21F">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Two</w:t>
      </w:r>
      <w:r w:rsidRPr="005A6ACB">
        <w:rPr>
          <w:rFonts w:ascii="Times New Roman" w:hAnsi="Times New Roman" w:cs="Times New Roman"/>
          <w:b/>
        </w:rPr>
        <w:t xml:space="preserve"> </w:t>
      </w:r>
      <w:r w:rsidRPr="00B22869">
        <w:rPr>
          <w:b/>
          <w:bCs/>
          <w:color w:val="000000" w:themeColor="text1"/>
        </w:rPr>
        <w:t>Step Checkout (SiteGenesis 13.1 onwards)</w:t>
      </w:r>
    </w:p>
    <w:p w:rsidR="00B925AF" w:rsidRPr="00B22869" w:rsidRDefault="00B925AF" w:rsidP="00D15264">
      <w:pPr>
        <w:pStyle w:val="BodyText"/>
      </w:pPr>
      <w:r w:rsidRPr="00B22869">
        <w:t>SiteGenesis 13.1 release onwards, in the COPlaceOrder-Start pipeline, the Order object is created before calling the COPlaceOrder-HandlePayments pipeline. This allowed the merchants to create an Order in Business Manager with fail status, even in case of a failed Payment Authorization. Refer to the screenshot below:</w:t>
      </w:r>
    </w:p>
    <w:p w:rsidR="00B925AF" w:rsidRPr="00451AA0" w:rsidRDefault="00B925AF" w:rsidP="00451AA0">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6A9B48F1" wp14:editId="624A4527">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Default="00B925AF" w:rsidP="00D15264">
      <w:pPr>
        <w:pStyle w:val="BodyText"/>
      </w:pPr>
    </w:p>
    <w:p w:rsidR="00451AA0" w:rsidRDefault="00451AA0" w:rsidP="00D15264">
      <w:pPr>
        <w:pStyle w:val="BodyText"/>
      </w:pPr>
    </w:p>
    <w:p w:rsidR="003D49FF" w:rsidRDefault="003D49FF" w:rsidP="00B925AF">
      <w:pPr>
        <w:pStyle w:val="Heading2"/>
        <w:spacing w:before="0" w:after="0"/>
      </w:pPr>
      <w:bookmarkStart w:id="74" w:name="_Toc368651144"/>
      <w:bookmarkStart w:id="75" w:name="_Toc416782673"/>
      <w:r>
        <w:t>Custom Code</w:t>
      </w:r>
      <w:bookmarkEnd w:id="74"/>
      <w:bookmarkEnd w:id="75"/>
    </w:p>
    <w:p w:rsidR="003D49FF" w:rsidRDefault="00A019D2" w:rsidP="00B925AF">
      <w:pPr>
        <w:pStyle w:val="Heading3"/>
        <w:spacing w:before="0" w:after="0"/>
      </w:pPr>
      <w:bookmarkStart w:id="76" w:name="_Toc368651145"/>
      <w:bookmarkStart w:id="77" w:name="_Toc416782674"/>
      <w:r>
        <w:t>Credit Card Auth</w:t>
      </w:r>
      <w:bookmarkEnd w:id="76"/>
      <w:bookmarkEnd w:id="77"/>
    </w:p>
    <w:p w:rsidR="00351A6E" w:rsidRDefault="003D49FF" w:rsidP="00D15264">
      <w:pPr>
        <w:pStyle w:val="BodyText"/>
      </w:pPr>
      <w:r>
        <w:t xml:space="preserve">Update </w:t>
      </w:r>
      <w:r w:rsidR="00425BA4">
        <w:t>CYBERSOURCE_CREDIT</w:t>
      </w:r>
      <w:r>
        <w:t>-</w:t>
      </w:r>
      <w:r w:rsidR="00351A6E">
        <w:t xml:space="preserve">Authorize pipeline to call Cybercource-AuthorizeCreditCard pipeline. </w:t>
      </w:r>
    </w:p>
    <w:p w:rsidR="00FE6225" w:rsidRPr="00E909DB" w:rsidRDefault="00E909DB" w:rsidP="00D15264">
      <w:pPr>
        <w:pStyle w:val="BodyText"/>
      </w:pPr>
      <w:r w:rsidRPr="00351A6E">
        <w:t>NOTE: Refer to the screen below for changes:</w:t>
      </w:r>
    </w:p>
    <w:p w:rsidR="00623669" w:rsidRDefault="00623669" w:rsidP="00D15264">
      <w:pPr>
        <w:pStyle w:val="BodyText"/>
      </w:pPr>
      <w:r>
        <w:t xml:space="preserve">The following screen is based on </w:t>
      </w:r>
      <w:r w:rsidRPr="005A6ACB">
        <w:rPr>
          <w:rFonts w:ascii="Times New Roman" w:hAnsi="Times New Roman" w:cs="Times New Roman"/>
        </w:rPr>
        <w:t>Up to SiteGenesi</w:t>
      </w:r>
      <w:r>
        <w:rPr>
          <w:rFonts w:ascii="Times New Roman" w:hAnsi="Times New Roman" w:cs="Times New Roman"/>
        </w:rPr>
        <w:t>s 12.6</w:t>
      </w:r>
    </w:p>
    <w:p w:rsidR="00351A6E" w:rsidRDefault="00351A6E" w:rsidP="00D15264">
      <w:pPr>
        <w:pStyle w:val="BodyText"/>
      </w:pPr>
      <w:r>
        <w:rPr>
          <w:noProof/>
        </w:rPr>
        <w:lastRenderedPageBreak/>
        <w:drawing>
          <wp:inline distT="0" distB="0" distL="0" distR="0" wp14:anchorId="564BCFD2" wp14:editId="35707F49">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Default="00041DEA" w:rsidP="00D15264">
      <w:pPr>
        <w:pStyle w:val="BodyText"/>
      </w:pPr>
    </w:p>
    <w:p w:rsidR="00041DEA" w:rsidRDefault="00041DEA" w:rsidP="00D15264">
      <w:pPr>
        <w:pStyle w:val="BodyText"/>
      </w:pPr>
    </w:p>
    <w:p w:rsidR="00041DEA" w:rsidRDefault="00041DEA" w:rsidP="00D15264">
      <w:pPr>
        <w:pStyle w:val="BodyText"/>
      </w:pPr>
    </w:p>
    <w:p w:rsidR="00FE6225" w:rsidRDefault="00FE6225" w:rsidP="00D15264">
      <w:pPr>
        <w:pStyle w:val="BodyText"/>
      </w:pPr>
    </w:p>
    <w:p w:rsidR="00FE6225" w:rsidRDefault="00FE6225" w:rsidP="00D15264">
      <w:pPr>
        <w:pStyle w:val="BodyText"/>
      </w:pPr>
    </w:p>
    <w:p w:rsidR="00FE6225" w:rsidRDefault="00FE6225" w:rsidP="00D15264">
      <w:pPr>
        <w:pStyle w:val="BodyText"/>
      </w:pPr>
    </w:p>
    <w:p w:rsidR="007D086A" w:rsidRDefault="007D086A" w:rsidP="00D15264">
      <w:pPr>
        <w:pStyle w:val="BodyText"/>
      </w:pPr>
    </w:p>
    <w:p w:rsidR="00B22869" w:rsidRDefault="00B22869" w:rsidP="00D15264">
      <w:pPr>
        <w:pStyle w:val="BodyText"/>
      </w:pPr>
    </w:p>
    <w:p w:rsidR="00041DEA" w:rsidRDefault="00623669" w:rsidP="00D15264">
      <w:pPr>
        <w:pStyle w:val="BodyText"/>
      </w:pPr>
      <w:r>
        <w:t xml:space="preserve">The following screen is based on </w:t>
      </w:r>
      <w:r w:rsidRPr="005A6ACB">
        <w:rPr>
          <w:rFonts w:ascii="Times New Roman" w:hAnsi="Times New Roman" w:cs="Times New Roman"/>
        </w:rPr>
        <w:t>SiteGenesi</w:t>
      </w:r>
      <w:r>
        <w:rPr>
          <w:rFonts w:ascii="Times New Roman" w:hAnsi="Times New Roman" w:cs="Times New Roman"/>
        </w:rPr>
        <w:t>s 13.1</w:t>
      </w:r>
    </w:p>
    <w:p w:rsidR="00041DEA" w:rsidRDefault="00623669" w:rsidP="00D15264">
      <w:pPr>
        <w:pStyle w:val="BodyText"/>
      </w:pPr>
      <w:r>
        <w:rPr>
          <w:noProof/>
        </w:rPr>
        <w:lastRenderedPageBreak/>
        <w:drawing>
          <wp:inline distT="0" distB="0" distL="0" distR="0" wp14:anchorId="37CFDEC0" wp14:editId="3CA12D50">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Default="00F5128F" w:rsidP="00D15264">
      <w:pPr>
        <w:pStyle w:val="BodyText"/>
      </w:pPr>
      <w:r>
        <w:t xml:space="preserve">Update COPlaceOrder-CreateOrder Pipeline to include an assign node just after the createorder2 pipelet. </w:t>
      </w:r>
      <w:r w:rsidR="003952C6">
        <w:t>Refer to the screenshot below for more details:</w:t>
      </w:r>
    </w:p>
    <w:p w:rsidR="007C5ADD" w:rsidRPr="007C5ADD" w:rsidRDefault="007C5ADD" w:rsidP="007C5ADD">
      <w:pPr>
        <w:jc w:val="both"/>
        <w:rPr>
          <w:rFonts w:ascii="Times New Roman" w:hAnsi="Times New Roman" w:cs="Times New Roman"/>
          <w:color w:val="FF0000"/>
        </w:rPr>
      </w:pPr>
      <w:r w:rsidRPr="00B22869">
        <w:rPr>
          <w:rFonts w:cs="Times New Roman"/>
          <w:b/>
          <w:color w:val="FF0000"/>
          <w:u w:val="single"/>
        </w:rPr>
        <w:t>Note</w:t>
      </w:r>
      <w:r w:rsidRPr="007C5ADD">
        <w:rPr>
          <w:rFonts w:ascii="Times New Roman" w:hAnsi="Times New Roman" w:cs="Times New Roman"/>
          <w:b/>
          <w:color w:val="FF0000"/>
          <w:u w:val="single"/>
        </w:rPr>
        <w:t>:</w:t>
      </w:r>
      <w:r w:rsidRPr="007C5ADD">
        <w:rPr>
          <w:rFonts w:ascii="Times New Roman" w:hAnsi="Times New Roman" w:cs="Times New Roman"/>
          <w:color w:val="FF0000"/>
        </w:rPr>
        <w:t xml:space="preserve"> </w:t>
      </w:r>
      <w:r w:rsidRPr="00B22869">
        <w:rPr>
          <w:rFonts w:cs="Times New Roman"/>
          <w:color w:val="FF0000"/>
        </w:rPr>
        <w:t xml:space="preserve">This change is required only for Merchants using the </w:t>
      </w:r>
      <w:r w:rsidRPr="00B22869">
        <w:rPr>
          <w:rFonts w:cs="Times New Roman"/>
          <w:b/>
          <w:color w:val="FF0000"/>
        </w:rPr>
        <w:t>Two Step Checkout Flow</w:t>
      </w:r>
      <w:r w:rsidRPr="00B22869">
        <w:rPr>
          <w:rFonts w:cs="Times New Roman"/>
          <w:color w:val="FF0000"/>
        </w:rPr>
        <w:t>.</w:t>
      </w:r>
    </w:p>
    <w:p w:rsidR="003952C6" w:rsidRDefault="003952C6" w:rsidP="00065079">
      <w:pPr>
        <w:ind w:left="720"/>
        <w:rPr>
          <w:b/>
        </w:rPr>
      </w:pPr>
      <w:r>
        <w:rPr>
          <w:b/>
          <w:noProof/>
        </w:rPr>
        <w:drawing>
          <wp:inline distT="0" distB="0" distL="0" distR="0" wp14:anchorId="0E542D6F" wp14:editId="4E5FA6DB">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Default="003952C6" w:rsidP="00D15264">
      <w:pPr>
        <w:pStyle w:val="BodyText"/>
      </w:pPr>
      <w:r>
        <w:rPr>
          <w:noProof/>
        </w:rPr>
        <w:lastRenderedPageBreak/>
        <w:drawing>
          <wp:inline distT="0" distB="0" distL="0" distR="0" wp14:anchorId="46910DDA" wp14:editId="45CD4C6C">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Default="00481ACA" w:rsidP="00D15264">
      <w:pPr>
        <w:pStyle w:val="BodyText"/>
      </w:pPr>
      <w:r>
        <w:t>Note: Below mentioned change is required if merchant is using Paypal, Alipay payment methods along with Credit Card and BML Payment methods. COPlaceOrder-CreateOrder node need to update as mentioned below.</w:t>
      </w:r>
    </w:p>
    <w:p w:rsidR="00481ACA" w:rsidRDefault="00481ACA" w:rsidP="00D15264">
      <w:pPr>
        <w:pStyle w:val="BodyText"/>
      </w:pPr>
      <w:r>
        <w:t xml:space="preserve">Put </w:t>
      </w:r>
    </w:p>
    <w:p w:rsidR="00481ACA" w:rsidRDefault="00481ACA" w:rsidP="00D15264">
      <w:pPr>
        <w:pStyle w:val="BodyText"/>
      </w:pPr>
      <w:r w:rsidRPr="00481ACA">
        <w:t>(!empty(CurrentForms.billing.paymentM</w:t>
      </w:r>
      <w:r>
        <w:t xml:space="preserve">ethods.selectedPaymentMethodID) </w:t>
      </w:r>
      <w:r w:rsidRPr="00481ACA">
        <w:t>&amp;&amp; (CurrentForms.billing.paymentMethods.selectedPaymentMethodID.value.equals('CREDIT_CARD')||CurrentForms.billing.paymentMethods.selectedPaymentMethodID.value.equals('BML')))</w:t>
      </w:r>
      <w:r>
        <w:t xml:space="preserve"> </w:t>
      </w:r>
    </w:p>
    <w:p w:rsidR="00481ACA" w:rsidRDefault="00481ACA" w:rsidP="00D15264">
      <w:pPr>
        <w:pStyle w:val="BodyText"/>
      </w:pPr>
      <w:r>
        <w:t>condition in the expression node to set the value of Order Into Basket Object for Credit Card and BML as payment methods.</w:t>
      </w:r>
    </w:p>
    <w:p w:rsidR="00481ACA" w:rsidRDefault="00481ACA" w:rsidP="00D15264">
      <w:pPr>
        <w:pStyle w:val="BodyText"/>
      </w:pPr>
      <w:r>
        <w:rPr>
          <w:noProof/>
        </w:rPr>
        <w:lastRenderedPageBreak/>
        <w:drawing>
          <wp:inline distT="0" distB="0" distL="0" distR="0" wp14:anchorId="6FF9981C" wp14:editId="554D51F2">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Default="00271B64" w:rsidP="00D15264">
      <w:pPr>
        <w:pStyle w:val="BodyText"/>
      </w:pPr>
    </w:p>
    <w:p w:rsidR="00271B64" w:rsidRDefault="00271B64" w:rsidP="00D15264">
      <w:pPr>
        <w:pStyle w:val="BodyText"/>
      </w:pPr>
      <w:r>
        <w:t>Add assign node just before FailOrder pipelet and null the Basket instance created at the time of createOrder2 pipelet.</w:t>
      </w:r>
    </w:p>
    <w:p w:rsidR="00271B64" w:rsidRPr="00271B64" w:rsidRDefault="00271B64" w:rsidP="00D15264">
      <w:pPr>
        <w:pStyle w:val="BodyText"/>
      </w:pPr>
      <w:r w:rsidRPr="00351A6E">
        <w:t>NOTE: Refer to the screen below for changes:</w:t>
      </w:r>
    </w:p>
    <w:p w:rsidR="00271B64" w:rsidRDefault="00271B64" w:rsidP="00D15264">
      <w:pPr>
        <w:pStyle w:val="BodyText"/>
      </w:pPr>
      <w:r>
        <w:rPr>
          <w:noProof/>
        </w:rPr>
        <w:lastRenderedPageBreak/>
        <w:drawing>
          <wp:inline distT="0" distB="0" distL="0" distR="0" wp14:anchorId="124DA0C9" wp14:editId="471DF9C3">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Default="00271B64" w:rsidP="00D15264">
      <w:pPr>
        <w:pStyle w:val="BodyText"/>
      </w:pPr>
      <w:r>
        <w:rPr>
          <w:noProof/>
        </w:rPr>
        <w:drawing>
          <wp:inline distT="0" distB="0" distL="0" distR="0" wp14:anchorId="64039743" wp14:editId="78CED4FB">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Default="00271B64" w:rsidP="00D15264">
      <w:pPr>
        <w:pStyle w:val="BodyText"/>
      </w:pPr>
    </w:p>
    <w:p w:rsidR="003D49FF" w:rsidRDefault="00351A6E" w:rsidP="00D15264">
      <w:pPr>
        <w:pStyle w:val="BodyText"/>
      </w:pPr>
      <w:r>
        <w:t>Als</w:t>
      </w:r>
      <w:r w:rsidR="00041DEA">
        <w:t>o</w:t>
      </w:r>
      <w:r>
        <w:t xml:space="preserve">, update </w:t>
      </w:r>
      <w:r w:rsidR="003D49FF">
        <w:t>HandlePayments pipeline to</w:t>
      </w:r>
      <w:r>
        <w:t xml:space="preserve"> handleresponse code returned by Cybersource</w:t>
      </w:r>
    </w:p>
    <w:p w:rsidR="003D49FF" w:rsidRDefault="003D49FF" w:rsidP="00D15264">
      <w:pPr>
        <w:pStyle w:val="BodyText"/>
      </w:pPr>
      <w:r>
        <w:lastRenderedPageBreak/>
        <w:t>Authorized</w:t>
      </w:r>
      <w:r w:rsidR="00B22869">
        <w:t xml:space="preserve">, </w:t>
      </w:r>
      <w:r>
        <w:t>Error</w:t>
      </w:r>
      <w:r w:rsidR="00B22869">
        <w:t xml:space="preserve">, </w:t>
      </w:r>
      <w:r>
        <w:t>Declined and Review</w:t>
      </w:r>
    </w:p>
    <w:p w:rsidR="00116A20" w:rsidRDefault="00351A6E" w:rsidP="00D15264">
      <w:pPr>
        <w:pStyle w:val="BodyText"/>
      </w:pPr>
      <w:r>
        <w:t>Note: Refer to screen below for changes:</w:t>
      </w:r>
    </w:p>
    <w:p w:rsidR="00351A6E" w:rsidRDefault="00351A6E" w:rsidP="00D15264">
      <w:pPr>
        <w:pStyle w:val="BodyText"/>
      </w:pPr>
      <w:r>
        <w:rPr>
          <w:noProof/>
        </w:rPr>
        <w:drawing>
          <wp:inline distT="0" distB="0" distL="0" distR="0" wp14:anchorId="31CD93C0" wp14:editId="36A9FC40">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Default="00317E65" w:rsidP="00D15264">
      <w:pPr>
        <w:pStyle w:val="BodyText"/>
      </w:pPr>
      <w:r>
        <w:t>Add a condition in COBilling-SaveCreditCard pipeline node if merchant is using Credit card as payment method with other payment methods such as Paypal(Express or Billing), Alipay and BML for payment. By adding this, payment through BML, Paypal, Alipay payment methods will successfully processed.</w:t>
      </w:r>
    </w:p>
    <w:p w:rsidR="00317E65" w:rsidRDefault="00317E65" w:rsidP="00D15264">
      <w:pPr>
        <w:pStyle w:val="BodyText"/>
      </w:pPr>
      <w:r>
        <w:t>Put below mentioned condition in the decision node.</w:t>
      </w:r>
    </w:p>
    <w:p w:rsidR="00317E65" w:rsidRDefault="00317E65" w:rsidP="00D15264">
      <w:pPr>
        <w:pStyle w:val="BodyText"/>
      </w:pPr>
      <w:r w:rsidRPr="0086468D">
        <w:t>CurrentForms.billing.paymentMethods.selectedPaymentMethodID.value.equals(dw.order.PaymentInstrument.METHOD_BML) || CurrentForms.billing.paymentMethods.selectedPaymentMethodID.value.equals("PayPal") || CurrentForms.billing.paymentMethods.selectedPaymentMethodID.value.equals("ALIPAY") || Basket.paymentInstrument.paymentMethod.equals("PayPal")</w:t>
      </w:r>
    </w:p>
    <w:p w:rsidR="00317E65" w:rsidRPr="00116A20" w:rsidRDefault="00317E65" w:rsidP="00D15264">
      <w:pPr>
        <w:pStyle w:val="BodyText"/>
      </w:pPr>
      <w:r>
        <w:rPr>
          <w:noProof/>
        </w:rPr>
        <w:lastRenderedPageBreak/>
        <w:drawing>
          <wp:inline distT="0" distB="0" distL="0" distR="0" wp14:anchorId="323EF260" wp14:editId="33E51F86">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78" w:name="_Toc368651146"/>
      <w:bookmarkStart w:id="79" w:name="_Toc416782675"/>
      <w:r>
        <w:t>Bill Me Later</w:t>
      </w:r>
      <w:bookmarkEnd w:id="78"/>
      <w:bookmarkEnd w:id="79"/>
    </w:p>
    <w:p w:rsidR="00A019D2" w:rsidRDefault="00A019D2" w:rsidP="00D15264">
      <w:pPr>
        <w:pStyle w:val="BodyText"/>
      </w:pPr>
      <w:r>
        <w:t>Update COPlaceOrder-HandlePayments pipeline to include Cybersource-AuthorizeBML.</w:t>
      </w:r>
    </w:p>
    <w:p w:rsidR="00A019D2" w:rsidRDefault="00A019D2" w:rsidP="00D15264">
      <w:pPr>
        <w:pStyle w:val="BodyText"/>
      </w:pPr>
      <w:r>
        <w:t>Add logic to handle following responses from the Cybersource-AuthorizeBML:</w:t>
      </w:r>
    </w:p>
    <w:p w:rsidR="00A019D2" w:rsidRDefault="00A019D2" w:rsidP="00D15264">
      <w:pPr>
        <w:pStyle w:val="BodyText"/>
      </w:pPr>
      <w:r>
        <w:t>Authorized</w:t>
      </w:r>
      <w:r w:rsidR="00B22869">
        <w:t xml:space="preserve">, </w:t>
      </w:r>
      <w:r>
        <w:t>Error</w:t>
      </w:r>
      <w:r w:rsidR="00B22869">
        <w:t xml:space="preserve">, </w:t>
      </w:r>
      <w:r>
        <w:t>Declined</w:t>
      </w:r>
    </w:p>
    <w:p w:rsidR="00116A20" w:rsidRPr="00116A20" w:rsidRDefault="00116A20" w:rsidP="00D15264">
      <w:pPr>
        <w:pStyle w:val="BodyText"/>
      </w:pPr>
      <w:r w:rsidRPr="00116A20">
        <w:t xml:space="preserve">Note: Refer to </w:t>
      </w:r>
      <w:r w:rsidR="003A32FC">
        <w:t>screenshot below for changes:</w:t>
      </w:r>
    </w:p>
    <w:p w:rsidR="00116A20" w:rsidRDefault="003A32FC" w:rsidP="00D15264">
      <w:pPr>
        <w:pStyle w:val="BodyText"/>
      </w:pPr>
      <w:r>
        <w:rPr>
          <w:noProof/>
        </w:rPr>
        <w:lastRenderedPageBreak/>
        <w:drawing>
          <wp:inline distT="0" distB="0" distL="0" distR="0" wp14:anchorId="77F71891" wp14:editId="5D76580D">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Default="00116A20" w:rsidP="00D15264">
      <w:pPr>
        <w:pStyle w:val="BodyText"/>
      </w:pPr>
    </w:p>
    <w:p w:rsidR="003D49FF" w:rsidRDefault="003D49FF" w:rsidP="003D49FF">
      <w:pPr>
        <w:pStyle w:val="Heading3"/>
      </w:pPr>
      <w:bookmarkStart w:id="80" w:name="_Toc368651147"/>
      <w:bookmarkStart w:id="81" w:name="_Toc416782676"/>
      <w:r>
        <w:t>Tax Service</w:t>
      </w:r>
      <w:bookmarkEnd w:id="80"/>
      <w:bookmarkEnd w:id="81"/>
    </w:p>
    <w:p w:rsidR="003D49FF" w:rsidRDefault="003D49FF" w:rsidP="00D15264">
      <w:pPr>
        <w:pStyle w:val="BodyText"/>
      </w:pPr>
      <w:r>
        <w:t>Update Cart-Calculate pipeline to run the Cybersource-</w:t>
      </w:r>
      <w:r w:rsidR="005D36C5">
        <w:t>Calculate</w:t>
      </w:r>
      <w:r>
        <w:t>Tax</w:t>
      </w:r>
      <w:r w:rsidR="005D36C5">
        <w:t>es</w:t>
      </w:r>
      <w:r>
        <w:t xml:space="preserve"> call node after running the cart/calculateCart.ds script.</w:t>
      </w:r>
      <w:r>
        <w:br/>
      </w:r>
      <w:r>
        <w:rPr>
          <w:noProof/>
        </w:rPr>
        <w:drawing>
          <wp:inline distT="0" distB="0" distL="0" distR="0" wp14:anchorId="201CE1C9" wp14:editId="0F0EA78D">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51"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Default="003D49FF" w:rsidP="00D15264">
      <w:pPr>
        <w:pStyle w:val="BodyText"/>
      </w:pPr>
      <w:r>
        <w:t>Comment out the built in tax calculation function call in cart/calculateCart.ds</w:t>
      </w:r>
    </w:p>
    <w:p w:rsidR="00CA3F5C" w:rsidRDefault="00CA3F5C" w:rsidP="00D15264">
      <w:pPr>
        <w:pStyle w:val="BodyText"/>
      </w:pPr>
    </w:p>
    <w:p w:rsidR="00FB4324" w:rsidRDefault="00FB4324" w:rsidP="00D15264">
      <w:pPr>
        <w:pStyle w:val="BodyText"/>
      </w:pPr>
      <w:r>
        <w:rPr>
          <w:noProof/>
        </w:rPr>
        <w:drawing>
          <wp:inline distT="0" distB="0" distL="0" distR="0" wp14:anchorId="403E834C" wp14:editId="393FC17E">
            <wp:extent cx="5895975" cy="2381250"/>
            <wp:effectExtent l="19050" t="19050" r="9525" b="0"/>
            <wp:docPr id="13" name="Picture 3"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Calculate changes.png"/>
                    <pic:cNvPicPr>
                      <a:picLocks noChangeAspect="1" noChangeArrowheads="1"/>
                    </pic:cNvPicPr>
                  </pic:nvPicPr>
                  <pic:blipFill>
                    <a:blip r:embed="rId52" cstate="print"/>
                    <a:srcRect/>
                    <a:stretch>
                      <a:fillRect/>
                    </a:stretch>
                  </pic:blipFill>
                  <pic:spPr bwMode="auto">
                    <a:xfrm>
                      <a:off x="0" y="0"/>
                      <a:ext cx="5895975" cy="2381250"/>
                    </a:xfrm>
                    <a:prstGeom prst="rect">
                      <a:avLst/>
                    </a:prstGeom>
                    <a:noFill/>
                    <a:ln w="9525">
                      <a:solidFill>
                        <a:schemeClr val="accent1"/>
                      </a:solidFill>
                      <a:miter lim="800000"/>
                      <a:headEnd/>
                      <a:tailEnd/>
                    </a:ln>
                  </pic:spPr>
                </pic:pic>
              </a:graphicData>
            </a:graphic>
          </wp:inline>
        </w:drawing>
      </w:r>
    </w:p>
    <w:p w:rsidR="00933373" w:rsidRDefault="00DC1E5F" w:rsidP="00D15264">
      <w:pPr>
        <w:pStyle w:val="BodyText"/>
      </w:pPr>
      <w:r>
        <w:t xml:space="preserve">In order to avoid tax calculation call multiple times, </w:t>
      </w:r>
      <w:r w:rsidR="00933373">
        <w:t>set parameter SkipTaxCalculation to true in current session scope</w:t>
      </w:r>
      <w:r w:rsidR="0025790E">
        <w:t xml:space="preserve"> in the COShipping-</w:t>
      </w:r>
      <w:r w:rsidR="0025790E" w:rsidRPr="0025790E">
        <w:t>UpdateShippingMethodList</w:t>
      </w:r>
      <w:r w:rsidR="0025790E">
        <w:t xml:space="preserve"> pipeline</w:t>
      </w:r>
      <w:r w:rsidR="00933373">
        <w:t>. Refer to the following screenshot:</w:t>
      </w:r>
    </w:p>
    <w:p w:rsidR="00933373" w:rsidRDefault="00933373" w:rsidP="00D15264">
      <w:pPr>
        <w:pStyle w:val="BodyText"/>
      </w:pPr>
      <w:r>
        <w:rPr>
          <w:noProof/>
        </w:rPr>
        <w:lastRenderedPageBreak/>
        <w:drawing>
          <wp:inline distT="0" distB="0" distL="0" distR="0" wp14:anchorId="5DEED22B" wp14:editId="2E019BD5">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Default="00933373" w:rsidP="00D15264">
      <w:pPr>
        <w:pStyle w:val="BodyText"/>
      </w:pPr>
      <w:r>
        <w:rPr>
          <w:noProof/>
        </w:rPr>
        <w:drawing>
          <wp:inline distT="0" distB="0" distL="0" distR="0" wp14:anchorId="0EC3F68D" wp14:editId="0ED62D3B">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br/>
      </w:r>
    </w:p>
    <w:p w:rsidR="00FF1FE6" w:rsidRDefault="00AC5B37" w:rsidP="00D15264">
      <w:pPr>
        <w:pStyle w:val="BodyText"/>
      </w:pPr>
      <w:r>
        <w:t xml:space="preserve">Set </w:t>
      </w:r>
      <w:r w:rsidRPr="00AC5B37">
        <w:t>cartStateString</w:t>
      </w:r>
      <w:r>
        <w:t xml:space="preserve"> parameter in current session to n</w:t>
      </w:r>
      <w:r w:rsidR="004D01E1">
        <w:t xml:space="preserve">ull after order has been placed, </w:t>
      </w:r>
      <w:r>
        <w:t>just before order</w:t>
      </w:r>
      <w:r w:rsidR="004D01E1">
        <w:t>_createdend node</w:t>
      </w:r>
      <w:r w:rsidR="00ED56FE">
        <w:t xml:space="preserve"> in the CO</w:t>
      </w:r>
      <w:r w:rsidR="004D01E1">
        <w:t>PlaceOrder</w:t>
      </w:r>
      <w:r w:rsidR="00ED56FE">
        <w:t>-S</w:t>
      </w:r>
      <w:r w:rsidR="004D01E1">
        <w:t>tart</w:t>
      </w:r>
      <w:r w:rsidR="00ED56FE">
        <w:t xml:space="preserve"> pipeline</w:t>
      </w:r>
      <w:r w:rsidR="00FF1FE6">
        <w:t>. Refer to the following screenshot</w:t>
      </w:r>
      <w:r w:rsidR="004A7F6B">
        <w:t>s</w:t>
      </w:r>
      <w:r w:rsidR="00FF1FE6">
        <w:t>:</w:t>
      </w:r>
    </w:p>
    <w:p w:rsidR="00AC5B37" w:rsidRDefault="00AC5B37" w:rsidP="00D15264">
      <w:pPr>
        <w:pStyle w:val="BodyText"/>
      </w:pPr>
    </w:p>
    <w:p w:rsidR="00AC5B37" w:rsidRDefault="00AC5B37" w:rsidP="00D15264">
      <w:pPr>
        <w:pStyle w:val="BodyText"/>
      </w:pPr>
    </w:p>
    <w:p w:rsidR="009F7DDE" w:rsidRDefault="009F7DDE" w:rsidP="00D15264">
      <w:pPr>
        <w:pStyle w:val="BodyText"/>
      </w:pPr>
    </w:p>
    <w:p w:rsidR="00FB733F" w:rsidRDefault="00FA433A" w:rsidP="00D15264">
      <w:pPr>
        <w:pStyle w:val="BodyText"/>
      </w:pPr>
      <w:r>
        <w:rPr>
          <w:noProof/>
        </w:rPr>
        <w:drawing>
          <wp:inline distT="0" distB="0" distL="0" distR="0" wp14:anchorId="4991F824" wp14:editId="7FE95065">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Default="00AD6896" w:rsidP="00D15264">
      <w:pPr>
        <w:pStyle w:val="BodyText"/>
      </w:pPr>
      <w:r>
        <w:rPr>
          <w:noProof/>
        </w:rPr>
        <w:lastRenderedPageBreak/>
        <w:drawing>
          <wp:inline distT="0" distB="0" distL="0" distR="0" wp14:anchorId="34BE324C" wp14:editId="7F9C4DF8">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Default="00D15264" w:rsidP="00D15264">
      <w:pPr>
        <w:pStyle w:val="BodyText"/>
      </w:pPr>
      <w:r w:rsidRPr="00D15264">
        <w:rPr>
          <w:b/>
        </w:rPr>
        <w:t>Note:</w:t>
      </w:r>
      <w:r>
        <w:t xml:space="preserve"> Tax service changes specific to storefront cartridge version 15.3.</w:t>
      </w:r>
    </w:p>
    <w:p w:rsidR="00D15264" w:rsidRDefault="00D15264" w:rsidP="00D15264">
      <w:pPr>
        <w:pStyle w:val="BodyText"/>
        <w:numPr>
          <w:ilvl w:val="0"/>
          <w:numId w:val="59"/>
        </w:numPr>
      </w:pPr>
      <w:r>
        <w:t>p</w:t>
      </w:r>
      <w:r w:rsidRPr="00D15264">
        <w:t>ackage.json</w:t>
      </w:r>
    </w:p>
    <w:p w:rsidR="00D15264" w:rsidRDefault="00D15264" w:rsidP="00D15264">
      <w:pPr>
        <w:pStyle w:val="BodyText"/>
        <w:ind w:left="1080"/>
      </w:pPr>
      <w:r>
        <w:t>Copy this file from app_storefront_core -&gt; cartridge path and place the same file one folder above in app_storefront_core cartridge itself.</w:t>
      </w:r>
    </w:p>
    <w:p w:rsidR="00D15264" w:rsidRDefault="00D15264" w:rsidP="00D15264">
      <w:pPr>
        <w:pStyle w:val="BodyText"/>
        <w:numPr>
          <w:ilvl w:val="0"/>
          <w:numId w:val="59"/>
        </w:numPr>
      </w:pPr>
      <w:r>
        <w:t>Calculate.js</w:t>
      </w:r>
    </w:p>
    <w:p w:rsidR="00D15264" w:rsidRDefault="00D15264" w:rsidP="00D15264">
      <w:pPr>
        <w:pStyle w:val="BodyText"/>
        <w:ind w:left="1080"/>
      </w:pPr>
      <w:r>
        <w:t xml:space="preserve">Check if your cartridge have latest sitegenesis version 15.3 code and updated Calculate.js file. </w:t>
      </w:r>
      <w:r w:rsidR="00CA3F5C">
        <w:t>Comment out the built in tax calculation function call in the same file as shown below.</w:t>
      </w:r>
    </w:p>
    <w:p w:rsidR="00CA3F5C" w:rsidRDefault="00CA3F5C" w:rsidP="00CA3F5C">
      <w:pPr>
        <w:pStyle w:val="BodyText"/>
        <w:ind w:left="0"/>
      </w:pPr>
      <w:r>
        <w:rPr>
          <w:noProof/>
        </w:rPr>
        <w:lastRenderedPageBreak/>
        <w:drawing>
          <wp:inline distT="0" distB="0" distL="0" distR="0" wp14:anchorId="429E1479" wp14:editId="45843143">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D15264" w:rsidRDefault="00CA3F5C" w:rsidP="00CA3F5C">
      <w:pPr>
        <w:pStyle w:val="BodyText"/>
        <w:ind w:left="0"/>
      </w:pPr>
      <w:r>
        <w:t>Above mentioned changes are must for calculating tax through Cybersource service calls.</w:t>
      </w:r>
    </w:p>
    <w:p w:rsidR="003D49FF" w:rsidRDefault="003D49FF" w:rsidP="003D49FF">
      <w:pPr>
        <w:pStyle w:val="Heading3"/>
      </w:pPr>
      <w:bookmarkStart w:id="82" w:name="_Toc368651148"/>
      <w:bookmarkStart w:id="83" w:name="_Toc416782677"/>
      <w:r>
        <w:t>Address Verification Service</w:t>
      </w:r>
      <w:bookmarkEnd w:id="82"/>
      <w:bookmarkEnd w:id="83"/>
    </w:p>
    <w:p w:rsidR="003D49FF" w:rsidRDefault="003D49FF" w:rsidP="00D15264">
      <w:pPr>
        <w:pStyle w:val="BodyText"/>
      </w:pPr>
      <w:r>
        <w:t>Provide Site Preference values for 2 AVS-related business rules:</w:t>
      </w:r>
    </w:p>
    <w:p w:rsidR="003D49FF" w:rsidRDefault="003D49FF" w:rsidP="00D15264">
      <w:pPr>
        <w:pStyle w:val="BodyText"/>
      </w:pPr>
      <w:r>
        <w:t>CsAvsIgnoreResult – Determines whether AVS failures will force an auth failure</w:t>
      </w:r>
    </w:p>
    <w:p w:rsidR="003D49FF" w:rsidRDefault="003D49FF" w:rsidP="00D15264">
      <w:pPr>
        <w:pStyle w:val="BodyText"/>
      </w:pPr>
      <w:r>
        <w:t>CsAvsDeclineFlags –Determines how “correct” an address must be to produce a failure result</w:t>
      </w:r>
    </w:p>
    <w:p w:rsidR="003D49FF" w:rsidRDefault="003D49FF" w:rsidP="00D15264">
      <w:pPr>
        <w:pStyle w:val="BodyText"/>
      </w:pPr>
      <w:r>
        <w:t>Augment UI interaction nodes to deal with AVS failure or correction confirmation dialogs, wherever Payment Authorization takes place, typically within the COPlaceOrder-</w:t>
      </w:r>
      <w:r w:rsidR="00450CEC">
        <w:t>Start and COSummary-</w:t>
      </w:r>
      <w:r>
        <w:t>Submit pipeline</w:t>
      </w:r>
      <w:r w:rsidR="00450CEC">
        <w:t>s</w:t>
      </w:r>
      <w:r>
        <w:t>.</w:t>
      </w:r>
    </w:p>
    <w:p w:rsidR="003D49FF" w:rsidRDefault="003D49FF" w:rsidP="003D49FF">
      <w:pPr>
        <w:pStyle w:val="Heading3"/>
      </w:pPr>
      <w:bookmarkStart w:id="84" w:name="_Toc368651149"/>
      <w:bookmarkStart w:id="85" w:name="_Toc416782678"/>
      <w:r>
        <w:t>Delivery Address Validation Service</w:t>
      </w:r>
      <w:bookmarkEnd w:id="84"/>
      <w:bookmarkEnd w:id="85"/>
    </w:p>
    <w:p w:rsidR="003D49FF" w:rsidRDefault="003D49FF" w:rsidP="00D15264">
      <w:pPr>
        <w:pStyle w:val="BodyText"/>
      </w:pPr>
      <w:r>
        <w:t>Provide Site Preference values for 2 DAV-related business rules:</w:t>
      </w:r>
    </w:p>
    <w:p w:rsidR="003D49FF" w:rsidRDefault="003D49FF" w:rsidP="00D15264">
      <w:pPr>
        <w:pStyle w:val="BodyText"/>
      </w:pPr>
      <w:r>
        <w:t>CsDavEnable – Determines whether DAV features are enabled for payment auth requests</w:t>
      </w:r>
    </w:p>
    <w:p w:rsidR="003D49FF" w:rsidRDefault="003D49FF" w:rsidP="00D15264">
      <w:pPr>
        <w:pStyle w:val="BodyText"/>
      </w:pPr>
      <w:r>
        <w:rPr>
          <w:rFonts w:cs="Courier New"/>
          <w:iCs/>
        </w:rPr>
        <w:t>CsDavOnAddressVerificationFailure</w:t>
      </w:r>
      <w:r>
        <w:t xml:space="preserve"> –Determines whether a DAV failure will result in a payment auth failure</w:t>
      </w:r>
    </w:p>
    <w:p w:rsidR="003D49FF" w:rsidRDefault="003D49FF" w:rsidP="00D15264">
      <w:pPr>
        <w:pStyle w:val="BodyText"/>
      </w:pPr>
      <w:r>
        <w:t xml:space="preserve">Augment UI interaction nodes to deal with AVS failure or correction confirmation dialogs, wherever Payment Authorization takes place, typically within the </w:t>
      </w:r>
      <w:r w:rsidR="00D2708F">
        <w:t>COPlaceOrder-Start and COSummary-Submit pipelines</w:t>
      </w:r>
      <w:r>
        <w:t>.</w:t>
      </w:r>
    </w:p>
    <w:p w:rsidR="008A08BB" w:rsidRDefault="008A08BB" w:rsidP="008A08BB">
      <w:pPr>
        <w:pStyle w:val="Heading3"/>
      </w:pPr>
      <w:bookmarkStart w:id="86" w:name="_Toc368651150"/>
      <w:bookmarkStart w:id="87" w:name="_Toc416782679"/>
      <w:r>
        <w:lastRenderedPageBreak/>
        <w:t>Full Authorization Reversal</w:t>
      </w:r>
      <w:bookmarkEnd w:id="86"/>
      <w:bookmarkEnd w:id="87"/>
    </w:p>
    <w:p w:rsidR="008A08BB" w:rsidRPr="00EF13B0" w:rsidRDefault="008A08BB" w:rsidP="00D15264">
      <w:pPr>
        <w:pStyle w:val="BodyText"/>
      </w:pPr>
      <w:r>
        <w:t xml:space="preserve">Full Authorization reversal is </w:t>
      </w:r>
      <w:r w:rsidRPr="00EF13B0">
        <w:t>created and working in stand</w:t>
      </w:r>
      <w:r>
        <w:t>-</w:t>
      </w:r>
      <w:r w:rsidRPr="00EF13B0">
        <w:t xml:space="preserve">alone mode in </w:t>
      </w:r>
      <w:r w:rsidRPr="008A08BB">
        <w:rPr>
          <w:u w:val="single"/>
        </w:rPr>
        <w:t>Cybersource_Services.xml</w:t>
      </w:r>
      <w:r w:rsidRPr="00EF13B0">
        <w:t xml:space="preserve"> pipeline. </w:t>
      </w:r>
      <w:r>
        <w:t xml:space="preserve">It </w:t>
      </w:r>
      <w:r w:rsidRPr="00EF13B0">
        <w:t>has to customized and integrated as per the merchant specific needs.</w:t>
      </w:r>
    </w:p>
    <w:p w:rsidR="003806DD" w:rsidRPr="00EF13B0" w:rsidRDefault="003806DD" w:rsidP="003806DD">
      <w:pPr>
        <w:pStyle w:val="Heading3"/>
      </w:pPr>
      <w:bookmarkStart w:id="88" w:name="_Toc368651151"/>
      <w:bookmarkStart w:id="89" w:name="_Toc416782680"/>
      <w:r w:rsidRPr="00EF13B0">
        <w:t>Payer Authentication Service</w:t>
      </w:r>
      <w:bookmarkEnd w:id="88"/>
      <w:bookmarkEnd w:id="89"/>
    </w:p>
    <w:p w:rsidR="003806DD" w:rsidRPr="00EF13B0" w:rsidRDefault="003806DD" w:rsidP="00D15264">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D15264">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D15264">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D15264">
      <w:pPr>
        <w:pStyle w:val="BodyText"/>
      </w:pPr>
      <w:r w:rsidRPr="00EF13B0">
        <w:rPr>
          <w:u w:val="single"/>
        </w:rPr>
        <w:t>CyberSource Merchant Name (PA):</w:t>
      </w:r>
      <w:r w:rsidRPr="00EF13B0">
        <w:t xml:space="preserve"> –Merchant Name to be used for service.</w:t>
      </w:r>
    </w:p>
    <w:p w:rsidR="003806DD" w:rsidRDefault="002C4946" w:rsidP="00D15264">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D15264">
      <w:pPr>
        <w:pStyle w:val="BodyText"/>
      </w:pPr>
      <w:r w:rsidRPr="00EF13B0">
        <w:rPr>
          <w:u w:val="single"/>
        </w:rPr>
        <w:t xml:space="preserve">CyberSource Save </w:t>
      </w:r>
      <w:r>
        <w:rPr>
          <w:u w:val="single"/>
        </w:rPr>
        <w:t>ParesStatus</w:t>
      </w:r>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F50DED" w:rsidRPr="00EF13B0" w:rsidRDefault="00F50DED" w:rsidP="00D15264">
      <w:pPr>
        <w:pStyle w:val="BodyText"/>
      </w:pPr>
    </w:p>
    <w:p w:rsidR="00F50DED" w:rsidRPr="00EF13B0" w:rsidRDefault="00F50DED" w:rsidP="00D15264">
      <w:pPr>
        <w:pStyle w:val="BodyText"/>
      </w:pPr>
      <w:r w:rsidRPr="00EF13B0">
        <w:t>Update COPlaceOrder-HandlePayments pipeline to make custom loop to iterate through all the payment methods set in the basket.</w:t>
      </w:r>
    </w:p>
    <w:p w:rsidR="00F50DED" w:rsidRPr="00EF13B0" w:rsidRDefault="00F50DED" w:rsidP="00D15264">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continue node is encountered in a loop. </w:t>
      </w:r>
    </w:p>
    <w:p w:rsidR="00F50DED" w:rsidRDefault="00EF3FEF" w:rsidP="00D15264">
      <w:pPr>
        <w:pStyle w:val="BodyText"/>
      </w:pPr>
      <w:r>
        <w:rPr>
          <w:noProof/>
        </w:rPr>
        <w:lastRenderedPageBreak/>
        <w:drawing>
          <wp:inline distT="0" distB="0" distL="0" distR="0" wp14:anchorId="2A68246C" wp14:editId="784A0A7D">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EF3FEF" w:rsidRDefault="00EF3FEF" w:rsidP="00D15264">
      <w:pPr>
        <w:pStyle w:val="BodyText"/>
      </w:pPr>
    </w:p>
    <w:p w:rsidR="00EF3FEF" w:rsidRDefault="00EF3FEF" w:rsidP="00D15264">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Pr="00EF13B0" w:rsidRDefault="00686D5E" w:rsidP="00686D5E">
      <w:pPr>
        <w:pStyle w:val="Heading3"/>
      </w:pPr>
      <w:bookmarkStart w:id="90" w:name="_Toc368651152"/>
      <w:bookmarkStart w:id="91" w:name="_Toc416782681"/>
      <w:r w:rsidRPr="00EF13B0">
        <w:lastRenderedPageBreak/>
        <w:t>Payment Tokenization Service</w:t>
      </w:r>
      <w:bookmarkEnd w:id="90"/>
      <w:bookmarkEnd w:id="91"/>
    </w:p>
    <w:p w:rsidR="0039682C" w:rsidRPr="0039682C" w:rsidRDefault="00686D5E" w:rsidP="00D15264">
      <w:pPr>
        <w:pStyle w:val="BodyText"/>
      </w:pPr>
      <w:r>
        <w:t xml:space="preserve">Update the form </w:t>
      </w:r>
      <w:r w:rsidRPr="00686D5E">
        <w:rPr>
          <w:u w:val="single"/>
        </w:rPr>
        <w:t>creditcard.xml</w:t>
      </w:r>
    </w:p>
    <w:p w:rsidR="00686D5E" w:rsidRDefault="00686D5E" w:rsidP="00D15264">
      <w:pPr>
        <w:pStyle w:val="BodyText"/>
      </w:pPr>
      <w:r>
        <w:t>Include the following form field in the form:</w:t>
      </w:r>
    </w:p>
    <w:p w:rsidR="00686D5E" w:rsidRDefault="00686D5E" w:rsidP="00D15264">
      <w:pPr>
        <w:pStyle w:val="BodyText"/>
        <w:rPr>
          <w:highlight w:val="lightGray"/>
        </w:rPr>
      </w:pPr>
      <w:r w:rsidRPr="00686D5E">
        <w:rPr>
          <w:highlight w:val="lightGray"/>
        </w:rPr>
        <w:t>&lt;!-- field for credit card subscription --&gt;</w:t>
      </w:r>
    </w:p>
    <w:p w:rsidR="00686D5E" w:rsidRDefault="00686D5E" w:rsidP="00D15264">
      <w:pPr>
        <w:pStyle w:val="BodyText"/>
      </w:pPr>
      <w:r w:rsidRPr="00686D5E">
        <w:rPr>
          <w:highlight w:val="lightGray"/>
        </w:rPr>
        <w:t>&lt;field formid="isSubscription" type="boolean" mandatory="false" default-value="false"/&gt;</w:t>
      </w:r>
    </w:p>
    <w:p w:rsidR="00C70E7E" w:rsidRPr="00686D5E" w:rsidRDefault="00C70E7E" w:rsidP="00D15264">
      <w:pPr>
        <w:pStyle w:val="BodyText"/>
      </w:pPr>
      <w:r w:rsidRPr="00C70E7E">
        <w:t>&lt;field formid="maskedFourDigit"</w:t>
      </w:r>
      <w:r w:rsidR="00614824" w:rsidRPr="00614824">
        <w:t>label="creditcard.number"</w:t>
      </w:r>
      <w:r w:rsidRPr="00C70E7E">
        <w:t xml:space="preserve"> type="string" masked="4" max-length="16"/&gt;</w:t>
      </w:r>
    </w:p>
    <w:p w:rsidR="00C81AAB" w:rsidRDefault="00C81AAB" w:rsidP="00D15264">
      <w:pPr>
        <w:pStyle w:val="BodyText"/>
      </w:pPr>
    </w:p>
    <w:p w:rsidR="0039682C" w:rsidRPr="0039682C" w:rsidRDefault="00C81AAB" w:rsidP="00D15264">
      <w:pPr>
        <w:pStyle w:val="BodyText"/>
      </w:pPr>
      <w:r>
        <w:t xml:space="preserve">Update the template </w:t>
      </w:r>
      <w:r>
        <w:rPr>
          <w:u w:val="single"/>
        </w:rPr>
        <w:t>creditcardjson.isml</w:t>
      </w:r>
    </w:p>
    <w:p w:rsidR="00C81AAB" w:rsidRDefault="00C81AAB" w:rsidP="00D15264">
      <w:pPr>
        <w:pStyle w:val="BodyText"/>
      </w:pPr>
      <w:r>
        <w:t>Replace the following code block</w:t>
      </w:r>
    </w:p>
    <w:p w:rsidR="00686D5E" w:rsidRPr="00C81AAB" w:rsidRDefault="00C81AAB" w:rsidP="00D15264">
      <w:pPr>
        <w:pStyle w:val="BodyText"/>
      </w:pPr>
      <w:r w:rsidRPr="00C81AAB">
        <w:rPr>
          <w:highlight w:val="lightGray"/>
        </w:rPr>
        <w:t xml:space="preserve">expirationYear:pdict.SelectedCreditCard.creditCardExpirationYear </w:t>
      </w:r>
    </w:p>
    <w:p w:rsidR="00C81AAB" w:rsidRDefault="00C81AAB" w:rsidP="00D15264">
      <w:pPr>
        <w:pStyle w:val="BodyText"/>
      </w:pPr>
      <w:r>
        <w:tab/>
        <w:t>With the following code block:</w:t>
      </w:r>
    </w:p>
    <w:p w:rsidR="00C81AAB" w:rsidRPr="00C81AAB" w:rsidRDefault="00C81AAB" w:rsidP="00D15264">
      <w:pPr>
        <w:pStyle w:val="BodyText"/>
        <w:rPr>
          <w:highlight w:val="lightGray"/>
        </w:rPr>
      </w:pPr>
      <w:r w:rsidRPr="00C81AAB">
        <w:rPr>
          <w:highlight w:val="lightGray"/>
        </w:rPr>
        <w:t>expirationYear:pdict.SelectedCreditCard.creditCardExpirationYear,</w:t>
      </w:r>
    </w:p>
    <w:p w:rsidR="00C81AAB" w:rsidRDefault="00C81AAB" w:rsidP="00D15264">
      <w:pPr>
        <w:pStyle w:val="BodyText"/>
        <w:rPr>
          <w:highlight w:val="lightGray"/>
        </w:rPr>
      </w:pPr>
      <w:r w:rsidRPr="00C81AAB">
        <w:rPr>
          <w:highlight w:val="lightGray"/>
        </w:rPr>
        <w:t>isSubscription:pdict.SelectedCreditCard.custom.isSubscription</w:t>
      </w:r>
      <w:r w:rsidR="003D6CE0">
        <w:rPr>
          <w:highlight w:val="lightGray"/>
        </w:rPr>
        <w:t>,</w:t>
      </w:r>
    </w:p>
    <w:p w:rsidR="003D6CE0" w:rsidRPr="00C81AAB" w:rsidRDefault="003D6CE0" w:rsidP="00D15264">
      <w:pPr>
        <w:pStyle w:val="BodyText"/>
        <w:rPr>
          <w:highlight w:val="lightGray"/>
        </w:rPr>
      </w:pPr>
      <w:r w:rsidRPr="003D6CE0">
        <w:t>maskedFourDigit:pdict.SelectedCreditCard.custom.maskedFourDigit</w:t>
      </w:r>
    </w:p>
    <w:p w:rsidR="00C81AAB" w:rsidRDefault="00C81AAB" w:rsidP="00D15264">
      <w:pPr>
        <w:pStyle w:val="BodyText"/>
      </w:pPr>
    </w:p>
    <w:p w:rsidR="0039682C" w:rsidRDefault="00C81AAB" w:rsidP="00D15264">
      <w:pPr>
        <w:pStyle w:val="BodyText"/>
      </w:pPr>
      <w:r>
        <w:t xml:space="preserve">Update the form </w:t>
      </w:r>
      <w:r w:rsidRPr="00705F0A">
        <w:t>customeraddress.xml</w:t>
      </w:r>
    </w:p>
    <w:p w:rsidR="00C81AAB" w:rsidRDefault="00C81AAB" w:rsidP="00D15264">
      <w:pPr>
        <w:pStyle w:val="BodyText"/>
      </w:pPr>
      <w:r>
        <w:t xml:space="preserve">Include the following code </w:t>
      </w:r>
      <w:r w:rsidR="00AA6180">
        <w:t>just before adding the action events</w:t>
      </w:r>
    </w:p>
    <w:p w:rsidR="00AA6180" w:rsidRPr="00AA6180" w:rsidRDefault="00AA6180" w:rsidP="00D15264">
      <w:pPr>
        <w:pStyle w:val="BodyText"/>
        <w:rPr>
          <w:highlight w:val="lightGray"/>
        </w:rPr>
      </w:pPr>
      <w:r w:rsidRPr="00AA6180">
        <w:rPr>
          <w:highlight w:val="lightGray"/>
        </w:rPr>
        <w:t>&lt;!-- email field is contained in separate form group to enable binding to customer profile --&gt;</w:t>
      </w:r>
    </w:p>
    <w:p w:rsidR="00AA6180" w:rsidRPr="00AA6180" w:rsidRDefault="00AA6180" w:rsidP="00D15264">
      <w:pPr>
        <w:pStyle w:val="BodyText"/>
        <w:rPr>
          <w:highlight w:val="lightGray"/>
        </w:rPr>
      </w:pPr>
      <w:r w:rsidRPr="00AA6180">
        <w:rPr>
          <w:highlight w:val="lightGray"/>
        </w:rPr>
        <w:t>&lt;group formid="email"&gt;</w:t>
      </w:r>
    </w:p>
    <w:p w:rsidR="00AA6180" w:rsidRPr="00AA6180" w:rsidRDefault="00AA6180" w:rsidP="00D15264">
      <w:pPr>
        <w:pStyle w:val="BodyText"/>
        <w:rPr>
          <w:highlight w:val="lightGray"/>
        </w:rPr>
      </w:pPr>
      <w:r>
        <w:rPr>
          <w:highlight w:val="lightGray"/>
        </w:rPr>
        <w:tab/>
      </w:r>
      <w:r w:rsidRPr="00AA6180">
        <w:rPr>
          <w:highlight w:val="lightGray"/>
        </w:rPr>
        <w:t>&lt;field formid="emailAddress" label="profile.email" type="string" mandatory="true" regexp="^[\w.%+-]+@[\w.-]+\.[\w]{2,6}$" binding="email" max-length="50" missing-error="forms.address.email.invalid" range-error="forms.address.email.invalid" parse-error="forms.address.email.invalid" value-error="forms.address.email.invalid"/&gt;</w:t>
      </w:r>
    </w:p>
    <w:p w:rsidR="00AA6180" w:rsidRPr="00AA6180" w:rsidRDefault="00AA6180" w:rsidP="00D15264">
      <w:pPr>
        <w:pStyle w:val="BodyText"/>
        <w:rPr>
          <w:highlight w:val="lightGray"/>
        </w:rPr>
      </w:pPr>
      <w:r w:rsidRPr="00AA6180">
        <w:rPr>
          <w:highlight w:val="lightGray"/>
        </w:rPr>
        <w:t>&lt;/group&gt;</w:t>
      </w:r>
    </w:p>
    <w:p w:rsidR="00A6159A" w:rsidRDefault="00A6159A" w:rsidP="00D15264">
      <w:pPr>
        <w:pStyle w:val="BodyText"/>
      </w:pPr>
    </w:p>
    <w:p w:rsidR="00D313E6" w:rsidRDefault="00A6159A" w:rsidP="00D15264">
      <w:pPr>
        <w:pStyle w:val="BodyText"/>
      </w:pPr>
      <w:r>
        <w:lastRenderedPageBreak/>
        <w:t xml:space="preserve">Update the form </w:t>
      </w:r>
      <w:r w:rsidRPr="00A6159A">
        <w:t>paymentinstruments.xml</w:t>
      </w:r>
      <w:r>
        <w:t>.</w:t>
      </w:r>
    </w:p>
    <w:p w:rsidR="00315F44" w:rsidRDefault="00315F44" w:rsidP="00D15264">
      <w:pPr>
        <w:pStyle w:val="BodyText"/>
      </w:pPr>
      <w:r>
        <w:t xml:space="preserve"> Replace</w:t>
      </w:r>
      <w:r w:rsidR="00A6159A">
        <w:t xml:space="preserve"> the following code block to include the customeraddress.xml </w:t>
      </w:r>
      <w:r w:rsidR="0026661B">
        <w:t>form:</w:t>
      </w:r>
    </w:p>
    <w:p w:rsidR="00A6159A" w:rsidRDefault="00315F44" w:rsidP="00D15264">
      <w:pPr>
        <w:pStyle w:val="BodyText"/>
        <w:rPr>
          <w:highlight w:val="lightGray"/>
        </w:rPr>
      </w:pPr>
      <w:r w:rsidRPr="00315F44">
        <w:rPr>
          <w:highlight w:val="lightGray"/>
        </w:rPr>
        <w:t>&lt;include formid="newcreditcard" name="creditcard"/&gt;</w:t>
      </w:r>
    </w:p>
    <w:p w:rsidR="00315F44" w:rsidRPr="00315F44" w:rsidRDefault="00315F44" w:rsidP="00D15264">
      <w:pPr>
        <w:pStyle w:val="BodyText"/>
      </w:pPr>
      <w:r w:rsidRPr="00315F44">
        <w:t>With the following code block:</w:t>
      </w:r>
    </w:p>
    <w:p w:rsidR="00315F44" w:rsidRDefault="00315F44" w:rsidP="00D15264">
      <w:pPr>
        <w:pStyle w:val="BodyText"/>
        <w:rPr>
          <w:highlight w:val="lightGray"/>
        </w:rPr>
      </w:pPr>
      <w:r w:rsidRPr="00315F44">
        <w:rPr>
          <w:highlight w:val="lightGray"/>
        </w:rPr>
        <w:t>&lt;include formid="newcreditcard" name="creditcard"/&gt;</w:t>
      </w:r>
    </w:p>
    <w:p w:rsidR="00A6159A" w:rsidRPr="00A6159A" w:rsidRDefault="00A6159A" w:rsidP="00D15264">
      <w:pPr>
        <w:pStyle w:val="BodyText"/>
        <w:rPr>
          <w:highlight w:val="lightGray"/>
        </w:rPr>
      </w:pPr>
      <w:r w:rsidRPr="00A6159A">
        <w:rPr>
          <w:highlight w:val="lightGray"/>
        </w:rPr>
        <w:t>&lt;include formid="address" name="customeraddress"/&gt;</w:t>
      </w:r>
    </w:p>
    <w:p w:rsidR="00705F0A" w:rsidRDefault="00705F0A" w:rsidP="00D15264">
      <w:pPr>
        <w:pStyle w:val="BodyText"/>
      </w:pPr>
    </w:p>
    <w:p w:rsidR="00D313E6" w:rsidRDefault="00705F0A" w:rsidP="00D15264">
      <w:pPr>
        <w:pStyle w:val="BodyText"/>
      </w:pPr>
      <w:r>
        <w:t xml:space="preserve">Update the template paymentinstrumentdetails.isml. </w:t>
      </w:r>
    </w:p>
    <w:p w:rsidR="00705F0A" w:rsidRDefault="00705F0A" w:rsidP="00D15264">
      <w:pPr>
        <w:pStyle w:val="BodyText"/>
      </w:pPr>
      <w:r>
        <w:t>Include the following code block just after the &lt;h1&gt; tag to display the title message</w:t>
      </w:r>
    </w:p>
    <w:p w:rsidR="00705F0A" w:rsidRPr="00705F0A" w:rsidRDefault="00705F0A" w:rsidP="00D15264">
      <w:pPr>
        <w:pStyle w:val="BodyText"/>
        <w:rPr>
          <w:highlight w:val="lightGray"/>
        </w:rPr>
      </w:pPr>
      <w:r w:rsidRPr="00705F0A">
        <w:rPr>
          <w:highlight w:val="lightGray"/>
        </w:rPr>
        <w:t>&lt;isif condition="${pdict.SubscriptionError != null}"&gt;</w:t>
      </w:r>
    </w:p>
    <w:p w:rsidR="00705F0A" w:rsidRDefault="00705F0A" w:rsidP="00D15264">
      <w:pPr>
        <w:pStyle w:val="BodyText"/>
        <w:rPr>
          <w:highlight w:val="lightGray"/>
        </w:rPr>
      </w:pPr>
      <w:r w:rsidRPr="00705F0A">
        <w:rPr>
          <w:highlight w:val="lightGray"/>
        </w:rPr>
        <w:t>&lt;div class="error-form"&gt;</w:t>
      </w:r>
    </w:p>
    <w:p w:rsidR="00705F0A" w:rsidRDefault="00705F0A" w:rsidP="00D15264">
      <w:pPr>
        <w:pStyle w:val="BodyText"/>
        <w:rPr>
          <w:highlight w:val="lightGray"/>
        </w:rPr>
      </w:pPr>
      <w:r w:rsidRPr="00705F0A">
        <w:rPr>
          <w:highlight w:val="lightGray"/>
        </w:rPr>
        <w:t>${Resource.msg('account.subscription','account',null)}</w:t>
      </w:r>
    </w:p>
    <w:p w:rsidR="00705F0A" w:rsidRPr="00705F0A" w:rsidRDefault="00705F0A" w:rsidP="00D15264">
      <w:pPr>
        <w:pStyle w:val="BodyText"/>
        <w:rPr>
          <w:highlight w:val="lightGray"/>
        </w:rPr>
      </w:pPr>
      <w:r w:rsidRPr="00705F0A">
        <w:rPr>
          <w:highlight w:val="lightGray"/>
        </w:rPr>
        <w:t>&lt;/div&gt;</w:t>
      </w:r>
    </w:p>
    <w:p w:rsidR="00705F0A" w:rsidRPr="00705F0A" w:rsidRDefault="00705F0A" w:rsidP="00D15264">
      <w:pPr>
        <w:pStyle w:val="BodyText"/>
        <w:rPr>
          <w:highlight w:val="lightGray"/>
        </w:rPr>
      </w:pPr>
      <w:r w:rsidRPr="00705F0A">
        <w:rPr>
          <w:highlight w:val="lightGray"/>
        </w:rPr>
        <w:t>&lt;/isif&gt;</w:t>
      </w:r>
    </w:p>
    <w:p w:rsidR="00D26F75" w:rsidRDefault="00D26F75" w:rsidP="00D15264">
      <w:pPr>
        <w:pStyle w:val="BodyText"/>
      </w:pPr>
    </w:p>
    <w:p w:rsidR="00D313E6" w:rsidRDefault="00D26F75" w:rsidP="00D15264">
      <w:pPr>
        <w:pStyle w:val="BodyText"/>
      </w:pPr>
      <w:r>
        <w:t>Update the template paymentinstrumentdetails.isml</w:t>
      </w:r>
      <w:r w:rsidR="00EF7653">
        <w:t xml:space="preserve">. </w:t>
      </w:r>
    </w:p>
    <w:p w:rsidR="00D26F75" w:rsidRDefault="00EF7653" w:rsidP="00D15264">
      <w:pPr>
        <w:pStyle w:val="BodyText"/>
      </w:pPr>
      <w:r>
        <w:t>I</w:t>
      </w:r>
      <w:r w:rsidR="00D26F75">
        <w:t>nclude the following code right after the for field for card expiration year</w:t>
      </w:r>
    </w:p>
    <w:p w:rsidR="00D26F75" w:rsidRPr="00D26F75" w:rsidRDefault="00D26F75" w:rsidP="00D15264">
      <w:pPr>
        <w:pStyle w:val="BodyText"/>
        <w:rPr>
          <w:highlight w:val="lightGray"/>
        </w:rPr>
      </w:pPr>
      <w:r w:rsidRPr="00D26F75">
        <w:rPr>
          <w:highlight w:val="lightGray"/>
        </w:rPr>
        <w:t>&lt;!-- code comments for adding new billing fields..--&gt;</w:t>
      </w:r>
    </w:p>
    <w:p w:rsidR="00D26F75" w:rsidRDefault="00D26F75" w:rsidP="00D15264">
      <w:pPr>
        <w:pStyle w:val="BodyText"/>
        <w:rPr>
          <w:highlight w:val="lightGray"/>
        </w:rPr>
      </w:pPr>
      <w:r w:rsidRPr="00D26F75">
        <w:rPr>
          <w:highlight w:val="lightGray"/>
        </w:rPr>
        <w:t>&lt;isinputfield formfield="${pdict.CurrentForms.paymentinstruments.creditcards.address.firstname}"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formfield="${pdict.CurrentForms.paymentinstruments.creditcards.address.lastname}"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formfield="${pdict.CurrentForms.paymentinstruments.creditcards.address.address1}" type="input"/&gt;</w:t>
      </w:r>
    </w:p>
    <w:p w:rsidR="008263FF" w:rsidRDefault="00D26F75" w:rsidP="00D15264">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D15264">
      <w:pPr>
        <w:pStyle w:val="BodyText"/>
        <w:rPr>
          <w:highlight w:val="lightGray"/>
        </w:rPr>
      </w:pPr>
      <w:r w:rsidRPr="00D26F75">
        <w:rPr>
          <w:highlight w:val="lightGray"/>
        </w:rPr>
        <w:t>&lt;isinputfield formfield="${pdict.CurrentForms.paymentinstruments.creditcards.address.country}" type="select"/&gt;</w:t>
      </w:r>
    </w:p>
    <w:p w:rsidR="008263FF" w:rsidRDefault="00D26F75" w:rsidP="00D15264">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D15264">
      <w:pPr>
        <w:pStyle w:val="BodyText"/>
        <w:rPr>
          <w:highlight w:val="lightGray"/>
        </w:rPr>
      </w:pPr>
      <w:r w:rsidRPr="00D26F75">
        <w:rPr>
          <w:highlight w:val="lightGray"/>
        </w:rPr>
        <w:t>&lt;isinputfield formfield="${pdict.CurrentForms.paymentinstruments.creditcards.address.city}" type="input"/&gt;</w:t>
      </w:r>
    </w:p>
    <w:p w:rsidR="008263FF" w:rsidRDefault="00D26F75" w:rsidP="00D15264">
      <w:pPr>
        <w:pStyle w:val="BodyText"/>
        <w:rPr>
          <w:highlight w:val="lightGray"/>
        </w:rPr>
      </w:pPr>
      <w:r w:rsidRPr="00D26F75">
        <w:rPr>
          <w:highlight w:val="lightGray"/>
        </w:rPr>
        <w:t>&lt;isinputfield formfield="${pdict.CurrentForms.paymentinstruments.creditcards.address.zip}" type="input"/&gt;</w:t>
      </w:r>
    </w:p>
    <w:p w:rsidR="008263FF" w:rsidRDefault="00D26F75" w:rsidP="00D15264">
      <w:pPr>
        <w:pStyle w:val="BodyText"/>
        <w:rPr>
          <w:highlight w:val="lightGray"/>
        </w:rPr>
      </w:pPr>
      <w:r w:rsidRPr="00D26F75">
        <w:rPr>
          <w:highlight w:val="lightGray"/>
        </w:rPr>
        <w:t>&lt;isinputfield formfield="${pdict.CurrentForms.paymentinstruments.creditcards.address.phone}" type="input"/&gt;</w:t>
      </w:r>
    </w:p>
    <w:p w:rsidR="008263FF" w:rsidRDefault="00D26F75" w:rsidP="00D15264">
      <w:pPr>
        <w:pStyle w:val="BodyText"/>
        <w:rPr>
          <w:highlight w:val="lightGray"/>
        </w:rPr>
      </w:pPr>
      <w:r w:rsidRPr="00D26F75">
        <w:rPr>
          <w:highlight w:val="lightGray"/>
        </w:rPr>
        <w:t>&lt;isinputfield formfield="${pdict.CurrentForms.paymentinstruments.creditcards.address.email.emailAddress}" xhtmlclass="email" type="input"/&gt;</w:t>
      </w:r>
    </w:p>
    <w:p w:rsidR="00D26F75" w:rsidRPr="008263FF" w:rsidRDefault="00D26F75" w:rsidP="00D15264">
      <w:pPr>
        <w:pStyle w:val="BodyText"/>
        <w:rPr>
          <w:highlight w:val="lightGray"/>
        </w:rPr>
      </w:pPr>
      <w:r w:rsidRPr="00D26F75">
        <w:rPr>
          <w:highlight w:val="lightGray"/>
        </w:rPr>
        <w:t>&lt;!-- end code changes for billing fields. --&gt;</w:t>
      </w:r>
    </w:p>
    <w:p w:rsidR="00F132FE" w:rsidRDefault="00F132FE" w:rsidP="00D15264">
      <w:pPr>
        <w:pStyle w:val="BodyText"/>
      </w:pPr>
    </w:p>
    <w:p w:rsidR="00D313E6" w:rsidRDefault="00F132FE" w:rsidP="00D15264">
      <w:pPr>
        <w:pStyle w:val="BodyText"/>
      </w:pPr>
      <w:r>
        <w:t xml:space="preserve">Update the template </w:t>
      </w:r>
      <w:r w:rsidRPr="00F132FE">
        <w:t>paymentinstrumentlist.isml</w:t>
      </w:r>
      <w:r>
        <w:t xml:space="preserve">. </w:t>
      </w:r>
    </w:p>
    <w:p w:rsidR="00F132FE" w:rsidRDefault="00F132FE" w:rsidP="00D15264">
      <w:pPr>
        <w:pStyle w:val="BodyText"/>
      </w:pPr>
      <w:r>
        <w:t xml:space="preserve">Include the following code just before </w:t>
      </w:r>
    </w:p>
    <w:p w:rsidR="00EF7653" w:rsidRDefault="00F132FE" w:rsidP="00D15264">
      <w:pPr>
        <w:pStyle w:val="BodyText"/>
      </w:pPr>
      <w:r w:rsidRPr="00F132FE">
        <w:t>&lt;div class="section-header"&gt;</w:t>
      </w:r>
      <w:r w:rsidR="0050479A">
        <w:t xml:space="preserve"> to display the error message for delete subscription</w:t>
      </w:r>
    </w:p>
    <w:p w:rsidR="0050479A" w:rsidRPr="0050479A" w:rsidRDefault="0050479A" w:rsidP="00D15264">
      <w:pPr>
        <w:pStyle w:val="BodyText"/>
        <w:rPr>
          <w:highlight w:val="lightGray"/>
        </w:rPr>
      </w:pPr>
      <w:r w:rsidRPr="0050479A">
        <w:rPr>
          <w:highlight w:val="lightGray"/>
        </w:rPr>
        <w:t>&lt;isif condition="${pdict.SubscriptionError != null}"&gt;</w:t>
      </w:r>
    </w:p>
    <w:p w:rsidR="0050479A" w:rsidRPr="0050479A" w:rsidRDefault="0050479A" w:rsidP="00D15264">
      <w:pPr>
        <w:pStyle w:val="BodyText"/>
        <w:rPr>
          <w:highlight w:val="lightGray"/>
        </w:rPr>
      </w:pPr>
      <w:r w:rsidRPr="0050479A">
        <w:rPr>
          <w:highlight w:val="lightGray"/>
        </w:rPr>
        <w:t>&lt;div class="error-form"&gt;</w:t>
      </w:r>
    </w:p>
    <w:p w:rsidR="0050479A" w:rsidRPr="0050479A" w:rsidRDefault="0050479A" w:rsidP="00D15264">
      <w:pPr>
        <w:pStyle w:val="BodyText"/>
        <w:rPr>
          <w:highlight w:val="lightGray"/>
        </w:rPr>
      </w:pPr>
      <w:r w:rsidRPr="0050479A">
        <w:rPr>
          <w:highlight w:val="lightGray"/>
        </w:rPr>
        <w:t xml:space="preserve">                      ${Resource.msg(paymentinstrumentlist.deletesubscription','account',null)}</w:t>
      </w:r>
    </w:p>
    <w:p w:rsidR="0050479A" w:rsidRPr="0050479A" w:rsidRDefault="0050479A" w:rsidP="00D15264">
      <w:pPr>
        <w:pStyle w:val="BodyText"/>
        <w:rPr>
          <w:highlight w:val="lightGray"/>
        </w:rPr>
      </w:pPr>
      <w:r w:rsidRPr="0050479A">
        <w:rPr>
          <w:highlight w:val="lightGray"/>
        </w:rPr>
        <w:t>&lt;/div&gt;</w:t>
      </w:r>
    </w:p>
    <w:p w:rsidR="0050479A" w:rsidRPr="0050479A" w:rsidRDefault="0050479A" w:rsidP="00D15264">
      <w:pPr>
        <w:pStyle w:val="BodyText"/>
        <w:rPr>
          <w:highlight w:val="lightGray"/>
        </w:rPr>
      </w:pPr>
      <w:r w:rsidRPr="0050479A">
        <w:rPr>
          <w:highlight w:val="lightGray"/>
        </w:rPr>
        <w:t>&lt;/isif&gt;</w:t>
      </w:r>
    </w:p>
    <w:p w:rsidR="007042A5" w:rsidRDefault="007042A5" w:rsidP="00D15264">
      <w:pPr>
        <w:pStyle w:val="BodyText"/>
      </w:pPr>
    </w:p>
    <w:p w:rsidR="00D313E6" w:rsidRDefault="007042A5" w:rsidP="00D15264">
      <w:pPr>
        <w:pStyle w:val="BodyText"/>
      </w:pPr>
      <w:r>
        <w:t>Update the account.properties.</w:t>
      </w:r>
    </w:p>
    <w:p w:rsidR="007042A5" w:rsidRDefault="007042A5" w:rsidP="00D15264">
      <w:pPr>
        <w:pStyle w:val="BodyText"/>
      </w:pPr>
      <w:r>
        <w:t xml:space="preserve"> Include the following code just at end of the account.properties file</w:t>
      </w:r>
      <w:r w:rsidR="00A73A7D">
        <w:t xml:space="preserve"> to display error messages</w:t>
      </w:r>
    </w:p>
    <w:p w:rsidR="0050479A" w:rsidRPr="007042A5" w:rsidRDefault="007042A5" w:rsidP="00D15264">
      <w:pPr>
        <w:pStyle w:val="BodyText"/>
        <w:rPr>
          <w:highlight w:val="lightGray"/>
        </w:rPr>
      </w:pPr>
      <w:r w:rsidRPr="007042A5">
        <w:rPr>
          <w:highlight w:val="lightGray"/>
        </w:rPr>
        <w:lastRenderedPageBreak/>
        <w:t>paymentinstrumentlist.deletesubscription=An error occurred while deleting subscription.</w:t>
      </w:r>
    </w:p>
    <w:p w:rsidR="007042A5" w:rsidRPr="007042A5" w:rsidRDefault="007042A5" w:rsidP="00D15264">
      <w:pPr>
        <w:pStyle w:val="BodyText"/>
        <w:rPr>
          <w:highlight w:val="lightGray"/>
        </w:rPr>
      </w:pPr>
      <w:r w:rsidRPr="007042A5">
        <w:rPr>
          <w:highlight w:val="lightGray"/>
        </w:rPr>
        <w:t>account.subscription = Subscription is not created. Please check your card details.</w:t>
      </w:r>
    </w:p>
    <w:p w:rsidR="007042A5" w:rsidRDefault="007042A5" w:rsidP="00D15264">
      <w:pPr>
        <w:pStyle w:val="BodyText"/>
      </w:pPr>
    </w:p>
    <w:p w:rsidR="00D313E6" w:rsidRPr="00D313E6" w:rsidRDefault="00D91784" w:rsidP="00D15264">
      <w:pPr>
        <w:pStyle w:val="BodyText"/>
      </w:pPr>
      <w:r>
        <w:t xml:space="preserve">Update template </w:t>
      </w:r>
      <w:r w:rsidRPr="00D91784">
        <w:t>minicreditcard.isml</w:t>
      </w:r>
      <w:r w:rsidR="00D313E6">
        <w:t>.</w:t>
      </w:r>
    </w:p>
    <w:p w:rsidR="00D91784" w:rsidRDefault="00D313E6" w:rsidP="00D15264">
      <w:pPr>
        <w:pStyle w:val="BodyText"/>
      </w:pPr>
      <w:r>
        <w:t>T</w:t>
      </w:r>
      <w:r w:rsidR="00D91784" w:rsidRPr="00D91784">
        <w:t>o display masked four digits instead of credit card number</w:t>
      </w:r>
      <w:r w:rsidR="00D91784">
        <w:t xml:space="preserve">. </w:t>
      </w:r>
    </w:p>
    <w:p w:rsidR="00D91784" w:rsidRDefault="00D91784" w:rsidP="00D15264">
      <w:pPr>
        <w:pStyle w:val="BodyText"/>
      </w:pPr>
      <w:r>
        <w:t>Add a variable within isscript block:</w:t>
      </w:r>
    </w:p>
    <w:p w:rsidR="00D91784" w:rsidRPr="00D91784" w:rsidRDefault="00D91784" w:rsidP="00D15264">
      <w:pPr>
        <w:pStyle w:val="BodyText"/>
        <w:rPr>
          <w:highlight w:val="lightGray"/>
        </w:rPr>
      </w:pPr>
      <w:r w:rsidRPr="00D91784">
        <w:rPr>
          <w:highlight w:val="lightGray"/>
        </w:rPr>
        <w:t>varmaskedFourDigit  : String;</w:t>
      </w:r>
    </w:p>
    <w:p w:rsidR="00D91784" w:rsidRDefault="00D91784" w:rsidP="00D15264">
      <w:pPr>
        <w:pStyle w:val="BodyText"/>
      </w:pPr>
    </w:p>
    <w:p w:rsidR="00D91784" w:rsidRDefault="00D91784" w:rsidP="00D15264">
      <w:pPr>
        <w:pStyle w:val="BodyText"/>
      </w:pPr>
      <w:r>
        <w:t xml:space="preserve">Assign the value into maskedFourDigit within </w:t>
      </w:r>
      <w:r w:rsidRPr="00D91784">
        <w:t>if(pdict.p_card != null )</w:t>
      </w:r>
    </w:p>
    <w:p w:rsidR="00D91784" w:rsidRPr="00D91784" w:rsidRDefault="00D91784" w:rsidP="00D15264">
      <w:pPr>
        <w:pStyle w:val="BodyText"/>
        <w:rPr>
          <w:highlight w:val="lightGray"/>
        </w:rPr>
      </w:pPr>
      <w:r w:rsidRPr="00D91784">
        <w:rPr>
          <w:highlight w:val="lightGray"/>
        </w:rPr>
        <w:t>maskedFourDigit = pdict.p_card.custom.maskedFourDigit;</w:t>
      </w:r>
    </w:p>
    <w:p w:rsidR="00D91784" w:rsidRDefault="00D91784" w:rsidP="00D15264">
      <w:pPr>
        <w:pStyle w:val="BodyText"/>
      </w:pPr>
    </w:p>
    <w:p w:rsidR="00D91784" w:rsidRDefault="00D91784" w:rsidP="00D15264">
      <w:pPr>
        <w:pStyle w:val="BodyText"/>
      </w:pPr>
      <w:r>
        <w:t>Replace the block of code</w:t>
      </w:r>
      <w:r w:rsidR="0020034B">
        <w:t>:</w:t>
      </w:r>
    </w:p>
    <w:p w:rsidR="00D91784" w:rsidRPr="00D91784" w:rsidRDefault="00D91784" w:rsidP="00D15264">
      <w:pPr>
        <w:pStyle w:val="BodyText"/>
        <w:rPr>
          <w:highlight w:val="lightGray"/>
        </w:rPr>
      </w:pPr>
      <w:r w:rsidRPr="00D91784">
        <w:rPr>
          <w:highlight w:val="lightGray"/>
        </w:rPr>
        <w:t>&lt;isif condition="${!empty(ccOwner) &amp;&amp; !empty(ccType) &amp;&amp; !empty(</w:t>
      </w:r>
      <w:r w:rsidRPr="00D91784">
        <w:t>ccNumber</w:t>
      </w:r>
      <w:r w:rsidRPr="00D91784">
        <w:rPr>
          <w:highlight w:val="lightGray"/>
        </w:rPr>
        <w:t>)}"&gt;</w:t>
      </w:r>
    </w:p>
    <w:p w:rsidR="00D91784" w:rsidRPr="00D91784" w:rsidRDefault="00D91784" w:rsidP="00D15264">
      <w:pPr>
        <w:pStyle w:val="BodyText"/>
        <w:rPr>
          <w:highlight w:val="lightGray"/>
        </w:rPr>
      </w:pPr>
      <w:r w:rsidRPr="00D91784">
        <w:rPr>
          <w:highlight w:val="lightGray"/>
        </w:rPr>
        <w:tab/>
        <w:t>&lt;isprint value="${ccOwner}"/&gt;&lt;br /&gt;</w:t>
      </w:r>
    </w:p>
    <w:p w:rsidR="00D91784" w:rsidRPr="00D91784" w:rsidRDefault="00D91784" w:rsidP="00D15264">
      <w:pPr>
        <w:pStyle w:val="BodyText"/>
        <w:rPr>
          <w:highlight w:val="lightGray"/>
        </w:rPr>
      </w:pPr>
      <w:r w:rsidRPr="00D91784">
        <w:rPr>
          <w:highlight w:val="lightGray"/>
        </w:rPr>
        <w:tab/>
        <w:t>&lt;isprint value="${ccType}"/&gt;&lt;br /&gt;</w:t>
      </w:r>
      <w:r w:rsidRPr="00D91784">
        <w:rPr>
          <w:highlight w:val="lightGray"/>
        </w:rPr>
        <w:tab/>
      </w:r>
    </w:p>
    <w:p w:rsidR="00D91784" w:rsidRPr="00D91784" w:rsidRDefault="00D91784" w:rsidP="00D15264">
      <w:pPr>
        <w:pStyle w:val="BodyText"/>
        <w:rPr>
          <w:highlight w:val="lightGray"/>
        </w:rPr>
      </w:pPr>
      <w:r w:rsidRPr="00D91784">
        <w:rPr>
          <w:highlight w:val="lightGray"/>
        </w:rPr>
        <w:tab/>
        <w:t>&lt;isprint value="${</w:t>
      </w:r>
      <w:r w:rsidRPr="00D91784">
        <w:t>ccNumber</w:t>
      </w:r>
      <w:r w:rsidRPr="00D91784">
        <w:rPr>
          <w:highlight w:val="lightGray"/>
        </w:rPr>
        <w:t>}"/&gt;&lt;br /&gt;</w:t>
      </w:r>
    </w:p>
    <w:p w:rsidR="00D91784" w:rsidRDefault="00D91784" w:rsidP="00D15264">
      <w:pPr>
        <w:pStyle w:val="BodyText"/>
      </w:pPr>
      <w:r>
        <w:t>With</w:t>
      </w:r>
      <w:r w:rsidR="0020034B">
        <w:t xml:space="preserve"> following code block:</w:t>
      </w:r>
    </w:p>
    <w:p w:rsidR="00D91784" w:rsidRPr="00B80AA9" w:rsidRDefault="00D91784" w:rsidP="00D15264">
      <w:pPr>
        <w:pStyle w:val="BodyText"/>
        <w:rPr>
          <w:highlight w:val="lightGray"/>
        </w:rPr>
      </w:pPr>
      <w:r w:rsidRPr="00B80AA9">
        <w:rPr>
          <w:highlight w:val="lightGray"/>
        </w:rPr>
        <w:t>&lt;isif condition="${!empty(ccOwner) &amp;&amp; !empty(ccType) &amp;&amp; !empty(maskedFourDigit)}"&gt;</w:t>
      </w:r>
    </w:p>
    <w:p w:rsidR="00D91784" w:rsidRPr="00B80AA9" w:rsidRDefault="00D91784" w:rsidP="00D15264">
      <w:pPr>
        <w:pStyle w:val="BodyText"/>
        <w:rPr>
          <w:highlight w:val="lightGray"/>
        </w:rPr>
      </w:pPr>
      <w:r w:rsidRPr="00B80AA9">
        <w:rPr>
          <w:highlight w:val="lightGray"/>
        </w:rPr>
        <w:tab/>
        <w:t>&lt;isprint value="${ccOwner}"/&gt;&lt;br /&gt;</w:t>
      </w:r>
    </w:p>
    <w:p w:rsidR="00D91784" w:rsidRPr="00B80AA9" w:rsidRDefault="00D91784" w:rsidP="00D15264">
      <w:pPr>
        <w:pStyle w:val="BodyText"/>
        <w:rPr>
          <w:highlight w:val="lightGray"/>
        </w:rPr>
      </w:pPr>
      <w:r w:rsidRPr="00B80AA9">
        <w:rPr>
          <w:highlight w:val="lightGray"/>
        </w:rPr>
        <w:tab/>
        <w:t>&lt;isprint value="${ccType}"/&gt;&lt;br /&gt;</w:t>
      </w:r>
      <w:r w:rsidRPr="00B80AA9">
        <w:rPr>
          <w:highlight w:val="lightGray"/>
        </w:rPr>
        <w:tab/>
      </w:r>
    </w:p>
    <w:p w:rsidR="00D91784" w:rsidRPr="00B80AA9" w:rsidRDefault="00D91784" w:rsidP="00D15264">
      <w:pPr>
        <w:pStyle w:val="BodyText"/>
        <w:rPr>
          <w:highlight w:val="lightGray"/>
        </w:rPr>
      </w:pPr>
      <w:r w:rsidRPr="00B80AA9">
        <w:rPr>
          <w:highlight w:val="lightGray"/>
        </w:rPr>
        <w:tab/>
        <w:t>&lt;isprint value="${maskedFourDigit}"/&gt;&lt;br /&gt;</w:t>
      </w:r>
    </w:p>
    <w:p w:rsidR="00D91784" w:rsidRDefault="00D91784" w:rsidP="00D15264">
      <w:pPr>
        <w:pStyle w:val="BodyText"/>
      </w:pPr>
    </w:p>
    <w:p w:rsidR="00D313E6" w:rsidRDefault="00CD19DA" w:rsidP="00D15264">
      <w:pPr>
        <w:pStyle w:val="BodyText"/>
      </w:pPr>
      <w:r>
        <w:t xml:space="preserve">Update the template </w:t>
      </w:r>
      <w:r>
        <w:rPr>
          <w:u w:val="single"/>
        </w:rPr>
        <w:t>paymentmethods.isml</w:t>
      </w:r>
      <w:r>
        <w:t xml:space="preserve">. </w:t>
      </w:r>
    </w:p>
    <w:p w:rsidR="00CD19DA" w:rsidRPr="004E473D" w:rsidRDefault="00CD19DA" w:rsidP="00D15264">
      <w:pPr>
        <w:pStyle w:val="BodyText"/>
      </w:pPr>
      <w:r w:rsidRPr="004E473D">
        <w:t>Include the following code before the credit card number field</w:t>
      </w:r>
    </w:p>
    <w:p w:rsidR="00475C3E" w:rsidRPr="004E473D" w:rsidRDefault="00CD19DA" w:rsidP="00D15264">
      <w:pPr>
        <w:pStyle w:val="BodyText"/>
      </w:pPr>
      <w:r w:rsidRPr="004E473D">
        <w:lastRenderedPageBreak/>
        <w:tab/>
      </w:r>
      <w:r w:rsidRPr="004E473D">
        <w:rPr>
          <w:highlight w:val="lightGray"/>
        </w:rPr>
        <w:t>&lt;isinputfield formfield="${pdict.CurrentForms.billing.paymentMethods.creditCard.maskedFourDigit}" type="input"/&gt;</w:t>
      </w:r>
      <w:ins w:id="92" w:author="WIN764BIT" w:date="2014-09-05T14:26:00Z">
        <w:r w:rsidR="004E473D">
          <w:t xml:space="preserve"> </w:t>
        </w:r>
      </w:ins>
    </w:p>
    <w:p w:rsidR="00475C3E" w:rsidRDefault="00475C3E" w:rsidP="00D15264">
      <w:pPr>
        <w:pStyle w:val="BodyText"/>
      </w:pPr>
    </w:p>
    <w:p w:rsidR="00D313E6" w:rsidRDefault="00EF7653" w:rsidP="00D15264">
      <w:pPr>
        <w:pStyle w:val="BodyText"/>
      </w:pPr>
      <w:r>
        <w:t xml:space="preserve">Update the template </w:t>
      </w:r>
      <w:r>
        <w:rPr>
          <w:u w:val="single"/>
        </w:rPr>
        <w:t>paymentmethods.isml</w:t>
      </w:r>
      <w:r>
        <w:t xml:space="preserve">. </w:t>
      </w:r>
    </w:p>
    <w:p w:rsidR="00EF7653" w:rsidRDefault="00EF7653" w:rsidP="00D15264">
      <w:pPr>
        <w:pStyle w:val="BodyText"/>
      </w:pPr>
      <w:r>
        <w:t>Include the following code right after the credit card expiration year field</w:t>
      </w:r>
    </w:p>
    <w:p w:rsidR="00CD19DA" w:rsidRDefault="00CD19DA" w:rsidP="00D15264">
      <w:pPr>
        <w:pStyle w:val="BodyText"/>
        <w:rPr>
          <w:highlight w:val="lightGray"/>
        </w:rPr>
      </w:pPr>
    </w:p>
    <w:p w:rsidR="00EF7653" w:rsidRPr="00EF7653" w:rsidRDefault="00EF7653" w:rsidP="00D15264">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D15264">
      <w:pPr>
        <w:pStyle w:val="BodyText"/>
      </w:pPr>
      <w:r w:rsidRPr="00A77AEF">
        <w:t xml:space="preserve">Update the template </w:t>
      </w:r>
      <w:r w:rsidRPr="00A77AEF">
        <w:rPr>
          <w:u w:val="single"/>
        </w:rPr>
        <w:t>paymentmethods.isml</w:t>
      </w:r>
      <w:r w:rsidRPr="00A77AEF">
        <w:t xml:space="preserve">. </w:t>
      </w:r>
    </w:p>
    <w:p w:rsidR="004A2B09" w:rsidRPr="00A77AEF" w:rsidRDefault="004A2B09" w:rsidP="00D15264">
      <w:pPr>
        <w:pStyle w:val="BodyText"/>
      </w:pPr>
      <w:r w:rsidRPr="00A77AEF">
        <w:t>Replace the following code within select input type</w:t>
      </w:r>
      <w:r w:rsidR="00F45117" w:rsidRPr="00A77AEF">
        <w:t xml:space="preserve"> (Select a Credit Card)</w:t>
      </w:r>
    </w:p>
    <w:p w:rsidR="004A2B09" w:rsidRPr="00A77AEF" w:rsidRDefault="004A2B09" w:rsidP="00D15264">
      <w:pPr>
        <w:pStyle w:val="BodyText"/>
        <w:rPr>
          <w:highlight w:val="lightGray"/>
        </w:rPr>
      </w:pPr>
      <w:r w:rsidRPr="00A77AEF">
        <w:rPr>
          <w:highlight w:val="lightGray"/>
        </w:rPr>
        <w:t>&lt;isprint value="${creditCardInstr.maskedCreditCardNumber}"/&gt;</w:t>
      </w:r>
    </w:p>
    <w:p w:rsidR="004A2B09" w:rsidRPr="00A77AEF" w:rsidRDefault="004A2B09" w:rsidP="00D15264">
      <w:pPr>
        <w:pStyle w:val="BodyText"/>
      </w:pPr>
      <w:r w:rsidRPr="00A77AEF">
        <w:t xml:space="preserve">With </w:t>
      </w:r>
    </w:p>
    <w:p w:rsidR="004A2B09" w:rsidRPr="00A77AEF" w:rsidRDefault="004A2B09" w:rsidP="00D15264">
      <w:pPr>
        <w:pStyle w:val="BodyText"/>
        <w:rPr>
          <w:highlight w:val="lightGray"/>
        </w:rPr>
      </w:pPr>
      <w:r w:rsidRPr="00A77AEF">
        <w:rPr>
          <w:highlight w:val="lightGray"/>
        </w:rPr>
        <w:t>&lt;isprint value="${creditCardInstr.custom.maskedFourDigit}"/&gt;</w:t>
      </w:r>
    </w:p>
    <w:p w:rsidR="004A2B09" w:rsidRPr="004A2B09" w:rsidRDefault="004A2B09" w:rsidP="00D15264">
      <w:pPr>
        <w:pStyle w:val="BodyText"/>
        <w:rPr>
          <w:highlight w:val="lightGray"/>
        </w:rPr>
      </w:pPr>
    </w:p>
    <w:p w:rsidR="00D313E6" w:rsidRDefault="00FC514D" w:rsidP="00D15264">
      <w:pPr>
        <w:pStyle w:val="BodyText"/>
      </w:pPr>
      <w:r>
        <w:t xml:space="preserve">Update the pipeline </w:t>
      </w:r>
      <w:r w:rsidRPr="00FC514D">
        <w:rPr>
          <w:u w:val="single"/>
        </w:rPr>
        <w:t>COBilling-Start</w:t>
      </w:r>
      <w:r w:rsidR="00D313E6">
        <w:t>.</w:t>
      </w:r>
    </w:p>
    <w:p w:rsidR="00FC514D" w:rsidRDefault="00FC514D" w:rsidP="00D15264">
      <w:pPr>
        <w:pStyle w:val="BodyText"/>
      </w:pPr>
      <w:r>
        <w:t xml:space="preserve">Add Assign node </w:t>
      </w:r>
      <w:r w:rsidR="005453DE">
        <w:t xml:space="preserve">just before interaction continue node </w:t>
      </w:r>
      <w:r>
        <w:t>to set isSubscrition form field “false”</w:t>
      </w:r>
    </w:p>
    <w:p w:rsidR="00FC514D" w:rsidRDefault="00FC514D" w:rsidP="00D15264">
      <w:pPr>
        <w:pStyle w:val="BodyText"/>
      </w:pPr>
      <w:r>
        <w:rPr>
          <w:noProof/>
        </w:rPr>
        <w:lastRenderedPageBreak/>
        <w:drawing>
          <wp:inline distT="0" distB="0" distL="0" distR="0" wp14:anchorId="4B8153A6" wp14:editId="3B72D30F">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D15264">
      <w:pPr>
        <w:pStyle w:val="BodyText"/>
      </w:pPr>
    </w:p>
    <w:p w:rsidR="00D313E6" w:rsidRDefault="00D313E6" w:rsidP="00D15264">
      <w:pPr>
        <w:pStyle w:val="BodyText"/>
      </w:pPr>
    </w:p>
    <w:p w:rsidR="00D313E6" w:rsidRDefault="008918B4" w:rsidP="00D15264">
      <w:pPr>
        <w:pStyle w:val="BodyText"/>
      </w:pPr>
      <w:r>
        <w:t xml:space="preserve">Update the pipeline COBilling-SelectCreditCard. </w:t>
      </w:r>
    </w:p>
    <w:p w:rsidR="008918B4" w:rsidRDefault="008918B4" w:rsidP="00D15264">
      <w:pPr>
        <w:pStyle w:val="BodyText"/>
      </w:pPr>
      <w:r>
        <w:t>Update the assign node just after GetCustomerCreditCard.ds.</w:t>
      </w:r>
    </w:p>
    <w:p w:rsidR="008918B4" w:rsidRDefault="008918B4" w:rsidP="00D15264">
      <w:pPr>
        <w:pStyle w:val="BodyText"/>
      </w:pPr>
    </w:p>
    <w:p w:rsidR="008918B4" w:rsidRDefault="008918B4" w:rsidP="00D15264">
      <w:pPr>
        <w:pStyle w:val="BodyText"/>
      </w:pPr>
    </w:p>
    <w:p w:rsidR="008918B4" w:rsidRDefault="008918B4" w:rsidP="00D15264">
      <w:pPr>
        <w:pStyle w:val="BodyText"/>
      </w:pPr>
      <w:r>
        <w:rPr>
          <w:noProof/>
        </w:rPr>
        <w:lastRenderedPageBreak/>
        <w:drawing>
          <wp:inline distT="0" distB="0" distL="0" distR="0" wp14:anchorId="3F17B26D" wp14:editId="0B24E07C">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D15264">
      <w:pPr>
        <w:pStyle w:val="BodyText"/>
      </w:pPr>
    </w:p>
    <w:p w:rsidR="00D313E6" w:rsidRDefault="0087749B" w:rsidP="00D15264">
      <w:pPr>
        <w:pStyle w:val="BodyText"/>
      </w:pPr>
      <w:r>
        <w:t>Update the pipeline COBilling-SaveCreditCar</w:t>
      </w:r>
      <w:r w:rsidR="008918B4">
        <w:t>d</w:t>
      </w:r>
      <w:r>
        <w:t xml:space="preserve">. </w:t>
      </w:r>
    </w:p>
    <w:p w:rsidR="0087749B" w:rsidRDefault="0087749B" w:rsidP="00D15264">
      <w:pPr>
        <w:pStyle w:val="BodyText"/>
      </w:pPr>
      <w:r>
        <w:t>Add Conditional Node to check if the current payment card is a saved subscription or not. If not make a call to Cybersource pipeline to Create Subscription.</w:t>
      </w:r>
    </w:p>
    <w:p w:rsidR="0087749B" w:rsidRDefault="0010677A" w:rsidP="00D15264">
      <w:pPr>
        <w:pStyle w:val="BodyText"/>
      </w:pPr>
      <w:r>
        <w:rPr>
          <w:noProof/>
        </w:rPr>
        <w:lastRenderedPageBreak/>
        <w:drawing>
          <wp:inline distT="0" distB="0" distL="0" distR="0" wp14:anchorId="20C4A334" wp14:editId="32B5D789">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D15264">
      <w:pPr>
        <w:pStyle w:val="BodyText"/>
      </w:pPr>
      <w:r>
        <w:tab/>
      </w:r>
    </w:p>
    <w:p w:rsidR="009921CE" w:rsidRDefault="009921CE" w:rsidP="00D15264">
      <w:pPr>
        <w:pStyle w:val="BodyText"/>
      </w:pPr>
    </w:p>
    <w:p w:rsidR="00D313E6" w:rsidRDefault="0087749B" w:rsidP="00D15264">
      <w:pPr>
        <w:pStyle w:val="BodyText"/>
      </w:pPr>
      <w:r>
        <w:t>Update the pipeline COBilling-SaveCreditCard</w:t>
      </w:r>
      <w:r w:rsidR="00D313E6">
        <w:t xml:space="preserve"> .</w:t>
      </w:r>
    </w:p>
    <w:p w:rsidR="0087749B" w:rsidRDefault="00D313E6" w:rsidP="00D15264">
      <w:pPr>
        <w:pStyle w:val="BodyText"/>
      </w:pPr>
      <w:r>
        <w:t>A</w:t>
      </w:r>
      <w:r w:rsidR="00333EEB">
        <w:t>dd logic to save generated subscription id to customerpaymentinstrument</w:t>
      </w:r>
      <w:r w:rsidR="00EC1648">
        <w:t>&amp;orderpaymentinstruments</w:t>
      </w:r>
      <w:r w:rsidR="00333EEB">
        <w:t xml:space="preserve"> object.</w:t>
      </w:r>
    </w:p>
    <w:p w:rsidR="00333EEB" w:rsidRDefault="00EC1648" w:rsidP="00D15264">
      <w:pPr>
        <w:pStyle w:val="BodyText"/>
      </w:pPr>
      <w:r>
        <w:rPr>
          <w:noProof/>
        </w:rPr>
        <w:lastRenderedPageBreak/>
        <w:drawing>
          <wp:inline distT="0" distB="0" distL="0" distR="0" wp14:anchorId="051A6DDA" wp14:editId="61F4F7D2">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D313E6" w:rsidRPr="00A77AEF" w:rsidRDefault="00EC1648" w:rsidP="00D15264">
      <w:pPr>
        <w:pStyle w:val="BodyText"/>
      </w:pPr>
      <w:r w:rsidRPr="00A77AEF">
        <w:t>Update the pipeline COBilling-SaveCreditCard.</w:t>
      </w:r>
    </w:p>
    <w:p w:rsidR="00EC1648" w:rsidRPr="00A77AEF" w:rsidRDefault="00EC1648" w:rsidP="00D15264">
      <w:pPr>
        <w:pStyle w:val="BodyText"/>
      </w:pPr>
      <w:r w:rsidRPr="00A77AEF">
        <w:t xml:space="preserve"> Add assign node after conditional block of subscriptionID to assign credit card number to masked four digit form field.</w:t>
      </w:r>
    </w:p>
    <w:p w:rsidR="00EC1648" w:rsidRDefault="00EC1648" w:rsidP="00D15264">
      <w:pPr>
        <w:pStyle w:val="BodyText"/>
      </w:pPr>
    </w:p>
    <w:p w:rsidR="00EC1648" w:rsidRDefault="00EC1648" w:rsidP="00D15264">
      <w:pPr>
        <w:pStyle w:val="BodyText"/>
      </w:pPr>
      <w:r>
        <w:rPr>
          <w:noProof/>
        </w:rPr>
        <w:lastRenderedPageBreak/>
        <w:drawing>
          <wp:inline distT="0" distB="0" distL="0" distR="0" wp14:anchorId="0DD412E7" wp14:editId="1BE5D2B4">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D15264">
      <w:pPr>
        <w:pStyle w:val="BodyText"/>
      </w:pPr>
    </w:p>
    <w:p w:rsidR="00891AC0" w:rsidRDefault="0006310E" w:rsidP="00D15264">
      <w:pPr>
        <w:pStyle w:val="BodyText"/>
      </w:pPr>
      <w:r>
        <w:t>Add</w:t>
      </w:r>
      <w:r w:rsidR="00891AC0">
        <w:t xml:space="preserve"> assign node just before SaveCustomerCreditCard.ds to update credit card number with subscriptionID.</w:t>
      </w:r>
    </w:p>
    <w:p w:rsidR="00891AC0" w:rsidRDefault="00891AC0" w:rsidP="00D15264">
      <w:pPr>
        <w:pStyle w:val="BodyText"/>
      </w:pPr>
      <w:r>
        <w:rPr>
          <w:noProof/>
        </w:rPr>
        <w:drawing>
          <wp:inline distT="0" distB="0" distL="0" distR="0" wp14:anchorId="5AD1125D" wp14:editId="21BA64DC">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06310E" w:rsidRDefault="0006310E" w:rsidP="00D15264">
      <w:pPr>
        <w:pStyle w:val="BodyText"/>
      </w:pPr>
      <w:r>
        <w:t>Add another assign node just after SaveCustomerCreditCard.ds to update customerpaymentinstruments&amp;orderpaymentinsturments with subscription.</w:t>
      </w:r>
    </w:p>
    <w:p w:rsidR="0006310E" w:rsidRDefault="0006310E" w:rsidP="00D15264">
      <w:pPr>
        <w:pStyle w:val="BodyText"/>
      </w:pPr>
    </w:p>
    <w:p w:rsidR="0006310E" w:rsidRDefault="0006310E" w:rsidP="00D15264">
      <w:pPr>
        <w:pStyle w:val="BodyText"/>
      </w:pPr>
      <w:r>
        <w:rPr>
          <w:noProof/>
        </w:rPr>
        <w:drawing>
          <wp:inline distT="0" distB="0" distL="0" distR="0" wp14:anchorId="06BC150E" wp14:editId="78807859">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D15264">
      <w:pPr>
        <w:pStyle w:val="BodyText"/>
      </w:pPr>
    </w:p>
    <w:p w:rsidR="00C50237" w:rsidRDefault="00C50237" w:rsidP="00D15264">
      <w:pPr>
        <w:pStyle w:val="BodyText"/>
      </w:pPr>
    </w:p>
    <w:p w:rsidR="00C50237" w:rsidRDefault="00C50237" w:rsidP="00D15264">
      <w:pPr>
        <w:pStyle w:val="BodyText"/>
      </w:pPr>
    </w:p>
    <w:p w:rsidR="00C50237" w:rsidRDefault="007201E4" w:rsidP="00D15264">
      <w:pPr>
        <w:pStyle w:val="BodyText"/>
      </w:pPr>
      <w:r>
        <w:t xml:space="preserve">Update the script </w:t>
      </w:r>
      <w:r w:rsidRPr="007201E4">
        <w:rPr>
          <w:u w:val="single"/>
        </w:rPr>
        <w:t>SaveCustomerCreditCard.ds</w:t>
      </w:r>
      <w:r>
        <w:t xml:space="preserve"> to update customerpaymentinstruments with credit card form fields. Add the following code block after </w:t>
      </w:r>
      <w:r w:rsidRPr="007201E4">
        <w:t>paymentInstr.setCreditCardType</w:t>
      </w:r>
      <w:r>
        <w:t>( creditCardFields.type.value ):</w:t>
      </w:r>
    </w:p>
    <w:p w:rsidR="007201E4" w:rsidRDefault="007201E4" w:rsidP="00D15264">
      <w:pPr>
        <w:pStyle w:val="BodyText"/>
      </w:pPr>
    </w:p>
    <w:p w:rsidR="007201E4" w:rsidRPr="007201E4" w:rsidRDefault="007201E4" w:rsidP="00D15264">
      <w:pPr>
        <w:pStyle w:val="BodyText"/>
        <w:rPr>
          <w:highlight w:val="lightGray"/>
        </w:rPr>
      </w:pPr>
      <w:r w:rsidRPr="007201E4">
        <w:rPr>
          <w:highlight w:val="lightGray"/>
        </w:rPr>
        <w:t>if(!empty(creditCardFields.isSubscription.value))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paymentInstr.custom.isSubscription = creditCardFields.isSubscription.value;</w:t>
      </w:r>
      <w:r w:rsidRPr="007201E4">
        <w:rPr>
          <w:highlight w:val="lightGray"/>
        </w:rPr>
        <w:tab/>
      </w:r>
      <w:r w:rsidRPr="007201E4">
        <w:rPr>
          <w:highlight w:val="lightGray"/>
        </w:rPr>
        <w:tab/>
      </w:r>
    </w:p>
    <w:p w:rsidR="007201E4" w:rsidRPr="007201E4" w:rsidRDefault="007201E4" w:rsidP="00D15264">
      <w:pPr>
        <w:pStyle w:val="BodyText"/>
        <w:rPr>
          <w:highlight w:val="lightGray"/>
        </w:rPr>
      </w:pPr>
      <w:r w:rsidRPr="007201E4">
        <w:rPr>
          <w:highlight w:val="lightGray"/>
        </w:rPr>
        <w:lastRenderedPageBreak/>
        <w:tab/>
        <w:t>if(!empty(creditCardFields.maskedFourDigit.value))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paymentInstr.custom.maskedFourDigit = "************"+creditCardFields.maskedFourDigit.value.slice(creditCardFields.maskedFourDigit.value.length-4,creditCardFields.maskedFourDigit.value.length);</w:t>
      </w:r>
    </w:p>
    <w:p w:rsidR="007201E4" w:rsidRDefault="007201E4" w:rsidP="00D15264">
      <w:pPr>
        <w:pStyle w:val="BodyText"/>
      </w:pPr>
    </w:p>
    <w:p w:rsidR="007201E4" w:rsidRDefault="007201E4" w:rsidP="00D15264">
      <w:pPr>
        <w:pStyle w:val="BodyText"/>
      </w:pPr>
    </w:p>
    <w:p w:rsidR="00D313E6" w:rsidRDefault="00796955" w:rsidP="00D15264">
      <w:pPr>
        <w:pStyle w:val="BodyText"/>
      </w:pPr>
      <w:r>
        <w:t>Update the pipeline COBilling-SaveCreditCard. If subscriptionID is empty.</w:t>
      </w:r>
    </w:p>
    <w:p w:rsidR="00796955" w:rsidRDefault="00796955" w:rsidP="00D15264">
      <w:pPr>
        <w:pStyle w:val="BodyText"/>
      </w:pPr>
      <w:r>
        <w:t xml:space="preserve"> Add the following expression node &amp; assign node:</w:t>
      </w:r>
    </w:p>
    <w:p w:rsidR="00796955" w:rsidRDefault="00796955" w:rsidP="00D15264">
      <w:pPr>
        <w:pStyle w:val="BodyText"/>
      </w:pPr>
    </w:p>
    <w:p w:rsidR="00796955" w:rsidRDefault="00796955" w:rsidP="00D15264">
      <w:pPr>
        <w:pStyle w:val="BodyText"/>
      </w:pPr>
      <w:r>
        <w:rPr>
          <w:noProof/>
        </w:rPr>
        <w:drawing>
          <wp:inline distT="0" distB="0" distL="0" distR="0" wp14:anchorId="7395EC5C" wp14:editId="59997357">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D15264">
      <w:pPr>
        <w:pStyle w:val="BodyText"/>
      </w:pPr>
    </w:p>
    <w:p w:rsidR="00C50237" w:rsidRDefault="00C50237" w:rsidP="00D15264">
      <w:pPr>
        <w:pStyle w:val="BodyText"/>
      </w:pPr>
    </w:p>
    <w:p w:rsidR="00C50237" w:rsidRDefault="00C50237" w:rsidP="00D15264">
      <w:pPr>
        <w:pStyle w:val="BodyText"/>
      </w:pPr>
    </w:p>
    <w:p w:rsidR="00C50237" w:rsidRDefault="00796955" w:rsidP="00D15264">
      <w:pPr>
        <w:pStyle w:val="BodyText"/>
      </w:pPr>
      <w:r>
        <w:t xml:space="preserve">In assign node in above figure. </w:t>
      </w:r>
      <w:r w:rsidR="00D313E6">
        <w:t>Update the paymentinsturments custom attributes</w:t>
      </w:r>
      <w:r>
        <w:t>subscriptionID&amp;isSubscription.</w:t>
      </w:r>
    </w:p>
    <w:p w:rsidR="00796955" w:rsidRDefault="00796955" w:rsidP="00D15264">
      <w:pPr>
        <w:pStyle w:val="BodyText"/>
      </w:pPr>
    </w:p>
    <w:p w:rsidR="00796955" w:rsidRDefault="00796955" w:rsidP="00D15264">
      <w:pPr>
        <w:pStyle w:val="BodyText"/>
      </w:pPr>
      <w:r>
        <w:rPr>
          <w:noProof/>
        </w:rPr>
        <w:lastRenderedPageBreak/>
        <w:drawing>
          <wp:inline distT="0" distB="0" distL="0" distR="0" wp14:anchorId="6EEABC6D" wp14:editId="3E4B8A0C">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10677A" w:rsidRDefault="0010677A" w:rsidP="00D15264">
      <w:pPr>
        <w:pStyle w:val="BodyText"/>
      </w:pPr>
      <w:r>
        <w:t xml:space="preserve">Update app.js. Update </w:t>
      </w:r>
      <w:r w:rsidR="0086468D" w:rsidRPr="0086468D">
        <w:t>exports.init = function ()</w:t>
      </w:r>
      <w:r w:rsidR="0086468D">
        <w:t xml:space="preserve"> </w:t>
      </w:r>
      <w:r>
        <w:t xml:space="preserve">function. </w:t>
      </w:r>
    </w:p>
    <w:p w:rsidR="0010677A" w:rsidRDefault="0010677A" w:rsidP="00D15264">
      <w:pPr>
        <w:pStyle w:val="BodyText"/>
      </w:pPr>
      <w:r>
        <w:t xml:space="preserve">Add following code block </w:t>
      </w:r>
      <w:r w:rsidR="00D20313">
        <w:t xml:space="preserve">after </w:t>
      </w:r>
      <w:r w:rsidR="00D20313" w:rsidRPr="00D20313">
        <w:t>var selectedPaymentMethod = $selectPaymentMethod.find(':checked').val();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$ccContainer = $($checkoutForm).find(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$ccNum = $ccContainer.find(</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$ccSubscription = $ccContainer.find(</w:t>
      </w:r>
      <w:r>
        <w:rPr>
          <w:rFonts w:ascii="Consolas" w:eastAsia="Times New Roman" w:hAnsi="Consolas" w:cs="Consolas"/>
          <w:color w:val="2A00FF"/>
          <w:sz w:val="20"/>
          <w:szCs w:val="20"/>
          <w:highlight w:val="lightGray"/>
        </w:rPr>
        <w:t>"input[name$='creditCard_isSubscription']"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$ccMaskedFourDigit = $ccContainer.find(</w:t>
      </w:r>
      <w:r>
        <w:rPr>
          <w:rFonts w:ascii="Consolas" w:eastAsia="Times New Roman" w:hAnsi="Consolas" w:cs="Consolas"/>
          <w:color w:val="2A00FF"/>
          <w:sz w:val="20"/>
          <w:szCs w:val="20"/>
          <w:highlight w:val="lightGray"/>
        </w:rPr>
        <w:t>"input[name$='creditCard_maskedFourDigit']"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 xml:space="preserve">($ccMaskedFourDigit.val()==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$ccMaskedFourDigit.val()==</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else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$ccNum.parent().hide();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D15264">
      <w:pPr>
        <w:pStyle w:val="BodyText"/>
      </w:pPr>
      <w:r>
        <w:rPr>
          <w:highlight w:val="lightGray"/>
        </w:rPr>
        <w:tab/>
        <w:t>}</w:t>
      </w:r>
    </w:p>
    <w:p w:rsidR="0010677A" w:rsidRDefault="0010677A" w:rsidP="00D15264">
      <w:pPr>
        <w:pStyle w:val="BodyText"/>
      </w:pPr>
      <w:r>
        <w:lastRenderedPageBreak/>
        <w:t xml:space="preserve">Update app.js. Update </w:t>
      </w:r>
      <w:r w:rsidRPr="009921CE">
        <w:t>setCCFields</w:t>
      </w:r>
      <w:r>
        <w:t xml:space="preserve"> function.</w:t>
      </w:r>
    </w:p>
    <w:p w:rsidR="0010677A" w:rsidRDefault="0010677A" w:rsidP="00D15264">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$creditCard.find('input[name$="_cvn"]').val('').trigger('change');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$creditCard.find(</w:t>
      </w:r>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$creditCard.find(</w:t>
      </w:r>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D15264">
      <w:pPr>
        <w:pStyle w:val="BodyText"/>
      </w:pPr>
      <w:r>
        <w:rPr>
          <w:highlight w:val="white"/>
        </w:rPr>
        <w:tab/>
        <w:t>$creditCard.find(</w:t>
      </w:r>
      <w:r>
        <w:rPr>
          <w:color w:val="2A00FF"/>
          <w:highlight w:val="white"/>
        </w:rPr>
        <w:t>"input[name$='_cvn']"</w:t>
      </w:r>
      <w:r>
        <w:rPr>
          <w:highlight w:val="white"/>
        </w:rPr>
        <w:t>).val(</w:t>
      </w:r>
      <w:r>
        <w:rPr>
          <w:color w:val="2A00FF"/>
          <w:highlight w:val="white"/>
        </w:rPr>
        <w:t>''</w:t>
      </w:r>
      <w:r>
        <w:rPr>
          <w:highlight w:val="white"/>
        </w:rPr>
        <w:t>);</w:t>
      </w:r>
    </w:p>
    <w:p w:rsidR="00D313E6" w:rsidRDefault="002002E6" w:rsidP="00D15264">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D15264">
      <w:pPr>
        <w:pStyle w:val="BodyText"/>
      </w:pPr>
    </w:p>
    <w:p w:rsidR="00496685" w:rsidRPr="00A77AEF" w:rsidRDefault="00496685" w:rsidP="00D15264">
      <w:pPr>
        <w:pStyle w:val="BodyText"/>
      </w:pPr>
      <w:r w:rsidRPr="00A77AEF">
        <w:t>Add Script node CreatePaymentInstrument.ds to create PaymentInstrument for subscription.</w:t>
      </w:r>
    </w:p>
    <w:p w:rsidR="00496685" w:rsidRDefault="00496685" w:rsidP="00D15264">
      <w:pPr>
        <w:pStyle w:val="BodyText"/>
      </w:pPr>
      <w:r>
        <w:rPr>
          <w:noProof/>
        </w:rPr>
        <w:drawing>
          <wp:inline distT="0" distB="0" distL="0" distR="0" wp14:anchorId="72FBD04A" wp14:editId="4172903B">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D15264">
      <w:pPr>
        <w:pStyle w:val="BodyText"/>
      </w:pPr>
    </w:p>
    <w:p w:rsidR="00496685" w:rsidRPr="00BF29CC" w:rsidRDefault="00496685" w:rsidP="00D15264">
      <w:pPr>
        <w:pStyle w:val="BodyText"/>
      </w:pPr>
      <w:r w:rsidRPr="00BF29CC">
        <w:t>Assign the Input/output parameter as shown in figure below:</w:t>
      </w:r>
    </w:p>
    <w:p w:rsidR="00496685" w:rsidRDefault="00496685" w:rsidP="00D15264">
      <w:pPr>
        <w:pStyle w:val="BodyText"/>
      </w:pPr>
      <w:r>
        <w:rPr>
          <w:noProof/>
        </w:rPr>
        <w:lastRenderedPageBreak/>
        <w:drawing>
          <wp:inline distT="0" distB="0" distL="0" distR="0" wp14:anchorId="63141042" wp14:editId="13C0923D">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D15264">
      <w:pPr>
        <w:pStyle w:val="BodyText"/>
      </w:pPr>
    </w:p>
    <w:p w:rsidR="00496685" w:rsidRDefault="00496685" w:rsidP="00D15264">
      <w:pPr>
        <w:pStyle w:val="BodyText"/>
      </w:pPr>
    </w:p>
    <w:p w:rsidR="002002E6" w:rsidRDefault="002002E6" w:rsidP="00D15264">
      <w:pPr>
        <w:pStyle w:val="BodyText"/>
      </w:pPr>
      <w:r>
        <w:t>And assign current forms values to PaymentInstrument.</w:t>
      </w:r>
    </w:p>
    <w:p w:rsidR="00C50237" w:rsidRDefault="00C50237" w:rsidP="00D15264">
      <w:pPr>
        <w:pStyle w:val="BodyText"/>
      </w:pPr>
    </w:p>
    <w:p w:rsidR="00C50237" w:rsidRPr="002002E6" w:rsidRDefault="002002E6" w:rsidP="00D15264">
      <w:pPr>
        <w:pStyle w:val="BodyText"/>
      </w:pPr>
      <w:r w:rsidRPr="002002E6">
        <w:rPr>
          <w:noProof/>
        </w:rPr>
        <w:drawing>
          <wp:inline distT="0" distB="0" distL="0" distR="0" wp14:anchorId="5DB6F4F7" wp14:editId="4EE09A85">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D15264">
      <w:pPr>
        <w:pStyle w:val="BodyText"/>
      </w:pPr>
    </w:p>
    <w:p w:rsidR="00AB4526" w:rsidRDefault="00AB4526" w:rsidP="00D15264">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D15264">
      <w:pPr>
        <w:pStyle w:val="BodyText"/>
      </w:pPr>
    </w:p>
    <w:p w:rsidR="00AB4526" w:rsidRDefault="00AB4526" w:rsidP="00D15264">
      <w:pPr>
        <w:pStyle w:val="BodyText"/>
      </w:pPr>
      <w:r>
        <w:rPr>
          <w:noProof/>
        </w:rPr>
        <w:drawing>
          <wp:inline distT="0" distB="0" distL="0" distR="0" wp14:anchorId="1994C4A6" wp14:editId="7B48D018">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D15264">
      <w:pPr>
        <w:pStyle w:val="BodyText"/>
      </w:pPr>
    </w:p>
    <w:p w:rsidR="00AB4526" w:rsidRDefault="00AB4526" w:rsidP="00D15264">
      <w:pPr>
        <w:pStyle w:val="BodyText"/>
      </w:pPr>
    </w:p>
    <w:p w:rsidR="00AC4FA2" w:rsidRDefault="00AC4FA2" w:rsidP="00D15264">
      <w:pPr>
        <w:pStyle w:val="BodyText"/>
      </w:pPr>
      <w:r>
        <w:t xml:space="preserve">Update the pipeline </w:t>
      </w:r>
      <w:r w:rsidRPr="00AC4FA2">
        <w:rPr>
          <w:u w:val="single"/>
        </w:rPr>
        <w:t>PaymentInstruments-Add</w:t>
      </w:r>
      <w:r>
        <w:t xml:space="preserve"> to make a call to Cybersource pipeline to Create Subscription.</w:t>
      </w:r>
    </w:p>
    <w:p w:rsidR="00AC4FA2" w:rsidRDefault="00AC4FA2" w:rsidP="00D15264">
      <w:pPr>
        <w:pStyle w:val="BodyText"/>
      </w:pPr>
      <w:r>
        <w:rPr>
          <w:noProof/>
        </w:rPr>
        <w:lastRenderedPageBreak/>
        <w:drawing>
          <wp:inline distT="0" distB="0" distL="0" distR="0" wp14:anchorId="336426F9" wp14:editId="2437FAD8">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D15264">
      <w:pPr>
        <w:pStyle w:val="BodyText"/>
      </w:pPr>
      <w:r>
        <w:t>Add assign node just after call node at error connector.  And assign the value as shown in screen below:</w:t>
      </w:r>
    </w:p>
    <w:p w:rsidR="002F6212" w:rsidRDefault="002F6212" w:rsidP="00D15264">
      <w:pPr>
        <w:pStyle w:val="BodyText"/>
      </w:pPr>
    </w:p>
    <w:p w:rsidR="00D313E6" w:rsidRDefault="00D313E6" w:rsidP="00D15264">
      <w:pPr>
        <w:pStyle w:val="BodyText"/>
      </w:pPr>
    </w:p>
    <w:p w:rsidR="002F6212" w:rsidRDefault="002F6212" w:rsidP="00D15264">
      <w:pPr>
        <w:pStyle w:val="BodyText"/>
      </w:pPr>
      <w:r>
        <w:rPr>
          <w:noProof/>
        </w:rPr>
        <w:drawing>
          <wp:inline distT="0" distB="0" distL="0" distR="0" wp14:anchorId="129F08E3" wp14:editId="7A24ACD3">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D15264">
      <w:pPr>
        <w:pStyle w:val="BodyText"/>
      </w:pPr>
    </w:p>
    <w:p w:rsidR="00D313E6" w:rsidRDefault="00AE39BB" w:rsidP="00D15264">
      <w:pPr>
        <w:pStyle w:val="BodyText"/>
      </w:pPr>
      <w:r>
        <w:t xml:space="preserve">Add assign node just after GetCustomerPaymentInsturments. </w:t>
      </w:r>
    </w:p>
    <w:p w:rsidR="00AE39BB" w:rsidRDefault="00AE39BB" w:rsidP="00D15264">
      <w:pPr>
        <w:pStyle w:val="BodyText"/>
      </w:pPr>
      <w:r>
        <w:t>Assign the credit card number to masked four digit (newly created field in creditcard.xml)</w:t>
      </w:r>
    </w:p>
    <w:p w:rsidR="00AE39BB" w:rsidRDefault="00AE39BB" w:rsidP="00D15264">
      <w:pPr>
        <w:pStyle w:val="BodyText"/>
      </w:pPr>
    </w:p>
    <w:p w:rsidR="00AE39BB" w:rsidRDefault="00AE39BB" w:rsidP="00D15264">
      <w:pPr>
        <w:pStyle w:val="BodyText"/>
      </w:pPr>
      <w:r>
        <w:rPr>
          <w:noProof/>
        </w:rPr>
        <w:drawing>
          <wp:inline distT="0" distB="0" distL="0" distR="0" wp14:anchorId="6C071BFA" wp14:editId="67C93370">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D15264">
      <w:pPr>
        <w:pStyle w:val="BodyText"/>
      </w:pPr>
    </w:p>
    <w:p w:rsidR="00D313E6" w:rsidRDefault="00EC51C0" w:rsidP="00D15264">
      <w:pPr>
        <w:pStyle w:val="BodyText"/>
      </w:pPr>
      <w:r>
        <w:t xml:space="preserve">Add assign node just after UpdateObjectWithForm within same pipeline flow. </w:t>
      </w:r>
    </w:p>
    <w:p w:rsidR="00AE39BB" w:rsidRDefault="00EC51C0" w:rsidP="00D15264">
      <w:pPr>
        <w:pStyle w:val="BodyText"/>
      </w:pPr>
      <w:r>
        <w:t>Update the customer payment instrument with isSubscription&amp;maskedFourDigit</w:t>
      </w:r>
      <w:r w:rsidR="00466CEE">
        <w:t xml:space="preserve"> (Make sure pipelet should be transactional)</w:t>
      </w:r>
      <w:r>
        <w:t>.</w:t>
      </w:r>
    </w:p>
    <w:p w:rsidR="00EC51C0" w:rsidRDefault="00EC51C0" w:rsidP="00D15264">
      <w:pPr>
        <w:pStyle w:val="BodyText"/>
      </w:pPr>
    </w:p>
    <w:p w:rsidR="00EC51C0" w:rsidRPr="00EC51C0" w:rsidRDefault="00EC51C0" w:rsidP="00D15264">
      <w:pPr>
        <w:pStyle w:val="BodyText"/>
      </w:pPr>
      <w:r>
        <w:t>Assign the following value:</w:t>
      </w:r>
    </w:p>
    <w:p w:rsidR="00EC51C0" w:rsidRPr="00EC51C0" w:rsidRDefault="00EC51C0" w:rsidP="00D15264">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D15264">
      <w:pPr>
        <w:pStyle w:val="BodyText"/>
      </w:pPr>
      <w:r>
        <w:tab/>
        <w:t>To</w:t>
      </w:r>
    </w:p>
    <w:p w:rsidR="00EC51C0" w:rsidRDefault="00EC51C0" w:rsidP="00D15264">
      <w:pPr>
        <w:pStyle w:val="BodyText"/>
      </w:pPr>
      <w:r>
        <w:lastRenderedPageBreak/>
        <w:tab/>
      </w:r>
      <w:r w:rsidRPr="00EC51C0">
        <w:rPr>
          <w:highlight w:val="lightGray"/>
        </w:rPr>
        <w:t>PaymentInstrument.custom.maskedFourDigit</w:t>
      </w:r>
    </w:p>
    <w:p w:rsidR="0038137E" w:rsidRDefault="00EC51C0" w:rsidP="00D15264">
      <w:pPr>
        <w:pStyle w:val="BodyText"/>
      </w:pPr>
      <w:r>
        <w:tab/>
      </w:r>
      <w:r>
        <w:rPr>
          <w:noProof/>
        </w:rPr>
        <w:drawing>
          <wp:inline distT="0" distB="0" distL="0" distR="0" wp14:anchorId="2CC74600" wp14:editId="73D54091">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D15264">
      <w:pPr>
        <w:pStyle w:val="BodyText"/>
      </w:pPr>
    </w:p>
    <w:p w:rsidR="0038137E" w:rsidRDefault="0038137E" w:rsidP="00D15264">
      <w:pPr>
        <w:pStyle w:val="BodyText"/>
      </w:pPr>
      <w:r>
        <w:t xml:space="preserve">Update the pipeline </w:t>
      </w:r>
      <w:r w:rsidRPr="00AC4FA2">
        <w:rPr>
          <w:u w:val="single"/>
        </w:rPr>
        <w:t>PaymentInstruments-</w:t>
      </w:r>
      <w:r>
        <w:rPr>
          <w:u w:val="single"/>
        </w:rPr>
        <w:t>Delete</w:t>
      </w:r>
      <w:r>
        <w:t xml:space="preserve"> to make a call to Cybersource pipeline to Delete Subscription.</w:t>
      </w:r>
      <w:r w:rsidR="001A71E0">
        <w:t xml:space="preserve"> Add call node after expression.</w:t>
      </w:r>
    </w:p>
    <w:p w:rsidR="001A71E0" w:rsidRDefault="001A71E0" w:rsidP="00D15264">
      <w:pPr>
        <w:pStyle w:val="BodyText"/>
      </w:pPr>
    </w:p>
    <w:p w:rsidR="0038137E" w:rsidRDefault="001F18B2" w:rsidP="00D15264">
      <w:pPr>
        <w:pStyle w:val="BodyText"/>
      </w:pPr>
      <w:r>
        <w:rPr>
          <w:noProof/>
        </w:rPr>
        <w:lastRenderedPageBreak/>
        <w:drawing>
          <wp:inline distT="0" distB="0" distL="0" distR="0" wp14:anchorId="571B0152" wp14:editId="420E905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D15264">
      <w:pPr>
        <w:pStyle w:val="BodyText"/>
      </w:pPr>
    </w:p>
    <w:p w:rsidR="0026661B" w:rsidRDefault="0026661B" w:rsidP="00D15264">
      <w:pPr>
        <w:pStyle w:val="BodyText"/>
      </w:pPr>
    </w:p>
    <w:p w:rsidR="0026661B" w:rsidRDefault="0026661B" w:rsidP="00D15264">
      <w:pPr>
        <w:pStyle w:val="BodyText"/>
      </w:pPr>
      <w:r>
        <w:t>Add assign node just after call node at error connector.  And assign the value as shown in screen below:</w:t>
      </w:r>
    </w:p>
    <w:p w:rsidR="0026661B" w:rsidRDefault="0026661B" w:rsidP="00D15264">
      <w:pPr>
        <w:pStyle w:val="BodyText"/>
      </w:pPr>
      <w:r>
        <w:rPr>
          <w:noProof/>
        </w:rPr>
        <w:drawing>
          <wp:inline distT="0" distB="0" distL="0" distR="0" wp14:anchorId="43C51700" wp14:editId="7B104552">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D15264">
      <w:pPr>
        <w:pStyle w:val="BodyText"/>
      </w:pPr>
    </w:p>
    <w:p w:rsidR="00686D5E" w:rsidRDefault="00686D5E" w:rsidP="00D15264">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759AC" w:rsidRDefault="007759AC" w:rsidP="007759AC">
      <w:pPr>
        <w:pStyle w:val="Heading3"/>
      </w:pPr>
      <w:bookmarkStart w:id="93" w:name="_Toc353399424"/>
      <w:bookmarkStart w:id="94" w:name="_Toc368651153"/>
      <w:bookmarkStart w:id="95" w:name="_Toc416782682"/>
      <w:r>
        <w:t>V.me by Visa</w:t>
      </w:r>
      <w:bookmarkEnd w:id="93"/>
      <w:bookmarkEnd w:id="94"/>
      <w:bookmarkEnd w:id="95"/>
    </w:p>
    <w:p w:rsidR="007759AC" w:rsidRPr="00F85F6F" w:rsidRDefault="007759AC" w:rsidP="007759AC">
      <w:pPr>
        <w:jc w:val="both"/>
        <w:rPr>
          <w:rFonts w:cs="Times New Roman"/>
        </w:rPr>
      </w:pPr>
      <w:r w:rsidRPr="00F85F6F">
        <w:rPr>
          <w:rFonts w:cs="Times New Roman"/>
        </w:rPr>
        <w:t>In order to integrate the V.me cartridge functionality merchant has to follow the instructions given in this section.</w:t>
      </w:r>
    </w:p>
    <w:p w:rsidR="007759AC" w:rsidRPr="00F85F6F" w:rsidRDefault="007759AC" w:rsidP="007759AC">
      <w:pPr>
        <w:jc w:val="both"/>
        <w:rPr>
          <w:rFonts w:cs="Times New Roman"/>
        </w:rPr>
      </w:pPr>
      <w:r w:rsidRPr="00F85F6F">
        <w:rPr>
          <w:rFonts w:cs="Times New Roman"/>
        </w:rPr>
        <w:t xml:space="preserve">The cartridge code also includes sample files for reference. The changes made in sample files are denoted by appropriate </w:t>
      </w:r>
      <w:r w:rsidRPr="00F85F6F">
        <w:rPr>
          <w:rFonts w:cs="Times New Roman"/>
          <w:b/>
        </w:rPr>
        <w:t>“BEGIN V.ME CHANGES” &amp; “END V.ME CHANGES”</w:t>
      </w:r>
      <w:r w:rsidRPr="00F85F6F">
        <w:rPr>
          <w:rFonts w:cs="Times New Roman"/>
        </w:rPr>
        <w:t xml:space="preserve"> tags. </w:t>
      </w:r>
    </w:p>
    <w:p w:rsidR="007759AC" w:rsidRPr="00F85F6F" w:rsidRDefault="007759AC" w:rsidP="007759AC">
      <w:pPr>
        <w:jc w:val="both"/>
        <w:rPr>
          <w:rFonts w:cs="Times New Roman"/>
          <w:color w:val="FF0000"/>
        </w:rPr>
      </w:pPr>
      <w:r w:rsidRPr="00F85F6F">
        <w:rPr>
          <w:rFonts w:cs="Times New Roman"/>
          <w:b/>
          <w:color w:val="FF0000"/>
          <w:u w:val="single"/>
        </w:rPr>
        <w:t>Note:</w:t>
      </w:r>
      <w:r w:rsidRPr="00F85F6F">
        <w:rPr>
          <w:rFonts w:cs="Times New Roman"/>
          <w:color w:val="FF0000"/>
        </w:rPr>
        <w:t xml:space="preserve"> It is suggested that merchant does all the changes defined in this section, to achieve the desired V.me functionality.</w:t>
      </w:r>
    </w:p>
    <w:p w:rsidR="007759AC" w:rsidRPr="00F85F6F" w:rsidRDefault="007759AC" w:rsidP="00D15264">
      <w:pPr>
        <w:pStyle w:val="BodyText"/>
      </w:pPr>
      <w:bookmarkStart w:id="96" w:name="_Toc352582723"/>
      <w:r w:rsidRPr="00F85F6F">
        <w:t>How it Works</w:t>
      </w:r>
      <w:bookmarkEnd w:id="96"/>
    </w:p>
    <w:p w:rsidR="007759AC" w:rsidRPr="00F85F6F" w:rsidRDefault="007759AC" w:rsidP="007759AC">
      <w:pPr>
        <w:jc w:val="both"/>
        <w:rPr>
          <w:rFonts w:cs="Times New Roman"/>
        </w:rPr>
      </w:pPr>
      <w:r w:rsidRPr="00F85F6F">
        <w:rPr>
          <w:rFonts w:cs="Times New Roman"/>
        </w:rPr>
        <w:t>In order to enable V.me buy button on website, following files have to be used from int_visa_VME cartridge.</w:t>
      </w:r>
    </w:p>
    <w:p w:rsidR="007759AC" w:rsidRPr="00F85F6F" w:rsidRDefault="007759AC" w:rsidP="002E5D86">
      <w:pPr>
        <w:pStyle w:val="ListParagraph"/>
        <w:numPr>
          <w:ilvl w:val="0"/>
          <w:numId w:val="45"/>
        </w:numPr>
        <w:jc w:val="both"/>
        <w:rPr>
          <w:rFonts w:cs="Times New Roman"/>
          <w:b/>
        </w:rPr>
      </w:pPr>
      <w:r w:rsidRPr="00F85F6F">
        <w:rPr>
          <w:rFonts w:cs="Times New Roman"/>
          <w:b/>
        </w:rPr>
        <w:t>visa_buy.isml</w:t>
      </w:r>
    </w:p>
    <w:p w:rsidR="007759AC" w:rsidRPr="00F85F6F" w:rsidRDefault="007759AC" w:rsidP="007759AC">
      <w:pPr>
        <w:pStyle w:val="ListParagraph"/>
        <w:jc w:val="both"/>
        <w:rPr>
          <w:rFonts w:cs="Times New Roman"/>
        </w:rPr>
      </w:pPr>
      <w:r w:rsidRPr="00F85F6F">
        <w:rPr>
          <w:rFonts w:cs="Times New Roman"/>
        </w:rPr>
        <w:t>This file is used to make a reusable demandware module for V.me buy button. It has to be included in modules.isml, in order to be used as demandware reusable module. Once included, V.me buy button can be generated as follows:</w:t>
      </w:r>
    </w:p>
    <w:p w:rsidR="007759AC" w:rsidRPr="00F85F6F" w:rsidRDefault="007759AC" w:rsidP="007759AC">
      <w:pPr>
        <w:pStyle w:val="ListParagraph"/>
        <w:jc w:val="both"/>
        <w:rPr>
          <w:rFonts w:cs="Times New Roman"/>
          <w:b/>
          <w:i/>
          <w:color w:val="008080"/>
        </w:rPr>
      </w:pPr>
      <w:r w:rsidRPr="00F85F6F">
        <w:rPr>
          <w:rFonts w:cs="Times New Roman"/>
          <w:b/>
          <w:i/>
          <w:color w:val="008080"/>
        </w:rPr>
        <w:t>&lt;</w:t>
      </w:r>
      <w:r w:rsidRPr="00F85F6F">
        <w:rPr>
          <w:rFonts w:cs="Times New Roman"/>
          <w:b/>
          <w:i/>
          <w:color w:val="3F7F7F"/>
        </w:rPr>
        <w:t>isvisaBuy</w:t>
      </w:r>
      <w:r w:rsidRPr="00F85F6F">
        <w:rPr>
          <w:rFonts w:cs="Times New Roman"/>
          <w:b/>
          <w:i/>
          <w:color w:val="7F007F"/>
        </w:rPr>
        <w:t>collect_shipping</w:t>
      </w:r>
      <w:r w:rsidRPr="00F85F6F">
        <w:rPr>
          <w:rFonts w:cs="Times New Roman"/>
          <w:b/>
          <w:i/>
          <w:color w:val="000000"/>
        </w:rPr>
        <w:t>=</w:t>
      </w:r>
      <w:r w:rsidRPr="00F85F6F">
        <w:rPr>
          <w:rFonts w:cs="Times New Roman"/>
          <w:b/>
          <w:i/>
          <w:iCs/>
          <w:color w:val="2A00FF"/>
        </w:rPr>
        <w:t>"true"</w:t>
      </w:r>
      <w:r w:rsidRPr="00F85F6F">
        <w:rPr>
          <w:rFonts w:cs="Times New Roman"/>
          <w:b/>
          <w:i/>
          <w:color w:val="7F007F"/>
        </w:rPr>
        <w:t>callback</w:t>
      </w:r>
      <w:r w:rsidRPr="00F85F6F">
        <w:rPr>
          <w:rFonts w:cs="Times New Roman"/>
          <w:b/>
          <w:i/>
          <w:color w:val="000000"/>
        </w:rPr>
        <w:t>=</w:t>
      </w:r>
      <w:r w:rsidRPr="00F85F6F">
        <w:rPr>
          <w:rFonts w:cs="Times New Roman"/>
          <w:b/>
          <w:i/>
          <w:iCs/>
          <w:color w:val="2A00FF"/>
        </w:rPr>
        <w:t>"vmeWidgetUIEventHandler"</w:t>
      </w:r>
      <w:r w:rsidRPr="00F85F6F">
        <w:rPr>
          <w:rFonts w:cs="Times New Roman"/>
          <w:b/>
          <w:i/>
          <w:color w:val="008080"/>
        </w:rPr>
        <w:t>/&gt;</w:t>
      </w:r>
    </w:p>
    <w:p w:rsidR="007759AC" w:rsidRPr="00F85F6F" w:rsidRDefault="007759AC" w:rsidP="002E5D86">
      <w:pPr>
        <w:pStyle w:val="ListParagraph"/>
        <w:numPr>
          <w:ilvl w:val="1"/>
          <w:numId w:val="45"/>
        </w:numPr>
        <w:jc w:val="both"/>
        <w:rPr>
          <w:rFonts w:cs="Times New Roman"/>
        </w:rPr>
      </w:pPr>
      <w:r w:rsidRPr="00F85F6F">
        <w:rPr>
          <w:rFonts w:cs="Times New Roman"/>
        </w:rPr>
        <w:t>collect_shipping parameter is used to map with V.me Collect Shipping variable.</w:t>
      </w:r>
    </w:p>
    <w:p w:rsidR="007759AC" w:rsidRPr="00F85F6F" w:rsidRDefault="007759AC" w:rsidP="002E5D86">
      <w:pPr>
        <w:pStyle w:val="ListParagraph"/>
        <w:numPr>
          <w:ilvl w:val="2"/>
          <w:numId w:val="45"/>
        </w:numPr>
        <w:jc w:val="both"/>
        <w:rPr>
          <w:rFonts w:cs="Times New Roman"/>
        </w:rPr>
      </w:pPr>
      <w:r w:rsidRPr="00F85F6F">
        <w:rPr>
          <w:rFonts w:cs="Times New Roman"/>
        </w:rPr>
        <w:t>True: Shipping details will be captured by V.me on payment widget</w:t>
      </w:r>
    </w:p>
    <w:p w:rsidR="007759AC" w:rsidRPr="00F85F6F" w:rsidRDefault="007759AC" w:rsidP="002E5D86">
      <w:pPr>
        <w:pStyle w:val="ListParagraph"/>
        <w:numPr>
          <w:ilvl w:val="2"/>
          <w:numId w:val="45"/>
        </w:numPr>
        <w:jc w:val="both"/>
        <w:rPr>
          <w:rFonts w:cs="Times New Roman"/>
        </w:rPr>
      </w:pPr>
      <w:r w:rsidRPr="00F85F6F">
        <w:rPr>
          <w:rFonts w:cs="Times New Roman"/>
        </w:rPr>
        <w:t>False: Shipping details will have to be provided by customer on merchant site.</w:t>
      </w:r>
    </w:p>
    <w:p w:rsidR="007759AC" w:rsidRPr="00F85F6F" w:rsidRDefault="007759AC" w:rsidP="002E5D86">
      <w:pPr>
        <w:pStyle w:val="ListParagraph"/>
        <w:numPr>
          <w:ilvl w:val="1"/>
          <w:numId w:val="45"/>
        </w:numPr>
        <w:jc w:val="both"/>
        <w:rPr>
          <w:rFonts w:cs="Times New Roman"/>
        </w:rPr>
      </w:pPr>
      <w:r w:rsidRPr="00F85F6F">
        <w:rPr>
          <w:rFonts w:cs="Times New Roman"/>
        </w:rPr>
        <w:t>Callback parameter is used to provide name of Javascript function used for receiving customer details from V.me widget.</w:t>
      </w:r>
    </w:p>
    <w:p w:rsidR="007759AC" w:rsidRPr="00F85F6F" w:rsidRDefault="007759AC" w:rsidP="002E5D86">
      <w:pPr>
        <w:pStyle w:val="ListParagraph"/>
        <w:numPr>
          <w:ilvl w:val="0"/>
          <w:numId w:val="45"/>
        </w:numPr>
        <w:jc w:val="both"/>
        <w:rPr>
          <w:rFonts w:cs="Times New Roman"/>
          <w:b/>
        </w:rPr>
      </w:pPr>
      <w:r w:rsidRPr="00F85F6F">
        <w:rPr>
          <w:rFonts w:cs="Times New Roman"/>
          <w:b/>
        </w:rPr>
        <w:t>visa_init.isml</w:t>
      </w:r>
    </w:p>
    <w:p w:rsidR="007759AC" w:rsidRPr="00F85F6F" w:rsidRDefault="007759AC" w:rsidP="007759AC">
      <w:pPr>
        <w:pStyle w:val="ListParagraph"/>
        <w:jc w:val="both"/>
        <w:rPr>
          <w:rFonts w:cs="Times New Roman"/>
        </w:rPr>
      </w:pPr>
      <w:r w:rsidRPr="00F85F6F">
        <w:rPr>
          <w:rFonts w:cs="Times New Roman"/>
        </w:rPr>
        <w:t>This file is used to integrate v:init tag into Demandware template.</w:t>
      </w:r>
    </w:p>
    <w:p w:rsidR="007759AC" w:rsidRPr="00F85F6F" w:rsidRDefault="007759AC" w:rsidP="002E5D86">
      <w:pPr>
        <w:pStyle w:val="ListParagraph"/>
        <w:numPr>
          <w:ilvl w:val="0"/>
          <w:numId w:val="45"/>
        </w:numPr>
        <w:jc w:val="both"/>
        <w:rPr>
          <w:rFonts w:cs="Times New Roman"/>
          <w:b/>
        </w:rPr>
      </w:pPr>
      <w:r w:rsidRPr="00F85F6F">
        <w:rPr>
          <w:rFonts w:cs="Times New Roman"/>
          <w:b/>
        </w:rPr>
        <w:t>visa_root.isml</w:t>
      </w:r>
    </w:p>
    <w:p w:rsidR="007759AC" w:rsidRPr="00F85F6F" w:rsidRDefault="007759AC" w:rsidP="007759AC">
      <w:pPr>
        <w:pStyle w:val="ListParagraph"/>
        <w:jc w:val="both"/>
        <w:rPr>
          <w:rFonts w:cs="Times New Roman"/>
        </w:rPr>
      </w:pPr>
      <w:r w:rsidRPr="00F85F6F">
        <w:rPr>
          <w:rFonts w:cs="Times New Roman"/>
        </w:rPr>
        <w:t>This file is used to create div required for V.me buy button. Also, it is used to include V.me proprietary javascript according to the environment (sandbox or production).</w:t>
      </w:r>
    </w:p>
    <w:p w:rsidR="007759AC" w:rsidRPr="00F85F6F" w:rsidRDefault="007759AC" w:rsidP="002E5D86">
      <w:pPr>
        <w:pStyle w:val="ListParagraph"/>
        <w:numPr>
          <w:ilvl w:val="0"/>
          <w:numId w:val="45"/>
        </w:numPr>
        <w:jc w:val="both"/>
        <w:rPr>
          <w:rFonts w:cs="Times New Roman"/>
          <w:b/>
        </w:rPr>
      </w:pPr>
      <w:r w:rsidRPr="00F85F6F">
        <w:rPr>
          <w:rFonts w:cs="Times New Roman"/>
          <w:b/>
        </w:rPr>
        <w:t>visa_callback.isml</w:t>
      </w:r>
    </w:p>
    <w:p w:rsidR="007759AC" w:rsidRPr="00F85F6F" w:rsidRDefault="007759AC" w:rsidP="007759AC">
      <w:pPr>
        <w:pStyle w:val="ListParagraph"/>
        <w:jc w:val="both"/>
        <w:rPr>
          <w:rFonts w:cs="Times New Roman"/>
        </w:rPr>
      </w:pPr>
      <w:r w:rsidRPr="00F85F6F">
        <w:rPr>
          <w:rFonts w:cs="Times New Roman"/>
        </w:rPr>
        <w:t>This file is used to include javascript callback functions required by V.me buy button.</w:t>
      </w:r>
    </w:p>
    <w:p w:rsidR="007759AC" w:rsidRPr="00F85F6F" w:rsidRDefault="007759AC" w:rsidP="002E5D86">
      <w:pPr>
        <w:pStyle w:val="ListParagraph"/>
        <w:numPr>
          <w:ilvl w:val="0"/>
          <w:numId w:val="45"/>
        </w:numPr>
        <w:jc w:val="both"/>
        <w:rPr>
          <w:rFonts w:cs="Times New Roman"/>
        </w:rPr>
      </w:pPr>
      <w:r w:rsidRPr="00F85F6F">
        <w:rPr>
          <w:rFonts w:cs="Times New Roman"/>
          <w:b/>
        </w:rPr>
        <w:t>visa_form.isml</w:t>
      </w:r>
    </w:p>
    <w:p w:rsidR="007759AC" w:rsidRPr="00F85F6F" w:rsidRDefault="007759AC" w:rsidP="007759AC">
      <w:pPr>
        <w:pStyle w:val="ListParagraph"/>
        <w:jc w:val="both"/>
        <w:rPr>
          <w:rFonts w:cs="Times New Roman"/>
          <w:color w:val="FF0000"/>
        </w:rPr>
      </w:pPr>
      <w:r w:rsidRPr="00F85F6F">
        <w:rPr>
          <w:rFonts w:cs="Times New Roman"/>
        </w:rPr>
        <w:t>This file is used to include hidden html form Demandware template. Form is required to securely save V.me call-Id into Demandware order object.</w:t>
      </w:r>
    </w:p>
    <w:p w:rsidR="007759AC" w:rsidRPr="00F85F6F" w:rsidRDefault="007759AC" w:rsidP="00D15264">
      <w:pPr>
        <w:pStyle w:val="BodyText"/>
      </w:pPr>
      <w:bookmarkStart w:id="97" w:name="_Toc351569238"/>
      <w:r w:rsidRPr="00F85F6F">
        <w:t>Step1: Cartridge Import</w:t>
      </w:r>
      <w:bookmarkEnd w:id="97"/>
    </w:p>
    <w:p w:rsidR="007759AC" w:rsidRPr="00F85F6F" w:rsidRDefault="007759AC" w:rsidP="004717EA">
      <w:pPr>
        <w:ind w:left="720"/>
        <w:jc w:val="both"/>
      </w:pPr>
      <w:r w:rsidRPr="00F85F6F">
        <w:rPr>
          <w:rFonts w:cs="Times New Roman"/>
        </w:rPr>
        <w:lastRenderedPageBreak/>
        <w:t xml:space="preserve">Merchant needs to import both the cartridges </w:t>
      </w:r>
      <w:r w:rsidRPr="00F85F6F">
        <w:rPr>
          <w:rFonts w:cs="Times New Roman"/>
          <w:b/>
        </w:rPr>
        <w:t>int_visa_VME&amp;int_cybersource</w:t>
      </w:r>
      <w:r w:rsidRPr="00F85F6F">
        <w:rPr>
          <w:rFonts w:cs="Times New Roman"/>
        </w:rPr>
        <w:t>in Eclipse(with Demandware plugin) developer environment.</w:t>
      </w:r>
    </w:p>
    <w:p w:rsidR="007759AC" w:rsidRPr="00F85F6F" w:rsidRDefault="007759AC" w:rsidP="00D15264">
      <w:pPr>
        <w:pStyle w:val="BodyText"/>
      </w:pPr>
      <w:bookmarkStart w:id="98" w:name="_Toc351569239"/>
      <w:r w:rsidRPr="00F85F6F">
        <w:t>Step2: Enable V.me Payment Flow on Cart Page</w:t>
      </w:r>
      <w:bookmarkEnd w:id="98"/>
    </w:p>
    <w:p w:rsidR="007759AC" w:rsidRPr="00F85F6F" w:rsidRDefault="007759AC" w:rsidP="004717EA">
      <w:pPr>
        <w:pStyle w:val="ListParagraph"/>
        <w:ind w:left="0" w:firstLine="720"/>
        <w:jc w:val="both"/>
        <w:rPr>
          <w:rFonts w:cs="Times New Roman"/>
        </w:rPr>
      </w:pPr>
      <w:r w:rsidRPr="00F85F6F">
        <w:rPr>
          <w:rFonts w:cs="Times New Roman"/>
        </w:rPr>
        <w:t xml:space="preserve">In order to enable V.me payment flow from Cart page, merchant is required to update following files: </w:t>
      </w:r>
    </w:p>
    <w:p w:rsidR="007759AC" w:rsidRPr="00F85F6F" w:rsidRDefault="007759AC" w:rsidP="002E5D86">
      <w:pPr>
        <w:pStyle w:val="ListParagraph"/>
        <w:numPr>
          <w:ilvl w:val="0"/>
          <w:numId w:val="45"/>
        </w:numPr>
        <w:jc w:val="both"/>
        <w:rPr>
          <w:rFonts w:cs="Times New Roman"/>
          <w:b/>
        </w:rPr>
      </w:pPr>
      <w:r w:rsidRPr="00F85F6F">
        <w:rPr>
          <w:rFonts w:cs="Times New Roman"/>
          <w:b/>
        </w:rPr>
        <w:t>Cart.xml</w:t>
      </w:r>
    </w:p>
    <w:p w:rsidR="007759AC" w:rsidRPr="00F85F6F" w:rsidRDefault="007759AC" w:rsidP="002E5D86">
      <w:pPr>
        <w:pStyle w:val="ListParagraph"/>
        <w:numPr>
          <w:ilvl w:val="1"/>
          <w:numId w:val="33"/>
        </w:numPr>
        <w:jc w:val="both"/>
        <w:rPr>
          <w:rFonts w:cs="Times New Roman"/>
          <w:b/>
        </w:rPr>
      </w:pPr>
      <w:r w:rsidRPr="00F85F6F">
        <w:rPr>
          <w:rFonts w:cs="Times New Roman"/>
          <w:b/>
        </w:rPr>
        <w:t>Sample File</w:t>
      </w:r>
    </w:p>
    <w:p w:rsidR="007759AC" w:rsidRPr="00F85F6F" w:rsidRDefault="007759AC" w:rsidP="007759AC">
      <w:pPr>
        <w:ind w:left="1080"/>
        <w:jc w:val="both"/>
        <w:rPr>
          <w:rFonts w:cs="Times New Roman"/>
          <w:b/>
        </w:rPr>
      </w:pPr>
      <w:r w:rsidRPr="00F85F6F">
        <w:rPr>
          <w:rFonts w:cs="Times New Roman"/>
        </w:rPr>
        <w:t>Cart_sample.xml</w:t>
      </w:r>
    </w:p>
    <w:p w:rsidR="007759AC" w:rsidRPr="00F85F6F" w:rsidRDefault="007759AC" w:rsidP="002E5D86">
      <w:pPr>
        <w:pStyle w:val="ListParagraph"/>
        <w:numPr>
          <w:ilvl w:val="1"/>
          <w:numId w:val="33"/>
        </w:numPr>
        <w:jc w:val="both"/>
        <w:rPr>
          <w:rFonts w:cs="Times New Roman"/>
          <w:b/>
        </w:rPr>
      </w:pPr>
      <w:r w:rsidRPr="00F85F6F">
        <w:rPr>
          <w:rFonts w:cs="Times New Roman"/>
          <w:b/>
        </w:rPr>
        <w:t>Changes Required</w:t>
      </w:r>
    </w:p>
    <w:p w:rsidR="007759AC" w:rsidRPr="00F85F6F" w:rsidRDefault="007759AC" w:rsidP="002E5D86">
      <w:pPr>
        <w:pStyle w:val="ListParagraph"/>
        <w:numPr>
          <w:ilvl w:val="0"/>
          <w:numId w:val="35"/>
        </w:numPr>
        <w:jc w:val="both"/>
      </w:pPr>
      <w:r w:rsidRPr="00F85F6F">
        <w:rPr>
          <w:rFonts w:cs="Times New Roman"/>
        </w:rPr>
        <w:t>Add Call Node (COShippingVisa-PrepareVme) in Cart-Show just before Interaction Continuation Node. Refer to the screenshot below:</w:t>
      </w:r>
    </w:p>
    <w:p w:rsidR="007759AC" w:rsidRDefault="007759AC" w:rsidP="007759AC">
      <w:pPr>
        <w:ind w:left="1080"/>
        <w:rPr>
          <w:b/>
        </w:rPr>
      </w:pPr>
      <w:r>
        <w:rPr>
          <w:b/>
          <w:noProof/>
        </w:rPr>
        <w:drawing>
          <wp:inline distT="0" distB="0" distL="0" distR="0" wp14:anchorId="3A405154" wp14:editId="507CC4C7">
            <wp:extent cx="5210355" cy="2600325"/>
            <wp:effectExtent l="19050" t="1905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10355" cy="2600325"/>
                    </a:xfrm>
                    <a:prstGeom prst="rect">
                      <a:avLst/>
                    </a:prstGeom>
                    <a:noFill/>
                    <a:ln>
                      <a:solidFill>
                        <a:schemeClr val="accent1"/>
                      </a:solidFill>
                    </a:ln>
                  </pic:spPr>
                </pic:pic>
              </a:graphicData>
            </a:graphic>
          </wp:inline>
        </w:drawing>
      </w:r>
    </w:p>
    <w:p w:rsidR="0044424E" w:rsidRDefault="0044424E" w:rsidP="007759AC">
      <w:pPr>
        <w:ind w:left="1080"/>
        <w:rPr>
          <w:b/>
        </w:rPr>
      </w:pPr>
    </w:p>
    <w:p w:rsidR="0044424E" w:rsidRPr="00F85F6F" w:rsidRDefault="0044424E" w:rsidP="002E5D86">
      <w:pPr>
        <w:pStyle w:val="ListParagraph"/>
        <w:numPr>
          <w:ilvl w:val="0"/>
          <w:numId w:val="35"/>
        </w:numPr>
        <w:jc w:val="both"/>
      </w:pPr>
      <w:r w:rsidRPr="00F85F6F">
        <w:rPr>
          <w:rFonts w:cs="Times New Roman"/>
        </w:rPr>
        <w:t>Add Call Node (COShippingVisa-PrepareVme) in Cart-MiniCart just before Interaction Continuation Node. Refer to the screenshot below:</w:t>
      </w:r>
    </w:p>
    <w:p w:rsidR="0044424E" w:rsidRPr="00F85F6F" w:rsidRDefault="0044424E" w:rsidP="0044424E">
      <w:pPr>
        <w:pStyle w:val="ListParagraph"/>
        <w:ind w:left="1440"/>
        <w:jc w:val="both"/>
      </w:pPr>
    </w:p>
    <w:p w:rsidR="0044424E" w:rsidRPr="00630365" w:rsidRDefault="0044424E" w:rsidP="0044424E">
      <w:pPr>
        <w:pStyle w:val="ListParagraph"/>
        <w:ind w:left="1440"/>
        <w:jc w:val="both"/>
      </w:pPr>
      <w:r>
        <w:rPr>
          <w:b/>
          <w:noProof/>
        </w:rPr>
        <w:lastRenderedPageBreak/>
        <w:drawing>
          <wp:inline distT="0" distB="0" distL="0" distR="0" wp14:anchorId="5D95E826" wp14:editId="5AF7DC2F">
            <wp:extent cx="5202899" cy="3000195"/>
            <wp:effectExtent l="19050" t="19050" r="16801" b="97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07435" cy="3002811"/>
                    </a:xfrm>
                    <a:prstGeom prst="rect">
                      <a:avLst/>
                    </a:prstGeom>
                    <a:noFill/>
                    <a:ln w="9525">
                      <a:solidFill>
                        <a:schemeClr val="accent1"/>
                      </a:solidFill>
                      <a:miter lim="800000"/>
                      <a:headEnd/>
                      <a:tailEnd/>
                    </a:ln>
                  </pic:spPr>
                </pic:pic>
              </a:graphicData>
            </a:graphic>
          </wp:inline>
        </w:drawing>
      </w:r>
    </w:p>
    <w:p w:rsidR="0044424E" w:rsidRDefault="0044424E" w:rsidP="0044424E">
      <w:pPr>
        <w:ind w:left="1440"/>
        <w:rPr>
          <w:b/>
        </w:rPr>
      </w:pPr>
    </w:p>
    <w:p w:rsidR="00E77BC6" w:rsidRPr="00F85F6F" w:rsidRDefault="00E77BC6" w:rsidP="002E5D86">
      <w:pPr>
        <w:pStyle w:val="ListParagraph"/>
        <w:numPr>
          <w:ilvl w:val="0"/>
          <w:numId w:val="45"/>
        </w:numPr>
        <w:jc w:val="both"/>
        <w:rPr>
          <w:rFonts w:cs="Times New Roman"/>
        </w:rPr>
      </w:pPr>
      <w:r w:rsidRPr="00F85F6F">
        <w:rPr>
          <w:rFonts w:cs="Times New Roman"/>
          <w:b/>
        </w:rPr>
        <w:t>minicart.isml</w:t>
      </w:r>
    </w:p>
    <w:p w:rsidR="00E77BC6" w:rsidRPr="00F85F6F" w:rsidRDefault="00E77BC6" w:rsidP="002E5D86">
      <w:pPr>
        <w:pStyle w:val="ListParagraph"/>
        <w:numPr>
          <w:ilvl w:val="1"/>
          <w:numId w:val="33"/>
        </w:numPr>
        <w:rPr>
          <w:rFonts w:cs="Times New Roman"/>
        </w:rPr>
      </w:pPr>
      <w:r w:rsidRPr="00F85F6F">
        <w:rPr>
          <w:rFonts w:cs="Times New Roman"/>
          <w:b/>
        </w:rPr>
        <w:t>Sample File</w:t>
      </w:r>
    </w:p>
    <w:p w:rsidR="00E77BC6" w:rsidRPr="00F85F6F" w:rsidRDefault="00E77BC6" w:rsidP="00E77BC6">
      <w:pPr>
        <w:pStyle w:val="ListParagraph"/>
        <w:ind w:left="1080"/>
        <w:rPr>
          <w:rFonts w:cs="Times New Roman"/>
        </w:rPr>
      </w:pPr>
      <w:r w:rsidRPr="00F85F6F">
        <w:rPr>
          <w:rFonts w:cs="Times New Roman"/>
        </w:rPr>
        <w:t>minicart_sample.isml</w:t>
      </w:r>
    </w:p>
    <w:p w:rsidR="00E77BC6" w:rsidRPr="00F85F6F" w:rsidRDefault="00E77BC6" w:rsidP="002E5D86">
      <w:pPr>
        <w:pStyle w:val="ListParagraph"/>
        <w:numPr>
          <w:ilvl w:val="1"/>
          <w:numId w:val="33"/>
        </w:numPr>
        <w:rPr>
          <w:rFonts w:cs="Times New Roman"/>
          <w:b/>
        </w:rPr>
      </w:pPr>
      <w:r w:rsidRPr="00F85F6F">
        <w:rPr>
          <w:rFonts w:cs="Times New Roman"/>
          <w:b/>
        </w:rPr>
        <w:t>Changes Required</w:t>
      </w:r>
    </w:p>
    <w:p w:rsidR="00E77BC6" w:rsidRPr="00F85F6F" w:rsidRDefault="00E77BC6" w:rsidP="002E5D86">
      <w:pPr>
        <w:pStyle w:val="ListParagraph"/>
        <w:numPr>
          <w:ilvl w:val="0"/>
          <w:numId w:val="51"/>
        </w:numPr>
        <w:rPr>
          <w:rFonts w:cs="Times New Roman"/>
        </w:rPr>
      </w:pPr>
      <w:r w:rsidRPr="00F85F6F">
        <w:rPr>
          <w:rFonts w:cs="Times New Roman"/>
        </w:rPr>
        <w:t>Add following code block just after the &lt;isinclude template="util/modules"/&gt; tag</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template="visa_init.isml" /&gt;</w:t>
      </w:r>
    </w:p>
    <w:p w:rsidR="00E77BC6" w:rsidRPr="00F85F6F" w:rsidRDefault="00E77BC6" w:rsidP="00E77BC6">
      <w:pPr>
        <w:pStyle w:val="ListParagraph"/>
        <w:ind w:left="1440"/>
        <w:rPr>
          <w:b/>
        </w:rPr>
      </w:pPr>
      <w:r w:rsidRPr="00F85F6F">
        <w:rPr>
          <w:b/>
        </w:rPr>
        <w:t>…………………………………………………………………….//END</w:t>
      </w:r>
    </w:p>
    <w:p w:rsidR="00E77BC6" w:rsidRPr="00F85F6F" w:rsidRDefault="00E77BC6" w:rsidP="002E5D86">
      <w:pPr>
        <w:pStyle w:val="ListParagraph"/>
        <w:numPr>
          <w:ilvl w:val="0"/>
          <w:numId w:val="51"/>
        </w:numPr>
        <w:rPr>
          <w:rFonts w:cs="Times New Roman"/>
        </w:rPr>
      </w:pPr>
      <w:r w:rsidRPr="00F85F6F">
        <w:rPr>
          <w:rFonts w:cs="Times New Roman"/>
        </w:rPr>
        <w:t>Add following code block immediately after anchor tag showing “Continue to Checkout” link</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var enabled : Boolean =</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dw.order.PaymentMgr.getPaymentMethod("VISA_VME").isActive();</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2160"/>
        <w:rPr>
          <w:rFonts w:cs="Consolas"/>
          <w:i/>
          <w:sz w:val="20"/>
          <w:szCs w:val="20"/>
          <w:highlight w:val="lightGray"/>
        </w:rPr>
      </w:pPr>
      <w:r w:rsidRPr="00F85F6F">
        <w:rPr>
          <w:rFonts w:cs="Consolas"/>
          <w:i/>
          <w:sz w:val="20"/>
          <w:szCs w:val="20"/>
          <w:highlight w:val="lightGray"/>
        </w:rPr>
        <w:lastRenderedPageBreak/>
        <w:t>&lt;isif condition="${enabled &amp;&amp;dw.system.Site.getCurrent().getCustomPreferenceValue('VmeEnableVmeOnMiniCart')}"&gt;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 class="cart-action-continue-shopping" style="margin:35px"&gt;</w:t>
      </w:r>
    </w:p>
    <w:p w:rsidR="00E77BC6" w:rsidRPr="00F85F6F" w:rsidRDefault="00E77BC6" w:rsidP="00E77BC6">
      <w:pPr>
        <w:autoSpaceDE w:val="0"/>
        <w:autoSpaceDN w:val="0"/>
        <w:adjustRightInd w:val="0"/>
        <w:ind w:left="3600"/>
        <w:rPr>
          <w:rFonts w:cs="Consolas"/>
          <w:i/>
          <w:sz w:val="20"/>
          <w:szCs w:val="20"/>
          <w:highlight w:val="lightGray"/>
        </w:rPr>
      </w:pPr>
      <w:r w:rsidRPr="00F85F6F">
        <w:rPr>
          <w:rFonts w:cs="Consolas"/>
          <w:i/>
          <w:sz w:val="20"/>
          <w:szCs w:val="20"/>
          <w:highlight w:val="lightGray"/>
        </w:rPr>
        <w:t>&lt;isvisaBuycollect_shipping="true" callback="vmeWidgetUIEventHandler"/&gt;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&lt;/div&gt;</w:t>
      </w:r>
    </w:p>
    <w:p w:rsidR="00E77BC6" w:rsidRPr="00F85F6F" w:rsidRDefault="00E77BC6" w:rsidP="00E77BC6">
      <w:pPr>
        <w:autoSpaceDE w:val="0"/>
        <w:autoSpaceDN w:val="0"/>
        <w:adjustRightInd w:val="0"/>
        <w:ind w:left="1440" w:firstLine="720"/>
        <w:rPr>
          <w:rFonts w:cs="Consolas"/>
          <w:i/>
          <w:sz w:val="20"/>
          <w:szCs w:val="20"/>
        </w:rPr>
      </w:pPr>
      <w:r w:rsidRPr="00F85F6F">
        <w:rPr>
          <w:rFonts w:cs="Consolas"/>
          <w:i/>
          <w:sz w:val="20"/>
          <w:szCs w:val="20"/>
          <w:highlight w:val="lightGray"/>
        </w:rPr>
        <w:t>&lt;/isif&gt;</w:t>
      </w:r>
    </w:p>
    <w:p w:rsidR="00E77BC6" w:rsidRPr="00F85F6F" w:rsidRDefault="00E77BC6" w:rsidP="00E77BC6">
      <w:pPr>
        <w:autoSpaceDE w:val="0"/>
        <w:autoSpaceDN w:val="0"/>
        <w:adjustRightInd w:val="0"/>
        <w:ind w:left="1440" w:firstLine="720"/>
        <w:rPr>
          <w:b/>
        </w:rPr>
      </w:pPr>
      <w:r w:rsidRPr="00F85F6F">
        <w:rPr>
          <w:b/>
        </w:rPr>
        <w:t>…………………………………………………………………….//END</w:t>
      </w:r>
    </w:p>
    <w:p w:rsidR="00E77BC6" w:rsidRPr="00F85F6F" w:rsidRDefault="00E77BC6" w:rsidP="00E77BC6">
      <w:pPr>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COBilling.xml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COBilling_sample.xml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6"/>
        </w:numPr>
        <w:jc w:val="both"/>
        <w:rPr>
          <w:rFonts w:cs="Times New Roman"/>
        </w:rPr>
      </w:pPr>
      <w:r w:rsidRPr="00F85F6F">
        <w:rPr>
          <w:rFonts w:cs="Times New Roman"/>
        </w:rPr>
        <w:t>Add Call Node (COShippingVisa-PrepareVme) in COBilling-Start just before Interaction Continuation Node. Refer to the screenshot below:</w:t>
      </w:r>
    </w:p>
    <w:p w:rsidR="007759AC" w:rsidRPr="00F85F6F" w:rsidRDefault="007759AC" w:rsidP="007759AC">
      <w:pPr>
        <w:ind w:left="1080"/>
        <w:rPr>
          <w:b/>
        </w:rPr>
      </w:pPr>
      <w:r w:rsidRPr="00F85F6F">
        <w:rPr>
          <w:b/>
          <w:noProof/>
        </w:rPr>
        <w:drawing>
          <wp:inline distT="0" distB="0" distL="0" distR="0" wp14:anchorId="71C6E3DE" wp14:editId="7620B1F5">
            <wp:extent cx="5227608" cy="2600719"/>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6816" cy="26003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Update Assign Node in COBilling-RedeemGiftCertificate. Refer to the screenshot below:</w:t>
      </w:r>
    </w:p>
    <w:p w:rsidR="007759AC" w:rsidRPr="00F85F6F" w:rsidRDefault="007759AC" w:rsidP="007759AC">
      <w:pPr>
        <w:ind w:left="1080"/>
        <w:rPr>
          <w:b/>
        </w:rPr>
      </w:pPr>
      <w:r w:rsidRPr="00F85F6F">
        <w:rPr>
          <w:b/>
          <w:noProof/>
        </w:rPr>
        <w:lastRenderedPageBreak/>
        <w:drawing>
          <wp:inline distT="0" distB="0" distL="0" distR="0" wp14:anchorId="5F57FD03" wp14:editId="4D92436A">
            <wp:extent cx="5242239" cy="2475781"/>
            <wp:effectExtent l="19050" t="1905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3761" cy="247650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Set the properties for this Assign Node in the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7F3125DA" wp14:editId="1B860F10">
            <wp:extent cx="5193102" cy="3347049"/>
            <wp:effectExtent l="19050" t="1905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7246" cy="3343275"/>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Update the second Assign Node in COBilling-RedeemGiftCertificate. Refer to the screenshot below</w:t>
      </w:r>
    </w:p>
    <w:p w:rsidR="007759AC" w:rsidRPr="00F85F6F" w:rsidRDefault="007759AC" w:rsidP="007759AC">
      <w:pPr>
        <w:ind w:left="1080"/>
        <w:rPr>
          <w:b/>
        </w:rPr>
      </w:pPr>
      <w:r w:rsidRPr="00F85F6F">
        <w:rPr>
          <w:b/>
          <w:noProof/>
        </w:rPr>
        <w:drawing>
          <wp:inline distT="0" distB="0" distL="0" distR="0" wp14:anchorId="00FC9DD3" wp14:editId="763F664A">
            <wp:extent cx="5193102" cy="2867116"/>
            <wp:effectExtent l="19050" t="1905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937" cy="28670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Set the properties for this Assign Node in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79441F63" wp14:editId="4575241B">
            <wp:extent cx="5227608" cy="3148641"/>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610" cy="3148642"/>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Add Pipelet (</w:t>
      </w:r>
      <w:r w:rsidRPr="00F85F6F">
        <w:rPr>
          <w:rFonts w:cs="Times New Roman"/>
          <w:i/>
        </w:rPr>
        <w:t>RemoveBasketPaymentInstrument</w:t>
      </w:r>
      <w:r w:rsidRPr="00F85F6F">
        <w:rPr>
          <w:rFonts w:cs="Times New Roman"/>
        </w:rPr>
        <w:t>) in COBilling-ResetPaymentForms</w:t>
      </w:r>
    </w:p>
    <w:p w:rsidR="007759AC" w:rsidRPr="00F85F6F" w:rsidRDefault="007759AC" w:rsidP="007759AC">
      <w:pPr>
        <w:ind w:left="1080"/>
        <w:rPr>
          <w:b/>
        </w:rPr>
      </w:pPr>
      <w:r w:rsidRPr="00F85F6F">
        <w:rPr>
          <w:b/>
          <w:noProof/>
        </w:rPr>
        <w:drawing>
          <wp:inline distT="0" distB="0" distL="0" distR="0" wp14:anchorId="39F7057D" wp14:editId="549A528B">
            <wp:extent cx="5227608" cy="2932981"/>
            <wp:effectExtent l="19050" t="1905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7608" cy="2932981"/>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 xml:space="preserve">Set the properties for this Pipelet in Properties View. </w:t>
      </w:r>
    </w:p>
    <w:p w:rsidR="007759AC" w:rsidRPr="00F85F6F" w:rsidRDefault="007759AC" w:rsidP="007759AC">
      <w:pPr>
        <w:ind w:left="1080"/>
      </w:pPr>
      <w:r w:rsidRPr="00F85F6F">
        <w:rPr>
          <w:noProof/>
        </w:rPr>
        <w:drawing>
          <wp:inline distT="0" distB="0" distL="0" distR="0" wp14:anchorId="3F5D78EF" wp14:editId="7FF54BE0">
            <wp:extent cx="5201728" cy="155257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1728" cy="1552575"/>
                    </a:xfrm>
                    <a:prstGeom prst="rect">
                      <a:avLst/>
                    </a:prstGeom>
                    <a:noFill/>
                    <a:ln>
                      <a:solidFill>
                        <a:schemeClr val="accent1"/>
                      </a:solidFill>
                    </a:ln>
                  </pic:spPr>
                </pic:pic>
              </a:graphicData>
            </a:graphic>
          </wp:inline>
        </w:drawing>
      </w:r>
    </w:p>
    <w:p w:rsidR="00804C7B" w:rsidRPr="00F85F6F" w:rsidRDefault="00804C7B" w:rsidP="002E5D86">
      <w:pPr>
        <w:pStyle w:val="ListParagraph"/>
        <w:numPr>
          <w:ilvl w:val="0"/>
          <w:numId w:val="45"/>
        </w:numPr>
        <w:jc w:val="both"/>
        <w:rPr>
          <w:rFonts w:cs="Times New Roman"/>
          <w:b/>
        </w:rPr>
      </w:pPr>
      <w:r w:rsidRPr="00F85F6F">
        <w:rPr>
          <w:rFonts w:cs="Times New Roman"/>
          <w:b/>
        </w:rPr>
        <w:t>COPlaceOrder.xml</w:t>
      </w:r>
    </w:p>
    <w:p w:rsidR="00804C7B" w:rsidRPr="00F85F6F" w:rsidRDefault="00804C7B" w:rsidP="002E5D86">
      <w:pPr>
        <w:pStyle w:val="ListParagraph"/>
        <w:numPr>
          <w:ilvl w:val="1"/>
          <w:numId w:val="33"/>
        </w:numPr>
        <w:rPr>
          <w:rFonts w:cs="Times New Roman"/>
        </w:rPr>
      </w:pPr>
      <w:r w:rsidRPr="00F85F6F">
        <w:rPr>
          <w:rFonts w:cs="Times New Roman"/>
          <w:b/>
        </w:rPr>
        <w:t>Sample File</w:t>
      </w:r>
    </w:p>
    <w:p w:rsidR="00804C7B" w:rsidRPr="00F85F6F" w:rsidRDefault="006561F1" w:rsidP="00804C7B">
      <w:pPr>
        <w:pStyle w:val="ListParagraph"/>
        <w:ind w:left="1080"/>
        <w:rPr>
          <w:rFonts w:cs="Times New Roman"/>
        </w:rPr>
      </w:pPr>
      <w:r w:rsidRPr="00F85F6F">
        <w:rPr>
          <w:rFonts w:cs="Times New Roman"/>
        </w:rPr>
        <w:t>COPlaceOrder</w:t>
      </w:r>
      <w:r w:rsidR="00804C7B" w:rsidRPr="00F85F6F">
        <w:rPr>
          <w:rFonts w:cs="Times New Roman"/>
        </w:rPr>
        <w:t>_sample.xml</w:t>
      </w:r>
    </w:p>
    <w:p w:rsidR="00804C7B" w:rsidRPr="00F85F6F" w:rsidRDefault="00804C7B" w:rsidP="002E5D86">
      <w:pPr>
        <w:pStyle w:val="ListParagraph"/>
        <w:numPr>
          <w:ilvl w:val="1"/>
          <w:numId w:val="33"/>
        </w:numPr>
        <w:rPr>
          <w:rFonts w:cs="Times New Roman"/>
          <w:b/>
        </w:rPr>
      </w:pPr>
      <w:r w:rsidRPr="00F85F6F">
        <w:rPr>
          <w:rFonts w:cs="Times New Roman"/>
          <w:b/>
        </w:rPr>
        <w:lastRenderedPageBreak/>
        <w:t>Changes Required</w:t>
      </w:r>
    </w:p>
    <w:p w:rsidR="00804C7B" w:rsidRPr="00F85F6F" w:rsidRDefault="00804C7B" w:rsidP="002E5D86">
      <w:pPr>
        <w:pStyle w:val="ListParagraph"/>
        <w:numPr>
          <w:ilvl w:val="0"/>
          <w:numId w:val="50"/>
        </w:numPr>
        <w:jc w:val="both"/>
        <w:rPr>
          <w:rFonts w:cs="Times New Roman"/>
        </w:rPr>
      </w:pPr>
      <w:r w:rsidRPr="00F85F6F">
        <w:rPr>
          <w:rFonts w:cs="Times New Roman"/>
        </w:rPr>
        <w:t>Handle responses from COPlaceOrder-HandlePayments pipeline.</w:t>
      </w:r>
    </w:p>
    <w:p w:rsidR="003B025F" w:rsidRPr="00F85F6F" w:rsidRDefault="003B025F" w:rsidP="007759AC">
      <w:pPr>
        <w:ind w:left="1080"/>
      </w:pPr>
      <w:r w:rsidRPr="00F85F6F">
        <w:rPr>
          <w:noProof/>
        </w:rPr>
        <w:drawing>
          <wp:inline distT="0" distB="0" distL="0" distR="0" wp14:anchorId="006CD587" wp14:editId="6A4846FA">
            <wp:extent cx="5547360" cy="4427220"/>
            <wp:effectExtent l="19050" t="19050" r="0" b="0"/>
            <wp:docPr id="64" name="Picture 64"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45"/>
        </w:numPr>
        <w:jc w:val="both"/>
        <w:rPr>
          <w:rFonts w:cs="Times New Roman"/>
        </w:rPr>
      </w:pPr>
      <w:r w:rsidRPr="00F85F6F">
        <w:rPr>
          <w:rFonts w:cs="Times New Roman"/>
          <w:b/>
        </w:rPr>
        <w:t>modules.isml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modules_sample.isml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7"/>
        </w:numPr>
        <w:rPr>
          <w:rFonts w:cs="Times New Roman"/>
        </w:rPr>
      </w:pPr>
      <w:r w:rsidRPr="00F85F6F">
        <w:rPr>
          <w:rFonts w:cs="Times New Roman"/>
        </w:rPr>
        <w:t>Add following code block at the end of the file</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autoSpaceDE w:val="0"/>
        <w:autoSpaceDN w:val="0"/>
        <w:adjustRightInd w:val="0"/>
        <w:ind w:left="2160" w:firstLine="720"/>
        <w:rPr>
          <w:rFonts w:cs="Consolas"/>
          <w:i/>
          <w:sz w:val="20"/>
          <w:szCs w:val="20"/>
          <w:highlight w:val="lightGray"/>
        </w:rPr>
      </w:pPr>
      <w:r w:rsidRPr="00F85F6F">
        <w:rPr>
          <w:rFonts w:cs="Consolas"/>
          <w:i/>
          <w:sz w:val="20"/>
          <w:szCs w:val="20"/>
          <w:highlight w:val="lightGray"/>
        </w:rPr>
        <w:t>Render the checkout with visa buy</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ind w:left="1440" w:firstLine="720"/>
        <w:rPr>
          <w:rFonts w:cs="Consolas"/>
          <w:sz w:val="20"/>
          <w:szCs w:val="20"/>
        </w:rPr>
      </w:pPr>
      <w:r w:rsidRPr="00F85F6F">
        <w:rPr>
          <w:rFonts w:cs="Consolas"/>
          <w:i/>
          <w:sz w:val="20"/>
          <w:szCs w:val="20"/>
          <w:highlight w:val="lightGray"/>
        </w:rPr>
        <w:t>&lt;isinclude template=</w:t>
      </w:r>
      <w:r w:rsidRPr="00F85F6F">
        <w:rPr>
          <w:rFonts w:cs="Consolas"/>
          <w:i/>
          <w:iCs/>
          <w:sz w:val="20"/>
          <w:szCs w:val="20"/>
          <w:highlight w:val="lightGray"/>
        </w:rPr>
        <w:t>"visa_modules.isml"</w:t>
      </w:r>
      <w:r w:rsidRPr="00F85F6F">
        <w:rPr>
          <w:rFonts w:cs="Consolas"/>
          <w:i/>
          <w:sz w:val="20"/>
          <w:szCs w:val="20"/>
          <w:highlight w:val="lightGray"/>
        </w:rPr>
        <w:t>/&gt;</w:t>
      </w:r>
    </w:p>
    <w:p w:rsidR="007759AC" w:rsidRPr="00F85F6F" w:rsidRDefault="007759AC" w:rsidP="007759AC">
      <w:pPr>
        <w:pStyle w:val="ListParagraph"/>
        <w:ind w:left="1440"/>
        <w:rPr>
          <w:b/>
        </w:rPr>
      </w:pPr>
      <w:r w:rsidRPr="00F85F6F">
        <w:rPr>
          <w:b/>
        </w:rPr>
        <w:lastRenderedPageBreak/>
        <w:t>…………………………………………………………………….//END</w:t>
      </w:r>
    </w:p>
    <w:p w:rsidR="007759AC" w:rsidRPr="00F85F6F" w:rsidRDefault="007759AC" w:rsidP="007759AC">
      <w:pPr>
        <w:pStyle w:val="ListParagraph"/>
        <w:rPr>
          <w:b/>
        </w:rPr>
      </w:pPr>
    </w:p>
    <w:p w:rsidR="00D02847" w:rsidRPr="00F85F6F" w:rsidRDefault="00D02847" w:rsidP="002E5D86">
      <w:pPr>
        <w:pStyle w:val="ListParagraph"/>
        <w:numPr>
          <w:ilvl w:val="0"/>
          <w:numId w:val="45"/>
        </w:numPr>
        <w:jc w:val="both"/>
        <w:rPr>
          <w:rFonts w:cs="Times New Roman"/>
        </w:rPr>
      </w:pPr>
      <w:r w:rsidRPr="00F85F6F">
        <w:rPr>
          <w:rFonts w:cs="Times New Roman"/>
          <w:b/>
        </w:rPr>
        <w:t>htmlhead.isml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htmlhead_sample.isml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38"/>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&lt;iscomment&gt;Style as part of clickjacking mechanism&lt;/iscomment&gt;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condition="${!empty(pdict.clickjackingflag)}"&gt;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&lt;style&gt; body { display : none;} &lt;/style&gt;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template="visa_callback.isml"/&gt;</w:t>
      </w:r>
    </w:p>
    <w:p w:rsidR="00D02847" w:rsidRPr="00F85F6F" w:rsidRDefault="00D02847" w:rsidP="00D02847">
      <w:pPr>
        <w:pStyle w:val="ListParagraph"/>
        <w:ind w:left="1440"/>
        <w:rPr>
          <w:b/>
        </w:rPr>
      </w:pPr>
      <w:r w:rsidRPr="00F85F6F">
        <w:rPr>
          <w:b/>
        </w:rPr>
        <w:t>…………………………………………………………………….//END</w:t>
      </w:r>
    </w:p>
    <w:p w:rsidR="00D02847" w:rsidRPr="00F85F6F" w:rsidRDefault="00D02847" w:rsidP="002E5D86">
      <w:pPr>
        <w:pStyle w:val="ListParagraph"/>
        <w:numPr>
          <w:ilvl w:val="0"/>
          <w:numId w:val="45"/>
        </w:numPr>
        <w:jc w:val="both"/>
        <w:rPr>
          <w:rFonts w:cs="Times New Roman"/>
        </w:rPr>
      </w:pPr>
      <w:r w:rsidRPr="00F85F6F">
        <w:rPr>
          <w:rFonts w:cs="Times New Roman"/>
          <w:b/>
        </w:rPr>
        <w:t>footer.isml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footer_sample.isml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51"/>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template="visa_form.isml"/&gt;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template="visa_root.isml"/&gt;</w:t>
      </w:r>
    </w:p>
    <w:p w:rsidR="00D02847" w:rsidRPr="00F85F6F" w:rsidRDefault="00D02847" w:rsidP="00D02847">
      <w:pPr>
        <w:autoSpaceDE w:val="0"/>
        <w:autoSpaceDN w:val="0"/>
        <w:adjustRightInd w:val="0"/>
        <w:ind w:left="1440" w:firstLine="720"/>
        <w:rPr>
          <w:b/>
        </w:rPr>
      </w:pPr>
      <w:r w:rsidRPr="00F85F6F">
        <w:rPr>
          <w:b/>
        </w:rPr>
        <w:t>…………………………………………………………………….//END</w:t>
      </w:r>
    </w:p>
    <w:p w:rsidR="00D02847" w:rsidRPr="00F85F6F" w:rsidRDefault="00D02847" w:rsidP="00D02847">
      <w:pPr>
        <w:pStyle w:val="ListParagraph"/>
        <w:jc w:val="both"/>
        <w:rPr>
          <w:rFonts w:cs="Times New Roman"/>
        </w:rPr>
      </w:pPr>
    </w:p>
    <w:p w:rsidR="007759AC" w:rsidRPr="00F85F6F" w:rsidRDefault="007759AC" w:rsidP="007759AC">
      <w:pPr>
        <w:pStyle w:val="ListParagraph"/>
        <w:ind w:left="1440"/>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cart.isml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cart_sample.isml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9"/>
        </w:numPr>
        <w:rPr>
          <w:rFonts w:cs="Times New Roman"/>
        </w:rPr>
      </w:pPr>
      <w:r w:rsidRPr="00F85F6F">
        <w:rPr>
          <w:rFonts w:cs="Times New Roman"/>
        </w:rPr>
        <w:t>Add following code block in the &lt;div class = “cart-actions”&gt;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lastRenderedPageBreak/>
        <w:t>&lt;div class="cart-action-continue-shopping" style="clear:both"&gt;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 xml:space="preserve">var enabled : Boolean = </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t>dw.order.PaymentMgr.getPaymentMethod("VISA_VME").isActive();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condition="${enabled}"&gt;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&lt;isvisaBuycollect_shipping="true" callback="vmeWidgetUIEventHandler"/&gt;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pStyle w:val="ListParagraph"/>
        <w:ind w:left="1440"/>
        <w:rPr>
          <w:b/>
        </w:rPr>
      </w:pPr>
      <w:r w:rsidRPr="00F85F6F">
        <w:rPr>
          <w:b/>
        </w:rPr>
        <w:t>…………………………………………………………………….//END</w:t>
      </w:r>
    </w:p>
    <w:p w:rsidR="007759AC" w:rsidRPr="00F85F6F" w:rsidRDefault="007759AC" w:rsidP="007759AC">
      <w:pPr>
        <w:ind w:left="1080"/>
        <w:jc w:val="both"/>
        <w:rPr>
          <w:rFonts w:cs="Times New Roman"/>
        </w:rPr>
      </w:pPr>
      <w:r w:rsidRPr="00F85F6F">
        <w:rPr>
          <w:rFonts w:cs="Times New Roman"/>
          <w:b/>
          <w:color w:val="FF0000"/>
          <w:u w:val="single"/>
        </w:rPr>
        <w:t>Note:</w:t>
      </w:r>
      <w:r w:rsidRPr="00F85F6F">
        <w:rPr>
          <w:rFonts w:cs="Times New Roman"/>
        </w:rPr>
        <w:t xml:space="preserve"> It is suggested that merchant places the </w:t>
      </w:r>
      <w:r w:rsidRPr="00F85F6F">
        <w:rPr>
          <w:rFonts w:cs="Times New Roman"/>
          <w:b/>
          <w:color w:val="FF0000"/>
        </w:rPr>
        <w:t>isvisabuy</w:t>
      </w:r>
      <w:r w:rsidRPr="00F85F6F">
        <w:rPr>
          <w:rFonts w:cs="Times New Roman"/>
        </w:rPr>
        <w:t xml:space="preserve"> tag considering the DOM structure of their storefront cart page. Placement of </w:t>
      </w:r>
      <w:r w:rsidRPr="00F85F6F">
        <w:rPr>
          <w:rFonts w:cs="Times New Roman"/>
          <w:b/>
          <w:color w:val="FF0000"/>
        </w:rPr>
        <w:t>isvisabuy</w:t>
      </w:r>
      <w:r w:rsidRPr="00F85F6F">
        <w:rPr>
          <w:rFonts w:cs="Times New Roman"/>
        </w:rPr>
        <w:t xml:space="preserve"> tag will define the position of V.me buy button on the page.</w:t>
      </w:r>
    </w:p>
    <w:p w:rsidR="007759AC" w:rsidRPr="00F85F6F" w:rsidRDefault="007759AC" w:rsidP="007759AC">
      <w:pPr>
        <w:ind w:left="1080"/>
        <w:jc w:val="both"/>
        <w:rPr>
          <w:rFonts w:cs="Times New Roman"/>
        </w:rPr>
      </w:pPr>
    </w:p>
    <w:p w:rsidR="007759AC" w:rsidRPr="00F85F6F" w:rsidRDefault="007759AC" w:rsidP="007759AC">
      <w:pPr>
        <w:pStyle w:val="ListParagraph"/>
      </w:pPr>
    </w:p>
    <w:p w:rsidR="007759AC" w:rsidRPr="00F85F6F" w:rsidRDefault="007759AC" w:rsidP="002E5D86">
      <w:pPr>
        <w:pStyle w:val="ListParagraph"/>
        <w:numPr>
          <w:ilvl w:val="0"/>
          <w:numId w:val="45"/>
        </w:numPr>
        <w:jc w:val="both"/>
        <w:rPr>
          <w:rFonts w:cs="Times New Roman"/>
        </w:rPr>
      </w:pPr>
      <w:r w:rsidRPr="00F85F6F">
        <w:rPr>
          <w:rFonts w:cs="Times New Roman"/>
          <w:b/>
        </w:rPr>
        <w:t>minibillinginfo.isml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minibillinginfo_sample.isml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after </w:t>
      </w:r>
      <w:r w:rsidRPr="00F85F6F">
        <w:t>&lt;isset name="paymentInstruments"&gt;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name="currentSite" value="${dw.system.Site.getCurrent()}" scope="page"/&gt;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 = "${pdict.CurrentForms.billing.paymentMethods.selectedPaymentMethodID.value == 'VISA_VME'}"&gt;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 class = "mini-billing-address  order-component-block"&gt;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 class = "section-header"&gt;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 xml:space="preserve">&lt;a href = "${URLUtils.https('COBilling-Start')}" class = "section-header-note"&gt; ${Resource.msg('global.edit','locale',null)} </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lastRenderedPageBreak/>
        <w:t>&lt;/a&gt;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${Resource.msg('minibillinginfo.billingaddress','checkout',null)}</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pStyle w:val="ListParagraph"/>
        <w:ind w:left="1440"/>
        <w:rPr>
          <w:b/>
        </w:rPr>
      </w:pPr>
      <w:r w:rsidRPr="00F85F6F">
        <w:rPr>
          <w:b/>
        </w:rPr>
        <w:t>…………………………………………………………………….//END</w:t>
      </w:r>
    </w:p>
    <w:p w:rsidR="007759AC" w:rsidRPr="00F85F6F" w:rsidRDefault="007759AC" w:rsidP="007759AC">
      <w:pPr>
        <w:pStyle w:val="ListParagraph"/>
        <w:rPr>
          <w:b/>
        </w:rPr>
      </w:pP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at the end of condition </w:t>
      </w:r>
      <w:r w:rsidRPr="00F85F6F">
        <w:t>&lt;isif condition="${!empty(billingAddress)}"&gt;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Replace the following code block</w:t>
      </w:r>
    </w:p>
    <w:p w:rsidR="007759AC" w:rsidRPr="00F85F6F" w:rsidRDefault="007759AC" w:rsidP="007759AC">
      <w:pPr>
        <w:autoSpaceDE w:val="0"/>
        <w:autoSpaceDN w:val="0"/>
        <w:adjustRightInd w:val="0"/>
        <w:ind w:left="2160"/>
        <w:rPr>
          <w:rFonts w:cs="Consolas"/>
          <w:b/>
          <w:i/>
          <w:iCs/>
          <w:color w:val="FF0000"/>
          <w:sz w:val="20"/>
          <w:szCs w:val="20"/>
        </w:rPr>
      </w:pPr>
      <w:r w:rsidRPr="00F85F6F">
        <w:rPr>
          <w:rFonts w:cs="Consolas"/>
          <w:i/>
          <w:color w:val="FF0000"/>
          <w:sz w:val="20"/>
          <w:szCs w:val="20"/>
          <w:highlight w:val="lightGray"/>
        </w:rPr>
        <w:t>&lt;div class="mini-payment-instrument  order-component-block &lt;isif condition="${loopstate.first}"&gt; first &lt;iselseif condition="${loopstate.last}"&gt; last&lt;/isif&gt;"&gt;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b/>
          <w:i/>
          <w:iCs/>
          <w:sz w:val="20"/>
          <w:szCs w:val="20"/>
        </w:rPr>
      </w:pPr>
      <w:r w:rsidRPr="00F85F6F">
        <w:rPr>
          <w:rFonts w:cs="Consolas"/>
          <w:i/>
          <w:sz w:val="20"/>
          <w:szCs w:val="20"/>
          <w:highlight w:val="lightGray"/>
        </w:rPr>
        <w:t>&lt;div class="mini-payment-instrument  order-component-block"&gt;</w:t>
      </w:r>
    </w:p>
    <w:p w:rsidR="007759AC" w:rsidRPr="00F85F6F" w:rsidRDefault="007759AC" w:rsidP="007759AC">
      <w:pPr>
        <w:ind w:left="720" w:firstLine="72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lastRenderedPageBreak/>
        <w:t>Replace the following code block</w:t>
      </w:r>
    </w:p>
    <w:p w:rsidR="007759AC" w:rsidRPr="00F85F6F" w:rsidRDefault="007759AC" w:rsidP="007759AC">
      <w:pPr>
        <w:autoSpaceDE w:val="0"/>
        <w:autoSpaceDN w:val="0"/>
        <w:adjustRightInd w:val="0"/>
        <w:ind w:left="2160"/>
        <w:rPr>
          <w:rFonts w:cs="Consolas"/>
          <w:i/>
          <w:color w:val="FF0000"/>
          <w:sz w:val="20"/>
          <w:szCs w:val="20"/>
          <w:highlight w:val="lightGray"/>
        </w:rPr>
      </w:pPr>
      <w:r w:rsidRPr="00F85F6F">
        <w:rPr>
          <w:rFonts w:cs="Consolas"/>
          <w:i/>
          <w:color w:val="FF0000"/>
          <w:sz w:val="20"/>
          <w:szCs w:val="20"/>
          <w:highlight w:val="lightGray"/>
        </w:rPr>
        <w:t>&lt;isif condition = "${loopstate.first}"&gt;&lt;span&gt;${Resource.msg('minibillinginfo.paymentmethod','checkout',null)}&lt;/span&gt;&lt;/isif&gt;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&lt;span&gt;${Resource.msg('minibillinginfo.paymentmethod','checkout',null)}&lt;/span&gt;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before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condition="${paymentInstr.paymentMethod!='VISA_VME'}"&gt;</w:t>
      </w:r>
    </w:p>
    <w:p w:rsidR="007759AC" w:rsidRPr="00F85F6F" w:rsidRDefault="007759AC" w:rsidP="007759AC">
      <w:pPr>
        <w:ind w:left="720" w:firstLine="720"/>
        <w:rPr>
          <w:b/>
        </w:rPr>
      </w:pPr>
      <w:r w:rsidRPr="00F85F6F">
        <w:rPr>
          <w:b/>
        </w:rPr>
        <w:t>…………………………………………………………………….//END</w:t>
      </w:r>
    </w:p>
    <w:p w:rsidR="007759AC" w:rsidRPr="00F85F6F" w:rsidRDefault="007759AC" w:rsidP="007759AC">
      <w:pPr>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after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r>
      <w:r w:rsidRPr="00F85F6F">
        <w:rPr>
          <w:rFonts w:cs="Consolas"/>
          <w:i/>
          <w:sz w:val="20"/>
          <w:szCs w:val="20"/>
          <w:highlight w:val="lightGray"/>
        </w:rPr>
        <w:tab/>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ind w:left="720" w:firstLine="720"/>
        <w:rPr>
          <w:b/>
        </w:rPr>
      </w:pPr>
    </w:p>
    <w:p w:rsidR="007759AC" w:rsidRPr="00F85F6F" w:rsidRDefault="007759AC" w:rsidP="002E5D86">
      <w:pPr>
        <w:pStyle w:val="ListParagraph"/>
        <w:numPr>
          <w:ilvl w:val="0"/>
          <w:numId w:val="45"/>
        </w:numPr>
        <w:jc w:val="both"/>
        <w:rPr>
          <w:rFonts w:cs="Times New Roman"/>
        </w:rPr>
      </w:pPr>
      <w:r w:rsidRPr="00F85F6F">
        <w:rPr>
          <w:b/>
        </w:rPr>
        <w:t>orderdetails</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&lt;isloop items="${Order.getPaymentInstruments()}" var="paymentInstr" status="piloopstate"&gt;</w:t>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&lt;isif condition="${dw.order.PaymentMgr.getPaymentMethod(paymentInstr.paymentMethod).ID =='VISA_VME' &amp;&amp;paymentInstr.paymentTransaction.amount&gt; 0}"&gt;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condition="${addressPrinted != 'true'}"&gt;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value="true" scope="page"/&gt;</w:t>
      </w:r>
    </w:p>
    <w:p w:rsidR="007759AC" w:rsidRPr="00F85F6F" w:rsidRDefault="007759AC"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&lt;isminiaddressp_address="${Order.billingAddress}"/&gt;</w:t>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p>
    <w:p w:rsidR="003A6853" w:rsidRPr="00F85F6F" w:rsidRDefault="003A6853"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&lt;/isloop&gt;</w:t>
      </w:r>
    </w:p>
    <w:p w:rsidR="007759AC" w:rsidRPr="00F85F6F" w:rsidRDefault="007759AC" w:rsidP="007667AF">
      <w:pPr>
        <w:pStyle w:val="ListParagraph"/>
        <w:ind w:left="144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class="payment-type"&gt;&lt;isprint value="${dw.order.PaymentMgr.getPaymentMethod(paymentInstr.paymentMethod).name}" /&gt;&lt;/div&gt;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&lt;isminicreditcardp_card="${paymentInstr}" p_show_expiration="${false}"/&gt;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lastRenderedPageBreak/>
        <w:t>&lt;div class="payment-amount"&gt;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class="label"&gt;${Resource.msg('global.amount','locale',null)}:</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class="value"&gt;&lt;isprint value="${paymentInstr.paymentTransaction.amount}"/&gt;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&lt;/div&gt;&lt;!-- END: payment-amount --&gt;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&lt;div class="payment-type"&gt;&lt;img alt="Payment_mark_small" src="${dw.system.Site.current.getCustomPreferenceValue('VmeAcceptLogo')}"&gt;&lt;/div&gt;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&lt;iselse/&gt;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class="payment-type"&gt;&lt;isprint value="${dw.order.PaymentMgr.getPaymentMethod(paymentInstr.paymentMethod).name}" /&gt;&lt;/div&gt;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class="payment-amount"&gt;&lt;span class="label"&gt;${Resource.msg('global.amount','locale',null)}:&lt;/span&gt;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&lt;/div&gt;&lt;!-- END: payment-amount --&gt;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F91A41" w:rsidP="00F91A41">
      <w:pPr>
        <w:autoSpaceDE w:val="0"/>
        <w:autoSpaceDN w:val="0"/>
        <w:adjustRightInd w:val="0"/>
        <w:ind w:left="2160"/>
        <w:rPr>
          <w:rFonts w:cs="Consolas"/>
          <w:color w:val="9BBB59" w:themeColor="accent3"/>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r w:rsidRPr="00F85F6F">
        <w:rPr>
          <w:rFonts w:cs="Consolas"/>
          <w:i/>
          <w:sz w:val="20"/>
          <w:szCs w:val="20"/>
        </w:rPr>
        <w:tab/>
      </w:r>
    </w:p>
    <w:p w:rsidR="007759AC" w:rsidRPr="00F85F6F" w:rsidRDefault="007759AC" w:rsidP="007759AC">
      <w:pPr>
        <w:pStyle w:val="ListParagraph"/>
        <w:ind w:left="1800"/>
        <w:rPr>
          <w:b/>
        </w:rPr>
      </w:pPr>
      <w:r w:rsidRPr="00F85F6F">
        <w:rPr>
          <w:b/>
        </w:rPr>
        <w:t>-------------------------------------------------------------------------------------//END</w:t>
      </w:r>
    </w:p>
    <w:p w:rsidR="007759AC" w:rsidRPr="00F85F6F" w:rsidRDefault="007759AC" w:rsidP="007759AC">
      <w:pPr>
        <w:pStyle w:val="ListParagraph"/>
        <w:ind w:left="1080"/>
        <w:rPr>
          <w:b/>
        </w:rPr>
      </w:pPr>
    </w:p>
    <w:p w:rsidR="007759AC" w:rsidRPr="00F85F6F" w:rsidRDefault="007759AC" w:rsidP="002E5D86">
      <w:pPr>
        <w:pStyle w:val="ListParagraph"/>
        <w:numPr>
          <w:ilvl w:val="0"/>
          <w:numId w:val="45"/>
        </w:numPr>
        <w:jc w:val="both"/>
        <w:rPr>
          <w:rFonts w:cs="Times New Roman"/>
        </w:rPr>
      </w:pPr>
      <w:r w:rsidRPr="00F85F6F">
        <w:rPr>
          <w:b/>
        </w:rPr>
        <w:t>orderdetailsemail</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orderdetailsemail_sample.isml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2"/>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lastRenderedPageBreak/>
        <w:t>With the following code block</w:t>
      </w:r>
    </w:p>
    <w:p w:rsidR="007759AC" w:rsidRPr="00F85F6F" w:rsidRDefault="007759AC" w:rsidP="007759AC">
      <w:pPr>
        <w:tabs>
          <w:tab w:val="left" w:pos="7200"/>
          <w:tab w:val="left" w:pos="7290"/>
          <w:tab w:val="left" w:pos="7560"/>
          <w:tab w:val="left" w:pos="7650"/>
        </w:tabs>
        <w:ind w:left="720" w:firstLine="720"/>
        <w:rPr>
          <w:b/>
        </w:rPr>
      </w:pPr>
      <w:r w:rsidRPr="00F85F6F">
        <w:rPr>
          <w:b/>
        </w:rPr>
        <w:t>//BEGIN---------------------------------------------------------------------------------</w:t>
      </w:r>
    </w:p>
    <w:p w:rsidR="00D7721A" w:rsidRPr="00F85F6F" w:rsidRDefault="00D7721A" w:rsidP="00D7721A">
      <w:pPr>
        <w:pStyle w:val="ListParagraph"/>
        <w:ind w:left="1440"/>
        <w:rPr>
          <w:rFonts w:cs="Consolas"/>
          <w:i/>
          <w:sz w:val="20"/>
          <w:szCs w:val="20"/>
        </w:rPr>
      </w:pPr>
      <w:r w:rsidRPr="00F85F6F">
        <w:rPr>
          <w:rFonts w:cs="Consolas"/>
          <w:i/>
          <w:sz w:val="20"/>
          <w:szCs w:val="20"/>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4717E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 items="${Order.getPaymentInstruments()}" var="payme</w:t>
      </w:r>
      <w:r w:rsidR="004717EA" w:rsidRPr="00F85F6F">
        <w:rPr>
          <w:rFonts w:cs="Consolas"/>
          <w:i/>
          <w:sz w:val="20"/>
          <w:szCs w:val="20"/>
          <w:highlight w:val="lightGray"/>
        </w:rPr>
        <w:t>ntInstr" status="piloopstate"&gt;</w:t>
      </w:r>
      <w:r w:rsidR="004717EA" w:rsidRPr="00F85F6F">
        <w:rPr>
          <w:rFonts w:cs="Consolas"/>
          <w:i/>
          <w:sz w:val="20"/>
          <w:szCs w:val="20"/>
          <w:highlight w:val="lightGray"/>
        </w:rPr>
        <w:tab/>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w:t>
      </w:r>
      <w:r w:rsidR="004717EA" w:rsidRPr="00F85F6F">
        <w:rPr>
          <w:rFonts w:cs="Consolas"/>
          <w:i/>
          <w:sz w:val="20"/>
          <w:szCs w:val="20"/>
          <w:highlight w:val="lightGray"/>
        </w:rPr>
        <w:t>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&lt;iselse/&gt;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&lt;isif condition="${addressPrinted != 'true'}"&gt;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value="true" scope="page"/&gt;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&lt;isminiaddressp_address="${Order.billingAddress}"/&gt;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&lt;/isloop&gt;</w:t>
      </w:r>
    </w:p>
    <w:p w:rsidR="007759AC" w:rsidRPr="00F85F6F" w:rsidRDefault="007759AC" w:rsidP="00D7721A">
      <w:pPr>
        <w:pStyle w:val="ListParagraph"/>
        <w:ind w:left="1440"/>
        <w:rPr>
          <w:b/>
        </w:rPr>
      </w:pPr>
      <w:r w:rsidRPr="00F85F6F">
        <w:rPr>
          <w:b/>
        </w:rPr>
        <w:t>--------------------------------------------------------------------------------------------//END</w:t>
      </w:r>
    </w:p>
    <w:p w:rsidR="0008656B" w:rsidRPr="00F85F6F" w:rsidRDefault="0008656B" w:rsidP="00D7721A">
      <w:pPr>
        <w:pStyle w:val="ListParagraph"/>
        <w:ind w:left="1440"/>
        <w:rPr>
          <w:b/>
        </w:rPr>
      </w:pPr>
    </w:p>
    <w:p w:rsidR="0008656B" w:rsidRPr="00F85F6F" w:rsidRDefault="0008656B" w:rsidP="002E5D86">
      <w:pPr>
        <w:pStyle w:val="ListParagraph"/>
        <w:numPr>
          <w:ilvl w:val="0"/>
          <w:numId w:val="42"/>
        </w:numPr>
        <w:rPr>
          <w:rFonts w:cs="Times New Roman"/>
        </w:rPr>
      </w:pPr>
      <w:r w:rsidRPr="00F85F6F">
        <w:rPr>
          <w:rFonts w:cs="Times New Roman"/>
        </w:rPr>
        <w:t>Replace the following code</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&lt;div&gt;&lt;isprint value="${dw.order.PaymentMgr.getPaymentMethod(paymentInstr.paymentMethod).name}" /&gt;&lt;/div&gt;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&lt;isif condition="${dw.order.PaymentInstrument.METHOD_GIFT_CERTIFICATE.equals(paymentInstr.paymentMethod)}"&gt;&lt;isprint value="${paymentInstr.maskedGiftCertificateCode}"/&gt;&lt;br /&gt;</w:t>
      </w:r>
    </w:p>
    <w:p w:rsidR="001F6FB3"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&lt;/isif&gt;</w:t>
      </w:r>
    </w:p>
    <w:p w:rsidR="001F6FB3"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&lt;isminicreditcardp_card="${paymentInstr}" p_</w:t>
      </w:r>
      <w:r w:rsidR="001F6FB3" w:rsidRPr="00F85F6F">
        <w:rPr>
          <w:rFonts w:cs="Consolas"/>
          <w:i/>
          <w:color w:val="FF0000"/>
          <w:sz w:val="20"/>
          <w:szCs w:val="20"/>
        </w:rPr>
        <w:t>show_expiration="${false}"/&gt;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&lt;div&gt;&lt;span class="label"&gt;${Resource.msg('global.amount','locale',null)}:&lt;/span&gt;</w:t>
      </w:r>
    </w:p>
    <w:p w:rsidR="0008656B"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&lt;span class="value"&gt;&lt;isprint value="${paymentInstr.paymentTransaction.amount}"/&gt;&lt;/span&gt;</w:t>
      </w:r>
    </w:p>
    <w:p w:rsidR="0008656B" w:rsidRPr="00F85F6F" w:rsidRDefault="0008656B" w:rsidP="001F6FB3">
      <w:pPr>
        <w:autoSpaceDE w:val="0"/>
        <w:autoSpaceDN w:val="0"/>
        <w:adjustRightInd w:val="0"/>
        <w:ind w:left="720" w:firstLine="720"/>
        <w:rPr>
          <w:rFonts w:cs="Consolas"/>
          <w:i/>
          <w:color w:val="FF0000"/>
          <w:sz w:val="20"/>
          <w:szCs w:val="20"/>
          <w:highlight w:val="lightGray"/>
        </w:rPr>
      </w:pPr>
      <w:r w:rsidRPr="00F85F6F">
        <w:rPr>
          <w:rFonts w:cs="Consolas"/>
          <w:i/>
          <w:color w:val="FF0000"/>
          <w:sz w:val="20"/>
          <w:szCs w:val="20"/>
        </w:rPr>
        <w:t>&lt;/div&gt;&lt;!-- END: payment-amount --&gt;</w:t>
      </w:r>
    </w:p>
    <w:p w:rsidR="0008656B" w:rsidRPr="00F85F6F" w:rsidRDefault="0008656B" w:rsidP="0008656B">
      <w:pPr>
        <w:pStyle w:val="ListParagraph"/>
        <w:ind w:left="1440"/>
        <w:rPr>
          <w:rFonts w:cs="Times New Roman"/>
        </w:rPr>
      </w:pPr>
      <w:r w:rsidRPr="00F85F6F">
        <w:rPr>
          <w:rFonts w:cs="Times New Roman"/>
        </w:rPr>
        <w:t>With the following code block</w:t>
      </w:r>
    </w:p>
    <w:p w:rsidR="0008656B" w:rsidRPr="00F85F6F" w:rsidRDefault="0008656B" w:rsidP="0008656B">
      <w:pPr>
        <w:tabs>
          <w:tab w:val="left" w:pos="7200"/>
          <w:tab w:val="left" w:pos="7290"/>
          <w:tab w:val="left" w:pos="7560"/>
          <w:tab w:val="left" w:pos="7650"/>
        </w:tabs>
        <w:ind w:left="720" w:firstLine="720"/>
        <w:rPr>
          <w:b/>
        </w:rPr>
      </w:pPr>
      <w:r w:rsidRPr="00F85F6F">
        <w:rPr>
          <w:b/>
        </w:rPr>
        <w:t>//BEGIN---------------------------------------------------------------------------------</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lastRenderedPageBreak/>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src="${dw.system.Site.current.getCustomPreferenceValue('VmeAcceptLogo')}"&gt;&lt;/div&gt;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&lt;iselse/&gt;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&lt;div&gt;&lt;isprint value="${dw.order.PaymentMgr.getPaymentMethod(paymentInstr.paymentMethod).name}" /&gt;&lt;/div&gt;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 condition="${dw.order.PaymentInstrument.METHOD_GIFT_CERTIFICATE.equals(paymentInstr.paymentMethod)}"&gt;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&lt;isprint value="${paymentInstr.maskedGiftCertificateCode}"/&gt;&lt;br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1F6FB3">
      <w:pPr>
        <w:pStyle w:val="ListParagraph"/>
        <w:ind w:left="1440"/>
        <w:rPr>
          <w:rFonts w:cs="Consolas"/>
          <w:i/>
          <w:sz w:val="20"/>
          <w:szCs w:val="20"/>
          <w:highlight w:val="lightGray"/>
        </w:rPr>
      </w:pPr>
      <w:r w:rsidRPr="00F85F6F">
        <w:rPr>
          <w:rFonts w:cs="Consolas"/>
          <w:i/>
          <w:sz w:val="20"/>
          <w:szCs w:val="20"/>
          <w:highlight w:val="lightGray"/>
        </w:rPr>
        <w:t>&lt;div&gt;&lt;span class="label"&gt;${Resource.msg('global.amount','locale',null)}:&lt;/span&gt;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 END: payment-amount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p>
    <w:p w:rsidR="0008656B" w:rsidRPr="00F85F6F" w:rsidRDefault="0008656B" w:rsidP="0008656B">
      <w:pPr>
        <w:pStyle w:val="ListParagraph"/>
        <w:ind w:left="1440"/>
        <w:rPr>
          <w:rFonts w:cs="Consolas"/>
          <w:i/>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p>
    <w:p w:rsidR="0008656B" w:rsidRPr="00F85F6F" w:rsidRDefault="0008656B" w:rsidP="0008656B">
      <w:pPr>
        <w:pStyle w:val="ListParagraph"/>
        <w:ind w:left="1440"/>
        <w:rPr>
          <w:b/>
        </w:rPr>
      </w:pPr>
      <w:r w:rsidRPr="00F85F6F">
        <w:rPr>
          <w:b/>
        </w:rPr>
        <w:t>--------------------------------------------------------------------------------------------//END</w:t>
      </w:r>
    </w:p>
    <w:p w:rsidR="0008656B" w:rsidRPr="00F85F6F" w:rsidRDefault="0008656B"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44424E">
      <w:pPr>
        <w:rPr>
          <w:b/>
        </w:rPr>
      </w:pPr>
    </w:p>
    <w:p w:rsidR="007759AC" w:rsidRPr="00F85F6F" w:rsidRDefault="007759AC" w:rsidP="007759AC">
      <w:pPr>
        <w:pStyle w:val="ListParagraph"/>
        <w:ind w:left="1440"/>
        <w:rPr>
          <w:b/>
        </w:rPr>
      </w:pPr>
    </w:p>
    <w:p w:rsidR="007759AC" w:rsidRPr="00F85F6F" w:rsidRDefault="007759AC" w:rsidP="00D15264">
      <w:pPr>
        <w:pStyle w:val="BodyText"/>
      </w:pPr>
      <w:bookmarkStart w:id="99" w:name="_Toc351569240"/>
      <w:r w:rsidRPr="00F85F6F">
        <w:t>Step3: Enable V.me Payment Flow on Payment Page</w:t>
      </w:r>
      <w:bookmarkEnd w:id="99"/>
    </w:p>
    <w:p w:rsidR="007759AC" w:rsidRPr="00F85F6F" w:rsidRDefault="007759AC" w:rsidP="007759AC">
      <w:pPr>
        <w:pStyle w:val="ListParagraph"/>
        <w:ind w:left="360"/>
        <w:jc w:val="both"/>
        <w:rPr>
          <w:b/>
        </w:rPr>
      </w:pPr>
      <w:r w:rsidRPr="00F85F6F">
        <w:rPr>
          <w:rFonts w:cs="Times New Roman"/>
        </w:rPr>
        <w:t>In order to enable V.me payment flow from Payment page, merchant is required to update following files:</w:t>
      </w:r>
    </w:p>
    <w:p w:rsidR="007759AC" w:rsidRPr="00F85F6F" w:rsidRDefault="007759AC" w:rsidP="003E39D1"/>
    <w:p w:rsidR="007759AC" w:rsidRPr="00F85F6F" w:rsidRDefault="007759AC" w:rsidP="002E5D86">
      <w:pPr>
        <w:pStyle w:val="ListParagraph"/>
        <w:numPr>
          <w:ilvl w:val="0"/>
          <w:numId w:val="33"/>
        </w:numPr>
        <w:rPr>
          <w:b/>
        </w:rPr>
      </w:pPr>
      <w:r w:rsidRPr="00F85F6F">
        <w:rPr>
          <w:b/>
        </w:rPr>
        <w:t>billing.isml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billing_sample.isml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&lt;fieldset&gt;</w:t>
      </w:r>
    </w:p>
    <w:p w:rsidR="007759AC" w:rsidRPr="00F85F6F" w:rsidRDefault="007759AC" w:rsidP="007759AC">
      <w:pPr>
        <w:rPr>
          <w:rFonts w:cs="Times New Roman"/>
        </w:rPr>
      </w:pPr>
    </w:p>
    <w:p w:rsidR="007759AC" w:rsidRPr="00F85F6F" w:rsidRDefault="007759AC" w:rsidP="007759AC">
      <w:pPr>
        <w:rPr>
          <w:rFonts w:cs="Times New Roman"/>
        </w:rPr>
      </w:pPr>
      <w:r w:rsidRPr="00F85F6F">
        <w:rPr>
          <w:rFonts w:cs="Times New Roman"/>
        </w:rPr>
        <w:tab/>
      </w:r>
      <w:r w:rsidRPr="00F85F6F">
        <w:rPr>
          <w:rFonts w:cs="Times New Roman"/>
        </w:rPr>
        <w:tab/>
        <w:t>With the following code block</w:t>
      </w: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&lt;iscomment&gt;block of code to display V.me logo with description&lt;/iscomment&gt;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condition="${pdict.CurrentForms.billing.paymentMethods.selectedPaymentMethodID.value==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'VISA_VME'}"&gt;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id="vme-legend"&gt;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Billing Address Provided By V.me</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&lt;fieldset id="billing-form"&gt;</w:t>
      </w:r>
    </w:p>
    <w:p w:rsidR="007759AC" w:rsidRPr="00F85F6F" w:rsidRDefault="007759AC" w:rsidP="007759AC">
      <w:pPr>
        <w:ind w:left="720" w:firstLine="720"/>
        <w:rPr>
          <w:rFonts w:cs="Times New Roman"/>
        </w:rPr>
      </w:pPr>
      <w:r w:rsidRPr="00F85F6F">
        <w:rPr>
          <w:b/>
        </w:rPr>
        <w:t>----------------------------------------------------------------------------------//END</w:t>
      </w:r>
    </w:p>
    <w:p w:rsidR="007759AC" w:rsidRPr="00F85F6F" w:rsidRDefault="007759AC" w:rsidP="007759AC">
      <w:pPr>
        <w:ind w:left="720" w:firstLine="720"/>
        <w:rPr>
          <w:rFonts w:cs="Times New Roman"/>
        </w:rPr>
      </w:pP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class="form-row form-row-button"&gt;</w:t>
      </w:r>
    </w:p>
    <w:p w:rsidR="007759AC" w:rsidRPr="00F85F6F" w:rsidRDefault="007759AC" w:rsidP="007759AC">
      <w:pPr>
        <w:rPr>
          <w:rFonts w:cs="Times New Roman"/>
        </w:rPr>
      </w:pPr>
      <w:r w:rsidRPr="00F85F6F">
        <w:rPr>
          <w:rFonts w:cs="Times New Roman"/>
        </w:rPr>
        <w:lastRenderedPageBreak/>
        <w:tab/>
      </w:r>
      <w:r w:rsidRPr="00F85F6F">
        <w:rPr>
          <w:rFonts w:cs="Times New Roman"/>
        </w:rPr>
        <w:tab/>
        <w:t>With the following code block</w:t>
      </w:r>
    </w:p>
    <w:p w:rsidR="007759AC" w:rsidRPr="00F85F6F" w:rsidRDefault="007759AC" w:rsidP="007759AC">
      <w:pPr>
        <w:pStyle w:val="ListParagraph"/>
        <w:ind w:left="1080" w:firstLine="360"/>
        <w:rPr>
          <w:b/>
        </w:rPr>
      </w:pPr>
      <w:r w:rsidRPr="00F85F6F">
        <w:rPr>
          <w:b/>
        </w:rPr>
        <w:t>//BEGIN------------------------------------------------------------------------------</w:t>
      </w:r>
    </w:p>
    <w:p w:rsidR="007759AC" w:rsidRPr="00F85F6F" w:rsidRDefault="007759AC" w:rsidP="007759AC">
      <w:pPr>
        <w:autoSpaceDE w:val="0"/>
        <w:autoSpaceDN w:val="0"/>
        <w:adjustRightInd w:val="0"/>
        <w:ind w:firstLine="720"/>
        <w:rPr>
          <w:rFonts w:cs="Consolas"/>
          <w:b/>
          <w:i/>
          <w:iCs/>
          <w:color w:val="FF0000"/>
          <w:sz w:val="20"/>
          <w:szCs w:val="20"/>
        </w:rPr>
      </w:pPr>
      <w:r w:rsidRPr="00F85F6F">
        <w:rPr>
          <w:rFonts w:cs="Consolas"/>
          <w:b/>
          <w:color w:val="008080"/>
          <w:sz w:val="20"/>
          <w:szCs w:val="20"/>
        </w:rPr>
        <w:tab/>
      </w:r>
      <w:r w:rsidRPr="00F85F6F">
        <w:rPr>
          <w:rFonts w:cs="Consolas"/>
          <w:b/>
          <w:color w:val="008080"/>
          <w:sz w:val="20"/>
          <w:szCs w:val="20"/>
        </w:rPr>
        <w:tab/>
      </w:r>
      <w:r w:rsidRPr="00F85F6F">
        <w:rPr>
          <w:rFonts w:cs="Consolas"/>
          <w:i/>
          <w:sz w:val="20"/>
          <w:szCs w:val="20"/>
          <w:highlight w:val="lightGray"/>
        </w:rPr>
        <w:t>&lt;div class="form-row form-row-button" id="continue-button"&gt;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pStyle w:val="ListParagraph"/>
        <w:ind w:left="1080"/>
      </w:pPr>
    </w:p>
    <w:p w:rsidR="007759AC" w:rsidRPr="00F85F6F" w:rsidRDefault="007759AC" w:rsidP="002E5D86">
      <w:pPr>
        <w:pStyle w:val="ListParagraph"/>
        <w:numPr>
          <w:ilvl w:val="0"/>
          <w:numId w:val="33"/>
        </w:numPr>
        <w:rPr>
          <w:b/>
        </w:rPr>
      </w:pPr>
      <w:r w:rsidRPr="00F85F6F">
        <w:rPr>
          <w:b/>
        </w:rPr>
        <w:t>paymentmethods.isml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paymentmethods_sample.isml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4"/>
        </w:numPr>
        <w:rPr>
          <w:rFonts w:cs="Times New Roman"/>
        </w:rPr>
      </w:pPr>
      <w:r w:rsidRPr="00F85F6F">
        <w:rPr>
          <w:rFonts w:cs="Times New Roman"/>
        </w:rPr>
        <w:t xml:space="preserve">Add the following code after </w:t>
      </w:r>
      <w:r w:rsidRPr="00F85F6F">
        <w:t>&lt;div id="PaymentMethod_BML"&gt; ends</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 id="PaymentMethod_VISA_VME" class="payment-method &lt;isif condition="${!empty(pdict.selectedPaymentID) &amp;&amp;</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pdict.selectedPaymentID=='VISA_VME'}"&gt;payment-method-expanded&lt;/isif&gt;"&gt;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&lt;isvisaBuycollect_shipping="false" callback="vmeWidgetUIEventHandler" /&gt;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ind w:left="720" w:firstLine="720"/>
        <w:rPr>
          <w:rFonts w:cs="Times New Roman"/>
        </w:rPr>
      </w:pPr>
      <w:r w:rsidRPr="00F85F6F">
        <w:rPr>
          <w:b/>
        </w:rPr>
        <w:t>----------------------------------------------------------------------------------//END</w:t>
      </w:r>
    </w:p>
    <w:p w:rsidR="007759AC" w:rsidRPr="00F85F6F" w:rsidRDefault="007759AC" w:rsidP="002E5D86">
      <w:pPr>
        <w:pStyle w:val="ListParagraph"/>
        <w:numPr>
          <w:ilvl w:val="0"/>
          <w:numId w:val="33"/>
        </w:numPr>
        <w:rPr>
          <w:b/>
        </w:rPr>
      </w:pPr>
      <w:r w:rsidRPr="00F85F6F">
        <w:rPr>
          <w:b/>
        </w:rPr>
        <w:t>app.js</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 xml:space="preserve">app _sample.js </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line pmc.addClass("payment-method-expanded")</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$cache.checkoutForm.find("#vme-legend").hide();</w:t>
      </w:r>
    </w:p>
    <w:p w:rsidR="007759AC" w:rsidRPr="00F85F6F" w:rsidRDefault="007759AC" w:rsidP="007759AC">
      <w:pPr>
        <w:ind w:left="720" w:firstLine="720"/>
        <w:rPr>
          <w:b/>
        </w:rPr>
      </w:pPr>
      <w:r w:rsidRPr="00F85F6F">
        <w:rPr>
          <w:b/>
        </w:rPr>
        <w:t>----------------------------------------------------------------------------------//END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condition if (paymentMethodID=="BML")</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if(paymentMethodID==="VISA_VME")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ind w:left="720" w:firstLine="720"/>
        <w:rPr>
          <w:rFonts w:cs="Times New Roman"/>
        </w:rPr>
      </w:pPr>
      <w:r w:rsidRPr="00F85F6F">
        <w:rPr>
          <w:b/>
        </w:rPr>
        <w:t>----------------------------------------------------------------------------------//END</w:t>
      </w:r>
    </w:p>
    <w:p w:rsidR="00F85F6F" w:rsidRPr="00F85F6F" w:rsidRDefault="002A2504" w:rsidP="00F85F6F">
      <w:pPr>
        <w:pStyle w:val="Heading3"/>
        <w:spacing w:before="0" w:after="0"/>
      </w:pPr>
      <w:bookmarkStart w:id="100" w:name="_Toc416782683"/>
      <w:r>
        <w:t>Alipay Authorization</w:t>
      </w:r>
      <w:bookmarkEnd w:id="100"/>
    </w:p>
    <w:p w:rsidR="00045702" w:rsidRDefault="00045702" w:rsidP="00D15264">
      <w:pPr>
        <w:pStyle w:val="BodyText"/>
      </w:pPr>
    </w:p>
    <w:p w:rsidR="002A2504" w:rsidRDefault="002A2504" w:rsidP="00D15264">
      <w:pPr>
        <w:pStyle w:val="BodyText"/>
      </w:pPr>
      <w:r>
        <w:t xml:space="preserve">Add CYBERSOURCE_ALIPAY pipeline to call Cybersource-AuthorizeAlipay pipeline. </w:t>
      </w:r>
    </w:p>
    <w:p w:rsidR="002A2504" w:rsidRDefault="002A2504" w:rsidP="00D15264">
      <w:pPr>
        <w:pStyle w:val="BodyText"/>
      </w:pPr>
      <w:r w:rsidRPr="0086675E">
        <w:rPr>
          <w:b/>
        </w:rPr>
        <w:t>Note:</w:t>
      </w:r>
      <w:r>
        <w:t xml:space="preserve"> Refer the screen below for addition.</w:t>
      </w:r>
    </w:p>
    <w:p w:rsidR="002A2504" w:rsidRDefault="002A2504" w:rsidP="00D15264">
      <w:pPr>
        <w:pStyle w:val="BodyText"/>
      </w:pPr>
      <w:r>
        <w:rPr>
          <w:noProof/>
        </w:rPr>
        <w:drawing>
          <wp:inline distT="0" distB="0" distL="0" distR="0" wp14:anchorId="71D7C1BB" wp14:editId="7D30113A">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D15264">
      <w:pPr>
        <w:pStyle w:val="BodyText"/>
      </w:pPr>
    </w:p>
    <w:p w:rsidR="000B5D34" w:rsidRDefault="000B5D34" w:rsidP="00D15264">
      <w:pPr>
        <w:pStyle w:val="BodyText"/>
      </w:pPr>
      <w:r>
        <w:lastRenderedPageBreak/>
        <w:t>Update COPlaceOrder-Start pipeline for changing the Payment status from “Not Paid” to “Paid” in case of Alipay COMPLETED scenario. Refer the screen shot below for more details.</w:t>
      </w:r>
    </w:p>
    <w:p w:rsidR="000B5D34" w:rsidRDefault="000B5D34" w:rsidP="00D15264">
      <w:pPr>
        <w:pStyle w:val="BodyText"/>
      </w:pPr>
      <w:r>
        <w:t xml:space="preserve">Put </w:t>
      </w:r>
      <w:r w:rsidRPr="000B5D34">
        <w:t>((Order.paymentInstrument.paymentMethod == 'ALIPAY') &amp;&amp; (!empty(Order.paymentTransaction.custom.apPaymentStatus) &amp;&amp; Order.paymentTransaction.custom.apPaymentStatus == 'COMPLETED'))</w:t>
      </w:r>
      <w:r>
        <w:t xml:space="preserve"> condition in the expression node.</w:t>
      </w:r>
    </w:p>
    <w:p w:rsidR="002A2504" w:rsidRDefault="000B5D34" w:rsidP="00D15264">
      <w:pPr>
        <w:pStyle w:val="BodyText"/>
      </w:pPr>
      <w:r>
        <w:rPr>
          <w:noProof/>
        </w:rPr>
        <w:drawing>
          <wp:inline distT="0" distB="0" distL="0" distR="0" wp14:anchorId="3811C64C" wp14:editId="1CF11E90">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D15264">
      <w:pPr>
        <w:pStyle w:val="BodyText"/>
      </w:pPr>
      <w:r>
        <w:t xml:space="preserve">Also, update HandlePayments pipeline to handle response code returned by </w:t>
      </w:r>
      <w:r w:rsidR="006A25F5">
        <w:t>CyberSource</w:t>
      </w:r>
    </w:p>
    <w:p w:rsidR="006F214A" w:rsidRDefault="006F214A" w:rsidP="00D15264">
      <w:pPr>
        <w:pStyle w:val="BodyText"/>
      </w:pPr>
      <w:r>
        <w:rPr>
          <w:noProof/>
        </w:rPr>
        <w:lastRenderedPageBreak/>
        <w:drawing>
          <wp:inline distT="0" distB="0" distL="0" distR="0" wp14:anchorId="692E42B1" wp14:editId="2EC16BF9">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6F214A" w:rsidP="00D15264">
      <w:pPr>
        <w:pStyle w:val="BodyText"/>
      </w:pPr>
      <w:r>
        <w:rPr>
          <w:noProof/>
        </w:rPr>
        <w:lastRenderedPageBreak/>
        <w:drawing>
          <wp:inline distT="0" distB="0" distL="0" distR="0" wp14:anchorId="4D5809F8" wp14:editId="4583591E">
            <wp:extent cx="6400800" cy="4689948"/>
            <wp:effectExtent l="0" t="0" r="0" b="0"/>
            <wp:docPr id="95" name="Picture 95" descr="C:\Users\pchug3\Desktop\handlepay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hug3\Desktop\handlepayment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4689948"/>
                    </a:xfrm>
                    <a:prstGeom prst="rect">
                      <a:avLst/>
                    </a:prstGeom>
                    <a:noFill/>
                    <a:ln>
                      <a:noFill/>
                    </a:ln>
                  </pic:spPr>
                </pic:pic>
              </a:graphicData>
            </a:graphic>
          </wp:inline>
        </w:drawing>
      </w:r>
    </w:p>
    <w:p w:rsidR="0072620F" w:rsidRDefault="0072620F" w:rsidP="00D15264">
      <w:pPr>
        <w:pStyle w:val="BodyText"/>
      </w:pPr>
      <w:r>
        <w:t>Add an assign node in COPlaceOrder-FailImpl to show the error message on screen in case of alipay error scenarios.</w:t>
      </w:r>
    </w:p>
    <w:p w:rsidR="0072620F" w:rsidRDefault="0072620F" w:rsidP="00D15264">
      <w:pPr>
        <w:pStyle w:val="BodyText"/>
      </w:pPr>
      <w:r>
        <w:rPr>
          <w:noProof/>
        </w:rPr>
        <w:lastRenderedPageBreak/>
        <w:drawing>
          <wp:inline distT="0" distB="0" distL="0" distR="0" wp14:anchorId="5AFEAE8F" wp14:editId="777B9BE8">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D15264">
      <w:pPr>
        <w:pStyle w:val="BodyText"/>
      </w:pPr>
      <w:r>
        <w:t xml:space="preserve">Assign </w:t>
      </w:r>
      <w:r w:rsidRPr="0072620F">
        <w:t>PlaceOrderError != null ? PlaceOrderError : new dw.system.Status(dw.system.Status.ERROR, "confirm.error.declined")</w:t>
      </w:r>
      <w:r>
        <w:t xml:space="preserve"> value in the pipeline Input Dictionary as shown below.</w:t>
      </w:r>
    </w:p>
    <w:p w:rsidR="0072620F" w:rsidRDefault="0072620F" w:rsidP="00D15264">
      <w:pPr>
        <w:pStyle w:val="BodyText"/>
      </w:pPr>
      <w:r>
        <w:rPr>
          <w:noProof/>
        </w:rPr>
        <w:drawing>
          <wp:inline distT="0" distB="0" distL="0" distR="0" wp14:anchorId="5C190C10" wp14:editId="47F0BA86">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D15264">
      <w:pPr>
        <w:pStyle w:val="BodyText"/>
        <w:numPr>
          <w:ilvl w:val="0"/>
          <w:numId w:val="33"/>
        </w:numPr>
      </w:pPr>
      <w:r>
        <w:t>checkout.properties</w:t>
      </w:r>
    </w:p>
    <w:p w:rsidR="00DC7C02" w:rsidRDefault="0072620F" w:rsidP="00D15264">
      <w:pPr>
        <w:pStyle w:val="BodyText"/>
      </w:pPr>
      <w:r>
        <w:t>Add following values in checkout.properties file for alipay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2620F" w:rsidRPr="0072620F" w:rsidRDefault="0072620F" w:rsidP="00D15264">
      <w:pPr>
        <w:pStyle w:val="BodyText"/>
        <w:rPr>
          <w:color w:val="2A00FF"/>
        </w:rPr>
      </w:pPr>
      <w:r>
        <w:t>alipaycheckout.internationalpaymenttype=</w:t>
      </w:r>
      <w:r>
        <w:rPr>
          <w:color w:val="2A00FF"/>
        </w:rPr>
        <w:t>APY</w:t>
      </w:r>
    </w:p>
    <w:p w:rsidR="00187F8E" w:rsidRDefault="00187F8E" w:rsidP="000B5D34">
      <w:pPr>
        <w:pStyle w:val="Heading3"/>
        <w:spacing w:before="0" w:after="0"/>
      </w:pPr>
      <w:bookmarkStart w:id="101" w:name="_Toc416782684"/>
      <w:r>
        <w:t>Alipay Batch Job</w:t>
      </w:r>
      <w:bookmarkEnd w:id="101"/>
    </w:p>
    <w:p w:rsidR="00187F8E" w:rsidRDefault="00187F8E" w:rsidP="00D15264">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D15264">
      <w:pPr>
        <w:pStyle w:val="BodyText"/>
      </w:pPr>
      <w:r w:rsidRPr="0086675E">
        <w:rPr>
          <w:b/>
        </w:rPr>
        <w:t>Note:</w:t>
      </w:r>
      <w:r>
        <w:t xml:space="preserve"> </w:t>
      </w:r>
      <w:r w:rsidR="00187F8E">
        <w:t xml:space="preserve">Please refer to the </w:t>
      </w:r>
      <w:r>
        <w:t>order status mapping and refer the screen shots below for code changes done in pipeline.</w:t>
      </w:r>
    </w:p>
    <w:p w:rsidR="00CD596F" w:rsidRDefault="00CD596F" w:rsidP="00D15264">
      <w:pPr>
        <w:pStyle w:val="BodyText"/>
      </w:pPr>
      <w:r>
        <w:rPr>
          <w:noProof/>
        </w:rPr>
        <w:drawing>
          <wp:inline distT="0" distB="0" distL="0" distR="0" wp14:anchorId="7930720E" wp14:editId="529478F3">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9133E9" w:rsidP="00D15264">
      <w:pPr>
        <w:pStyle w:val="BodyText"/>
      </w:pPr>
      <w:r>
        <w:lastRenderedPageBreak/>
        <w:t xml:space="preserve"> </w:t>
      </w:r>
    </w:p>
    <w:p w:rsidR="000B5D34" w:rsidRDefault="006A25F5" w:rsidP="000B5D34">
      <w:pPr>
        <w:pStyle w:val="Heading3"/>
        <w:spacing w:before="0" w:after="0"/>
      </w:pPr>
      <w:bookmarkStart w:id="102" w:name="_Toc416782685"/>
      <w:r>
        <w:t>PayPal</w:t>
      </w:r>
      <w:r w:rsidR="000B5D34">
        <w:t xml:space="preserve"> Express Checkout</w:t>
      </w:r>
      <w:r w:rsidR="00525C54">
        <w:t xml:space="preserve"> [From Cart Page and Mini Cart]</w:t>
      </w:r>
      <w:bookmarkEnd w:id="102"/>
    </w:p>
    <w:p w:rsidR="000B5D34" w:rsidRDefault="003545BC" w:rsidP="00D15264">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D15264">
      <w:pPr>
        <w:pStyle w:val="BodyText"/>
      </w:pPr>
      <w:r>
        <w:t>Below screen shot recognize the express checkout from cart page.</w:t>
      </w:r>
    </w:p>
    <w:p w:rsidR="005645BF" w:rsidRDefault="005645BF" w:rsidP="00D15264">
      <w:pPr>
        <w:pStyle w:val="BodyText"/>
      </w:pPr>
      <w:r>
        <w:rPr>
          <w:noProof/>
        </w:rPr>
        <w:drawing>
          <wp:inline distT="0" distB="0" distL="0" distR="0" wp14:anchorId="24F0D17B" wp14:editId="45A10EEF">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D15264">
      <w:pPr>
        <w:pStyle w:val="BodyText"/>
      </w:pPr>
      <w:r>
        <w:t>Below screen shot providing the details of start node for express c</w:t>
      </w:r>
      <w:r w:rsidR="005645BF">
        <w:t>heckout flow from mini cart.</w:t>
      </w:r>
    </w:p>
    <w:p w:rsidR="005645BF" w:rsidRDefault="007E3C89" w:rsidP="00D15264">
      <w:pPr>
        <w:pStyle w:val="BodyText"/>
      </w:pPr>
      <w:r>
        <w:rPr>
          <w:noProof/>
        </w:rPr>
        <w:lastRenderedPageBreak/>
        <w:drawing>
          <wp:inline distT="0" distB="0" distL="0" distR="0" wp14:anchorId="4EC6C9F4" wp14:editId="3B3E7B65">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D15264">
      <w:pPr>
        <w:pStyle w:val="BodyText"/>
      </w:pPr>
      <w:r>
        <w:rPr>
          <w:noProof/>
        </w:rPr>
        <w:lastRenderedPageBreak/>
        <w:drawing>
          <wp:inline distT="0" distB="0" distL="0" distR="0" wp14:anchorId="67109ECA" wp14:editId="03A8A811">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D15264">
      <w:pPr>
        <w:pStyle w:val="BodyText"/>
      </w:pPr>
      <w:r>
        <w:t>Assign the paypalOrigin to “cart” so as to recognize the flow.</w:t>
      </w:r>
    </w:p>
    <w:p w:rsidR="005645BF" w:rsidRDefault="005645BF" w:rsidP="00D15264">
      <w:pPr>
        <w:pStyle w:val="BodyText"/>
      </w:pPr>
      <w:r>
        <w:rPr>
          <w:noProof/>
        </w:rPr>
        <w:lastRenderedPageBreak/>
        <w:drawing>
          <wp:inline distT="0" distB="0" distL="0" distR="0" wp14:anchorId="7844513D" wp14:editId="6FED92C9">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D15264">
      <w:pPr>
        <w:pStyle w:val="BodyText"/>
      </w:pPr>
      <w:r>
        <w:rPr>
          <w:noProof/>
        </w:rPr>
        <w:drawing>
          <wp:inline distT="0" distB="0" distL="0" distR="0" wp14:anchorId="08250C27" wp14:editId="104FF3A3">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D15264">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D15264">
      <w:pPr>
        <w:pStyle w:val="BodyText"/>
      </w:pPr>
      <w:r>
        <w:t>Add below mentioned condition in the expression node.</w:t>
      </w:r>
    </w:p>
    <w:p w:rsidR="00DC7C02" w:rsidRDefault="00DC7C02" w:rsidP="00D15264">
      <w:pPr>
        <w:pStyle w:val="BodyText"/>
      </w:pPr>
      <w:r w:rsidRPr="00DC7C02">
        <w:t>PaymentInstrument != null &amp;&amp; PaymentInstrument.paymentMethod == "PayPal"</w:t>
      </w:r>
    </w:p>
    <w:p w:rsidR="00DC7C02" w:rsidRDefault="00DC7C02" w:rsidP="00D15264">
      <w:pPr>
        <w:pStyle w:val="BodyText"/>
      </w:pPr>
      <w:r>
        <w:rPr>
          <w:noProof/>
        </w:rPr>
        <w:drawing>
          <wp:inline distT="0" distB="0" distL="0" distR="0" wp14:anchorId="664261EB" wp14:editId="1BB36CEF">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D15264">
      <w:pPr>
        <w:pStyle w:val="BodyText"/>
      </w:pPr>
      <w:r>
        <w:t>Note: Update HandlePayment pipeline node of COPlaceOrder same as mentioned above for Alipay to handle response from service call.</w:t>
      </w:r>
    </w:p>
    <w:p w:rsidR="003B654C" w:rsidRDefault="003B654C" w:rsidP="00D15264">
      <w:pPr>
        <w:pStyle w:val="BodyText"/>
      </w:pPr>
      <w:r>
        <w:t xml:space="preserve">Also handle </w:t>
      </w:r>
      <w:r w:rsidRPr="00F85F6F">
        <w:t>responses from COPla</w:t>
      </w:r>
      <w:r>
        <w:t>ceOrder-HandlePayments pipeline as mentioned below in the screen shot.</w:t>
      </w:r>
    </w:p>
    <w:p w:rsidR="003B654C" w:rsidRDefault="003B654C" w:rsidP="00D15264">
      <w:pPr>
        <w:pStyle w:val="BodyText"/>
      </w:pPr>
      <w:r w:rsidRPr="00F85F6F">
        <w:rPr>
          <w:noProof/>
        </w:rPr>
        <w:lastRenderedPageBreak/>
        <w:drawing>
          <wp:inline distT="0" distB="0" distL="0" distR="0" wp14:anchorId="4D66CA44" wp14:editId="7B6A6A71">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D15264">
      <w:pPr>
        <w:pStyle w:val="BodyText"/>
      </w:pPr>
      <w:r>
        <w:t xml:space="preserve">Also add </w:t>
      </w:r>
      <w:r w:rsidRPr="00A31351">
        <w:t>CybersourceData-CreateItemForPaypal</w:t>
      </w:r>
      <w:r>
        <w:t xml:space="preserve"> call node in COPlaceOrder-Start pipeline before creating an order as mentioned below. This change is required to avail item object in case of express checkout with decision manager enabled.</w:t>
      </w:r>
    </w:p>
    <w:p w:rsidR="00A31351" w:rsidRDefault="00A31351" w:rsidP="00D15264">
      <w:pPr>
        <w:pStyle w:val="BodyText"/>
      </w:pPr>
      <w:r>
        <w:rPr>
          <w:noProof/>
        </w:rPr>
        <w:lastRenderedPageBreak/>
        <w:drawing>
          <wp:inline distT="0" distB="0" distL="0" distR="0" wp14:anchorId="3C8265CA" wp14:editId="7187D038">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D15264">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D15264">
      <w:pPr>
        <w:pStyle w:val="BodyText"/>
      </w:pPr>
      <w:r>
        <w:rPr>
          <w:noProof/>
        </w:rPr>
        <w:lastRenderedPageBreak/>
        <w:drawing>
          <wp:inline distT="0" distB="0" distL="0" distR="0" wp14:anchorId="024BEC62" wp14:editId="35B81EC7">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D15264">
      <w:pPr>
        <w:pStyle w:val="BodyText"/>
      </w:pPr>
      <w:r>
        <w:rPr>
          <w:noProof/>
        </w:rPr>
        <w:drawing>
          <wp:inline distT="0" distB="0" distL="0" distR="0" wp14:anchorId="73819474" wp14:editId="4D292704">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D15264">
      <w:pPr>
        <w:pStyle w:val="BodyText"/>
        <w:numPr>
          <w:ilvl w:val="0"/>
          <w:numId w:val="33"/>
        </w:numPr>
      </w:pPr>
      <w:r>
        <w:t>c</w:t>
      </w:r>
      <w:r w:rsidR="00893D0D" w:rsidRPr="00893D0D">
        <w:t>art.isml</w:t>
      </w:r>
    </w:p>
    <w:p w:rsidR="00893D0D" w:rsidRPr="00893D0D" w:rsidRDefault="00893D0D" w:rsidP="00D15264">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"${pdict.PlaceOrderError !=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${Resource.msg(pdict.PlaceOrderError.code,'checkout',null)}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D15264">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3ECAAE7A" wp14:editId="009458FD">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D15264">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D15264">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56268D25" wp14:editId="200196DE">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D15264">
      <w:pPr>
        <w:pStyle w:val="BodyText"/>
        <w:numPr>
          <w:ilvl w:val="0"/>
          <w:numId w:val="33"/>
        </w:numPr>
      </w:pPr>
      <w:r w:rsidRPr="008E3137">
        <w:t>minicart</w:t>
      </w:r>
      <w:r w:rsidRPr="008E3137">
        <w:rPr>
          <w:color w:val="008080"/>
        </w:rPr>
        <w:t>.</w:t>
      </w:r>
      <w:r w:rsidRPr="008E3137">
        <w:t>isml</w:t>
      </w:r>
    </w:p>
    <w:p w:rsidR="00CD596F" w:rsidRDefault="00CD596F" w:rsidP="00D15264">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"minicart-action-expresscheckout"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"${URLUtils.url('Cart-MiniCartExpressCheckout')}"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"${pdict.CurrentForms.cart.dynamicHtmlName}"</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D15264">
      <w:pPr>
        <w:pStyle w:val="BodyText"/>
      </w:pPr>
      <w:r w:rsidRPr="00525C54">
        <w:t>&lt;/form&gt;</w:t>
      </w:r>
    </w:p>
    <w:p w:rsidR="008E3137" w:rsidRDefault="008E3137" w:rsidP="00D15264">
      <w:pPr>
        <w:pStyle w:val="BodyText"/>
      </w:pPr>
      <w:r w:rsidRPr="008E3137">
        <w:t>Please refer the screen shot below</w:t>
      </w:r>
      <w:r>
        <w:t>.</w:t>
      </w:r>
    </w:p>
    <w:p w:rsidR="00CD596F" w:rsidRPr="00A31351" w:rsidRDefault="00024649" w:rsidP="00D15264">
      <w:pPr>
        <w:pStyle w:val="BodyText"/>
      </w:pPr>
      <w:r>
        <w:rPr>
          <w:noProof/>
        </w:rPr>
        <w:drawing>
          <wp:inline distT="0" distB="0" distL="0" distR="0" wp14:anchorId="78057A18" wp14:editId="0529D472">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D15264">
      <w:pPr>
        <w:pStyle w:val="BodyText"/>
        <w:numPr>
          <w:ilvl w:val="0"/>
          <w:numId w:val="33"/>
        </w:numPr>
      </w:pPr>
      <w:r w:rsidRPr="008E3137">
        <w:t>style.css</w:t>
      </w:r>
    </w:p>
    <w:p w:rsidR="002A6904" w:rsidRDefault="002A6904" w:rsidP="00D15264">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.minicart-action-expresscheckout</w:t>
      </w:r>
      <w:r w:rsidRPr="00525C54">
        <w:rPr>
          <w:rFonts w:eastAsia="Times New Roman" w:cs="Consolas"/>
          <w:color w:val="000000"/>
          <w:sz w:val="20"/>
          <w:szCs w:val="20"/>
        </w:rPr>
        <w:t>{</w:t>
      </w:r>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r w:rsidRPr="00525C54">
        <w:rPr>
          <w:rFonts w:eastAsia="Times New Roman" w:cs="Consolas"/>
          <w:color w:val="7F007F"/>
          <w:sz w:val="20"/>
          <w:szCs w:val="20"/>
        </w:rPr>
        <w:t>margin</w:t>
      </w:r>
      <w:r w:rsidRPr="00525C54">
        <w:rPr>
          <w:rFonts w:eastAsia="Times New Roman" w:cs="Consolas"/>
          <w:color w:val="000000"/>
          <w:sz w:val="20"/>
          <w:szCs w:val="20"/>
        </w:rPr>
        <w:t>:</w:t>
      </w:r>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D15264">
      <w:pPr>
        <w:pStyle w:val="BodyText"/>
      </w:pPr>
      <w:r w:rsidRPr="00525C54">
        <w:t>}</w:t>
      </w:r>
    </w:p>
    <w:p w:rsidR="00A70DFA" w:rsidRDefault="00A70DFA" w:rsidP="00D15264">
      <w:pPr>
        <w:pStyle w:val="BodyText"/>
      </w:pPr>
      <w:r w:rsidRPr="0086675E">
        <w:rPr>
          <w:b/>
        </w:rPr>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D15264">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D15264">
      <w:pPr>
        <w:pStyle w:val="BodyText"/>
      </w:pPr>
      <w:r>
        <w:t>Refer to the screen shot below for Edit button on Order summary page.</w:t>
      </w:r>
    </w:p>
    <w:p w:rsidR="00A70DFA" w:rsidRDefault="00A70DFA" w:rsidP="00D15264">
      <w:pPr>
        <w:pStyle w:val="BodyText"/>
      </w:pPr>
      <w:r>
        <w:rPr>
          <w:noProof/>
        </w:rPr>
        <w:lastRenderedPageBreak/>
        <w:drawing>
          <wp:inline distT="0" distB="0" distL="0" distR="0" wp14:anchorId="30C7D848" wp14:editId="7DC104D7">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D15264">
      <w:pPr>
        <w:pStyle w:val="BodyText"/>
      </w:pPr>
      <w:r>
        <w:t>Refer to the screen shot below for disabled rest of the fields other than shipping method.</w:t>
      </w:r>
    </w:p>
    <w:p w:rsidR="00A70DFA" w:rsidRDefault="00A70DFA" w:rsidP="00D15264">
      <w:pPr>
        <w:pStyle w:val="BodyText"/>
      </w:pPr>
      <w:r>
        <w:rPr>
          <w:noProof/>
        </w:rPr>
        <w:lastRenderedPageBreak/>
        <w:drawing>
          <wp:inline distT="0" distB="0" distL="0" distR="0" wp14:anchorId="70E39F45" wp14:editId="6761FAF2">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D15264">
      <w:pPr>
        <w:pStyle w:val="BodyText"/>
      </w:pPr>
      <w:r>
        <w:t>After selecting payment method user will be redirected back to order summary page and can place the order with updated shipping method.</w:t>
      </w:r>
    </w:p>
    <w:p w:rsidR="00A70DFA" w:rsidRDefault="00A70DFA" w:rsidP="00D15264">
      <w:pPr>
        <w:pStyle w:val="BodyText"/>
      </w:pPr>
      <w:r>
        <w:t>Please refer the code changes for the above mentioned requirement.</w:t>
      </w:r>
    </w:p>
    <w:p w:rsidR="00A70DFA" w:rsidRPr="000D623A" w:rsidRDefault="00A70DFA" w:rsidP="00D15264">
      <w:pPr>
        <w:pStyle w:val="BodyText"/>
        <w:numPr>
          <w:ilvl w:val="0"/>
          <w:numId w:val="33"/>
        </w:numPr>
      </w:pPr>
      <w:r w:rsidRPr="000D623A">
        <w:t>minishipments.isml</w:t>
      </w:r>
    </w:p>
    <w:p w:rsidR="00A70DFA" w:rsidRDefault="00A70DFA" w:rsidP="00D15264">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"${!empty(pdict.paypalOrigin) &amp;&amp; (pdict.paypalOrigin.equals('cart'))}"&gt;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"${URLUtils.https('COShippingMultiple-Start',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D15264">
      <w:pPr>
        <w:pStyle w:val="BodyText"/>
      </w:pPr>
      <w:r>
        <w:rPr>
          <w:noProof/>
        </w:rPr>
        <w:lastRenderedPageBreak/>
        <w:drawing>
          <wp:inline distT="0" distB="0" distL="0" distR="0" wp14:anchorId="34E510DF" wp14:editId="52C5179F">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D15264">
      <w:pPr>
        <w:pStyle w:val="BodyText"/>
        <w:numPr>
          <w:ilvl w:val="0"/>
          <w:numId w:val="33"/>
        </w:numPr>
      </w:pPr>
      <w:r>
        <w:t>m</w:t>
      </w:r>
      <w:r w:rsidRPr="000D623A">
        <w:t>inibillinginfo</w:t>
      </w:r>
      <w:r>
        <w:t>.</w:t>
      </w:r>
      <w:r w:rsidRPr="000D623A">
        <w:t>isml</w:t>
      </w:r>
    </w:p>
    <w:p w:rsidR="000D623A" w:rsidRDefault="000D623A" w:rsidP="00D15264">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 empty(pdict.CurrentHttpParameterMap.paypalOrigin.value) || pdict.CurrentHttpParameterMap.paypalOrigin.value.equals('cart')) &amp;&amp; ( empty(pdict.paypalOrigin) || !(pdict.paypalOrigin.equals('cart')))}"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"${URLUtils.https('COBilling-Start')}"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D15264">
      <w:pPr>
        <w:pStyle w:val="BodyText"/>
      </w:pPr>
      <w:r w:rsidRPr="00525C54">
        <w:t>&lt;/</w:t>
      </w:r>
      <w:r w:rsidRPr="00525C54">
        <w:rPr>
          <w:color w:val="3F7F7F"/>
          <w:highlight w:val="lightGray"/>
        </w:rPr>
        <w:t>isif</w:t>
      </w:r>
      <w:r w:rsidRPr="00525C54">
        <w:t>&gt;</w:t>
      </w:r>
    </w:p>
    <w:p w:rsidR="000D623A" w:rsidRDefault="00F70BDD" w:rsidP="00D15264">
      <w:pPr>
        <w:pStyle w:val="BodyText"/>
      </w:pPr>
      <w:r>
        <w:rPr>
          <w:noProof/>
        </w:rPr>
        <w:drawing>
          <wp:inline distT="0" distB="0" distL="0" distR="0" wp14:anchorId="6E281C14" wp14:editId="13CA2BFF">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D15264">
      <w:pPr>
        <w:pStyle w:val="BodyText"/>
        <w:numPr>
          <w:ilvl w:val="0"/>
          <w:numId w:val="33"/>
        </w:numPr>
      </w:pPr>
      <w:r w:rsidRPr="00F70BDD">
        <w:t>singleshipping</w:t>
      </w:r>
      <w:r>
        <w:t>.</w:t>
      </w:r>
      <w:r w:rsidRPr="00F70BDD">
        <w:t>isml</w:t>
      </w:r>
    </w:p>
    <w:p w:rsidR="00F70BDD" w:rsidRDefault="00F70BDD" w:rsidP="00D15264">
      <w:pPr>
        <w:pStyle w:val="BodyText"/>
        <w:rPr>
          <w:b/>
        </w:rPr>
      </w:pPr>
      <w:r w:rsidRPr="00F70BDD">
        <w:t>Add below if condition to conditionally display the added address dropdown for registered customers</w:t>
      </w:r>
      <w:r>
        <w:rPr>
          <w:b/>
        </w:rP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&lt;iscomment&gt;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4E068B82" wp14:editId="6C22EB11">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D15264">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&lt;iselse&gt;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D15264">
      <w:pPr>
        <w:pStyle w:val="BodyText"/>
      </w:pPr>
      <w:r>
        <w:t xml:space="preserve">Also set the value of </w:t>
      </w:r>
      <w:r w:rsidRPr="00966F05">
        <w:t>isBillingRequiredForExpressCheckout</w:t>
      </w:r>
      <w:r>
        <w:t xml:space="preserve"> variable in the same file as shown in the screen shot below to refer it in COShipping.xml file for redirecting the user from directly Shipping to Order Summary page.</w:t>
      </w:r>
    </w:p>
    <w:p w:rsidR="00F1044C" w:rsidRDefault="00F1044C" w:rsidP="00D15264">
      <w:pPr>
        <w:pStyle w:val="BodyText"/>
      </w:pPr>
      <w:r>
        <w:rPr>
          <w:noProof/>
        </w:rPr>
        <w:lastRenderedPageBreak/>
        <w:drawing>
          <wp:inline distT="0" distB="0" distL="0" distR="0" wp14:anchorId="12A0DA26" wp14:editId="3FDD97BB">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D15264">
      <w:pPr>
        <w:pStyle w:val="BodyText"/>
      </w:pPr>
      <w:r>
        <w:rPr>
          <w:noProof/>
        </w:rPr>
        <w:drawing>
          <wp:inline distT="0" distB="0" distL="0" distR="0" wp14:anchorId="3312B60E" wp14:editId="6FDEF7BF">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D15264">
      <w:pPr>
        <w:pStyle w:val="BodyText"/>
      </w:pPr>
      <w:r>
        <w:rPr>
          <w:noProof/>
        </w:rPr>
        <w:lastRenderedPageBreak/>
        <w:drawing>
          <wp:inline distT="0" distB="0" distL="0" distR="0" wp14:anchorId="57D35139" wp14:editId="60DFD4D7">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D15264">
      <w:pPr>
        <w:pStyle w:val="BodyText"/>
        <w:numPr>
          <w:ilvl w:val="0"/>
          <w:numId w:val="33"/>
        </w:numPr>
      </w:pPr>
      <w:bookmarkStart w:id="103" w:name="_Toc352582749"/>
      <w:bookmarkStart w:id="104" w:name="_Toc353399425"/>
      <w:bookmarkStart w:id="105" w:name="_Toc368651154"/>
      <w:r w:rsidRPr="00F945F0">
        <w:t>COShipping.xml</w:t>
      </w:r>
    </w:p>
    <w:p w:rsidR="00F1044C" w:rsidRDefault="00F945F0" w:rsidP="00D15264">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D15264">
      <w:pPr>
        <w:pStyle w:val="BodyText"/>
      </w:pPr>
      <w:r w:rsidRPr="00966F05">
        <w:t>empty(CurrentHttpParameterMap.isBillingRequiredForExpressCheckout.value) || !(CurrentHttpParameterMap.isBillingRequiredForExpressCheckout.value.equals('cart'))</w:t>
      </w:r>
    </w:p>
    <w:p w:rsidR="00966F05" w:rsidRDefault="00966F05" w:rsidP="00D15264">
      <w:pPr>
        <w:pStyle w:val="BodyText"/>
      </w:pPr>
      <w:r>
        <w:rPr>
          <w:noProof/>
        </w:rPr>
        <w:drawing>
          <wp:inline distT="0" distB="0" distL="0" distR="0" wp14:anchorId="05F533D8" wp14:editId="2AD2A2FD">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D15264">
      <w:pPr>
        <w:pStyle w:val="BodyText"/>
      </w:pPr>
      <w:r>
        <w:lastRenderedPageBreak/>
        <w:t>Set the value of paypalOrigin to cart again just to hide Edit button for Billing Address section and Payment Method section.</w:t>
      </w:r>
    </w:p>
    <w:p w:rsidR="00966F05" w:rsidRPr="00F945F0" w:rsidRDefault="00966F05" w:rsidP="00D15264">
      <w:pPr>
        <w:pStyle w:val="BodyText"/>
      </w:pPr>
      <w:r>
        <w:rPr>
          <w:noProof/>
        </w:rPr>
        <w:drawing>
          <wp:inline distT="0" distB="0" distL="0" distR="0" wp14:anchorId="6DC37C41" wp14:editId="7F82BA3A">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CA3E73" w:rsidRDefault="006A25F5" w:rsidP="00CA3E73">
      <w:pPr>
        <w:pStyle w:val="Heading3"/>
        <w:spacing w:before="0" w:after="0"/>
      </w:pPr>
      <w:bookmarkStart w:id="106" w:name="_Toc416782686"/>
      <w:r>
        <w:t>PayPal</w:t>
      </w:r>
      <w:r w:rsidR="00CA3E73">
        <w:t xml:space="preserve"> Checkout</w:t>
      </w:r>
      <w:r w:rsidR="00525C54">
        <w:t xml:space="preserve"> [From Billing Page]</w:t>
      </w:r>
      <w:bookmarkEnd w:id="106"/>
    </w:p>
    <w:p w:rsidR="00CA3E73" w:rsidRDefault="00CA3E73" w:rsidP="00D15264">
      <w:pPr>
        <w:pStyle w:val="BodyText"/>
      </w:pPr>
      <w:r>
        <w:t>Add a new transition in COPlaceOrder-Start pipeline to support express checkout with normal checkout flow from billing page and to further call Cybersource_Service-PaypalExpressCheckout. Refer the screen shots for more details.</w:t>
      </w:r>
    </w:p>
    <w:p w:rsidR="00CA3E73" w:rsidRDefault="00CA3E73" w:rsidP="00D15264">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D15264">
      <w:pPr>
        <w:pStyle w:val="BodyText"/>
      </w:pPr>
      <w:r w:rsidRPr="009E4DF4">
        <w:t>Basket.paymentInstrument.paymentMethod.equals('PayPal') &amp;&amp; 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D15264">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D15264">
      <w:pPr>
        <w:pStyle w:val="BodyText"/>
      </w:pPr>
      <w:r>
        <w:lastRenderedPageBreak/>
        <w:t>Add transition node for Cybersource_Service-PaypalExpressCheckout and CybersourceData-CreateItemForPaypal before creating an order as shown below:</w:t>
      </w:r>
    </w:p>
    <w:p w:rsidR="006F214A" w:rsidRPr="004F05DA" w:rsidRDefault="006F214A" w:rsidP="00D15264">
      <w:pPr>
        <w:pStyle w:val="BodyText"/>
      </w:pPr>
      <w:r>
        <w:rPr>
          <w:noProof/>
        </w:rPr>
        <w:drawing>
          <wp:inline distT="0" distB="0" distL="0" distR="0" wp14:anchorId="552F4392" wp14:editId="114025AA">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D15264">
      <w:pPr>
        <w:pStyle w:val="BodyText"/>
      </w:pPr>
      <w:r w:rsidRPr="004F05DA">
        <w:rPr>
          <w:b/>
        </w:rPr>
        <w:t>Note:</w:t>
      </w:r>
      <w:r>
        <w:t xml:space="preserve"> Also handle </w:t>
      </w:r>
      <w:r w:rsidRPr="00F85F6F">
        <w:t>responses from COPla</w:t>
      </w:r>
      <w:r>
        <w:t xml:space="preserve">ceOrder-HandlePayments pipeline as mentioned </w:t>
      </w:r>
      <w:r w:rsidR="00F6449C">
        <w:t>below in the screen shot.</w:t>
      </w:r>
    </w:p>
    <w:p w:rsidR="00F6449C" w:rsidRDefault="00F6449C" w:rsidP="00D15264">
      <w:pPr>
        <w:pStyle w:val="BodyText"/>
      </w:pPr>
      <w:r w:rsidRPr="00F85F6F">
        <w:rPr>
          <w:noProof/>
        </w:rPr>
        <w:lastRenderedPageBreak/>
        <w:drawing>
          <wp:inline distT="0" distB="0" distL="0" distR="0" wp14:anchorId="64F19444" wp14:editId="22D1E6AC">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D15264">
      <w:pPr>
        <w:pStyle w:val="BodyText"/>
        <w:numPr>
          <w:ilvl w:val="0"/>
          <w:numId w:val="33"/>
        </w:numPr>
      </w:pPr>
      <w:r>
        <w:t>cart.xml</w:t>
      </w:r>
    </w:p>
    <w:p w:rsidR="002C579A" w:rsidRDefault="002C579A" w:rsidP="00D15264">
      <w:pPr>
        <w:pStyle w:val="BodyText"/>
      </w:pPr>
      <w:r>
        <w:t>Add an action entry in cart.xml as mentioned below to run Paypal from cart page.</w:t>
      </w:r>
    </w:p>
    <w:p w:rsidR="002C579A" w:rsidRDefault="002C579A" w:rsidP="00D15264">
      <w:pPr>
        <w:pStyle w:val="BodyText"/>
      </w:pPr>
      <w:r w:rsidRPr="002C579A">
        <w:t>&lt;action formid="paypalExpressCheckout" valid-form="false"/&gt;</w:t>
      </w:r>
    </w:p>
    <w:p w:rsidR="002C579A" w:rsidRDefault="002C579A" w:rsidP="00D15264">
      <w:pPr>
        <w:pStyle w:val="BodyText"/>
      </w:pPr>
      <w:r>
        <w:rPr>
          <w:noProof/>
        </w:rPr>
        <w:drawing>
          <wp:inline distT="0" distB="0" distL="0" distR="0" wp14:anchorId="698B1286" wp14:editId="175287CF">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D15264">
      <w:pPr>
        <w:pStyle w:val="BodyText"/>
      </w:pPr>
      <w:r>
        <w:t>Note: Update HandlePayment pipeline node of COPlaceOrder same as mentioned above for Alipay to handle response from service call.</w:t>
      </w:r>
    </w:p>
    <w:p w:rsidR="00D752E8" w:rsidRDefault="00E15E82" w:rsidP="00D15264">
      <w:pPr>
        <w:pStyle w:val="BodyText"/>
      </w:pPr>
      <w:r w:rsidRPr="0086675E">
        <w:rPr>
          <w:b/>
        </w:rPr>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107" w:name="_Toc416782687"/>
      <w:r w:rsidRPr="002F25D6">
        <w:t>Remove Duplicate Payment Methods while Checkout</w:t>
      </w:r>
      <w:bookmarkEnd w:id="107"/>
    </w:p>
    <w:p w:rsidR="002F25D6" w:rsidRDefault="002F25D6" w:rsidP="00D15264">
      <w:pPr>
        <w:pStyle w:val="BodyText"/>
      </w:pPr>
      <w:r>
        <w:t xml:space="preserve">Customization has been done to remove duplicate payment method while making the payment. This functionality is not provided by Site Genesis by default in the storefront cartridge. So merchant need to make the changes in the existing cartridge to remove duplication of payment methods. </w:t>
      </w:r>
    </w:p>
    <w:p w:rsidR="008B04F9" w:rsidRDefault="002F25D6" w:rsidP="00D15264">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D15264">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the following screen shot for the custom code. </w:t>
      </w:r>
    </w:p>
    <w:p w:rsidR="008B04F9" w:rsidRDefault="008B04F9" w:rsidP="00D15264">
      <w:pPr>
        <w:pStyle w:val="BodyText"/>
      </w:pPr>
      <w:r>
        <w:rPr>
          <w:noProof/>
        </w:rPr>
        <w:lastRenderedPageBreak/>
        <w:drawing>
          <wp:inline distT="0" distB="0" distL="0" distR="0" wp14:anchorId="5430BD9B" wp14:editId="6CE6BFFE">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D15264">
      <w:pPr>
        <w:pStyle w:val="BodyText"/>
      </w:pPr>
      <w:r>
        <w:t xml:space="preserve">Set the Payment Instrument value to </w:t>
      </w:r>
      <w:r w:rsidRPr="003B4F0F">
        <w:t>Basket.getPaymentInstruments( "ALIPAY")</w:t>
      </w:r>
    </w:p>
    <w:p w:rsidR="008B04F9" w:rsidRPr="002F25D6" w:rsidRDefault="008B04F9" w:rsidP="00D15264">
      <w:pPr>
        <w:pStyle w:val="BodyText"/>
      </w:pPr>
      <w:r>
        <w:rPr>
          <w:noProof/>
        </w:rPr>
        <w:drawing>
          <wp:inline distT="0" distB="0" distL="0" distR="0" wp14:anchorId="6B60678F" wp14:editId="6C71D58D">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7C28AF" w:rsidRDefault="007759AC" w:rsidP="00D752E8">
      <w:pPr>
        <w:pStyle w:val="Heading3"/>
      </w:pPr>
      <w:bookmarkStart w:id="108" w:name="_Toc416782688"/>
      <w:r w:rsidRPr="00F33DB0">
        <w:lastRenderedPageBreak/>
        <w:t>Clickjacking Prevention</w:t>
      </w:r>
      <w:bookmarkStart w:id="109" w:name="_Toc352582750"/>
      <w:bookmarkEnd w:id="103"/>
      <w:bookmarkEnd w:id="104"/>
      <w:bookmarkEnd w:id="105"/>
      <w:bookmarkEnd w:id="108"/>
    </w:p>
    <w:p w:rsidR="007C28AF" w:rsidRPr="00F33DB0" w:rsidRDefault="007759AC" w:rsidP="00D15264">
      <w:pPr>
        <w:pStyle w:val="BodyText"/>
      </w:pPr>
      <w:r w:rsidRPr="00F33DB0">
        <w:t>What is Clickjacking</w:t>
      </w:r>
      <w:bookmarkEnd w:id="109"/>
    </w:p>
    <w:p w:rsidR="007759AC" w:rsidRDefault="007759AC" w:rsidP="007759AC">
      <w:pPr>
        <w:jc w:val="both"/>
        <w:rPr>
          <w:rFonts w:ascii="Times New Roman" w:hAnsi="Times New Roman" w:cs="Times New Roman"/>
        </w:rPr>
      </w:pPr>
      <w:r w:rsidRPr="001D7FEF">
        <w:rPr>
          <w:rFonts w:ascii="Times New Roman" w:hAnsi="Times New Roman" w:cs="Times New Roman"/>
        </w:rPr>
        <w:t>Clickjacking (also known as user-interface redressing and IFRAME overlay) is an exploit in which malicious coding is hidden beneath apparently legitimate buttons or other clickable content on a website. It can be used for malicious actions, such as stealing confidential information, that are perpetrated against a user who is browsing a Web site. The user is “hijacked” by clicking a link on a contaminated Web page that executes the malware. The buttons may appear legitimate, but users are actually clicking buttons on a transparent layer they cannot see. The buttons can cause anything to happen, including making a purchase.</w:t>
      </w:r>
    </w:p>
    <w:p w:rsidR="007759AC" w:rsidRPr="00F33DB0" w:rsidRDefault="007759AC" w:rsidP="00D15264">
      <w:pPr>
        <w:pStyle w:val="BodyText"/>
      </w:pPr>
      <w:bookmarkStart w:id="110" w:name="_Toc352582751"/>
      <w:r w:rsidRPr="00F33DB0">
        <w:t>Prevention</w:t>
      </w:r>
      <w:bookmarkEnd w:id="110"/>
    </w:p>
    <w:p w:rsidR="007759AC" w:rsidRPr="00D752E8" w:rsidRDefault="007759AC" w:rsidP="007759AC">
      <w:pPr>
        <w:jc w:val="both"/>
        <w:rPr>
          <w:rFonts w:cs="Times New Roman"/>
        </w:rPr>
      </w:pPr>
      <w:r w:rsidRPr="00D752E8">
        <w:rPr>
          <w:rFonts w:cs="Times New Roman"/>
        </w:rPr>
        <w:t>Merchants must implement 2 mechanisms to ensure full protection from Clickjacking:</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Client side stylesheet/Javascript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&lt;style id=”antiClickjack”&gt;body{display:none;}&lt;/style&gt;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&lt;script type=”text/javascript”&gt;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if (self === top)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varantiClickjack = document.getElementById(“antiClickjack”);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antiClickjack.parentNode.removeChild(antiClickjack);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else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top.location = self.location;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color w:val="FF0000"/>
          <w:sz w:val="20"/>
          <w:szCs w:val="20"/>
          <w:highlight w:val="lightGray"/>
        </w:rPr>
        <w:t>&lt;/script&gt;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lastRenderedPageBreak/>
        <w:t>&lt;/body&gt;</w:t>
      </w:r>
    </w:p>
    <w:p w:rsidR="007759AC" w:rsidRPr="00D752E8" w:rsidRDefault="007759AC" w:rsidP="007759AC">
      <w:pPr>
        <w:autoSpaceDE w:val="0"/>
        <w:autoSpaceDN w:val="0"/>
        <w:adjustRightInd w:val="0"/>
        <w:ind w:firstLine="720"/>
        <w:rPr>
          <w:rFonts w:cs="Consolas"/>
          <w:i/>
          <w:sz w:val="20"/>
          <w:szCs w:val="20"/>
        </w:rPr>
      </w:pPr>
      <w:r w:rsidRPr="00D752E8">
        <w:rPr>
          <w:rFonts w:cs="Consolas"/>
          <w:i/>
          <w:sz w:val="20"/>
          <w:szCs w:val="20"/>
          <w:highlight w:val="lightGray"/>
        </w:rPr>
        <w:t>&lt;/html&gt;</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The cartridge code already constitutes Client side code for Clickjacking prevention. Merchant does not need to perform any extra tasks in order to enable Client side Clickjacking prevention.</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Server Side</w:t>
      </w:r>
    </w:p>
    <w:p w:rsidR="007759AC" w:rsidRPr="00D752E8" w:rsidRDefault="007759AC" w:rsidP="007759AC">
      <w:pPr>
        <w:pStyle w:val="ListParagraph"/>
        <w:jc w:val="both"/>
        <w:rPr>
          <w:rFonts w:cs="Consolas"/>
          <w:i/>
          <w:sz w:val="20"/>
          <w:szCs w:val="20"/>
        </w:rPr>
      </w:pPr>
      <w:r w:rsidRPr="00D752E8">
        <w:t>Merchant must implement X-FRAME-OPTIONS with either “X-FRAME-OPTIONS DENY” OR “X-FRAME-OPTIONS SAMEORIGIN” on all pages wheretheV.me Payment Widget is hosted.</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 xml:space="preserve"> Due to Demandware platform restriction</w:t>
      </w:r>
      <w:r w:rsidR="006C2B38" w:rsidRPr="00D752E8">
        <w:rPr>
          <w:rFonts w:cs="Times New Roman"/>
          <w:color w:val="FF0000"/>
        </w:rPr>
        <w:t xml:space="preserve"> for 12.6 or below</w:t>
      </w:r>
      <w:r w:rsidRPr="00D752E8">
        <w:rPr>
          <w:rFonts w:cs="Times New Roman"/>
          <w:color w:val="FF0000"/>
        </w:rPr>
        <w:t>, Server side code for Clickjacking prevention could not be included in the cartridge. Merchants are advised to raise a support ticket with Demandware Product Support team in order to get Server Side code enabled on Production environment.</w:t>
      </w:r>
    </w:p>
    <w:p w:rsidR="000B522B" w:rsidRPr="00D752E8" w:rsidRDefault="000B522B" w:rsidP="000B522B">
      <w:pPr>
        <w:pStyle w:val="NormalWeb"/>
        <w:spacing w:before="0" w:beforeAutospacing="0" w:after="0" w:afterAutospacing="0" w:line="288" w:lineRule="atLeast"/>
        <w:ind w:left="360"/>
        <w:rPr>
          <w:rFonts w:cs="Times New Roman"/>
          <w:color w:val="FF0000"/>
        </w:rPr>
      </w:pPr>
      <w:r w:rsidRPr="00D752E8">
        <w:rPr>
          <w:rFonts w:cs="Times New Roman"/>
          <w:color w:val="FF0000"/>
        </w:rPr>
        <w:t>Merchant must disable server side Clickjacking from Business Manager Site preference.</w:t>
      </w:r>
    </w:p>
    <w:p w:rsidR="000B522B" w:rsidRPr="00D752E8" w:rsidRDefault="000B522B" w:rsidP="007759AC">
      <w:pPr>
        <w:ind w:left="360"/>
        <w:jc w:val="both"/>
        <w:rPr>
          <w:rFonts w:cs="Times New Roman"/>
          <w:color w:val="FF0000"/>
        </w:rPr>
      </w:pPr>
    </w:p>
    <w:p w:rsidR="006C2B38" w:rsidRPr="00D752E8" w:rsidRDefault="006C2B38" w:rsidP="007759AC">
      <w:pPr>
        <w:ind w:left="360"/>
        <w:jc w:val="both"/>
        <w:rPr>
          <w:rFonts w:cs="Times New Roman"/>
          <w:color w:val="FF0000"/>
        </w:rPr>
      </w:pPr>
    </w:p>
    <w:p w:rsidR="006C2B38" w:rsidRPr="00D752E8" w:rsidRDefault="000B522B" w:rsidP="0092187C">
      <w:pPr>
        <w:pStyle w:val="NormalWeb"/>
        <w:spacing w:before="0" w:beforeAutospacing="0" w:after="0" w:afterAutospacing="0" w:line="288" w:lineRule="atLeast"/>
        <w:ind w:left="360"/>
        <w:rPr>
          <w:rFonts w:cs="Times New Roman"/>
          <w:color w:val="FF0000"/>
        </w:rPr>
      </w:pPr>
      <w:r w:rsidRPr="00D752E8">
        <w:rPr>
          <w:rFonts w:cs="Times New Roman"/>
          <w:b/>
          <w:color w:val="FF0000"/>
          <w:u w:val="single"/>
        </w:rPr>
        <w:t>Note:</w:t>
      </w:r>
      <w:r w:rsidR="006C2B38" w:rsidRPr="00D752E8">
        <w:rPr>
          <w:rFonts w:cs="Times New Roman"/>
          <w:color w:val="FF0000"/>
        </w:rPr>
        <w:t xml:space="preserve">For Demandware 13.3 and above, </w:t>
      </w:r>
      <w:r w:rsidR="0092187C" w:rsidRPr="00D752E8">
        <w:rPr>
          <w:rFonts w:cs="Times New Roman"/>
          <w:color w:val="FF0000"/>
        </w:rPr>
        <w:t xml:space="preserve">Server </w:t>
      </w:r>
      <w:r w:rsidR="006C2B38" w:rsidRPr="00D752E8">
        <w:rPr>
          <w:rFonts w:cs="Times New Roman"/>
          <w:color w:val="FF0000"/>
        </w:rPr>
        <w:t>s</w:t>
      </w:r>
      <w:r w:rsidR="0092187C" w:rsidRPr="00D752E8">
        <w:rPr>
          <w:rFonts w:cs="Times New Roman"/>
          <w:color w:val="FF0000"/>
        </w:rPr>
        <w:t>ide code for Clickjacking is enabled. Merchan</w:t>
      </w:r>
      <w:r w:rsidR="00705B56" w:rsidRPr="00D752E8">
        <w:rPr>
          <w:rFonts w:cs="Times New Roman"/>
          <w:color w:val="FF0000"/>
        </w:rPr>
        <w:t>tmust enable server side Clickjacking from Business Manager Site preference.</w:t>
      </w:r>
    </w:p>
    <w:p w:rsidR="00705B56" w:rsidRPr="00D752E8" w:rsidRDefault="00705B56" w:rsidP="0092187C">
      <w:pPr>
        <w:pStyle w:val="NormalWeb"/>
        <w:spacing w:before="0" w:beforeAutospacing="0" w:after="0" w:afterAutospacing="0" w:line="288" w:lineRule="atLeast"/>
        <w:ind w:left="360"/>
        <w:rPr>
          <w:rFonts w:cs="Times New Roman"/>
          <w:color w:val="FF0000"/>
        </w:rPr>
      </w:pPr>
    </w:p>
    <w:p w:rsidR="0092187C" w:rsidRPr="00D752E8" w:rsidRDefault="00BB340B" w:rsidP="00705B56">
      <w:pPr>
        <w:ind w:firstLine="360"/>
        <w:jc w:val="both"/>
        <w:rPr>
          <w:rFonts w:cs="Times New Roman"/>
          <w:color w:val="FF0000"/>
        </w:rPr>
      </w:pPr>
      <w:hyperlink r:id="rId120" w:history="1">
        <w:r w:rsidR="006C2B38" w:rsidRPr="00D752E8">
          <w:rPr>
            <w:rStyle w:val="Hyperlink"/>
          </w:rPr>
          <w:t>https://documentation.demandware.com/display/ReleaseNotes/DW+Platform+13.3</w:t>
        </w:r>
      </w:hyperlink>
    </w:p>
    <w:p w:rsidR="006C2B38" w:rsidRPr="00D752E8" w:rsidRDefault="006C2B38" w:rsidP="007759AC">
      <w:pPr>
        <w:ind w:left="360"/>
        <w:jc w:val="both"/>
        <w:rPr>
          <w:rFonts w:cs="Times New Roman"/>
          <w:color w:val="FF0000"/>
        </w:rPr>
      </w:pPr>
      <w:r w:rsidRPr="00D752E8">
        <w:rPr>
          <w:rFonts w:cs="Times New Roman"/>
          <w:color w:val="FF0000"/>
        </w:rPr>
        <w:tab/>
      </w:r>
    </w:p>
    <w:p w:rsidR="006C2B38" w:rsidRPr="00D752E8" w:rsidRDefault="006C2B38" w:rsidP="007759AC">
      <w:pPr>
        <w:ind w:left="360"/>
        <w:jc w:val="both"/>
        <w:rPr>
          <w:rFonts w:cs="Times New Roman"/>
          <w:color w:val="FF0000"/>
        </w:rPr>
      </w:pPr>
    </w:p>
    <w:p w:rsidR="007759AC" w:rsidRPr="00D752E8" w:rsidRDefault="007759AC" w:rsidP="00D15264">
      <w:pPr>
        <w:pStyle w:val="BodyText"/>
      </w:pPr>
      <w:bookmarkStart w:id="111" w:name="_Toc352582752"/>
      <w:r w:rsidRPr="00D752E8">
        <w:t>Testing Clickjacking Prevention Code</w:t>
      </w:r>
      <w:bookmarkEnd w:id="111"/>
    </w:p>
    <w:p w:rsidR="007759AC" w:rsidRPr="00D752E8" w:rsidRDefault="007759AC" w:rsidP="007759AC">
      <w:pPr>
        <w:pStyle w:val="ListParagraph"/>
        <w:ind w:left="0"/>
        <w:jc w:val="both"/>
      </w:pPr>
      <w:r w:rsidRPr="00D752E8">
        <w:t>Follow these steps to test your Clickjacking prevention code implementation:</w:t>
      </w:r>
    </w:p>
    <w:p w:rsidR="007759AC" w:rsidRPr="00D752E8" w:rsidRDefault="007759AC" w:rsidP="007759AC">
      <w:pPr>
        <w:autoSpaceDE w:val="0"/>
        <w:autoSpaceDN w:val="0"/>
        <w:adjustRightInd w:val="0"/>
        <w:rPr>
          <w:rFonts w:cs="Georgia"/>
          <w:color w:val="000000"/>
        </w:rPr>
      </w:pPr>
    </w:p>
    <w:p w:rsidR="007759AC" w:rsidRPr="00D752E8" w:rsidRDefault="007759AC" w:rsidP="002E5D86">
      <w:pPr>
        <w:pStyle w:val="ListParagraph"/>
        <w:numPr>
          <w:ilvl w:val="0"/>
          <w:numId w:val="47"/>
        </w:numPr>
        <w:autoSpaceDE w:val="0"/>
        <w:autoSpaceDN w:val="0"/>
        <w:adjustRightInd w:val="0"/>
        <w:spacing w:after="26"/>
        <w:rPr>
          <w:rFonts w:cs="Georgia"/>
          <w:color w:val="000000"/>
        </w:rPr>
      </w:pPr>
      <w:r w:rsidRPr="00D752E8">
        <w:rPr>
          <w:rFonts w:cs="Georgia"/>
          <w:color w:val="000000"/>
        </w:rPr>
        <w:t>I</w:t>
      </w:r>
      <w:r w:rsidRPr="00D752E8">
        <w:rPr>
          <w:rFonts w:cs="Times New Roman"/>
        </w:rPr>
        <w:t>nstall a host http server and write a simple html page to iFrame the V.me customer.</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For host HTTP server, you can download and install Apache Tomcat (</w:t>
      </w:r>
      <w:hyperlink r:id="rId121" w:history="1">
        <w:r w:rsidRPr="00D752E8">
          <w:rPr>
            <w:rStyle w:val="Hyperlink"/>
            <w:rFonts w:cs="Times New Roman"/>
          </w:rPr>
          <w:t>http://tomcat.apache.org/index.html</w:t>
        </w:r>
      </w:hyperlink>
      <w:r w:rsidRPr="00D752E8">
        <w:rPr>
          <w:rFonts w:cs="Times New Roman"/>
          <w:color w:val="000000"/>
        </w:rPr>
        <w:t>)</w:t>
      </w:r>
    </w:p>
    <w:p w:rsidR="007759AC" w:rsidRPr="00D752E8" w:rsidRDefault="007759AC" w:rsidP="002E5D86">
      <w:pPr>
        <w:pStyle w:val="ListParagraph"/>
        <w:numPr>
          <w:ilvl w:val="1"/>
          <w:numId w:val="47"/>
        </w:numPr>
        <w:autoSpaceDE w:val="0"/>
        <w:autoSpaceDN w:val="0"/>
        <w:adjustRightInd w:val="0"/>
        <w:rPr>
          <w:rFonts w:cs="Georgia"/>
          <w:color w:val="000000"/>
        </w:rPr>
      </w:pPr>
      <w:r w:rsidRPr="00D752E8">
        <w:rPr>
          <w:rFonts w:cs="Times New Roman"/>
          <w:color w:val="000000"/>
        </w:rPr>
        <w:t>Create an HTML page, such as the following:</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&lt;iframesrc="https://www.yoursite.com/" width=100% height=100%&gt;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lastRenderedPageBreak/>
        <w:t>&lt;p&gt;Your browser does not support iframes.&lt;/p&gt;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urier New"/>
          <w:color w:val="000000"/>
        </w:rPr>
      </w:pPr>
      <w:r w:rsidRPr="00D752E8">
        <w:rPr>
          <w:rFonts w:cs="Consolas"/>
          <w:i/>
          <w:sz w:val="20"/>
          <w:szCs w:val="20"/>
          <w:highlight w:val="lightGray"/>
        </w:rPr>
        <w:t>&lt;/html&gt;</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The iFramesrc in the test HTML page should point to your customer’s page which hosts the V.me lightbox.</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If the both options (frame busting script and X-Frame-options) are implemented correctly in your customer’s V.me page, you should observe the following:</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IE8+</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color w:val="000000"/>
        </w:rPr>
        <w:t>You see “this content cannot be displayed in a frame” error message:</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noProof/>
          <w:color w:val="000000"/>
        </w:rPr>
        <w:drawing>
          <wp:inline distT="0" distB="0" distL="0" distR="0" wp14:anchorId="661A851F" wp14:editId="2271DCB1">
            <wp:extent cx="4951562" cy="3148642"/>
            <wp:effectExtent l="19050" t="1905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54636" cy="3150597"/>
                    </a:xfrm>
                    <a:prstGeom prst="rect">
                      <a:avLst/>
                    </a:prstGeom>
                    <a:noFill/>
                    <a:ln>
                      <a:solidFill>
                        <a:schemeClr val="accent1"/>
                      </a:solidFill>
                    </a:ln>
                  </pic:spPr>
                </pic:pic>
              </a:graphicData>
            </a:graphic>
          </wp:inline>
        </w:drawing>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On other X-Frame-options supported browsers, you should see a blank page.</w:t>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For all versions prior to the X-Frame-options supported versions, including IE7, your frame busting script should kick in to bust your customer site out of your hosted HTML page.</w:t>
      </w:r>
    </w:p>
    <w:p w:rsidR="007759AC" w:rsidRPr="00D752E8" w:rsidRDefault="007759AC" w:rsidP="007759AC">
      <w:pPr>
        <w:ind w:firstLine="360"/>
        <w:jc w:val="both"/>
        <w:rPr>
          <w:rFonts w:cs="Times New Roman"/>
          <w:color w:val="FF0000"/>
        </w:rPr>
      </w:pPr>
      <w:r w:rsidRPr="00D752E8">
        <w:rPr>
          <w:rFonts w:cs="Times New Roman"/>
          <w:b/>
          <w:color w:val="FF0000"/>
          <w:u w:val="single"/>
        </w:rPr>
        <w:t>Note:</w:t>
      </w:r>
      <w:r w:rsidRPr="00D752E8">
        <w:rPr>
          <w:rFonts w:cs="Times New Roman"/>
          <w:color w:val="FF0000"/>
        </w:rPr>
        <w:t xml:space="preserve"> You cannot put your site in an iFrame.</w:t>
      </w:r>
    </w:p>
    <w:p w:rsidR="00526024" w:rsidRPr="00D752E8" w:rsidRDefault="00526024" w:rsidP="007759AC">
      <w:pPr>
        <w:ind w:firstLine="360"/>
        <w:jc w:val="both"/>
        <w:rPr>
          <w:rFonts w:cs="Times New Roman"/>
          <w:color w:val="FF0000"/>
        </w:rPr>
      </w:pPr>
    </w:p>
    <w:p w:rsidR="00526024" w:rsidRPr="00D752E8" w:rsidRDefault="00526024" w:rsidP="007759AC">
      <w:pPr>
        <w:ind w:firstLine="360"/>
        <w:jc w:val="both"/>
        <w:rPr>
          <w:rFonts w:cs="Times New Roman"/>
          <w:color w:val="FF0000"/>
        </w:rPr>
      </w:pPr>
    </w:p>
    <w:p w:rsidR="007759AC" w:rsidRPr="00D752E8" w:rsidRDefault="007759AC" w:rsidP="007759AC">
      <w:pPr>
        <w:pStyle w:val="Heading3"/>
        <w:rPr>
          <w:rFonts w:asciiTheme="minorHAnsi" w:hAnsiTheme="minorHAnsi"/>
        </w:rPr>
      </w:pPr>
      <w:bookmarkStart w:id="112" w:name="_Toc352582737"/>
      <w:bookmarkStart w:id="113" w:name="_Toc353399426"/>
      <w:bookmarkStart w:id="114" w:name="_Toc368651155"/>
      <w:bookmarkStart w:id="115" w:name="_Toc416782689"/>
      <w:r w:rsidRPr="00D752E8">
        <w:rPr>
          <w:rFonts w:asciiTheme="minorHAnsi" w:hAnsiTheme="minorHAnsi"/>
        </w:rPr>
        <w:lastRenderedPageBreak/>
        <w:t>Order Export XML – New Fields</w:t>
      </w:r>
      <w:bookmarkEnd w:id="112"/>
      <w:bookmarkEnd w:id="113"/>
      <w:bookmarkEnd w:id="114"/>
      <w:bookmarkEnd w:id="115"/>
    </w:p>
    <w:p w:rsidR="007759AC" w:rsidRPr="00D752E8" w:rsidRDefault="007759AC" w:rsidP="007759AC">
      <w:pPr>
        <w:jc w:val="both"/>
      </w:pPr>
      <w:r w:rsidRPr="00D752E8">
        <w:t>After successful integration of the cartridge, Merchants can use the V.me button on Cart page and Payment page to process the Checkout flow.</w:t>
      </w:r>
    </w:p>
    <w:p w:rsidR="007759AC" w:rsidRPr="00D752E8" w:rsidRDefault="007759AC" w:rsidP="007759AC">
      <w:pPr>
        <w:jc w:val="both"/>
      </w:pPr>
      <w:r w:rsidRPr="00D752E8">
        <w:t>On successful Order Checkout, using V.me as payment instrument, merchants can verify the V.me call Id and V.me Authorization ID by referring Order object created in Demandware Business Manager. Refer to the screen below for Order Object impact:</w:t>
      </w:r>
    </w:p>
    <w:p w:rsidR="007759AC" w:rsidRPr="00D752E8" w:rsidRDefault="007759AC" w:rsidP="007759AC">
      <w:r w:rsidRPr="00D752E8">
        <w:rPr>
          <w:noProof/>
        </w:rPr>
        <w:drawing>
          <wp:inline distT="0" distB="0" distL="0" distR="0" wp14:anchorId="052C3165" wp14:editId="0B6FA0EC">
            <wp:extent cx="6400800" cy="275209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00800" cy="2752090"/>
                    </a:xfrm>
                    <a:prstGeom prst="rect">
                      <a:avLst/>
                    </a:prstGeom>
                    <a:noFill/>
                    <a:ln>
                      <a:solidFill>
                        <a:schemeClr val="accent1"/>
                      </a:solidFill>
                    </a:ln>
                  </pic:spPr>
                </pic:pic>
              </a:graphicData>
            </a:graphic>
          </wp:inline>
        </w:drawing>
      </w:r>
    </w:p>
    <w:p w:rsidR="007759AC" w:rsidRPr="00D752E8" w:rsidRDefault="007759AC" w:rsidP="007759AC">
      <w:pPr>
        <w:jc w:val="both"/>
      </w:pPr>
      <w:r w:rsidRPr="00D752E8">
        <w:t>Note two important changes in Payment Tab of the Order Object:</w:t>
      </w:r>
    </w:p>
    <w:p w:rsidR="007759AC" w:rsidRPr="00D752E8" w:rsidRDefault="007759AC" w:rsidP="002E5D86">
      <w:pPr>
        <w:pStyle w:val="ListParagraph"/>
        <w:numPr>
          <w:ilvl w:val="0"/>
          <w:numId w:val="48"/>
        </w:numPr>
        <w:jc w:val="both"/>
      </w:pPr>
      <w:r w:rsidRPr="00D752E8">
        <w:rPr>
          <w:b/>
          <w:u w:val="single"/>
        </w:rPr>
        <w:t>Processor:</w:t>
      </w:r>
      <w:r w:rsidRPr="00D752E8">
        <w:t xml:space="preserve"> CYBSERCOURCE_VME</w:t>
      </w:r>
    </w:p>
    <w:p w:rsidR="007759AC" w:rsidRPr="00D752E8" w:rsidRDefault="007759AC" w:rsidP="002E5D86">
      <w:pPr>
        <w:pStyle w:val="ListParagraph"/>
        <w:numPr>
          <w:ilvl w:val="0"/>
          <w:numId w:val="48"/>
        </w:numPr>
        <w:jc w:val="both"/>
      </w:pPr>
      <w:r w:rsidRPr="00D752E8">
        <w:rPr>
          <w:b/>
          <w:u w:val="single"/>
        </w:rPr>
        <w:t>Transaction:</w:t>
      </w:r>
      <w:r w:rsidRPr="00D752E8">
        <w:t xml:space="preserve"> This field will contain fields separated by delimiter ‘-‘. Format for this field is:</w:t>
      </w:r>
    </w:p>
    <w:p w:rsidR="007759AC" w:rsidRPr="00D752E8" w:rsidRDefault="007759AC" w:rsidP="007759AC">
      <w:pPr>
        <w:pStyle w:val="ListParagraph"/>
        <w:jc w:val="both"/>
      </w:pPr>
      <w:r w:rsidRPr="00D752E8">
        <w:t>{Cybersource Tx ID} - {Call Id} - {Authorization Id}-{Risk Advice}</w:t>
      </w:r>
    </w:p>
    <w:p w:rsidR="007759AC" w:rsidRPr="00D752E8" w:rsidRDefault="007759AC" w:rsidP="002E5D86">
      <w:pPr>
        <w:pStyle w:val="ListParagraph"/>
        <w:numPr>
          <w:ilvl w:val="0"/>
          <w:numId w:val="49"/>
        </w:numPr>
        <w:jc w:val="both"/>
      </w:pPr>
      <w:r w:rsidRPr="00D752E8">
        <w:rPr>
          <w:b/>
        </w:rPr>
        <w:t>Call Id -</w:t>
      </w:r>
      <w:r w:rsidRPr="00D752E8">
        <w:t>Call Id generated by V.me payment Widget.</w:t>
      </w:r>
    </w:p>
    <w:p w:rsidR="007759AC" w:rsidRPr="00D752E8" w:rsidRDefault="007759AC" w:rsidP="002E5D86">
      <w:pPr>
        <w:pStyle w:val="ListParagraph"/>
        <w:numPr>
          <w:ilvl w:val="0"/>
          <w:numId w:val="49"/>
        </w:numPr>
        <w:jc w:val="both"/>
        <w:rPr>
          <w:rFonts w:cs="Calibri"/>
        </w:rPr>
      </w:pPr>
      <w:r w:rsidRPr="00D752E8">
        <w:rPr>
          <w:b/>
        </w:rPr>
        <w:t xml:space="preserve">Authorization Id </w:t>
      </w:r>
      <w:r w:rsidRPr="00D752E8">
        <w:t>-</w:t>
      </w:r>
      <w:r w:rsidRPr="00D752E8">
        <w:rPr>
          <w:rFonts w:cs="Calibri"/>
        </w:rPr>
        <w:t>Transaction ID returned by Visa server for Payment Authorization request for specific order.</w:t>
      </w:r>
    </w:p>
    <w:p w:rsidR="007759AC" w:rsidRPr="00D752E8" w:rsidRDefault="007759AC" w:rsidP="002E5D86">
      <w:pPr>
        <w:pStyle w:val="ListParagraph"/>
        <w:numPr>
          <w:ilvl w:val="0"/>
          <w:numId w:val="49"/>
        </w:numPr>
        <w:jc w:val="both"/>
        <w:rPr>
          <w:rFonts w:cs="Calibri"/>
        </w:rPr>
      </w:pPr>
      <w:r w:rsidRPr="00D752E8">
        <w:rPr>
          <w:b/>
        </w:rPr>
        <w:t>Risk Advice -</w:t>
      </w:r>
      <w:r w:rsidRPr="00D752E8">
        <w:rPr>
          <w:rFonts w:cs="Calibri"/>
        </w:rPr>
        <w:t>Risk Advice returned by Payment Authorization request for specific order.</w:t>
      </w:r>
    </w:p>
    <w:p w:rsidR="007759AC" w:rsidRPr="00D752E8" w:rsidRDefault="007759AC" w:rsidP="007759AC">
      <w:pPr>
        <w:pStyle w:val="Default"/>
        <w:rPr>
          <w:rFonts w:asciiTheme="minorHAnsi" w:hAnsiTheme="minorHAnsi" w:cstheme="minorBidi"/>
          <w:b/>
          <w:color w:val="auto"/>
          <w:sz w:val="22"/>
          <w:szCs w:val="22"/>
        </w:rPr>
      </w:pPr>
    </w:p>
    <w:p w:rsidR="007759AC" w:rsidRPr="00D752E8" w:rsidRDefault="007759AC" w:rsidP="007759AC">
      <w:pPr>
        <w:ind w:left="360"/>
      </w:pPr>
    </w:p>
    <w:p w:rsidR="007759AC" w:rsidRPr="00D752E8" w:rsidRDefault="007759AC" w:rsidP="007759AC"/>
    <w:p w:rsidR="007759AC" w:rsidRPr="00D752E8" w:rsidRDefault="007759AC" w:rsidP="007759AC"/>
    <w:p w:rsidR="007759AC" w:rsidRPr="00D752E8" w:rsidRDefault="007759AC" w:rsidP="007759AC">
      <w:pPr>
        <w:jc w:val="both"/>
      </w:pPr>
      <w:r w:rsidRPr="00D752E8">
        <w:lastRenderedPageBreak/>
        <w:t>Refer to the sample Order XML for new fields in Order Export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&lt;?xml version="1.0" encoding="UTF-8" ?&gt;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 xmlns="http://www.demandware.com/xml/impex/order/2006-10-31"&gt;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 order-no="00001251"&gt;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&lt;order-date&gt;2013-03-26T09:38:25.627Z&lt;/order-date&gt;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&lt;created-by&gt;storefront&lt;/created-by&gt;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&lt;original-order-no&gt;00001251&lt;/original-order-no&gt;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&lt;currency&gt;USD&lt;/currency&gt;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&lt;customer-locale&gt;default&lt;/customer-locale&gt;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&lt;invoice-no&gt;00013101&lt;/invoice-no&gt;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&lt;customer-no&gt;00007501&lt;/customer-no&gt;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&lt;customer-name&gt;Pankaj A Tester&lt;/customer-name&gt;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&lt;customer-email&gt;pankajtester9@gmail.com&lt;/customer-email&gt;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&lt;first-name&gt;Pankaj A&lt;/first-name&gt;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&lt;last-name&gt;Tester&lt;/last-name&gt;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&lt;phone&gt;2039121212&lt;/phone&gt;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&lt;order-status&gt;OPEN&lt;/order-status&gt;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&lt;shipping-status&gt;NOT_SHIPPED&lt;/shipping-status&gt;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&lt;confirmation-status&gt;CONFIRMED&lt;/confirmation-status&gt;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&lt;payment-status&gt;NOT_PAID&lt;/payment-status&gt;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lastRenderedPageBreak/>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&lt;current-order-no&gt;00001251&lt;/current-order-no&gt;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&lt;product-lineitems&gt;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&lt;totals&gt;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&lt;method-name&gt;VISA_VME&lt;/method-name&gt;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&lt;amount&gt;227.84&lt;/amount&gt;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&lt;processor-id&gt;CYBERSOURCE_VME&lt;/processor-id&gt;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&lt;transaction-id&gt;  3648126425680176056428-100960155-100501997-HIGH&lt;/transaction-id&gt;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&lt;remoteHost&gt;14.140.116.135&lt;/remoteHost&gt;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&lt;/order&gt;</w:t>
      </w:r>
    </w:p>
    <w:p w:rsidR="008D55DE" w:rsidRPr="00D752E8" w:rsidRDefault="001E4060" w:rsidP="001E4060">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&lt;/orders&gt;</w:t>
      </w: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Pr="001E4060" w:rsidRDefault="00B6116D" w:rsidP="001E4060">
      <w:pPr>
        <w:ind w:left="240" w:hanging="240"/>
        <w:rPr>
          <w:rFonts w:ascii="Verdana" w:eastAsia="Times New Roman" w:hAnsi="Verdana" w:cs="Times New Roman"/>
          <w:color w:val="0000FF"/>
          <w:sz w:val="20"/>
          <w:szCs w:val="20"/>
          <w:highlight w:val="lightGray"/>
        </w:rPr>
      </w:pPr>
    </w:p>
    <w:p w:rsidR="005452AC" w:rsidRDefault="005452AC" w:rsidP="005452AC">
      <w:pPr>
        <w:pStyle w:val="Heading3"/>
      </w:pPr>
      <w:bookmarkStart w:id="116" w:name="_Toc416782690"/>
      <w:r>
        <w:t>Retail POS</w:t>
      </w:r>
      <w:bookmarkEnd w:id="116"/>
    </w:p>
    <w:p w:rsidR="00F52816" w:rsidRDefault="009D4D1F" w:rsidP="00D15264">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D15264">
      <w:pPr>
        <w:pStyle w:val="BodyText"/>
      </w:pPr>
      <w:r>
        <w:rPr>
          <w:noProof/>
        </w:rPr>
        <w:drawing>
          <wp:inline distT="0" distB="0" distL="0" distR="0" wp14:anchorId="547D3E2C" wp14:editId="63C6FFEA">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24"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D15264">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D15264">
      <w:pPr>
        <w:pStyle w:val="BodyText"/>
      </w:pPr>
      <w:r>
        <w:rPr>
          <w:noProof/>
        </w:rPr>
        <w:lastRenderedPageBreak/>
        <w:drawing>
          <wp:inline distT="0" distB="0" distL="0" distR="0" wp14:anchorId="64549D5B" wp14:editId="1D2594BC">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25">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D15264">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D15264">
      <w:pPr>
        <w:pStyle w:val="BodyText"/>
      </w:pPr>
      <w:r>
        <w:lastRenderedPageBreak/>
        <w:t>POS terminal entry mode can be set in int_ocapi_ext/cartridge/scripts/actions/CaptureCreditCardDetails.ds  as shown below.</w:t>
      </w:r>
      <w:r>
        <w:rPr>
          <w:noProof/>
        </w:rPr>
        <w:drawing>
          <wp:inline distT="0" distB="0" distL="0" distR="0" wp14:anchorId="45C7C09F" wp14:editId="1B3562D0">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D15264">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D15264">
      <w:pPr>
        <w:pStyle w:val="BodyText"/>
      </w:pPr>
      <w:r>
        <w:rPr>
          <w:noProof/>
        </w:rPr>
        <w:lastRenderedPageBreak/>
        <w:drawing>
          <wp:inline distT="0" distB="0" distL="0" distR="0" wp14:anchorId="6A1C913D" wp14:editId="64FCBC88">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27">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D15264">
      <w:pPr>
        <w:pStyle w:val="BodyText"/>
      </w:pPr>
    </w:p>
    <w:p w:rsidR="00AE3C79" w:rsidRDefault="00AE3C79"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AE3C79" w:rsidP="00D15264">
      <w:pPr>
        <w:pStyle w:val="BodyText"/>
      </w:pPr>
      <w:r>
        <w:t>Example input variables from DSS:</w:t>
      </w:r>
    </w:p>
    <w:p w:rsidR="009819CC" w:rsidRDefault="00AE3C79" w:rsidP="00D15264">
      <w:pPr>
        <w:pStyle w:val="BodyText"/>
      </w:pPr>
      <w:r>
        <w:rPr>
          <w:noProof/>
        </w:rPr>
        <w:drawing>
          <wp:inline distT="0" distB="0" distL="0" distR="0" wp14:anchorId="4ED99269" wp14:editId="0BD29A4B">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D15264">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D15264">
      <w:pPr>
        <w:pStyle w:val="BodyText"/>
      </w:pPr>
      <w:r>
        <w:rPr>
          <w:noProof/>
        </w:rPr>
        <w:lastRenderedPageBreak/>
        <w:drawing>
          <wp:inline distT="0" distB="0" distL="0" distR="0" wp14:anchorId="2975E20D" wp14:editId="2A6DC60B">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29">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D15264">
      <w:pPr>
        <w:pStyle w:val="BodyText"/>
      </w:pPr>
    </w:p>
    <w:p w:rsidR="009819CC" w:rsidRDefault="00AE3C79" w:rsidP="00D15264">
      <w:pPr>
        <w:pStyle w:val="BodyText"/>
      </w:pPr>
      <w:r>
        <w:t>Example input variables from DSS:</w:t>
      </w:r>
    </w:p>
    <w:p w:rsidR="009819CC" w:rsidRDefault="009819CC" w:rsidP="00D15264">
      <w:pPr>
        <w:pStyle w:val="BodyText"/>
      </w:pPr>
    </w:p>
    <w:p w:rsidR="009819CC" w:rsidRDefault="00AE3C79" w:rsidP="00D15264">
      <w:pPr>
        <w:pStyle w:val="BodyText"/>
      </w:pPr>
      <w:r>
        <w:rPr>
          <w:noProof/>
        </w:rPr>
        <w:lastRenderedPageBreak/>
        <w:drawing>
          <wp:inline distT="0" distB="0" distL="0" distR="0" wp14:anchorId="50536C1C" wp14:editId="2B675F64">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D15264">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D15264">
      <w:pPr>
        <w:pStyle w:val="BodyText"/>
      </w:pPr>
      <w:r>
        <w:rPr>
          <w:noProof/>
        </w:rPr>
        <w:lastRenderedPageBreak/>
        <w:drawing>
          <wp:inline distT="0" distB="0" distL="0" distR="0" wp14:anchorId="37C3446A" wp14:editId="59245C1D">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31">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D15264">
      <w:pPr>
        <w:pStyle w:val="BodyText"/>
      </w:pPr>
    </w:p>
    <w:p w:rsidR="00222CC0" w:rsidRDefault="00AE3C79" w:rsidP="00D15264">
      <w:pPr>
        <w:pStyle w:val="BodyText"/>
      </w:pPr>
      <w:r>
        <w:t>Example of input variables from DSS:</w:t>
      </w:r>
      <w:r>
        <w:rPr>
          <w:noProof/>
        </w:rPr>
        <w:lastRenderedPageBreak/>
        <w:drawing>
          <wp:inline distT="0" distB="0" distL="0" distR="0" wp14:anchorId="62EEBAEC" wp14:editId="7B85C94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r>
        <w:t>Below is the snapshot of required pipeline.</w:t>
      </w:r>
    </w:p>
    <w:p w:rsidR="009D4D1F" w:rsidRPr="009D4D1F" w:rsidRDefault="0021700F" w:rsidP="00D15264">
      <w:pPr>
        <w:pStyle w:val="BodyText"/>
      </w:pPr>
      <w:r>
        <w:rPr>
          <w:noProof/>
        </w:rPr>
        <w:lastRenderedPageBreak/>
        <w:drawing>
          <wp:inline distT="0" distB="0" distL="0" distR="0" wp14:anchorId="56875E97" wp14:editId="2244B0E2">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33"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D15264">
      <w:pPr>
        <w:pStyle w:val="BodyText"/>
      </w:pPr>
    </w:p>
    <w:p w:rsidR="00FA4003" w:rsidRDefault="00B250A6" w:rsidP="00D15264">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D15264">
            <w:pPr>
              <w:pStyle w:val="BodyText"/>
            </w:pPr>
            <w:r w:rsidRPr="00FE67E5">
              <w:t>S. No.</w:t>
            </w:r>
          </w:p>
        </w:tc>
        <w:tc>
          <w:tcPr>
            <w:tcW w:w="1890" w:type="dxa"/>
          </w:tcPr>
          <w:p w:rsidR="009D2C87" w:rsidRPr="00FE67E5" w:rsidRDefault="009D2C87" w:rsidP="00D15264">
            <w:pPr>
              <w:pStyle w:val="BodyText"/>
            </w:pPr>
            <w:r w:rsidRPr="00FE67E5">
              <w:t>Variable name</w:t>
            </w:r>
          </w:p>
        </w:tc>
        <w:tc>
          <w:tcPr>
            <w:tcW w:w="5670" w:type="dxa"/>
          </w:tcPr>
          <w:p w:rsidR="009D2C87" w:rsidRPr="00FE67E5" w:rsidRDefault="009D2C87" w:rsidP="00D15264">
            <w:pPr>
              <w:pStyle w:val="BodyText"/>
            </w:pPr>
            <w:r w:rsidRPr="00FE67E5">
              <w:t>Description</w:t>
            </w:r>
          </w:p>
        </w:tc>
        <w:tc>
          <w:tcPr>
            <w:tcW w:w="2070" w:type="dxa"/>
          </w:tcPr>
          <w:p w:rsidR="009D2C87" w:rsidRPr="00FE67E5" w:rsidRDefault="009D2C87" w:rsidP="00D15264">
            <w:pPr>
              <w:pStyle w:val="BodyText"/>
            </w:pPr>
            <w:r w:rsidRPr="00FE67E5">
              <w:t>Note</w:t>
            </w:r>
          </w:p>
        </w:tc>
      </w:tr>
      <w:tr w:rsidR="00030821" w:rsidTr="007F28C8">
        <w:tc>
          <w:tcPr>
            <w:tcW w:w="828" w:type="dxa"/>
          </w:tcPr>
          <w:p w:rsidR="009D2C87" w:rsidRPr="009D2C87" w:rsidRDefault="009D2C87" w:rsidP="00D15264">
            <w:pPr>
              <w:pStyle w:val="BodyText"/>
            </w:pPr>
            <w:r>
              <w:t>1</w:t>
            </w:r>
          </w:p>
        </w:tc>
        <w:tc>
          <w:tcPr>
            <w:tcW w:w="1890" w:type="dxa"/>
          </w:tcPr>
          <w:p w:rsidR="009D2C87" w:rsidRPr="009D2C87" w:rsidRDefault="009D2C87" w:rsidP="00D15264">
            <w:pPr>
              <w:pStyle w:val="BodyText"/>
            </w:pPr>
            <w:r w:rsidRPr="009D2C87">
              <w:t>cardPresent</w:t>
            </w:r>
          </w:p>
        </w:tc>
        <w:tc>
          <w:tcPr>
            <w:tcW w:w="5670" w:type="dxa"/>
          </w:tcPr>
          <w:p w:rsidR="009D2C87" w:rsidRDefault="009D2C87" w:rsidP="00D15264">
            <w:pPr>
              <w:pStyle w:val="BodyText"/>
            </w:pPr>
            <w:r>
              <w:t xml:space="preserve">Indicates </w:t>
            </w:r>
            <w:r w:rsidRPr="00F24B6A">
              <w:t>whether the card is present at the time of retail POS transaction. Possible values</w:t>
            </w:r>
            <w:r>
              <w:t>:</w:t>
            </w:r>
          </w:p>
          <w:p w:rsidR="009D2C87" w:rsidRDefault="009D2C87" w:rsidP="00D15264">
            <w:pPr>
              <w:pStyle w:val="BodyText"/>
            </w:pPr>
            <w:r w:rsidRPr="00ED4799">
              <w:t>N</w:t>
            </w:r>
            <w:r>
              <w:t xml:space="preserve"> </w:t>
            </w:r>
            <w:r w:rsidRPr="00F24B6A">
              <w:t>– card not present</w:t>
            </w:r>
          </w:p>
          <w:p w:rsidR="009D2C87" w:rsidRPr="00F24B6A" w:rsidRDefault="009D2C87" w:rsidP="00D15264">
            <w:pPr>
              <w:pStyle w:val="BodyText"/>
            </w:pPr>
            <w:r w:rsidRPr="00ED4799">
              <w:t>Y</w:t>
            </w:r>
            <w:r>
              <w:t xml:space="preserve"> </w:t>
            </w:r>
            <w:r w:rsidRPr="00F24B6A">
              <w:t>– card is present</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9D2C87" w:rsidP="00D15264">
            <w:pPr>
              <w:pStyle w:val="BodyText"/>
            </w:pPr>
            <w:r>
              <w:t>2</w:t>
            </w:r>
          </w:p>
        </w:tc>
        <w:tc>
          <w:tcPr>
            <w:tcW w:w="1890" w:type="dxa"/>
          </w:tcPr>
          <w:p w:rsidR="009D2C87" w:rsidRDefault="009D2C87" w:rsidP="00D15264">
            <w:pPr>
              <w:pStyle w:val="BodyText"/>
            </w:pPr>
            <w:r>
              <w:t>catLevel</w:t>
            </w:r>
          </w:p>
        </w:tc>
        <w:tc>
          <w:tcPr>
            <w:tcW w:w="5670" w:type="dxa"/>
          </w:tcPr>
          <w:p w:rsidR="009D2C87" w:rsidRPr="00F24B6A" w:rsidRDefault="009D2C87" w:rsidP="00D15264">
            <w:pPr>
              <w:pStyle w:val="BodyText"/>
            </w:pPr>
            <w:r>
              <w:t xml:space="preserve">Type </w:t>
            </w:r>
            <w:r w:rsidRPr="00F24B6A">
              <w:t>of cardholder activated terminal. Possible values:</w:t>
            </w:r>
          </w:p>
          <w:p w:rsidR="009D2C87" w:rsidRDefault="009D2C87" w:rsidP="00D15264">
            <w:pPr>
              <w:pStyle w:val="BodyText"/>
            </w:pPr>
            <w:r w:rsidRPr="00ED4799">
              <w:t>1</w:t>
            </w:r>
            <w:r w:rsidRPr="00F24B6A">
              <w:t xml:space="preserve"> </w:t>
            </w:r>
            <w:r>
              <w:t>– A</w:t>
            </w:r>
            <w:r w:rsidRPr="00F24B6A">
              <w:t>utomated dispensing machine</w:t>
            </w:r>
          </w:p>
          <w:p w:rsidR="009D2C87" w:rsidRDefault="009D2C87" w:rsidP="00D15264">
            <w:pPr>
              <w:pStyle w:val="BodyText"/>
            </w:pPr>
            <w:r w:rsidRPr="00ED4799">
              <w:t>2</w:t>
            </w:r>
            <w:r>
              <w:t xml:space="preserve"> – Self</w:t>
            </w:r>
            <w:r w:rsidRPr="00F24B6A">
              <w:t>-service terminal</w:t>
            </w:r>
          </w:p>
          <w:p w:rsidR="009D2C87" w:rsidRPr="00F24B6A" w:rsidRDefault="009D2C87" w:rsidP="00D15264">
            <w:pPr>
              <w:pStyle w:val="BodyText"/>
            </w:pPr>
            <w:r w:rsidRPr="00ED4799">
              <w:t>3</w:t>
            </w:r>
            <w:r>
              <w:t xml:space="preserve"> – L</w:t>
            </w:r>
            <w:r w:rsidRPr="00F24B6A">
              <w:t>imited amount terminal</w:t>
            </w:r>
          </w:p>
          <w:p w:rsidR="009D2C87" w:rsidRPr="00F24B6A" w:rsidRDefault="009D2C87" w:rsidP="00D15264">
            <w:pPr>
              <w:pStyle w:val="BodyText"/>
            </w:pPr>
            <w:r w:rsidRPr="00ED4799">
              <w:t>4</w:t>
            </w:r>
            <w:r>
              <w:t xml:space="preserve"> – I</w:t>
            </w:r>
            <w:r w:rsidRPr="00F24B6A">
              <w:t>n-flight commerce (IFC) terminal</w:t>
            </w:r>
          </w:p>
          <w:p w:rsidR="009D2C87" w:rsidRPr="00F24B6A" w:rsidRDefault="009D2C87" w:rsidP="00D15264">
            <w:pPr>
              <w:pStyle w:val="BodyText"/>
            </w:pPr>
            <w:r w:rsidRPr="00ED4799">
              <w:t>5</w:t>
            </w:r>
            <w:r>
              <w:t xml:space="preserve"> – R</w:t>
            </w:r>
            <w:r w:rsidRPr="00F24B6A">
              <w:t>adio frequency device</w:t>
            </w:r>
          </w:p>
          <w:p w:rsidR="009D2C87" w:rsidRDefault="009D2C87" w:rsidP="00D15264">
            <w:pPr>
              <w:pStyle w:val="BodyText"/>
            </w:pPr>
            <w:r w:rsidRPr="00ED4799">
              <w:t>6</w:t>
            </w:r>
            <w:r>
              <w:t xml:space="preserve"> – M</w:t>
            </w:r>
            <w:r w:rsidRPr="00F24B6A">
              <w:t>obile acceptance terminal</w:t>
            </w:r>
          </w:p>
        </w:tc>
        <w:tc>
          <w:tcPr>
            <w:tcW w:w="2070" w:type="dxa"/>
          </w:tcPr>
          <w:p w:rsidR="009D2C87" w:rsidRDefault="00737BF8" w:rsidP="00D15264">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7F28C8">
        <w:tc>
          <w:tcPr>
            <w:tcW w:w="828" w:type="dxa"/>
          </w:tcPr>
          <w:p w:rsidR="009D2C87" w:rsidRDefault="009D2C87" w:rsidP="00D15264">
            <w:pPr>
              <w:pStyle w:val="BodyText"/>
            </w:pPr>
            <w:r>
              <w:t>3</w:t>
            </w:r>
          </w:p>
        </w:tc>
        <w:tc>
          <w:tcPr>
            <w:tcW w:w="1890" w:type="dxa"/>
          </w:tcPr>
          <w:p w:rsidR="009D2C87" w:rsidRDefault="009D2C87" w:rsidP="00D15264">
            <w:pPr>
              <w:pStyle w:val="BodyText"/>
            </w:pPr>
            <w:r>
              <w:t>entryMode</w:t>
            </w:r>
          </w:p>
        </w:tc>
        <w:tc>
          <w:tcPr>
            <w:tcW w:w="5670" w:type="dxa"/>
          </w:tcPr>
          <w:p w:rsidR="009D2C87" w:rsidRPr="00F24B6A" w:rsidRDefault="009D2C87" w:rsidP="00D15264">
            <w:pPr>
              <w:pStyle w:val="BodyText"/>
            </w:pPr>
            <w:r>
              <w:t xml:space="preserve">Method </w:t>
            </w:r>
            <w:r w:rsidRPr="00F24B6A">
              <w:t>of entering credit card information into the POS terminal. Possible values:</w:t>
            </w:r>
          </w:p>
          <w:p w:rsidR="009D2C87" w:rsidRPr="00F24B6A" w:rsidRDefault="009D2C87" w:rsidP="00D15264">
            <w:pPr>
              <w:pStyle w:val="BodyText"/>
            </w:pPr>
            <w:r w:rsidRPr="00ED4799">
              <w:t>keyed</w:t>
            </w:r>
            <w:r>
              <w:t xml:space="preserve"> – M</w:t>
            </w:r>
            <w:r w:rsidRPr="00F24B6A">
              <w:t>anually keyed into POS terminal.</w:t>
            </w:r>
          </w:p>
          <w:p w:rsidR="009D2C87" w:rsidRPr="00F24B6A" w:rsidRDefault="009D2C87" w:rsidP="00D15264">
            <w:pPr>
              <w:pStyle w:val="BodyText"/>
            </w:pPr>
            <w:r w:rsidRPr="00ED4799">
              <w:t>swiped</w:t>
            </w:r>
            <w:r>
              <w:t xml:space="preserve"> – R</w:t>
            </w:r>
            <w:r w:rsidRPr="00F24B6A">
              <w:t>ead from credit card magnetic stripe.</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F74261" w:rsidP="00D15264">
            <w:pPr>
              <w:pStyle w:val="BodyText"/>
            </w:pPr>
            <w:r>
              <w:t>4</w:t>
            </w:r>
          </w:p>
        </w:tc>
        <w:tc>
          <w:tcPr>
            <w:tcW w:w="1890" w:type="dxa"/>
          </w:tcPr>
          <w:p w:rsidR="009D2C87" w:rsidRDefault="009D2C87" w:rsidP="00D15264">
            <w:pPr>
              <w:pStyle w:val="BodyText"/>
            </w:pPr>
            <w:r w:rsidRPr="00F24B6A">
              <w:t>terminalCapability</w:t>
            </w:r>
          </w:p>
        </w:tc>
        <w:tc>
          <w:tcPr>
            <w:tcW w:w="5670" w:type="dxa"/>
          </w:tcPr>
          <w:p w:rsidR="009D2C87" w:rsidRPr="00F24B6A" w:rsidRDefault="009D2C87" w:rsidP="00D15264">
            <w:pPr>
              <w:pStyle w:val="BodyText"/>
            </w:pPr>
            <w:r>
              <w:t xml:space="preserve">POS </w:t>
            </w:r>
            <w:r w:rsidRPr="00F24B6A">
              <w:t>terminal’s capability. Possible values:</w:t>
            </w:r>
          </w:p>
          <w:p w:rsidR="009D2C87" w:rsidRPr="00F24B6A" w:rsidRDefault="009D2C87" w:rsidP="00D15264">
            <w:pPr>
              <w:pStyle w:val="BodyText"/>
            </w:pPr>
            <w:r w:rsidRPr="00ED4799">
              <w:t>1</w:t>
            </w:r>
            <w:r w:rsidRPr="00F24B6A">
              <w:t xml:space="preserve"> </w:t>
            </w:r>
            <w:r>
              <w:t>– T</w:t>
            </w:r>
            <w:r w:rsidRPr="00F24B6A">
              <w:t>erminal has a magnetic stripe reader only.</w:t>
            </w:r>
          </w:p>
          <w:p w:rsidR="009D2C87" w:rsidRPr="00F24B6A" w:rsidRDefault="009D2C87" w:rsidP="00D15264">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D15264">
            <w:pPr>
              <w:pStyle w:val="BodyText"/>
            </w:pPr>
            <w:r w:rsidRPr="00ED4799">
              <w:t>3</w:t>
            </w:r>
            <w:r w:rsidRPr="00F24B6A">
              <w:t xml:space="preserve"> </w:t>
            </w:r>
            <w:r>
              <w:t>– T</w:t>
            </w:r>
            <w:r w:rsidRPr="00F24B6A">
              <w:t>erminal has manual entry capability only.</w:t>
            </w:r>
          </w:p>
          <w:p w:rsidR="009D2C87" w:rsidRDefault="009D2C87" w:rsidP="00D15264">
            <w:pPr>
              <w:pStyle w:val="BodyText"/>
            </w:pPr>
          </w:p>
        </w:tc>
        <w:tc>
          <w:tcPr>
            <w:tcW w:w="2070" w:type="dxa"/>
          </w:tcPr>
          <w:p w:rsidR="009D2C87" w:rsidRDefault="00737BF8" w:rsidP="00D15264">
            <w:pPr>
              <w:pStyle w:val="BodyText"/>
            </w:pPr>
            <w:r>
              <w:lastRenderedPageBreak/>
              <w:t>Required.</w:t>
            </w:r>
          </w:p>
        </w:tc>
      </w:tr>
      <w:tr w:rsidR="00030821" w:rsidTr="007F28C8">
        <w:tc>
          <w:tcPr>
            <w:tcW w:w="828" w:type="dxa"/>
          </w:tcPr>
          <w:p w:rsidR="009D2C87" w:rsidRDefault="00F74261" w:rsidP="00D15264">
            <w:pPr>
              <w:pStyle w:val="BodyText"/>
            </w:pPr>
            <w:r>
              <w:lastRenderedPageBreak/>
              <w:t>5</w:t>
            </w:r>
          </w:p>
        </w:tc>
        <w:tc>
          <w:tcPr>
            <w:tcW w:w="1890" w:type="dxa"/>
          </w:tcPr>
          <w:p w:rsidR="009D2C87" w:rsidRDefault="009D2C87" w:rsidP="00D15264">
            <w:pPr>
              <w:pStyle w:val="BodyText"/>
            </w:pPr>
            <w:r w:rsidRPr="003E2EC1">
              <w:t>terminalID</w:t>
            </w:r>
          </w:p>
        </w:tc>
        <w:tc>
          <w:tcPr>
            <w:tcW w:w="5670" w:type="dxa"/>
          </w:tcPr>
          <w:p w:rsidR="009D2C87" w:rsidRPr="003E2EC1" w:rsidRDefault="009D2C87" w:rsidP="00D15264">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D15264">
            <w:pPr>
              <w:pStyle w:val="BodyText"/>
            </w:pPr>
          </w:p>
        </w:tc>
        <w:tc>
          <w:tcPr>
            <w:tcW w:w="2070" w:type="dxa"/>
          </w:tcPr>
          <w:p w:rsidR="009D2C87" w:rsidRDefault="00737BF8" w:rsidP="00D15264">
            <w:pPr>
              <w:pStyle w:val="BodyText"/>
            </w:pPr>
            <w:r>
              <w:t>Optional.</w:t>
            </w:r>
          </w:p>
        </w:tc>
      </w:tr>
      <w:tr w:rsidR="00030821" w:rsidTr="007F28C8">
        <w:tc>
          <w:tcPr>
            <w:tcW w:w="828" w:type="dxa"/>
          </w:tcPr>
          <w:p w:rsidR="009D2C87" w:rsidRDefault="00F74261" w:rsidP="00D15264">
            <w:pPr>
              <w:pStyle w:val="BodyText"/>
            </w:pPr>
            <w:r>
              <w:t>6</w:t>
            </w:r>
          </w:p>
        </w:tc>
        <w:tc>
          <w:tcPr>
            <w:tcW w:w="1890" w:type="dxa"/>
          </w:tcPr>
          <w:p w:rsidR="009D2C87" w:rsidRDefault="009D2C87" w:rsidP="00D15264">
            <w:pPr>
              <w:pStyle w:val="BodyText"/>
            </w:pPr>
            <w:r w:rsidRPr="003E2EC1">
              <w:t>trackData</w:t>
            </w:r>
          </w:p>
        </w:tc>
        <w:tc>
          <w:tcPr>
            <w:tcW w:w="5670" w:type="dxa"/>
          </w:tcPr>
          <w:p w:rsidR="009D2C87" w:rsidRPr="003E2EC1" w:rsidRDefault="009D2C87" w:rsidP="00D15264">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D15264">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%B4111111111111111^SMITH/JOHN^1612101976110000868000000?;4111111111111111=16121019761186800000?</w:t>
            </w:r>
          </w:p>
          <w:p w:rsidR="009D2C87" w:rsidRPr="003E2EC1" w:rsidRDefault="009D2C87" w:rsidP="00D15264">
            <w:pPr>
              <w:pStyle w:val="BodyText"/>
            </w:pPr>
            <w:r>
              <w:t>Track 1 – t</w:t>
            </w:r>
            <w:r w:rsidRPr="003E2EC1">
              <w:t>he track 1 data precedes the semicolon (;)</w:t>
            </w:r>
          </w:p>
          <w:p w:rsidR="009D2C87" w:rsidRPr="00E63AF2" w:rsidRDefault="009D2C87" w:rsidP="00D15264">
            <w:pPr>
              <w:pStyle w:val="BodyText"/>
            </w:pPr>
            <w:r>
              <w:t>Track 2 – t</w:t>
            </w:r>
            <w:r w:rsidRPr="003E2EC1">
              <w:t>he track 2 data follows the semicolon</w:t>
            </w:r>
            <w:r>
              <w:t xml:space="preserve"> (;)</w:t>
            </w:r>
          </w:p>
          <w:p w:rsidR="009D2C87" w:rsidRDefault="009D2C87" w:rsidP="00D15264">
            <w:pPr>
              <w:pStyle w:val="BodyText"/>
            </w:pPr>
          </w:p>
        </w:tc>
        <w:tc>
          <w:tcPr>
            <w:tcW w:w="2070" w:type="dxa"/>
          </w:tcPr>
          <w:p w:rsidR="009D2C87" w:rsidRDefault="00221C07" w:rsidP="00D15264">
            <w:pPr>
              <w:pStyle w:val="BodyText"/>
            </w:pPr>
            <w:r>
              <w:t xml:space="preserve">Required if </w:t>
            </w:r>
            <w:r w:rsidRPr="00221C07">
              <w:t>entryMode=swiped</w:t>
            </w:r>
            <w:r>
              <w:t>.</w:t>
            </w:r>
          </w:p>
        </w:tc>
      </w:tr>
      <w:tr w:rsidR="00030821" w:rsidTr="007F28C8">
        <w:tc>
          <w:tcPr>
            <w:tcW w:w="828" w:type="dxa"/>
          </w:tcPr>
          <w:p w:rsidR="009D2C87" w:rsidRDefault="00F74261" w:rsidP="00D15264">
            <w:pPr>
              <w:pStyle w:val="BodyText"/>
            </w:pPr>
            <w:r>
              <w:lastRenderedPageBreak/>
              <w:t>7</w:t>
            </w:r>
          </w:p>
        </w:tc>
        <w:tc>
          <w:tcPr>
            <w:tcW w:w="1890" w:type="dxa"/>
          </w:tcPr>
          <w:p w:rsidR="009D2C87" w:rsidRDefault="009D2C87" w:rsidP="00D15264">
            <w:pPr>
              <w:pStyle w:val="BodyText"/>
            </w:pPr>
            <w:r>
              <w:t>c</w:t>
            </w:r>
            <w:r w:rsidRPr="00E63AF2">
              <w:t>urrency</w:t>
            </w:r>
          </w:p>
        </w:tc>
        <w:tc>
          <w:tcPr>
            <w:tcW w:w="5670" w:type="dxa"/>
          </w:tcPr>
          <w:p w:rsidR="009D2C87" w:rsidRPr="00E63AF2" w:rsidRDefault="009D2C87" w:rsidP="00D15264">
            <w:pPr>
              <w:pStyle w:val="BodyText"/>
            </w:pPr>
            <w:r>
              <w:t>C</w:t>
            </w:r>
            <w:r w:rsidRPr="00E63AF2">
              <w:t>urrency used for order. For possible values</w:t>
            </w:r>
            <w:r>
              <w:t xml:space="preserve"> refer </w:t>
            </w:r>
            <w:hyperlink r:id="rId134" w:history="1">
              <w:r w:rsidRPr="00E63AF2">
                <w:rPr>
                  <w:rStyle w:val="Hyperlink"/>
                </w:rPr>
                <w:t>ISO Standard Currency Codes</w:t>
              </w:r>
            </w:hyperlink>
          </w:p>
          <w:p w:rsidR="009D2C87" w:rsidRDefault="009D2C87" w:rsidP="00D15264">
            <w:pPr>
              <w:pStyle w:val="BodyText"/>
            </w:pPr>
          </w:p>
        </w:tc>
        <w:tc>
          <w:tcPr>
            <w:tcW w:w="2070" w:type="dxa"/>
          </w:tcPr>
          <w:p w:rsidR="009D2C87" w:rsidRDefault="00F53E81" w:rsidP="00D15264">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D15264">
            <w:pPr>
              <w:pStyle w:val="BodyText"/>
            </w:pPr>
            <w:r>
              <w:t>8</w:t>
            </w:r>
          </w:p>
        </w:tc>
        <w:tc>
          <w:tcPr>
            <w:tcW w:w="1890" w:type="dxa"/>
          </w:tcPr>
          <w:p w:rsidR="009D2C87" w:rsidRDefault="009D2C87" w:rsidP="00D15264">
            <w:pPr>
              <w:pStyle w:val="BodyText"/>
            </w:pPr>
            <w:r>
              <w:t>amount</w:t>
            </w:r>
          </w:p>
        </w:tc>
        <w:tc>
          <w:tcPr>
            <w:tcW w:w="5670" w:type="dxa"/>
          </w:tcPr>
          <w:p w:rsidR="009D2C87" w:rsidRPr="00B23D0D" w:rsidRDefault="009D2C87" w:rsidP="00D15264">
            <w:pPr>
              <w:pStyle w:val="BodyText"/>
            </w:pPr>
            <w:r>
              <w:t xml:space="preserve">Grand </w:t>
            </w:r>
            <w:r w:rsidRPr="00E63AF2">
              <w:t>total for the order</w:t>
            </w:r>
            <w:r>
              <w:t>.</w:t>
            </w:r>
          </w:p>
          <w:p w:rsidR="009D2C87" w:rsidRDefault="009D2C87" w:rsidP="00D15264">
            <w:pPr>
              <w:pStyle w:val="BodyText"/>
            </w:pPr>
          </w:p>
        </w:tc>
        <w:tc>
          <w:tcPr>
            <w:tcW w:w="2070" w:type="dxa"/>
          </w:tcPr>
          <w:p w:rsidR="009D2C87" w:rsidRDefault="009D2C87" w:rsidP="00D15264">
            <w:pPr>
              <w:pStyle w:val="BodyText"/>
            </w:pPr>
          </w:p>
        </w:tc>
      </w:tr>
      <w:tr w:rsidR="00030821" w:rsidTr="007F28C8">
        <w:tc>
          <w:tcPr>
            <w:tcW w:w="828" w:type="dxa"/>
          </w:tcPr>
          <w:p w:rsidR="009D2C87" w:rsidRDefault="00F74261" w:rsidP="00D15264">
            <w:pPr>
              <w:pStyle w:val="BodyText"/>
            </w:pPr>
            <w:r>
              <w:t>9</w:t>
            </w:r>
          </w:p>
        </w:tc>
        <w:tc>
          <w:tcPr>
            <w:tcW w:w="1890" w:type="dxa"/>
          </w:tcPr>
          <w:p w:rsidR="009D2C87" w:rsidRDefault="009D2C87" w:rsidP="00D15264">
            <w:pPr>
              <w:pStyle w:val="BodyText"/>
            </w:pPr>
            <w:r w:rsidRPr="00B23D0D">
              <w:t>accountNumber</w:t>
            </w:r>
          </w:p>
        </w:tc>
        <w:tc>
          <w:tcPr>
            <w:tcW w:w="5670" w:type="dxa"/>
          </w:tcPr>
          <w:p w:rsidR="009D2C87" w:rsidRPr="00B23D0D" w:rsidRDefault="009D2C87" w:rsidP="00D15264">
            <w:pPr>
              <w:pStyle w:val="BodyText"/>
            </w:pPr>
            <w:r w:rsidRPr="00B23D0D">
              <w:t>Customer’s credit card number.</w:t>
            </w:r>
          </w:p>
          <w:p w:rsidR="009D2C87" w:rsidRDefault="009D2C87" w:rsidP="00D15264">
            <w:pPr>
              <w:pStyle w:val="BodyText"/>
            </w:pPr>
          </w:p>
        </w:tc>
        <w:tc>
          <w:tcPr>
            <w:tcW w:w="2070" w:type="dxa"/>
          </w:tcPr>
          <w:p w:rsidR="009D2C87" w:rsidRDefault="00474DDB" w:rsidP="00D15264">
            <w:pPr>
              <w:pStyle w:val="BodyText"/>
            </w:pPr>
            <w:r>
              <w:t xml:space="preserve">This variable becomes mandatory if </w:t>
            </w:r>
            <w:r w:rsidRPr="00474DDB">
              <w:t>entryMode=keyed</w:t>
            </w:r>
            <w:r>
              <w:t>.</w:t>
            </w:r>
          </w:p>
        </w:tc>
      </w:tr>
      <w:tr w:rsidR="00030821" w:rsidTr="007F28C8">
        <w:tc>
          <w:tcPr>
            <w:tcW w:w="828" w:type="dxa"/>
          </w:tcPr>
          <w:p w:rsidR="009D2C87" w:rsidRDefault="00F74261" w:rsidP="00D15264">
            <w:pPr>
              <w:pStyle w:val="BodyText"/>
            </w:pPr>
            <w:r>
              <w:t>10</w:t>
            </w:r>
          </w:p>
        </w:tc>
        <w:tc>
          <w:tcPr>
            <w:tcW w:w="1890" w:type="dxa"/>
          </w:tcPr>
          <w:p w:rsidR="009D2C87" w:rsidRDefault="009D2C87" w:rsidP="00D15264">
            <w:pPr>
              <w:pStyle w:val="BodyText"/>
            </w:pPr>
            <w:r w:rsidRPr="00B23D0D">
              <w:t>cardType</w:t>
            </w:r>
          </w:p>
        </w:tc>
        <w:tc>
          <w:tcPr>
            <w:tcW w:w="5670" w:type="dxa"/>
          </w:tcPr>
          <w:p w:rsidR="009D2C87" w:rsidRPr="00B23D0D" w:rsidRDefault="009D2C87" w:rsidP="00D15264">
            <w:pPr>
              <w:pStyle w:val="BodyText"/>
            </w:pPr>
            <w:r>
              <w:t>T</w:t>
            </w:r>
            <w:r w:rsidRPr="00B23D0D">
              <w:t>ype of card to authorize. Possible values:</w:t>
            </w:r>
          </w:p>
          <w:p w:rsidR="009D2C87" w:rsidRPr="00B23D0D" w:rsidRDefault="009D2C87" w:rsidP="00D15264">
            <w:pPr>
              <w:pStyle w:val="BodyText"/>
            </w:pPr>
            <w:r w:rsidRPr="00ED4799">
              <w:t>001</w:t>
            </w:r>
            <w:r>
              <w:t xml:space="preserve"> – V</w:t>
            </w:r>
            <w:r w:rsidRPr="00B23D0D">
              <w:t>isa</w:t>
            </w:r>
          </w:p>
          <w:p w:rsidR="009D2C87" w:rsidRPr="00B23D0D" w:rsidRDefault="009D2C87" w:rsidP="00D15264">
            <w:pPr>
              <w:pStyle w:val="BodyText"/>
            </w:pPr>
            <w:r w:rsidRPr="00ED4799">
              <w:t>002</w:t>
            </w:r>
            <w:r>
              <w:t xml:space="preserve"> – M</w:t>
            </w:r>
            <w:r w:rsidRPr="00B23D0D">
              <w:t>asterCard</w:t>
            </w:r>
          </w:p>
          <w:p w:rsidR="009D2C87" w:rsidRPr="00B23D0D" w:rsidRDefault="009D2C87" w:rsidP="00D15264">
            <w:pPr>
              <w:pStyle w:val="BodyText"/>
            </w:pPr>
            <w:r w:rsidRPr="00ED4799">
              <w:t>003</w:t>
            </w:r>
            <w:r>
              <w:t xml:space="preserve"> – A</w:t>
            </w:r>
            <w:r w:rsidRPr="00B23D0D">
              <w:t>merican Express</w:t>
            </w:r>
          </w:p>
          <w:p w:rsidR="009D2C87" w:rsidRPr="00B23D0D" w:rsidRDefault="009D2C87" w:rsidP="00D15264">
            <w:pPr>
              <w:pStyle w:val="BodyText"/>
            </w:pPr>
            <w:r w:rsidRPr="00ED4799">
              <w:t>004</w:t>
            </w:r>
            <w:r>
              <w:t xml:space="preserve"> – D</w:t>
            </w:r>
            <w:r w:rsidRPr="00B23D0D">
              <w:t>iscover</w:t>
            </w:r>
          </w:p>
          <w:p w:rsidR="009D2C87" w:rsidRPr="00B23D0D" w:rsidRDefault="009D2C87" w:rsidP="00D15264">
            <w:pPr>
              <w:pStyle w:val="BodyText"/>
            </w:pPr>
            <w:r w:rsidRPr="00ED4799">
              <w:t>005</w:t>
            </w:r>
            <w:r>
              <w:t xml:space="preserve"> – D</w:t>
            </w:r>
            <w:r w:rsidRPr="00B23D0D">
              <w:t>iners Club</w:t>
            </w:r>
          </w:p>
          <w:p w:rsidR="009D2C87" w:rsidRPr="00B23D0D" w:rsidRDefault="009D2C87" w:rsidP="00D15264">
            <w:pPr>
              <w:pStyle w:val="BodyText"/>
            </w:pPr>
            <w:r w:rsidRPr="00ED4799">
              <w:t>006</w:t>
            </w:r>
            <w:r>
              <w:t xml:space="preserve"> – C</w:t>
            </w:r>
            <w:r w:rsidRPr="00B23D0D">
              <w:t>arte Blanche</w:t>
            </w:r>
          </w:p>
          <w:p w:rsidR="009D2C87" w:rsidRDefault="009D2C87" w:rsidP="00D15264">
            <w:pPr>
              <w:pStyle w:val="BodyText"/>
            </w:pPr>
            <w:r w:rsidRPr="00ED4799">
              <w:t>007</w:t>
            </w:r>
            <w:r>
              <w:t xml:space="preserve"> – J</w:t>
            </w:r>
            <w:r w:rsidRPr="00B23D0D">
              <w:t>CB</w:t>
            </w:r>
          </w:p>
          <w:p w:rsidR="009D2C87" w:rsidRDefault="009D2C87" w:rsidP="00D15264">
            <w:pPr>
              <w:pStyle w:val="BodyText"/>
            </w:pPr>
          </w:p>
        </w:tc>
        <w:tc>
          <w:tcPr>
            <w:tcW w:w="2070" w:type="dxa"/>
          </w:tcPr>
          <w:p w:rsidR="009D2C87" w:rsidRDefault="00FA494E" w:rsidP="00D15264">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D15264">
            <w:pPr>
              <w:pStyle w:val="BodyText"/>
            </w:pPr>
            <w:r>
              <w:t>11</w:t>
            </w:r>
          </w:p>
        </w:tc>
        <w:tc>
          <w:tcPr>
            <w:tcW w:w="1890" w:type="dxa"/>
          </w:tcPr>
          <w:p w:rsidR="009D2C87" w:rsidRDefault="009D2C87" w:rsidP="00D15264">
            <w:pPr>
              <w:pStyle w:val="BodyText"/>
            </w:pPr>
            <w:r w:rsidRPr="004F402A">
              <w:t>cvnNumber</w:t>
            </w:r>
          </w:p>
        </w:tc>
        <w:tc>
          <w:tcPr>
            <w:tcW w:w="5670" w:type="dxa"/>
          </w:tcPr>
          <w:p w:rsidR="009D2C87" w:rsidRPr="0062035B" w:rsidRDefault="009D2C87" w:rsidP="00D15264">
            <w:pPr>
              <w:pStyle w:val="BodyText"/>
            </w:pPr>
            <w:r w:rsidRPr="00CA61FF">
              <w:t>This number is never transferred during card swipes</w:t>
            </w:r>
            <w:r>
              <w:t>.</w:t>
            </w:r>
          </w:p>
          <w:p w:rsidR="009D2C87" w:rsidRDefault="009D2C87" w:rsidP="00D15264">
            <w:pPr>
              <w:pStyle w:val="BodyText"/>
            </w:pPr>
          </w:p>
        </w:tc>
        <w:tc>
          <w:tcPr>
            <w:tcW w:w="2070" w:type="dxa"/>
          </w:tcPr>
          <w:p w:rsidR="009D2C87" w:rsidRDefault="006F1954" w:rsidP="00D15264">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D15264">
            <w:pPr>
              <w:pStyle w:val="BodyText"/>
            </w:pPr>
            <w:r>
              <w:lastRenderedPageBreak/>
              <w:t>12</w:t>
            </w:r>
          </w:p>
        </w:tc>
        <w:tc>
          <w:tcPr>
            <w:tcW w:w="1890" w:type="dxa"/>
          </w:tcPr>
          <w:p w:rsidR="009D2C87" w:rsidRDefault="009D2C87" w:rsidP="00D15264">
            <w:pPr>
              <w:pStyle w:val="BodyText"/>
            </w:pPr>
            <w:r w:rsidRPr="0062035B">
              <w:t>expiryMonth</w:t>
            </w:r>
          </w:p>
        </w:tc>
        <w:tc>
          <w:tcPr>
            <w:tcW w:w="5670" w:type="dxa"/>
          </w:tcPr>
          <w:p w:rsidR="009D2C87" w:rsidRPr="0062035B" w:rsidRDefault="009D2C87" w:rsidP="00D15264">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D15264">
            <w:pPr>
              <w:pStyle w:val="BodyText"/>
            </w:pPr>
          </w:p>
        </w:tc>
        <w:tc>
          <w:tcPr>
            <w:tcW w:w="2070" w:type="dxa"/>
          </w:tcPr>
          <w:p w:rsidR="009D2C87" w:rsidRDefault="006F1954" w:rsidP="00D15264">
            <w:pPr>
              <w:pStyle w:val="BodyText"/>
            </w:pPr>
            <w:r>
              <w:t xml:space="preserve">Required </w:t>
            </w:r>
            <w:r w:rsidR="008D535D" w:rsidRPr="00ED4799">
              <w:t>if entryMode=keyed</w:t>
            </w:r>
            <w:r w:rsidR="008D535D">
              <w:t>.</w:t>
            </w:r>
          </w:p>
        </w:tc>
      </w:tr>
      <w:tr w:rsidR="009D2C87" w:rsidTr="007F28C8">
        <w:tc>
          <w:tcPr>
            <w:tcW w:w="828" w:type="dxa"/>
          </w:tcPr>
          <w:p w:rsidR="009D2C87" w:rsidRDefault="00F74261" w:rsidP="00D15264">
            <w:pPr>
              <w:pStyle w:val="BodyText"/>
            </w:pPr>
            <w:r>
              <w:t>13</w:t>
            </w:r>
          </w:p>
        </w:tc>
        <w:tc>
          <w:tcPr>
            <w:tcW w:w="1890" w:type="dxa"/>
          </w:tcPr>
          <w:p w:rsidR="009D2C87" w:rsidRPr="0062035B" w:rsidRDefault="009D2C87" w:rsidP="00D15264">
            <w:pPr>
              <w:pStyle w:val="BodyText"/>
            </w:pPr>
            <w:r w:rsidRPr="0062035B">
              <w:t>expiryYear</w:t>
            </w:r>
          </w:p>
        </w:tc>
        <w:tc>
          <w:tcPr>
            <w:tcW w:w="5670" w:type="dxa"/>
          </w:tcPr>
          <w:p w:rsidR="009D2C87" w:rsidRDefault="009D2C87" w:rsidP="00D15264">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D15264">
            <w:pPr>
              <w:pStyle w:val="BodyText"/>
            </w:pPr>
            <w:r>
              <w:t xml:space="preserve">Required </w:t>
            </w:r>
            <w:r w:rsidR="008D535D" w:rsidRPr="00ED4799">
              <w:t>if entryMode=keyed</w:t>
            </w:r>
            <w:r w:rsidR="008D535D">
              <w:t>.</w:t>
            </w:r>
          </w:p>
        </w:tc>
      </w:tr>
      <w:tr w:rsidR="009B569A" w:rsidTr="007F28C8">
        <w:tc>
          <w:tcPr>
            <w:tcW w:w="828" w:type="dxa"/>
          </w:tcPr>
          <w:p w:rsidR="009B569A" w:rsidRDefault="009B569A" w:rsidP="00D15264">
            <w:pPr>
              <w:pStyle w:val="BodyText"/>
            </w:pPr>
            <w:r>
              <w:t>14</w:t>
            </w:r>
          </w:p>
        </w:tc>
        <w:tc>
          <w:tcPr>
            <w:tcW w:w="1890" w:type="dxa"/>
          </w:tcPr>
          <w:p w:rsidR="009B569A" w:rsidRPr="0062035B" w:rsidRDefault="009B569A" w:rsidP="00D15264">
            <w:pPr>
              <w:pStyle w:val="BodyText"/>
            </w:pPr>
            <w:r>
              <w:t>storeLocation</w:t>
            </w:r>
          </w:p>
        </w:tc>
        <w:tc>
          <w:tcPr>
            <w:tcW w:w="5670" w:type="dxa"/>
          </w:tcPr>
          <w:p w:rsidR="009B569A" w:rsidRPr="0062035B" w:rsidRDefault="009B569A" w:rsidP="00D15264">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D15264">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D15264">
            <w:pPr>
              <w:pStyle w:val="BodyText"/>
            </w:pPr>
            <w:r w:rsidRPr="00AC2E1C">
              <w:t xml:space="preserve">01803 </w:t>
            </w:r>
            <w:r>
              <w:t>(</w:t>
            </w:r>
            <w:r w:rsidRPr="00AC2E1C">
              <w:t>Burlington</w:t>
            </w:r>
            <w:r>
              <w:t>, MA)</w:t>
            </w:r>
            <w:r w:rsidR="007B6ED8">
              <w:t xml:space="preserve"> or</w:t>
            </w:r>
          </w:p>
          <w:p w:rsidR="00AC2E1C" w:rsidRPr="00AC2E1C" w:rsidRDefault="00AC2E1C" w:rsidP="00D15264">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D15264">
      <w:pPr>
        <w:pStyle w:val="BodyText"/>
      </w:pPr>
    </w:p>
    <w:p w:rsidR="00FA4003" w:rsidRDefault="00AE3C79" w:rsidP="00D15264">
      <w:pPr>
        <w:pStyle w:val="BodyText"/>
      </w:pPr>
      <w:r>
        <w:t xml:space="preserve">In order to obtain messages in DSS based on failures from Cybersource changes will need to be made to </w:t>
      </w:r>
      <w:r w:rsidR="00490B31">
        <w:t>int_cybersource/cartridge/scripts/cybersource/</w:t>
      </w:r>
      <w:r>
        <w:t>POSAuthRequest</w:t>
      </w:r>
      <w:r w:rsidR="00490B31">
        <w:t>.ds in order to output a Status.  Add a @output Status : dw.system.Status to the beginning comment of the file and then set the following Status values:</w:t>
      </w:r>
    </w:p>
    <w:p w:rsidR="00490B31" w:rsidRDefault="00490B31" w:rsidP="00D15264">
      <w:pPr>
        <w:pStyle w:val="BodyText"/>
      </w:pPr>
    </w:p>
    <w:p w:rsidR="00490B31" w:rsidRDefault="00490B31" w:rsidP="00D15264">
      <w:pPr>
        <w:pStyle w:val="BodyText"/>
      </w:pPr>
      <w:r>
        <w:rPr>
          <w:noProof/>
        </w:rPr>
        <w:lastRenderedPageBreak/>
        <w:drawing>
          <wp:inline distT="0" distB="0" distL="0" distR="0" wp14:anchorId="40428267" wp14:editId="52917B04">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D15264">
      <w:pPr>
        <w:pStyle w:val="BodyText"/>
      </w:pPr>
    </w:p>
    <w:p w:rsidR="00490B31" w:rsidRDefault="00490B31" w:rsidP="00D15264">
      <w:pPr>
        <w:pStyle w:val="BodyText"/>
      </w:pPr>
      <w:r>
        <w:t>Then add these lines to the int_ocapi_ext/cartridge/templates/resources/eastatus.properties file</w:t>
      </w:r>
    </w:p>
    <w:p w:rsidR="00490B31" w:rsidRDefault="00490B31" w:rsidP="00D15264">
      <w:pPr>
        <w:pStyle w:val="BodyText"/>
      </w:pPr>
      <w:r>
        <w:t>CREDITCARD_INVALID_USERDENIED=400|InvalidCreditCardExpception|User Denied|User has been denied.</w:t>
      </w:r>
    </w:p>
    <w:p w:rsidR="00490B31" w:rsidRDefault="00490B31" w:rsidP="00D15264">
      <w:pPr>
        <w:pStyle w:val="BodyText"/>
      </w:pPr>
      <w:r>
        <w:t>CREDITCARD_INVALID_AUTH=400|InvalidCreditCardException|Credit Card Declined|Authorization Denied.</w:t>
      </w:r>
    </w:p>
    <w:p w:rsidR="00490B31" w:rsidRDefault="00490B31" w:rsidP="00D15264">
      <w:pPr>
        <w:pStyle w:val="BodyText"/>
      </w:pPr>
      <w:r>
        <w:t xml:space="preserve">CREDITCARD_INVALID_UNABLEPROCESS=400|InvalidCreditCardException|Unable to Process|Call Customer </w:t>
      </w:r>
      <w:r>
        <w:lastRenderedPageBreak/>
        <w:t>Service.</w:t>
      </w:r>
    </w:p>
    <w:p w:rsidR="007D728F" w:rsidRDefault="00490B31" w:rsidP="00D15264">
      <w:pPr>
        <w:pStyle w:val="BodyText"/>
      </w:pPr>
      <w:r>
        <w:t>CREDITCARD_UNCONFIRMED=400|InvalidCreditCardEx</w:t>
      </w:r>
      <w:r w:rsidR="00D752E8">
        <w:t>ception|Unconfirmed|Unconfirmed</w:t>
      </w:r>
    </w:p>
    <w:p w:rsidR="007D728F" w:rsidRDefault="007D728F" w:rsidP="00D15264">
      <w:pPr>
        <w:pStyle w:val="BodyText"/>
      </w:pPr>
      <w:r>
        <w:t>In the Cybersource_POS cartridge set the Status to the CreditCardStatus</w:t>
      </w:r>
    </w:p>
    <w:p w:rsidR="00490B31" w:rsidRPr="009D4D1F" w:rsidRDefault="00490B31" w:rsidP="00D15264">
      <w:pPr>
        <w:pStyle w:val="BodyText"/>
      </w:pPr>
    </w:p>
    <w:p w:rsidR="003D49FF" w:rsidRDefault="003D49FF" w:rsidP="003D49FF">
      <w:pPr>
        <w:pStyle w:val="Heading2"/>
      </w:pPr>
      <w:bookmarkStart w:id="117" w:name="_Toc368651156"/>
      <w:bookmarkStart w:id="118" w:name="_Toc416782691"/>
      <w:r>
        <w:t>Site Configuration</w:t>
      </w:r>
      <w:bookmarkEnd w:id="117"/>
      <w:bookmarkEnd w:id="118"/>
    </w:p>
    <w:p w:rsidR="003D49FF" w:rsidRDefault="003D49FF" w:rsidP="003D49FF">
      <w:pPr>
        <w:pStyle w:val="Heading3"/>
      </w:pPr>
      <w:bookmarkStart w:id="119" w:name="_Toc368651157"/>
      <w:bookmarkStart w:id="120" w:name="_Toc416782692"/>
      <w:r>
        <w:t>Import Meta Data</w:t>
      </w:r>
      <w:bookmarkEnd w:id="119"/>
      <w:bookmarkEnd w:id="120"/>
    </w:p>
    <w:p w:rsidR="003D49FF" w:rsidRDefault="003D49FF" w:rsidP="003D49FF">
      <w:r>
        <w:t>Import following site configuration meta-data through Business Manager:</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.xml – add custome attributes to the CustomerPaymentInstrument and OrderPaymentInstrument object</w:t>
      </w:r>
    </w:p>
    <w:p w:rsidR="00E36D56" w:rsidRDefault="00E36D56" w:rsidP="00B6458B">
      <w:pPr>
        <w:pStyle w:val="Listenabsatz"/>
        <w:numPr>
          <w:ilvl w:val="0"/>
          <w:numId w:val="26"/>
        </w:numPr>
      </w:pPr>
      <w:r>
        <w:t>/int_cybersource/configuration/Vme_Payment_Method.xml – add new payment method as VISA_VME</w:t>
      </w:r>
    </w:p>
    <w:p w:rsidR="00E36D56" w:rsidRDefault="00E36D56" w:rsidP="00B6458B">
      <w:pPr>
        <w:pStyle w:val="Listenabsatz"/>
        <w:numPr>
          <w:ilvl w:val="0"/>
          <w:numId w:val="26"/>
        </w:numPr>
      </w:pPr>
      <w:r>
        <w:t>/int_cybersource/configuration/Vme_Metadata.xml – set all site preferences for VISA_VME</w:t>
      </w: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2A5D3F" w:rsidRDefault="002A5D3F" w:rsidP="002A5D3F">
      <w:pPr>
        <w:pStyle w:val="Listenabsatz"/>
        <w:numPr>
          <w:ilvl w:val="0"/>
          <w:numId w:val="26"/>
        </w:numPr>
      </w:pPr>
      <w:r>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lastRenderedPageBreak/>
        <w:drawing>
          <wp:inline distT="0" distB="0" distL="0" distR="0" wp14:anchorId="32291AE0" wp14:editId="6DF8D5B8">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121" w:name="_Toc416782693"/>
      <w:r>
        <w:t>Configure Payment Processor for Alipay</w:t>
      </w:r>
      <w:bookmarkEnd w:id="121"/>
    </w:p>
    <w:p w:rsidR="00D752E8" w:rsidRDefault="00D752E8" w:rsidP="00D15264">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D15264">
      <w:pPr>
        <w:pStyle w:val="BodyText"/>
      </w:pPr>
      <w:r>
        <w:rPr>
          <w:noProof/>
        </w:rPr>
        <w:drawing>
          <wp:inline distT="0" distB="0" distL="0" distR="0" wp14:anchorId="7E2BE595" wp14:editId="75137B23">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D15264">
      <w:pPr>
        <w:pStyle w:val="BodyText"/>
      </w:pPr>
      <w:r>
        <w:t xml:space="preserve">  </w:t>
      </w:r>
    </w:p>
    <w:p w:rsidR="003D49FF" w:rsidRDefault="003D49FF" w:rsidP="003D49FF">
      <w:pPr>
        <w:pStyle w:val="Heading3"/>
      </w:pPr>
      <w:bookmarkStart w:id="122" w:name="_Toc368651158"/>
      <w:bookmarkStart w:id="123" w:name="_Toc416782694"/>
      <w:r>
        <w:lastRenderedPageBreak/>
        <w:t>Configure Site Preferences</w:t>
      </w:r>
      <w:bookmarkEnd w:id="122"/>
      <w:bookmarkEnd w:id="123"/>
    </w:p>
    <w:p w:rsidR="000664B0" w:rsidRDefault="003D49FF" w:rsidP="00D15264">
      <w:pPr>
        <w:pStyle w:val="BodyText"/>
      </w:pPr>
      <w:r>
        <w:t xml:space="preserve">Update CyberSource site preference through Business Manager &gt;StoreFront Site&gt; Site Preferences.  </w:t>
      </w:r>
    </w:p>
    <w:p w:rsidR="003D49FF" w:rsidRDefault="003D49FF" w:rsidP="00D15264">
      <w:pPr>
        <w:pStyle w:val="BodyText"/>
      </w:pPr>
      <w:r>
        <w:t xml:space="preserve">The screen shot below depicts the </w:t>
      </w:r>
      <w:r w:rsidR="00826E88">
        <w:t>site preferences configuration:</w:t>
      </w:r>
    </w:p>
    <w:p w:rsidR="003D49FF" w:rsidRDefault="00615E10" w:rsidP="00D15264">
      <w:pPr>
        <w:pStyle w:val="BodyText"/>
      </w:pPr>
      <w:r>
        <w:rPr>
          <w:noProof/>
        </w:rPr>
        <w:drawing>
          <wp:inline distT="0" distB="0" distL="0" distR="0" wp14:anchorId="0767F138" wp14:editId="399D9C6E">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D15264">
      <w:pPr>
        <w:pStyle w:val="BodyText"/>
      </w:pPr>
      <w:r>
        <w:rPr>
          <w:noProof/>
        </w:rPr>
        <w:lastRenderedPageBreak/>
        <w:drawing>
          <wp:inline distT="0" distB="0" distL="0" distR="0" wp14:anchorId="6E86EC71" wp14:editId="4929AC01">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D15264">
      <w:pPr>
        <w:pStyle w:val="BodyText"/>
      </w:pPr>
      <w:r>
        <w:rPr>
          <w:noProof/>
        </w:rPr>
        <w:lastRenderedPageBreak/>
        <w:drawing>
          <wp:inline distT="0" distB="0" distL="0" distR="0" wp14:anchorId="5EB86D11" wp14:editId="643D02AF">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D15264">
      <w:pPr>
        <w:pStyle w:val="BodyText"/>
      </w:pPr>
    </w:p>
    <w:p w:rsidR="000664B0" w:rsidRDefault="000664B0" w:rsidP="00D15264">
      <w:pPr>
        <w:pStyle w:val="BodyText"/>
      </w:pPr>
      <w:r>
        <w:t xml:space="preserve">Update credit card preference through Business Manager &gt;StoreFront Site&gt; Ordering&gt; Payment Methods&gt; Credit Card/Debit Cards &gt; Enable Payer Authentication  </w:t>
      </w:r>
    </w:p>
    <w:p w:rsidR="00F3611A" w:rsidRDefault="00F3611A" w:rsidP="00D15264">
      <w:pPr>
        <w:pStyle w:val="BodyText"/>
      </w:pPr>
      <w:r>
        <w:t>The screen shot below depicts the site preferences configuration:</w:t>
      </w:r>
    </w:p>
    <w:p w:rsidR="00F3611A" w:rsidRDefault="00F3611A" w:rsidP="00D15264">
      <w:pPr>
        <w:pStyle w:val="BodyText"/>
      </w:pPr>
      <w:r>
        <w:rPr>
          <w:noProof/>
        </w:rPr>
        <w:lastRenderedPageBreak/>
        <w:drawing>
          <wp:inline distT="0" distB="0" distL="0" distR="0" wp14:anchorId="139CE7CB" wp14:editId="0574FFA9">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D15264">
      <w:pPr>
        <w:pStyle w:val="BodyText"/>
      </w:pPr>
    </w:p>
    <w:p w:rsidR="00BA04F3" w:rsidRDefault="00BA04F3" w:rsidP="00D15264">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D15264">
      <w:pPr>
        <w:pStyle w:val="BodyText"/>
      </w:pPr>
      <w:r>
        <w:t>The screen shot below depicts the site preferences configuration:</w:t>
      </w:r>
    </w:p>
    <w:p w:rsidR="00F3611A" w:rsidRPr="0023233A" w:rsidRDefault="00BA04F3" w:rsidP="00D15264">
      <w:pPr>
        <w:pStyle w:val="BodyText"/>
      </w:pPr>
      <w:r>
        <w:rPr>
          <w:noProof/>
        </w:rPr>
        <w:lastRenderedPageBreak/>
        <w:drawing>
          <wp:inline distT="0" distB="0" distL="0" distR="0" wp14:anchorId="7480B09C" wp14:editId="0804560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BA04F3" w:rsidRDefault="00BA04F3" w:rsidP="00D15264">
      <w:pPr>
        <w:pStyle w:val="BodyText"/>
      </w:pPr>
    </w:p>
    <w:p w:rsidR="00A0741E" w:rsidRDefault="00A0741E" w:rsidP="00A0741E">
      <w:pPr>
        <w:pStyle w:val="Heading3"/>
      </w:pPr>
      <w:bookmarkStart w:id="124" w:name="_Toc353399430"/>
      <w:bookmarkStart w:id="125" w:name="_Toc368651159"/>
      <w:bookmarkStart w:id="126" w:name="_Toc416782695"/>
      <w:r>
        <w:t>Configure Site Preferences for V.me</w:t>
      </w:r>
      <w:bookmarkEnd w:id="124"/>
      <w:bookmarkEnd w:id="125"/>
      <w:bookmarkEnd w:id="126"/>
    </w:p>
    <w:p w:rsidR="00A0741E" w:rsidRPr="00DC5840" w:rsidRDefault="00A0741E" w:rsidP="00A0741E">
      <w:pPr>
        <w:jc w:val="both"/>
        <w:rPr>
          <w:rFonts w:cs="Times New Roman"/>
        </w:rPr>
      </w:pPr>
      <w:r w:rsidRPr="00DC5840">
        <w:rPr>
          <w:rFonts w:cs="Times New Roman"/>
        </w:rPr>
        <w:t>Verify VISA_VME as newly added Custom Preferences Group</w:t>
      </w:r>
    </w:p>
    <w:p w:rsidR="008A7497" w:rsidRPr="003144CB" w:rsidRDefault="008A7497" w:rsidP="00A0741E">
      <w:pPr>
        <w:jc w:val="both"/>
      </w:pPr>
    </w:p>
    <w:p w:rsidR="00A0741E" w:rsidRDefault="00705B56" w:rsidP="00D15264">
      <w:pPr>
        <w:pStyle w:val="BodyText"/>
      </w:pPr>
      <w:r>
        <w:rPr>
          <w:noProof/>
        </w:rPr>
        <w:lastRenderedPageBreak/>
        <w:drawing>
          <wp:inline distT="0" distB="0" distL="0" distR="0" wp14:anchorId="2965CA20" wp14:editId="4107F734">
            <wp:extent cx="6400800" cy="3495675"/>
            <wp:effectExtent l="19050" t="1905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solidFill>
                        <a:schemeClr val="accent1"/>
                      </a:solidFill>
                    </a:ln>
                  </pic:spPr>
                </pic:pic>
              </a:graphicData>
            </a:graphic>
          </wp:inline>
        </w:drawing>
      </w:r>
    </w:p>
    <w:p w:rsidR="002A5D3F" w:rsidRDefault="002A5D3F" w:rsidP="002A5D3F">
      <w:pPr>
        <w:pStyle w:val="Heading3"/>
      </w:pPr>
      <w:bookmarkStart w:id="127" w:name="_Toc416782696"/>
      <w:r>
        <w:t>Configure Site Preferences for Alipay</w:t>
      </w:r>
      <w:bookmarkEnd w:id="127"/>
    </w:p>
    <w:p w:rsidR="002A5D3F" w:rsidRDefault="002A5D3F" w:rsidP="00D15264">
      <w:pPr>
        <w:pStyle w:val="BodyText"/>
      </w:pPr>
      <w:r>
        <w:t>Verify Alipay Site Preferences in already existing custom preferences group.</w:t>
      </w:r>
    </w:p>
    <w:p w:rsidR="002A5D3F" w:rsidRDefault="002A5D3F" w:rsidP="00D15264">
      <w:pPr>
        <w:pStyle w:val="BodyText"/>
      </w:pPr>
      <w:r>
        <w:rPr>
          <w:noProof/>
        </w:rPr>
        <w:drawing>
          <wp:inline distT="0" distB="0" distL="0" distR="0" wp14:anchorId="69A36DF7" wp14:editId="3DBE8209">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28" w:name="_Toc416782697"/>
      <w:r>
        <w:lastRenderedPageBreak/>
        <w:t>Business Manager changes for Alipay Batch Job</w:t>
      </w:r>
      <w:bookmarkEnd w:id="128"/>
    </w:p>
    <w:p w:rsidR="002A5D3F" w:rsidRDefault="005C6F6D" w:rsidP="00D15264">
      <w:pPr>
        <w:pStyle w:val="BodyText"/>
      </w:pPr>
      <w:r>
        <w:t>Verify the newly added batch job for Alipay Check Status Service.</w:t>
      </w:r>
    </w:p>
    <w:p w:rsidR="005C6F6D" w:rsidRDefault="005C6F6D" w:rsidP="00D15264">
      <w:pPr>
        <w:pStyle w:val="BodyText"/>
      </w:pPr>
      <w:r>
        <w:t>Go to Administration - &gt; Operations -&gt; Job Schedules</w:t>
      </w:r>
    </w:p>
    <w:p w:rsidR="005C6F6D" w:rsidRPr="002A5D3F" w:rsidRDefault="005C6F6D" w:rsidP="00D15264">
      <w:pPr>
        <w:pStyle w:val="BodyText"/>
      </w:pPr>
      <w:r>
        <w:rPr>
          <w:noProof/>
        </w:rPr>
        <w:drawing>
          <wp:inline distT="0" distB="0" distL="0" distR="0" wp14:anchorId="508F5CEC" wp14:editId="26ECB8C8">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29" w:name="_Toc416782698"/>
      <w:r>
        <w:t xml:space="preserve">Configure Site Preferences for </w:t>
      </w:r>
      <w:r w:rsidR="00941A70">
        <w:t>PayPal</w:t>
      </w:r>
      <w:r>
        <w:t xml:space="preserve"> and </w:t>
      </w:r>
      <w:r w:rsidR="00941A70">
        <w:t>PayPal</w:t>
      </w:r>
      <w:r>
        <w:t xml:space="preserve"> Express Checkout</w:t>
      </w:r>
      <w:bookmarkEnd w:id="129"/>
    </w:p>
    <w:p w:rsidR="00615E10" w:rsidRPr="00826E88" w:rsidRDefault="00615E10" w:rsidP="00D15264">
      <w:pPr>
        <w:pStyle w:val="BodyText"/>
      </w:pPr>
      <w:r w:rsidRPr="00826E88">
        <w:t xml:space="preserve">Verify </w:t>
      </w:r>
      <w:r>
        <w:t>Cybersource_paypal</w:t>
      </w:r>
      <w:r w:rsidRPr="00826E88">
        <w:t xml:space="preserve"> as newly added Custom Preferences Group</w:t>
      </w:r>
    </w:p>
    <w:p w:rsidR="00A0741E" w:rsidRDefault="00615E10" w:rsidP="00D15264">
      <w:pPr>
        <w:pStyle w:val="BodyText"/>
      </w:pPr>
      <w:r>
        <w:rPr>
          <w:noProof/>
        </w:rPr>
        <w:drawing>
          <wp:inline distT="0" distB="0" distL="0" distR="0" wp14:anchorId="62798B79" wp14:editId="6BE89159">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D15264">
      <w:pPr>
        <w:pStyle w:val="BodyText"/>
      </w:pPr>
      <w:r>
        <w:rPr>
          <w:noProof/>
        </w:rPr>
        <w:lastRenderedPageBreak/>
        <w:drawing>
          <wp:inline distT="0" distB="0" distL="0" distR="0" wp14:anchorId="541CEEDA" wp14:editId="75041435">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D15264">
      <w:pPr>
        <w:pStyle w:val="BodyText"/>
      </w:pPr>
    </w:p>
    <w:p w:rsidR="003D49FF" w:rsidRDefault="003D49FF" w:rsidP="003D49FF">
      <w:pPr>
        <w:pStyle w:val="Heading3"/>
      </w:pPr>
      <w:bookmarkStart w:id="130" w:name="_Toc368651160"/>
      <w:bookmarkStart w:id="131" w:name="_Toc416782699"/>
      <w:r>
        <w:t>Applying CyberSource Cartridge to the Site</w:t>
      </w:r>
      <w:bookmarkEnd w:id="130"/>
      <w:bookmarkEnd w:id="131"/>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lastRenderedPageBreak/>
        <w:drawing>
          <wp:inline distT="0" distB="0" distL="0" distR="0" wp14:anchorId="38882E7D" wp14:editId="5B6C475A">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Default="002E162F" w:rsidP="002E162F">
      <w:pPr>
        <w:pStyle w:val="Heading3"/>
      </w:pPr>
      <w:bookmarkStart w:id="132" w:name="_Toc353399432"/>
      <w:bookmarkStart w:id="133" w:name="_Toc368651161"/>
      <w:bookmarkStart w:id="134" w:name="_Toc416782700"/>
      <w:r>
        <w:t>Applying V.me Cartridge to the Site</w:t>
      </w:r>
      <w:bookmarkEnd w:id="132"/>
      <w:bookmarkEnd w:id="133"/>
      <w:bookmarkEnd w:id="134"/>
    </w:p>
    <w:p w:rsidR="002E162F" w:rsidRDefault="002E162F" w:rsidP="002E162F">
      <w:r>
        <w:t xml:space="preserve">Go to the “Administration” in the left hand list to expand the menu and select Sites &gt; Manage Sites link. This will open a list of the active sites on the Demandware platform in your account. Click on the site for which you wish to add the V.me cartridge. This will open the General Settings page for that site. </w:t>
      </w:r>
    </w:p>
    <w:p w:rsidR="002E162F" w:rsidRDefault="002E162F" w:rsidP="002E162F">
      <w:r>
        <w:t>Add int_visa_VME cartridge to the cartridge path as depicted in the following screen:</w:t>
      </w:r>
    </w:p>
    <w:p w:rsidR="002E162F" w:rsidRDefault="002E162F" w:rsidP="002E162F">
      <w:r>
        <w:rPr>
          <w:noProof/>
        </w:rPr>
        <w:lastRenderedPageBreak/>
        <w:drawing>
          <wp:inline distT="0" distB="0" distL="0" distR="0" wp14:anchorId="63FA2EA5" wp14:editId="0FDC5FD0">
            <wp:extent cx="6391910" cy="2406650"/>
            <wp:effectExtent l="19050" t="1905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1910" cy="2406650"/>
                    </a:xfrm>
                    <a:prstGeom prst="rect">
                      <a:avLst/>
                    </a:prstGeom>
                    <a:noFill/>
                    <a:ln>
                      <a:solidFill>
                        <a:schemeClr val="accent1"/>
                      </a:solidFill>
                    </a:ln>
                  </pic:spPr>
                </pic:pic>
              </a:graphicData>
            </a:graphic>
          </wp:inline>
        </w:drawing>
      </w:r>
    </w:p>
    <w:p w:rsidR="002E162F" w:rsidRDefault="002E162F" w:rsidP="002E162F"/>
    <w:p w:rsidR="002E162F" w:rsidRPr="00BF2843" w:rsidRDefault="00A27DF4" w:rsidP="00BF2843">
      <w:pPr>
        <w:pStyle w:val="Heading3"/>
      </w:pPr>
      <w:bookmarkStart w:id="135" w:name="_Toc416782701"/>
      <w:r w:rsidRPr="00A27DF4">
        <w:t xml:space="preserve">Configure </w:t>
      </w:r>
      <w:r w:rsidR="00B95841">
        <w:t>Custom Objects</w:t>
      </w:r>
      <w:r w:rsidRPr="00A27DF4">
        <w:t xml:space="preserve"> for </w:t>
      </w:r>
      <w:r>
        <w:t>Retail POS</w:t>
      </w:r>
      <w:bookmarkEnd w:id="135"/>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r>
        <w:t>POS_MerchantIDs</w:t>
      </w:r>
    </w:p>
    <w:p w:rsidR="00B3731E" w:rsidRDefault="00B3731E" w:rsidP="00B3731E">
      <w:pPr>
        <w:ind w:left="720"/>
      </w:pPr>
      <w:r>
        <w:rPr>
          <w:noProof/>
        </w:rPr>
        <w:drawing>
          <wp:inline distT="0" distB="0" distL="0" distR="0" wp14:anchorId="1454694F" wp14:editId="0558BEC4">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50"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lastRenderedPageBreak/>
        <w:drawing>
          <wp:inline distT="0" distB="0" distL="0" distR="0" wp14:anchorId="389B081F" wp14:editId="2E935977">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51"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r>
        <w:t>POS_TerminalMapping</w:t>
      </w:r>
    </w:p>
    <w:p w:rsidR="00236A80" w:rsidRDefault="00236A80" w:rsidP="00236A80">
      <w:pPr>
        <w:ind w:left="720"/>
      </w:pPr>
      <w:r>
        <w:rPr>
          <w:noProof/>
        </w:rPr>
        <w:drawing>
          <wp:inline distT="0" distB="0" distL="0" distR="0" wp14:anchorId="65DBF9A7" wp14:editId="43056A30">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52"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tab/>
      </w:r>
      <w:r>
        <w:rPr>
          <w:noProof/>
        </w:rPr>
        <w:drawing>
          <wp:inline distT="0" distB="0" distL="0" distR="0" wp14:anchorId="41C78A34" wp14:editId="1F0DD3C5">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53"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36" w:name="_Toc368651162"/>
      <w:bookmarkStart w:id="137" w:name="_Toc416782702"/>
      <w:r>
        <w:lastRenderedPageBreak/>
        <w:t>Testing</w:t>
      </w:r>
      <w:bookmarkEnd w:id="136"/>
      <w:bookmarkEnd w:id="137"/>
    </w:p>
    <w:p w:rsidR="003D49FF" w:rsidRDefault="003D49FF" w:rsidP="00086A75">
      <w:r>
        <w:t>Use CybersourceUnitTest pipeline to test all the services as follows:</w:t>
      </w:r>
    </w:p>
    <w:p w:rsidR="003D49FF" w:rsidRDefault="003D49FF" w:rsidP="003D49FF">
      <w:pPr>
        <w:pStyle w:val="Heading3"/>
      </w:pPr>
      <w:bookmarkStart w:id="138" w:name="_Toc368651163"/>
      <w:bookmarkStart w:id="139" w:name="_Toc416782703"/>
      <w:r>
        <w:t>Authorize Credit Card</w:t>
      </w:r>
      <w:bookmarkEnd w:id="138"/>
      <w:bookmarkEnd w:id="139"/>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40" w:name="_Toc368651164"/>
      <w:bookmarkStart w:id="141" w:name="_Toc416782704"/>
      <w:r>
        <w:t>Tax Service</w:t>
      </w:r>
      <w:bookmarkEnd w:id="140"/>
      <w:bookmarkEnd w:id="141"/>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2" w:name="_Toc368651165"/>
      <w:bookmarkStart w:id="143" w:name="_Toc416782705"/>
      <w:r>
        <w:t>Address Verification Service (AVS)</w:t>
      </w:r>
      <w:bookmarkEnd w:id="142"/>
      <w:bookmarkEnd w:id="143"/>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4" w:name="_Toc368651166"/>
      <w:bookmarkStart w:id="145" w:name="_Toc416782706"/>
      <w:r>
        <w:t>Delivery Address Verification Service (DAV)</w:t>
      </w:r>
      <w:bookmarkEnd w:id="144"/>
      <w:bookmarkEnd w:id="145"/>
    </w:p>
    <w:p w:rsidR="003D49FF" w:rsidRDefault="003D49FF" w:rsidP="003D49FF">
      <w:r>
        <w:t xml:space="preserve">To test the stand-alone DAV service, use and/or modify the CybersourceUnitTest-TestDAVCheck pipeline and associated scripts and sub-pipelines.  Like </w:t>
      </w:r>
      <w:r w:rsidR="000D4247">
        <w:t>other test pipelines</w:t>
      </w:r>
      <w:r>
        <w:t>,</w:t>
      </w:r>
      <w:r w:rsidR="000D4247">
        <w:t xml:space="preserve">test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lastRenderedPageBreak/>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46" w:name="_Toc368651167"/>
      <w:bookmarkStart w:id="147" w:name="_Toc416782707"/>
      <w:r w:rsidRPr="00EF13B0">
        <w:t>Payment Tokenization</w:t>
      </w:r>
      <w:bookmarkEnd w:id="146"/>
      <w:bookmarkEnd w:id="147"/>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48" w:name="_Toc368651168"/>
      <w:bookmarkStart w:id="149" w:name="_Toc416782708"/>
      <w:r>
        <w:t>Full Authorization reversal</w:t>
      </w:r>
      <w:bookmarkEnd w:id="148"/>
      <w:bookmarkEnd w:id="149"/>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50" w:name="_Toc368651169"/>
      <w:bookmarkStart w:id="151" w:name="_Toc416782709"/>
      <w:r>
        <w:t>Device Fingerprint</w:t>
      </w:r>
      <w:bookmarkEnd w:id="150"/>
      <w:bookmarkEnd w:id="151"/>
    </w:p>
    <w:p w:rsidR="003D49FF" w:rsidRDefault="003D49FF" w:rsidP="000D4247">
      <w:r>
        <w:t>Call the pip</w:t>
      </w:r>
      <w:r w:rsidR="00744731">
        <w:t>e</w:t>
      </w:r>
      <w:r>
        <w:t>lineCybersourceUnitTest-TestFingerprint</w:t>
      </w:r>
      <w:r w:rsidR="00744731">
        <w:t xml:space="preserve">to </w:t>
      </w:r>
      <w:r w:rsidR="00763186">
        <w:t xml:space="preserve">test </w:t>
      </w:r>
      <w:r>
        <w:t xml:space="preserve">the device Fingerprint Service. </w:t>
      </w:r>
      <w:r w:rsidR="00763186">
        <w:t>A</w:t>
      </w:r>
      <w:r>
        <w:t>CreditCard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52" w:name="_Toc368651170"/>
      <w:bookmarkStart w:id="153" w:name="_Toc416782710"/>
      <w:r>
        <w:t>Payer Authentication</w:t>
      </w:r>
      <w:bookmarkEnd w:id="152"/>
      <w:bookmarkEnd w:id="153"/>
    </w:p>
    <w:p w:rsidR="00744731" w:rsidRDefault="00744731" w:rsidP="000D4247">
      <w:r>
        <w:t>Call the pipeline CybersourceUnitTest-TestPA to test the Payer Authentication Service.</w:t>
      </w:r>
    </w:p>
    <w:p w:rsidR="004D44AE" w:rsidRDefault="004D44AE" w:rsidP="000D4247">
      <w:r w:rsidRPr="004D44AE">
        <w:rPr>
          <w:color w:val="FF0000"/>
        </w:rPr>
        <w:t>Note: Mark the start node as “PUBLIC” before executing the test case</w:t>
      </w:r>
    </w:p>
    <w:p w:rsidR="0093605E" w:rsidRDefault="0093605E" w:rsidP="0093605E">
      <w:pPr>
        <w:pStyle w:val="Heading3"/>
      </w:pPr>
      <w:bookmarkStart w:id="154" w:name="_Toc353399442"/>
      <w:bookmarkStart w:id="155" w:name="_Toc368651171"/>
      <w:bookmarkStart w:id="156" w:name="_Toc416782711"/>
      <w:r>
        <w:t>V.me Authorization</w:t>
      </w:r>
      <w:bookmarkEnd w:id="154"/>
      <w:bookmarkEnd w:id="155"/>
      <w:bookmarkEnd w:id="156"/>
    </w:p>
    <w:p w:rsidR="0093605E" w:rsidRDefault="0093605E" w:rsidP="0093605E">
      <w:r>
        <w:t>Call the pipeline CybersourceUnitTest-TestVmeAuth to test the V.me Authorization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57" w:name="_Toc353399443"/>
      <w:bookmarkStart w:id="158" w:name="_Toc368651172"/>
      <w:bookmarkStart w:id="159" w:name="_Toc416782712"/>
      <w:r>
        <w:t>V.me Get Checkout Details</w:t>
      </w:r>
      <w:bookmarkEnd w:id="157"/>
      <w:bookmarkEnd w:id="158"/>
      <w:bookmarkEnd w:id="159"/>
    </w:p>
    <w:p w:rsidR="0093605E" w:rsidRDefault="0093605E" w:rsidP="0093605E">
      <w:r>
        <w:t>Call the pipeline CybersourceUnitTest-TestVmeGetCheckoutDetails to test the V.me Get Checkout Details Service.</w:t>
      </w:r>
    </w:p>
    <w:p w:rsidR="0093605E" w:rsidRDefault="0093605E" w:rsidP="0093605E">
      <w:pPr>
        <w:rPr>
          <w:color w:val="FF0000"/>
        </w:rPr>
      </w:pPr>
      <w:r w:rsidRPr="004D44AE">
        <w:rPr>
          <w:color w:val="FF0000"/>
        </w:rPr>
        <w:lastRenderedPageBreak/>
        <w:t>Note: Mark the start node as “PUBLIC” before executing the test case</w:t>
      </w:r>
    </w:p>
    <w:p w:rsidR="0093605E" w:rsidRDefault="0093605E" w:rsidP="0093605E">
      <w:pPr>
        <w:pStyle w:val="Heading3"/>
      </w:pPr>
      <w:bookmarkStart w:id="160" w:name="_Toc353399445"/>
      <w:bookmarkStart w:id="161" w:name="_Toc368651173"/>
      <w:bookmarkStart w:id="162" w:name="_Toc416782713"/>
      <w:r>
        <w:t>V.me Confirm Purchase</w:t>
      </w:r>
      <w:bookmarkEnd w:id="160"/>
      <w:bookmarkEnd w:id="161"/>
      <w:bookmarkEnd w:id="162"/>
    </w:p>
    <w:p w:rsidR="0093605E" w:rsidRDefault="0093605E" w:rsidP="0093605E">
      <w:r>
        <w:t>Call the pipeline CybersourceUnitTest-TestVmeConfirmPurchase to test the V.me Confirm Purchase Service.</w:t>
      </w:r>
    </w:p>
    <w:p w:rsidR="0093605E" w:rsidRDefault="0093605E" w:rsidP="0093605E">
      <w:r w:rsidRPr="004D44AE">
        <w:rPr>
          <w:color w:val="FF0000"/>
        </w:rPr>
        <w:t>Note: Mark the start node as “PUBLIC” before executing the test case</w:t>
      </w:r>
    </w:p>
    <w:p w:rsidR="0093605E" w:rsidRDefault="0093605E" w:rsidP="0093605E">
      <w:pPr>
        <w:pStyle w:val="Heading3"/>
      </w:pPr>
      <w:bookmarkStart w:id="163" w:name="_Toc353399446"/>
      <w:bookmarkStart w:id="164" w:name="_Toc368651174"/>
      <w:bookmarkStart w:id="165" w:name="_Toc416782714"/>
      <w:r>
        <w:t>V.me Authorization Reversal</w:t>
      </w:r>
      <w:bookmarkEnd w:id="163"/>
      <w:bookmarkEnd w:id="164"/>
      <w:bookmarkEnd w:id="165"/>
    </w:p>
    <w:p w:rsidR="0093605E" w:rsidRDefault="0093605E" w:rsidP="0093605E">
      <w:r>
        <w:t>Call the pipeline CybersourceUnitTest-TestVmeAuthReversalRequest to test the V.me Authorization Reversal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66" w:name="_Toc353399447"/>
      <w:bookmarkStart w:id="167" w:name="_Toc368651175"/>
      <w:bookmarkStart w:id="168" w:name="_Toc416782715"/>
      <w:r>
        <w:t>V.me Capture</w:t>
      </w:r>
      <w:bookmarkEnd w:id="166"/>
      <w:bookmarkEnd w:id="167"/>
      <w:bookmarkEnd w:id="168"/>
    </w:p>
    <w:p w:rsidR="0093605E" w:rsidRDefault="0093605E" w:rsidP="0093605E">
      <w:r>
        <w:t>Call the pipeline CybersourceUnitTest-TestVmeCaptureRequest to test the V.me Capture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69" w:name="_Toc353399448"/>
      <w:bookmarkStart w:id="170" w:name="_Toc368651176"/>
      <w:bookmarkStart w:id="171" w:name="_Toc416782716"/>
      <w:r>
        <w:t>V.me Refund</w:t>
      </w:r>
      <w:bookmarkEnd w:id="169"/>
      <w:bookmarkEnd w:id="170"/>
      <w:bookmarkEnd w:id="171"/>
    </w:p>
    <w:p w:rsidR="0093605E" w:rsidRDefault="0093605E" w:rsidP="0093605E">
      <w:r>
        <w:t>Call the pipeline CybersourceUnitTest-TestVmeRefundRequest to test the V.me Refund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72" w:name="_Toc353399449"/>
      <w:bookmarkStart w:id="173" w:name="_Toc368651177"/>
      <w:bookmarkStart w:id="174" w:name="_Toc416782717"/>
      <w:r>
        <w:t>V.me Initiate Request</w:t>
      </w:r>
      <w:bookmarkEnd w:id="172"/>
      <w:bookmarkEnd w:id="173"/>
      <w:bookmarkEnd w:id="174"/>
    </w:p>
    <w:p w:rsidR="0093605E" w:rsidRDefault="0093605E" w:rsidP="0093605E">
      <w:r>
        <w:t>Call the pipeline CybersourceUnitTest</w:t>
      </w:r>
      <w:r w:rsidR="00E76745">
        <w:t>ing</w:t>
      </w:r>
      <w:r>
        <w:t>-TestVmeInitiateService to test the V.me Initiate Service.</w:t>
      </w:r>
    </w:p>
    <w:p w:rsidR="0093605E" w:rsidRDefault="0093605E" w:rsidP="0093605E">
      <w:pPr>
        <w:rPr>
          <w:color w:val="FF0000"/>
        </w:rPr>
      </w:pPr>
      <w:r w:rsidRPr="004D44AE">
        <w:rPr>
          <w:color w:val="FF0000"/>
        </w:rPr>
        <w:t>Note: Mark the start node as “PUBLIC” before executing the test case</w:t>
      </w:r>
    </w:p>
    <w:p w:rsidR="00BB4792" w:rsidRDefault="00BB4792" w:rsidP="00BB4792">
      <w:pPr>
        <w:pStyle w:val="Heading3"/>
      </w:pPr>
      <w:bookmarkStart w:id="175" w:name="_Toc416782718"/>
      <w:r>
        <w:t>Retail POS Authorization Request</w:t>
      </w:r>
      <w:bookmarkEnd w:id="175"/>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76" w:name="_Toc416782719"/>
      <w:r>
        <w:lastRenderedPageBreak/>
        <w:t>Alipay Initiate Request</w:t>
      </w:r>
      <w:bookmarkEnd w:id="176"/>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BB340B"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77" w:name="_Toc416782720"/>
      <w:r>
        <w:t>Alipay Check Status Request</w:t>
      </w:r>
      <w:bookmarkEnd w:id="177"/>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BB340B"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78" w:name="_Toc416782721"/>
      <w:r>
        <w:t>Paypal Capture Request</w:t>
      </w:r>
      <w:bookmarkEnd w:id="17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BB340B"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79" w:name="_Toc368651178"/>
      <w:bookmarkStart w:id="180" w:name="_Toc416782722"/>
      <w:r>
        <w:lastRenderedPageBreak/>
        <w:t>Cartridges Structure and Reference</w:t>
      </w:r>
      <w:bookmarkEnd w:id="179"/>
      <w:bookmarkEnd w:id="180"/>
    </w:p>
    <w:p w:rsidR="003D49FF" w:rsidRDefault="003D49FF" w:rsidP="003D49FF">
      <w:pPr>
        <w:pStyle w:val="Heading3"/>
      </w:pPr>
      <w:bookmarkStart w:id="181" w:name="_Toc368651179"/>
      <w:bookmarkStart w:id="182" w:name="_Toc416782723"/>
      <w:r>
        <w:t>Pipelines</w:t>
      </w:r>
      <w:bookmarkEnd w:id="181"/>
      <w:bookmarkEnd w:id="182"/>
    </w:p>
    <w:p w:rsidR="003D49FF" w:rsidRPr="00FE0EAF" w:rsidRDefault="003D49FF" w:rsidP="003D49FF">
      <w:pPr>
        <w:pStyle w:val="Heading5"/>
        <w:rPr>
          <w:u w:val="single"/>
        </w:rPr>
      </w:pPr>
      <w:r w:rsidRPr="00FE0EAF">
        <w:rPr>
          <w:u w:val="single"/>
        </w:rPr>
        <w:t>Cybersource</w:t>
      </w:r>
    </w:p>
    <w:p w:rsidR="003D49FF" w:rsidRDefault="003D49FF" w:rsidP="00D15264">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p>
    <w:p w:rsidR="003D49FF" w:rsidRDefault="003D49FF" w:rsidP="00D15264">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D15264">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D15264">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83" w:name="_Toc368651180"/>
      <w:bookmarkStart w:id="184" w:name="_Toc416782724"/>
      <w:r>
        <w:t>Scripts</w:t>
      </w:r>
      <w:bookmarkEnd w:id="183"/>
      <w:bookmarkEnd w:id="184"/>
    </w:p>
    <w:p w:rsidR="003D49FF" w:rsidRDefault="003D49FF" w:rsidP="00D15264">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lastRenderedPageBreak/>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D15264">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lastRenderedPageBreak/>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D15264">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D15264">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D15264">
      <w:pPr>
        <w:pStyle w:val="BodyText"/>
        <w:numPr>
          <w:ilvl w:val="0"/>
          <w:numId w:val="14"/>
        </w:numPr>
      </w:pPr>
      <w:r>
        <w:t>libCybersource.ds</w:t>
      </w:r>
    </w:p>
    <w:p w:rsidR="003D49FF" w:rsidRPr="00EF13B0" w:rsidRDefault="003D49FF" w:rsidP="003D49FF">
      <w:pPr>
        <w:pStyle w:val="Heading3"/>
      </w:pPr>
      <w:bookmarkStart w:id="185" w:name="_Toc368651181"/>
      <w:bookmarkStart w:id="186" w:name="_Toc416782725"/>
      <w:r w:rsidRPr="00EF13B0">
        <w:t>Templates</w:t>
      </w:r>
      <w:bookmarkEnd w:id="185"/>
      <w:bookmarkEnd w:id="186"/>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Pr="00EF13B0" w:rsidRDefault="00A16077" w:rsidP="00B6458B">
      <w:pPr>
        <w:pStyle w:val="Listenabsatz"/>
        <w:numPr>
          <w:ilvl w:val="0"/>
          <w:numId w:val="14"/>
        </w:numPr>
      </w:pPr>
      <w:r>
        <w:t>alipayintermediate.isml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87" w:name="_Toc368651182"/>
      <w:bookmarkStart w:id="188" w:name="_Toc416782726"/>
      <w:r>
        <w:t>Configuration Files</w:t>
      </w:r>
      <w:bookmarkEnd w:id="187"/>
      <w:bookmarkEnd w:id="188"/>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 xml:space="preserve">ed to the “PaymentTransaction” </w:t>
      </w:r>
      <w:r>
        <w:t>object.</w:t>
      </w:r>
    </w:p>
    <w:p w:rsidR="00652BB3" w:rsidRDefault="00652BB3" w:rsidP="00B6458B">
      <w:pPr>
        <w:pStyle w:val="Listenabsatz"/>
        <w:numPr>
          <w:ilvl w:val="0"/>
          <w:numId w:val="27"/>
        </w:numPr>
      </w:pPr>
      <w:r>
        <w:t>Cybersource-metadata.xml</w:t>
      </w:r>
    </w:p>
    <w:p w:rsidR="00652BB3" w:rsidRDefault="00652BB3" w:rsidP="00652BB3">
      <w:pPr>
        <w:ind w:firstLine="360"/>
      </w:pPr>
      <w:r>
        <w:t>Contains CyberSource specific site preferences.</w:t>
      </w:r>
    </w:p>
    <w:p w:rsidR="00652BB3" w:rsidRDefault="00652BB3" w:rsidP="00652BB3">
      <w:pPr>
        <w:ind w:firstLine="360"/>
      </w:pPr>
    </w:p>
    <w:p w:rsidR="00B917D5" w:rsidRDefault="00B917D5" w:rsidP="00B917D5">
      <w:pPr>
        <w:pStyle w:val="Heading3"/>
      </w:pPr>
      <w:bookmarkStart w:id="189" w:name="_Toc353399455"/>
      <w:bookmarkStart w:id="190" w:name="_Toc368651183"/>
      <w:bookmarkStart w:id="191" w:name="_Toc416782727"/>
      <w:r>
        <w:lastRenderedPageBreak/>
        <w:t>V.me Cartridge Structure</w:t>
      </w:r>
      <w:bookmarkEnd w:id="189"/>
      <w:bookmarkEnd w:id="190"/>
      <w:bookmarkEnd w:id="191"/>
    </w:p>
    <w:p w:rsidR="00B917D5" w:rsidRPr="006274EE" w:rsidRDefault="00B917D5" w:rsidP="00B917D5">
      <w:pPr>
        <w:ind w:left="360"/>
        <w:jc w:val="both"/>
        <w:rPr>
          <w:rFonts w:cs="Times New Roman"/>
        </w:rPr>
      </w:pPr>
      <w:r w:rsidRPr="006274EE">
        <w:rPr>
          <w:rFonts w:cs="Times New Roman"/>
        </w:rPr>
        <w:t>Code for V.me functionalityis structured in two different cartridges:</w:t>
      </w:r>
    </w:p>
    <w:p w:rsidR="00B917D5" w:rsidRPr="006274EE" w:rsidRDefault="00B917D5" w:rsidP="002E5D86">
      <w:pPr>
        <w:pStyle w:val="ListParagraph"/>
        <w:numPr>
          <w:ilvl w:val="0"/>
          <w:numId w:val="45"/>
        </w:numPr>
        <w:jc w:val="both"/>
        <w:rPr>
          <w:rFonts w:cs="Times New Roman"/>
        </w:rPr>
      </w:pPr>
      <w:r w:rsidRPr="006274EE">
        <w:rPr>
          <w:rFonts w:cs="Times New Roman"/>
          <w:b/>
        </w:rPr>
        <w:t>int_visa_VME</w:t>
      </w:r>
    </w:p>
    <w:p w:rsidR="00B917D5" w:rsidRPr="006274EE" w:rsidRDefault="00B917D5" w:rsidP="002E5D86">
      <w:pPr>
        <w:pStyle w:val="ListParagraph"/>
        <w:numPr>
          <w:ilvl w:val="1"/>
          <w:numId w:val="45"/>
        </w:numPr>
        <w:jc w:val="both"/>
        <w:rPr>
          <w:rFonts w:cs="Times New Roman"/>
        </w:rPr>
      </w:pPr>
      <w:r w:rsidRPr="006274EE">
        <w:rPr>
          <w:rFonts w:cs="Times New Roman"/>
        </w:rPr>
        <w:t>This cartridge constitutes changes required to the Storefront level e.g. adding V.me Buy button, Pipelines to process V.me as payment instrument.</w:t>
      </w:r>
    </w:p>
    <w:tbl>
      <w:tblPr>
        <w:tblStyle w:val="TableGrid"/>
        <w:tblW w:w="0" w:type="auto"/>
        <w:tblLook w:val="04A0" w:firstRow="1" w:lastRow="0" w:firstColumn="1" w:lastColumn="0" w:noHBand="0" w:noVBand="1"/>
      </w:tblPr>
      <w:tblGrid>
        <w:gridCol w:w="4788"/>
        <w:gridCol w:w="4788"/>
      </w:tblGrid>
      <w:tr w:rsidR="00B917D5" w:rsidRPr="006274EE" w:rsidTr="00FF1FE6">
        <w:tc>
          <w:tcPr>
            <w:tcW w:w="4788" w:type="dxa"/>
          </w:tcPr>
          <w:p w:rsidR="00B917D5" w:rsidRPr="006274EE" w:rsidRDefault="00B917D5" w:rsidP="00FF1FE6">
            <w:pPr>
              <w:jc w:val="center"/>
              <w:rPr>
                <w:rFonts w:cs="Times New Roman"/>
                <w:b/>
                <w:u w:val="single"/>
              </w:rPr>
            </w:pPr>
            <w:r w:rsidRPr="006274EE">
              <w:rPr>
                <w:rFonts w:cs="Times New Roman"/>
                <w:b/>
                <w:u w:val="single"/>
              </w:rPr>
              <w:t>Component</w:t>
            </w:r>
          </w:p>
        </w:tc>
        <w:tc>
          <w:tcPr>
            <w:tcW w:w="4788" w:type="dxa"/>
          </w:tcPr>
          <w:p w:rsidR="00B917D5" w:rsidRPr="006274EE" w:rsidRDefault="00B917D5" w:rsidP="00FF1FE6">
            <w:pPr>
              <w:jc w:val="center"/>
              <w:rPr>
                <w:rFonts w:cs="Times New Roman"/>
                <w:b/>
                <w:u w:val="single"/>
              </w:rPr>
            </w:pPr>
            <w:r w:rsidRPr="006274EE">
              <w:rPr>
                <w:rFonts w:cs="Times New Roman"/>
                <w:b/>
                <w:u w:val="single"/>
              </w:rPr>
              <w:t>Files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Pipelines</w:t>
            </w:r>
          </w:p>
        </w:tc>
        <w:tc>
          <w:tcPr>
            <w:tcW w:w="4788" w:type="dxa"/>
          </w:tcPr>
          <w:p w:rsidR="00B917D5" w:rsidRPr="006274EE" w:rsidRDefault="00B917D5" w:rsidP="00FF1FE6">
            <w:pPr>
              <w:rPr>
                <w:rFonts w:cs="Times New Roman"/>
                <w:i/>
                <w:noProof/>
              </w:rPr>
            </w:pPr>
            <w:r w:rsidRPr="006274EE">
              <w:rPr>
                <w:rFonts w:cs="Times New Roman"/>
                <w:i/>
                <w:noProof/>
              </w:rPr>
              <w:t>COShippingVisa</w:t>
            </w:r>
          </w:p>
          <w:p w:rsidR="00B917D5" w:rsidRPr="006274EE" w:rsidRDefault="00B917D5" w:rsidP="00FF1FE6">
            <w:pPr>
              <w:rPr>
                <w:rFonts w:cs="Times New Roman"/>
                <w:i/>
                <w:noProof/>
              </w:rPr>
            </w:pPr>
            <w:r w:rsidRPr="006274EE">
              <w:rPr>
                <w:rFonts w:cs="Times New Roman"/>
                <w:i/>
                <w:noProof/>
              </w:rPr>
              <w:t>Hashing</w:t>
            </w:r>
          </w:p>
          <w:p w:rsidR="00B917D5" w:rsidRPr="006274EE" w:rsidRDefault="00B917D5" w:rsidP="00FF1FE6">
            <w:pPr>
              <w:rPr>
                <w:rFonts w:cs="Times New Roman"/>
                <w:i/>
                <w:noProof/>
              </w:rPr>
            </w:pPr>
            <w:r w:rsidRPr="006274EE">
              <w:rPr>
                <w:rFonts w:cs="Times New Roman"/>
                <w:i/>
                <w:noProof/>
              </w:rPr>
              <w:t>VISA_VME</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Forms</w:t>
            </w:r>
          </w:p>
        </w:tc>
        <w:tc>
          <w:tcPr>
            <w:tcW w:w="4788" w:type="dxa"/>
          </w:tcPr>
          <w:p w:rsidR="00B917D5" w:rsidRPr="006274EE" w:rsidRDefault="00B917D5" w:rsidP="00FF1FE6">
            <w:pPr>
              <w:jc w:val="both"/>
              <w:rPr>
                <w:rFonts w:cs="Times New Roman"/>
                <w:i/>
                <w:noProof/>
              </w:rPr>
            </w:pPr>
            <w:r w:rsidRPr="006274EE">
              <w:rPr>
                <w:rFonts w:cs="Times New Roman"/>
                <w:i/>
                <w:noProof/>
              </w:rPr>
              <w:t>vme.xml</w:t>
            </w:r>
          </w:p>
          <w:p w:rsidR="00B917D5" w:rsidRPr="006274EE" w:rsidRDefault="00B917D5" w:rsidP="00FF1FE6">
            <w:pPr>
              <w:jc w:val="both"/>
              <w:rPr>
                <w:rFonts w:cs="Times New Roman"/>
                <w:i/>
              </w:rPr>
            </w:pPr>
            <w:r w:rsidRPr="006274EE">
              <w:rPr>
                <w:rFonts w:cs="Times New Roman"/>
                <w:i/>
                <w:noProof/>
              </w:rPr>
              <w:t>vMeBilling.xml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Scripts</w:t>
            </w:r>
          </w:p>
        </w:tc>
        <w:tc>
          <w:tcPr>
            <w:tcW w:w="4788" w:type="dxa"/>
          </w:tcPr>
          <w:p w:rsidR="00B917D5" w:rsidRPr="006274EE" w:rsidRDefault="00B917D5" w:rsidP="00FF1FE6">
            <w:pPr>
              <w:jc w:val="both"/>
              <w:rPr>
                <w:rFonts w:cs="Times New Roman"/>
                <w:i/>
                <w:noProof/>
              </w:rPr>
            </w:pPr>
            <w:r w:rsidRPr="006274EE">
              <w:rPr>
                <w:rFonts w:cs="Times New Roman"/>
                <w:i/>
                <w:noProof/>
              </w:rPr>
              <w:t>ValidateCartForCheckout.ds</w:t>
            </w:r>
          </w:p>
          <w:p w:rsidR="00B917D5" w:rsidRPr="006274EE" w:rsidRDefault="00B917D5" w:rsidP="00FF1FE6">
            <w:pPr>
              <w:jc w:val="both"/>
              <w:rPr>
                <w:rFonts w:cs="Times New Roman"/>
                <w:i/>
                <w:noProof/>
              </w:rPr>
            </w:pPr>
            <w:r w:rsidRPr="006274EE">
              <w:rPr>
                <w:rFonts w:cs="Times New Roman"/>
                <w:i/>
                <w:noProof/>
              </w:rPr>
              <w:t xml:space="preserve">CreatePaymentInstrument.ds </w:t>
            </w:r>
          </w:p>
          <w:p w:rsidR="00B917D5" w:rsidRPr="006274EE" w:rsidRDefault="00B917D5" w:rsidP="00FF1FE6">
            <w:pPr>
              <w:jc w:val="both"/>
              <w:rPr>
                <w:rFonts w:cs="Times New Roman"/>
                <w:i/>
                <w:noProof/>
              </w:rPr>
            </w:pPr>
            <w:r w:rsidRPr="006274EE">
              <w:rPr>
                <w:rFonts w:cs="Times New Roman"/>
                <w:i/>
                <w:noProof/>
              </w:rPr>
              <w:t>CreateShipmentShippingAddress.ds</w:t>
            </w:r>
          </w:p>
          <w:p w:rsidR="00B917D5" w:rsidRPr="006274EE" w:rsidRDefault="00B917D5" w:rsidP="00FF1FE6">
            <w:pPr>
              <w:jc w:val="both"/>
              <w:rPr>
                <w:rFonts w:cs="Times New Roman"/>
                <w:i/>
                <w:noProof/>
              </w:rPr>
            </w:pPr>
            <w:r w:rsidRPr="006274EE">
              <w:rPr>
                <w:rFonts w:cs="Times New Roman"/>
                <w:i/>
                <w:noProof/>
              </w:rPr>
              <w:t>libStringUtilsExt.ds</w:t>
            </w:r>
          </w:p>
          <w:p w:rsidR="00B917D5" w:rsidRPr="006274EE" w:rsidRDefault="00B917D5" w:rsidP="00FF1FE6">
            <w:pPr>
              <w:jc w:val="both"/>
              <w:rPr>
                <w:rFonts w:cs="Times New Roman"/>
                <w:i/>
                <w:noProof/>
              </w:rPr>
            </w:pPr>
            <w:r w:rsidRPr="006274EE">
              <w:rPr>
                <w:rFonts w:cs="Times New Roman"/>
                <w:i/>
                <w:noProof/>
              </w:rPr>
              <w:t>UpdateFormInformation.ds</w:t>
            </w:r>
          </w:p>
          <w:p w:rsidR="00B917D5" w:rsidRPr="006274EE" w:rsidRDefault="00B917D5" w:rsidP="00FF1FE6">
            <w:pPr>
              <w:jc w:val="both"/>
              <w:rPr>
                <w:rFonts w:cs="Times New Roman"/>
                <w:i/>
                <w:noProof/>
              </w:rPr>
            </w:pPr>
            <w:r w:rsidRPr="006274EE">
              <w:rPr>
                <w:rFonts w:cs="Times New Roman"/>
                <w:i/>
                <w:noProof/>
              </w:rPr>
              <w:t>Utils.ds</w:t>
            </w:r>
          </w:p>
          <w:p w:rsidR="00B917D5" w:rsidRPr="006274EE" w:rsidRDefault="00B917D5" w:rsidP="00FF1FE6">
            <w:pPr>
              <w:jc w:val="both"/>
              <w:rPr>
                <w:rFonts w:cs="Times New Roman"/>
                <w:i/>
                <w:noProof/>
              </w:rPr>
            </w:pPr>
            <w:r w:rsidRPr="006274EE">
              <w:rPr>
                <w:rFonts w:cs="Times New Roman"/>
                <w:i/>
                <w:noProof/>
              </w:rPr>
              <w:t>CheckoutDetailObject.ds</w:t>
            </w:r>
          </w:p>
          <w:p w:rsidR="00B917D5" w:rsidRPr="006274EE" w:rsidRDefault="00B917D5" w:rsidP="00FF1FE6">
            <w:pPr>
              <w:jc w:val="both"/>
              <w:rPr>
                <w:rFonts w:cs="Times New Roman"/>
                <w:i/>
                <w:noProof/>
              </w:rPr>
            </w:pPr>
            <w:r w:rsidRPr="006274EE">
              <w:rPr>
                <w:rFonts w:cs="Times New Roman"/>
                <w:i/>
                <w:noProof/>
              </w:rPr>
              <w:t>hash.ds</w:t>
            </w:r>
          </w:p>
          <w:p w:rsidR="00B917D5" w:rsidRPr="006274EE" w:rsidRDefault="00B917D5" w:rsidP="00FF1FE6">
            <w:pPr>
              <w:rPr>
                <w:rFonts w:cs="Times New Roman"/>
                <w:i/>
                <w:noProof/>
              </w:rPr>
            </w:pPr>
            <w:r w:rsidRPr="006274EE">
              <w:rPr>
                <w:rFonts w:cs="Times New Roman"/>
                <w:i/>
                <w:noProof/>
              </w:rPr>
              <w:t>HashUtils.ds</w:t>
            </w:r>
          </w:p>
          <w:p w:rsidR="007743A4" w:rsidRPr="006274EE" w:rsidRDefault="007743A4" w:rsidP="00FF1FE6">
            <w:pPr>
              <w:rPr>
                <w:rFonts w:cs="Times New Roman"/>
                <w:i/>
              </w:rPr>
            </w:pPr>
            <w:r w:rsidRPr="006274EE">
              <w:rPr>
                <w:rFonts w:cs="Times New Roman"/>
                <w:i/>
              </w:rPr>
              <w:t>SetResponseHeader.ds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Templates</w:t>
            </w:r>
          </w:p>
        </w:tc>
        <w:tc>
          <w:tcPr>
            <w:tcW w:w="4788" w:type="dxa"/>
          </w:tcPr>
          <w:p w:rsidR="00B917D5" w:rsidRPr="006274EE" w:rsidRDefault="00B917D5" w:rsidP="00FF1FE6">
            <w:pPr>
              <w:jc w:val="both"/>
              <w:rPr>
                <w:rFonts w:cs="Times New Roman"/>
                <w:i/>
                <w:noProof/>
              </w:rPr>
            </w:pPr>
            <w:r w:rsidRPr="006274EE">
              <w:rPr>
                <w:rFonts w:cs="Times New Roman"/>
                <w:i/>
                <w:noProof/>
              </w:rPr>
              <w:t>hash.isml</w:t>
            </w:r>
          </w:p>
          <w:p w:rsidR="00B917D5" w:rsidRPr="006274EE" w:rsidRDefault="00B917D5" w:rsidP="00FF1FE6">
            <w:pPr>
              <w:jc w:val="both"/>
              <w:rPr>
                <w:rFonts w:cs="Times New Roman"/>
                <w:i/>
                <w:noProof/>
              </w:rPr>
            </w:pPr>
            <w:r w:rsidRPr="006274EE">
              <w:rPr>
                <w:rFonts w:cs="Times New Roman"/>
                <w:i/>
                <w:noProof/>
              </w:rPr>
              <w:t>shippingResponse.isml</w:t>
            </w:r>
          </w:p>
          <w:p w:rsidR="00B917D5" w:rsidRPr="006274EE" w:rsidRDefault="00B917D5" w:rsidP="00FF1FE6">
            <w:pPr>
              <w:jc w:val="both"/>
              <w:rPr>
                <w:rFonts w:cs="Times New Roman"/>
                <w:i/>
                <w:noProof/>
              </w:rPr>
            </w:pPr>
            <w:r w:rsidRPr="006274EE">
              <w:rPr>
                <w:rFonts w:cs="Times New Roman"/>
                <w:i/>
                <w:noProof/>
              </w:rPr>
              <w:t>visa_buy.isml</w:t>
            </w:r>
          </w:p>
          <w:p w:rsidR="00B917D5" w:rsidRPr="006274EE" w:rsidRDefault="00B917D5" w:rsidP="00FF1FE6">
            <w:pPr>
              <w:jc w:val="both"/>
              <w:rPr>
                <w:rFonts w:cs="Times New Roman"/>
                <w:i/>
                <w:noProof/>
              </w:rPr>
            </w:pPr>
            <w:r w:rsidRPr="006274EE">
              <w:rPr>
                <w:rFonts w:cs="Times New Roman"/>
                <w:i/>
                <w:noProof/>
              </w:rPr>
              <w:lastRenderedPageBreak/>
              <w:t>visa_callback.isml</w:t>
            </w:r>
          </w:p>
          <w:p w:rsidR="00B917D5" w:rsidRPr="006274EE" w:rsidRDefault="00B917D5" w:rsidP="00FF1FE6">
            <w:pPr>
              <w:jc w:val="both"/>
              <w:rPr>
                <w:rFonts w:cs="Times New Roman"/>
                <w:i/>
                <w:noProof/>
              </w:rPr>
            </w:pPr>
            <w:r w:rsidRPr="006274EE">
              <w:rPr>
                <w:rFonts w:cs="Times New Roman"/>
                <w:i/>
                <w:noProof/>
              </w:rPr>
              <w:t>visa_form.isml</w:t>
            </w:r>
          </w:p>
          <w:p w:rsidR="00B917D5" w:rsidRPr="006274EE" w:rsidRDefault="00B917D5" w:rsidP="00FF1FE6">
            <w:pPr>
              <w:jc w:val="both"/>
              <w:rPr>
                <w:rFonts w:cs="Times New Roman"/>
                <w:i/>
                <w:noProof/>
              </w:rPr>
            </w:pPr>
            <w:r w:rsidRPr="006274EE">
              <w:rPr>
                <w:rFonts w:cs="Times New Roman"/>
                <w:i/>
                <w:noProof/>
              </w:rPr>
              <w:t>visa_init.isml</w:t>
            </w:r>
          </w:p>
          <w:p w:rsidR="00B917D5" w:rsidRPr="006274EE" w:rsidRDefault="00B917D5" w:rsidP="00FF1FE6">
            <w:pPr>
              <w:jc w:val="both"/>
              <w:rPr>
                <w:rFonts w:cs="Times New Roman"/>
                <w:i/>
                <w:noProof/>
              </w:rPr>
            </w:pPr>
            <w:r w:rsidRPr="006274EE">
              <w:rPr>
                <w:rFonts w:cs="Times New Roman"/>
                <w:i/>
                <w:noProof/>
              </w:rPr>
              <w:t>visa_modules.isml</w:t>
            </w:r>
          </w:p>
          <w:p w:rsidR="00B917D5" w:rsidRPr="006274EE" w:rsidRDefault="00B917D5" w:rsidP="00FF1FE6">
            <w:pPr>
              <w:rPr>
                <w:rFonts w:cs="Times New Roman"/>
                <w:i/>
              </w:rPr>
            </w:pPr>
            <w:r w:rsidRPr="006274EE">
              <w:rPr>
                <w:rFonts w:cs="Times New Roman"/>
                <w:i/>
                <w:noProof/>
              </w:rPr>
              <w:t>visa_root.isml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lastRenderedPageBreak/>
              <w:t>Properties File</w:t>
            </w:r>
          </w:p>
        </w:tc>
        <w:tc>
          <w:tcPr>
            <w:tcW w:w="4788" w:type="dxa"/>
          </w:tcPr>
          <w:p w:rsidR="00B917D5" w:rsidRPr="006274EE" w:rsidRDefault="00B917D5" w:rsidP="00FF1FE6">
            <w:pPr>
              <w:jc w:val="both"/>
              <w:rPr>
                <w:rFonts w:cs="Times New Roman"/>
                <w:i/>
              </w:rPr>
            </w:pPr>
            <w:r w:rsidRPr="006274EE">
              <w:rPr>
                <w:rFonts w:cs="Times New Roman"/>
                <w:i/>
                <w:noProof/>
              </w:rPr>
              <w:t>int_visa_VME.properties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Sample Files</w:t>
            </w:r>
          </w:p>
        </w:tc>
        <w:tc>
          <w:tcPr>
            <w:tcW w:w="4788" w:type="dxa"/>
          </w:tcPr>
          <w:p w:rsidR="00B917D5" w:rsidRPr="006274EE" w:rsidRDefault="00B917D5" w:rsidP="00FF1FE6">
            <w:pPr>
              <w:jc w:val="both"/>
              <w:rPr>
                <w:rFonts w:cs="Times New Roman"/>
                <w:i/>
                <w:noProof/>
              </w:rPr>
            </w:pPr>
            <w:r w:rsidRPr="006274EE">
              <w:rPr>
                <w:rFonts w:cs="Times New Roman"/>
                <w:i/>
                <w:noProof/>
              </w:rPr>
              <w:t>Cart_sample.xml</w:t>
            </w:r>
          </w:p>
          <w:p w:rsidR="00B917D5" w:rsidRPr="006274EE" w:rsidRDefault="00B917D5" w:rsidP="00FF1FE6">
            <w:pPr>
              <w:jc w:val="both"/>
              <w:rPr>
                <w:rFonts w:cs="Times New Roman"/>
                <w:i/>
                <w:noProof/>
              </w:rPr>
            </w:pPr>
            <w:r w:rsidRPr="006274EE">
              <w:rPr>
                <w:rFonts w:cs="Times New Roman"/>
                <w:i/>
                <w:noProof/>
              </w:rPr>
              <w:t>COBilling_sample.xml</w:t>
            </w:r>
          </w:p>
          <w:p w:rsidR="00B917D5" w:rsidRPr="006274EE" w:rsidRDefault="00B917D5" w:rsidP="00FF1FE6">
            <w:pPr>
              <w:jc w:val="both"/>
              <w:rPr>
                <w:rFonts w:cs="Times New Roman"/>
                <w:i/>
                <w:noProof/>
              </w:rPr>
            </w:pPr>
            <w:r w:rsidRPr="006274EE">
              <w:rPr>
                <w:rFonts w:cs="Times New Roman"/>
                <w:i/>
                <w:noProof/>
              </w:rPr>
              <w:t>billing_sample.isml</w:t>
            </w:r>
          </w:p>
          <w:p w:rsidR="00B917D5" w:rsidRPr="006274EE" w:rsidRDefault="00B917D5" w:rsidP="00FF1FE6">
            <w:pPr>
              <w:jc w:val="both"/>
              <w:rPr>
                <w:rFonts w:cs="Times New Roman"/>
                <w:i/>
                <w:noProof/>
              </w:rPr>
            </w:pPr>
            <w:r w:rsidRPr="006274EE">
              <w:rPr>
                <w:rFonts w:cs="Times New Roman"/>
                <w:i/>
                <w:noProof/>
              </w:rPr>
              <w:t>minibillinginfo_sample.isml</w:t>
            </w:r>
          </w:p>
          <w:p w:rsidR="00B917D5" w:rsidRPr="006274EE" w:rsidRDefault="00B917D5" w:rsidP="00FF1FE6">
            <w:pPr>
              <w:jc w:val="both"/>
              <w:rPr>
                <w:rFonts w:cs="Times New Roman"/>
                <w:i/>
                <w:noProof/>
              </w:rPr>
            </w:pPr>
            <w:r w:rsidRPr="006274EE">
              <w:rPr>
                <w:rFonts w:cs="Times New Roman"/>
                <w:i/>
                <w:noProof/>
              </w:rPr>
              <w:t>paymentmethods_sample.isml</w:t>
            </w:r>
          </w:p>
          <w:p w:rsidR="00B917D5" w:rsidRPr="006274EE" w:rsidRDefault="00B917D5" w:rsidP="00FF1FE6">
            <w:pPr>
              <w:jc w:val="both"/>
              <w:rPr>
                <w:rFonts w:cs="Times New Roman"/>
                <w:i/>
                <w:noProof/>
              </w:rPr>
            </w:pPr>
            <w:r w:rsidRPr="006274EE">
              <w:rPr>
                <w:rFonts w:cs="Times New Roman"/>
                <w:i/>
                <w:noProof/>
              </w:rPr>
              <w:t>orderdetails_sample.isml</w:t>
            </w:r>
          </w:p>
          <w:p w:rsidR="00B917D5" w:rsidRPr="006274EE" w:rsidRDefault="00B917D5" w:rsidP="00FF1FE6">
            <w:pPr>
              <w:jc w:val="both"/>
              <w:rPr>
                <w:rFonts w:cs="Times New Roman"/>
                <w:i/>
                <w:noProof/>
              </w:rPr>
            </w:pPr>
            <w:r w:rsidRPr="006274EE">
              <w:rPr>
                <w:rFonts w:cs="Times New Roman"/>
                <w:i/>
                <w:noProof/>
              </w:rPr>
              <w:t>orderdetailsemail_sample.isml</w:t>
            </w:r>
          </w:p>
          <w:p w:rsidR="000D511A" w:rsidRPr="006274EE" w:rsidRDefault="000D511A" w:rsidP="00FF1FE6">
            <w:pPr>
              <w:jc w:val="both"/>
              <w:rPr>
                <w:rFonts w:cs="Times New Roman"/>
                <w:i/>
                <w:noProof/>
              </w:rPr>
            </w:pPr>
            <w:r w:rsidRPr="006274EE">
              <w:rPr>
                <w:rFonts w:cs="Times New Roman"/>
                <w:i/>
                <w:noProof/>
              </w:rPr>
              <w:t>modules_sample.isml</w:t>
            </w:r>
          </w:p>
          <w:p w:rsidR="00B917D5" w:rsidRPr="006274EE" w:rsidRDefault="00B917D5" w:rsidP="00FF1FE6">
            <w:pPr>
              <w:jc w:val="both"/>
              <w:rPr>
                <w:rFonts w:cs="Times New Roman"/>
                <w:i/>
                <w:noProof/>
              </w:rPr>
            </w:pPr>
            <w:r w:rsidRPr="006274EE">
              <w:rPr>
                <w:rFonts w:cs="Times New Roman"/>
                <w:i/>
                <w:noProof/>
              </w:rPr>
              <w:t>cart_sample.isml</w:t>
            </w:r>
          </w:p>
          <w:p w:rsidR="00B917D5" w:rsidRPr="006274EE" w:rsidRDefault="00B917D5" w:rsidP="00FF1FE6">
            <w:pPr>
              <w:jc w:val="both"/>
              <w:rPr>
                <w:rFonts w:cs="Times New Roman"/>
                <w:i/>
                <w:noProof/>
              </w:rPr>
            </w:pPr>
            <w:r w:rsidRPr="006274EE">
              <w:rPr>
                <w:rFonts w:cs="Times New Roman"/>
                <w:i/>
                <w:noProof/>
              </w:rPr>
              <w:t>app_sample.js</w:t>
            </w:r>
          </w:p>
        </w:tc>
      </w:tr>
    </w:tbl>
    <w:p w:rsidR="00652BB3" w:rsidRDefault="00652BB3" w:rsidP="00652BB3">
      <w:pPr>
        <w:ind w:firstLine="360"/>
      </w:pPr>
    </w:p>
    <w:p w:rsidR="00652BB3" w:rsidRDefault="00652BB3" w:rsidP="00652BB3">
      <w:pPr>
        <w:ind w:firstLine="360"/>
      </w:pPr>
    </w:p>
    <w:p w:rsidR="00652BB3" w:rsidRPr="00273E28" w:rsidRDefault="00506692" w:rsidP="00273E28">
      <w:pPr>
        <w:pStyle w:val="Heading3"/>
      </w:pPr>
      <w:bookmarkStart w:id="192" w:name="_Toc416782728"/>
      <w:r w:rsidRPr="00273E28">
        <w:t xml:space="preserve">Retail POS Cartridge </w:t>
      </w:r>
      <w:r w:rsidR="00B176F1" w:rsidRPr="00273E28">
        <w:t>Components</w:t>
      </w:r>
      <w:bookmarkEnd w:id="192"/>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Scripts</w:t>
            </w:r>
          </w:p>
        </w:tc>
        <w:tc>
          <w:tcPr>
            <w:tcW w:w="5160" w:type="dxa"/>
          </w:tcPr>
          <w:p w:rsidR="00B176F1" w:rsidRPr="006274EE" w:rsidRDefault="00B176F1" w:rsidP="00F52816">
            <w:pPr>
              <w:rPr>
                <w:rFonts w:cs="Times New Roman"/>
                <w:i/>
              </w:rPr>
            </w:pPr>
            <w:r w:rsidRPr="006274EE">
              <w:rPr>
                <w:rFonts w:cs="Times New Roman"/>
                <w:i/>
              </w:rPr>
              <w:t>cybersource/Cybersource_POS_Object.ds</w:t>
            </w:r>
          </w:p>
          <w:p w:rsidR="00B176F1" w:rsidRPr="006274EE" w:rsidRDefault="00B176F1" w:rsidP="00F52816">
            <w:pPr>
              <w:rPr>
                <w:rFonts w:cs="Times New Roman"/>
                <w:i/>
              </w:rPr>
            </w:pPr>
            <w:r w:rsidRPr="006274EE">
              <w:rPr>
                <w:rFonts w:cs="Times New Roman"/>
                <w:i/>
              </w:rPr>
              <w:t>cybersource /libCybersource.ds</w:t>
            </w:r>
          </w:p>
          <w:p w:rsidR="00EE3398" w:rsidRPr="006274EE" w:rsidRDefault="00EE3398" w:rsidP="00F52816">
            <w:pPr>
              <w:rPr>
                <w:rFonts w:cs="Times New Roman"/>
                <w:i/>
              </w:rPr>
            </w:pPr>
            <w:r w:rsidRPr="006274EE">
              <w:rPr>
                <w:rFonts w:cs="Times New Roman"/>
                <w:i/>
              </w:rPr>
              <w:t>cybersource/POSAuthRequest.ds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t>Templates</w:t>
            </w:r>
          </w:p>
        </w:tc>
        <w:tc>
          <w:tcPr>
            <w:tcW w:w="5160" w:type="dxa"/>
          </w:tcPr>
          <w:p w:rsidR="00B176F1" w:rsidRPr="006274EE" w:rsidRDefault="00B176F1" w:rsidP="00F52816">
            <w:pPr>
              <w:rPr>
                <w:rFonts w:cs="Times New Roman"/>
                <w:i/>
              </w:rPr>
            </w:pPr>
            <w:r w:rsidRPr="006274EE">
              <w:rPr>
                <w:rFonts w:cs="Times New Roman"/>
                <w:i/>
              </w:rPr>
              <w:t>custom/pos_scripterror.isml</w:t>
            </w:r>
          </w:p>
          <w:p w:rsidR="00B176F1" w:rsidRPr="006274EE" w:rsidRDefault="00B176F1" w:rsidP="00F52816">
            <w:pPr>
              <w:rPr>
                <w:rFonts w:cs="Times New Roman"/>
                <w:i/>
              </w:rPr>
            </w:pPr>
            <w:r w:rsidRPr="006274EE">
              <w:rPr>
                <w:rFonts w:cs="Times New Roman"/>
                <w:i/>
              </w:rPr>
              <w:t>pos/createpos.isml</w:t>
            </w:r>
          </w:p>
          <w:p w:rsidR="00B176F1" w:rsidRPr="006274EE" w:rsidRDefault="00B176F1" w:rsidP="00F52816">
            <w:pPr>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93" w:name="_Toc368651184"/>
      <w:bookmarkStart w:id="194" w:name="_Toc416782729"/>
      <w:r>
        <w:lastRenderedPageBreak/>
        <w:t>Typical Project Plan</w:t>
      </w:r>
      <w:bookmarkEnd w:id="193"/>
      <w:bookmarkEnd w:id="194"/>
    </w:p>
    <w:p w:rsidR="003D49FF" w:rsidRDefault="003D49FF" w:rsidP="003D49FF">
      <w:pPr>
        <w:pStyle w:val="Heading2"/>
      </w:pPr>
      <w:bookmarkStart w:id="195" w:name="_Toc368651185"/>
      <w:bookmarkStart w:id="196" w:name="_Toc416782730"/>
      <w:r>
        <w:t>Roles, Responsibilities</w:t>
      </w:r>
      <w:bookmarkEnd w:id="195"/>
      <w:bookmarkEnd w:id="196"/>
    </w:p>
    <w:p w:rsidR="003D49FF" w:rsidRDefault="003D49FF" w:rsidP="00D15264">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97" w:name="_Toc368651186"/>
      <w:bookmarkStart w:id="198" w:name="_Toc416782731"/>
      <w:r>
        <w:t>Typical Efforts and Timelines</w:t>
      </w:r>
      <w:bookmarkEnd w:id="197"/>
      <w:bookmarkEnd w:id="198"/>
    </w:p>
    <w:p w:rsidR="003D49FF" w:rsidRDefault="003D49FF" w:rsidP="00D15264">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FE3227">
        <w:trPr>
          <w:trHeight w:val="323"/>
        </w:trPr>
        <w:tc>
          <w:tcPr>
            <w:tcW w:w="2700" w:type="dxa"/>
            <w:shd w:val="clear" w:color="auto" w:fill="EEECE1"/>
          </w:tcPr>
          <w:p w:rsidR="003D49FF" w:rsidRDefault="003D49FF" w:rsidP="00F10D1C">
            <w:pPr>
              <w:rPr>
                <w:b/>
              </w:rPr>
            </w:pPr>
            <w:r>
              <w:rPr>
                <w:b/>
              </w:rPr>
              <w:t xml:space="preserve">CyberSource Service </w:t>
            </w:r>
          </w:p>
        </w:tc>
        <w:tc>
          <w:tcPr>
            <w:tcW w:w="3641" w:type="dxa"/>
            <w:shd w:val="clear" w:color="auto" w:fill="EEECE1"/>
          </w:tcPr>
          <w:p w:rsidR="003D49FF" w:rsidRDefault="003D49FF" w:rsidP="00F10D1C">
            <w:pPr>
              <w:rPr>
                <w:b/>
              </w:rPr>
            </w:pPr>
            <w:r>
              <w:rPr>
                <w:b/>
              </w:rPr>
              <w:t>Level of Effort (LOE)</w:t>
            </w:r>
          </w:p>
        </w:tc>
        <w:tc>
          <w:tcPr>
            <w:tcW w:w="3780" w:type="dxa"/>
            <w:shd w:val="clear" w:color="auto" w:fill="EEECE1"/>
          </w:tcPr>
          <w:p w:rsidR="003D49FF" w:rsidRDefault="003D49FF" w:rsidP="00F10D1C">
            <w:pPr>
              <w:rPr>
                <w:b/>
              </w:rPr>
            </w:pPr>
            <w:r>
              <w:rPr>
                <w:b/>
              </w:rPr>
              <w:t>Dependencies</w:t>
            </w:r>
          </w:p>
        </w:tc>
      </w:tr>
      <w:tr w:rsidR="003D49FF" w:rsidTr="00FE3227">
        <w:tc>
          <w:tcPr>
            <w:tcW w:w="2700" w:type="dxa"/>
          </w:tcPr>
          <w:p w:rsidR="003D49FF" w:rsidRPr="006274EE" w:rsidRDefault="003D49FF" w:rsidP="00F10D1C">
            <w:r w:rsidRPr="006274EE">
              <w:t>Initial Cartridge Setup</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780" w:type="dxa"/>
          </w:tcPr>
          <w:p w:rsidR="003D49FF" w:rsidRPr="006274EE" w:rsidRDefault="003D49FF" w:rsidP="00B6458B">
            <w:pPr>
              <w:pStyle w:val="Listenabsatz"/>
              <w:numPr>
                <w:ilvl w:val="0"/>
                <w:numId w:val="20"/>
              </w:numPr>
            </w:pPr>
            <w:r w:rsidRPr="006274EE">
              <w:t xml:space="preserve">Cartridge is available </w:t>
            </w:r>
          </w:p>
        </w:tc>
      </w:tr>
      <w:tr w:rsidR="003D49FF" w:rsidTr="00FE3227">
        <w:tc>
          <w:tcPr>
            <w:tcW w:w="2700" w:type="dxa"/>
          </w:tcPr>
          <w:p w:rsidR="003D49FF" w:rsidRPr="006274EE" w:rsidRDefault="003D49FF" w:rsidP="00F10D1C">
            <w:r w:rsidRPr="006274EE">
              <w:t>Authorize Credit Card</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CyberSource-AuthorizeCreditCard pipeline with COPlaceOrder.</w:t>
            </w:r>
          </w:p>
        </w:tc>
        <w:tc>
          <w:tcPr>
            <w:tcW w:w="3780" w:type="dxa"/>
          </w:tcPr>
          <w:p w:rsidR="003D49FF" w:rsidRPr="006274EE" w:rsidRDefault="003D49FF" w:rsidP="00B6458B">
            <w:pPr>
              <w:pStyle w:val="Listenabsatz"/>
              <w:numPr>
                <w:ilvl w:val="0"/>
                <w:numId w:val="20"/>
              </w:numPr>
            </w:pPr>
            <w:r w:rsidRPr="006274EE">
              <w:t>Merchant ID and Key is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FE3227">
        <w:tc>
          <w:tcPr>
            <w:tcW w:w="2700" w:type="dxa"/>
          </w:tcPr>
          <w:p w:rsidR="003D49FF" w:rsidRPr="006274EE" w:rsidRDefault="003D49FF" w:rsidP="00F10D1C">
            <w:r w:rsidRPr="006274EE">
              <w:t>Device Fingerprint (as addition to Authorize Credit Card)</w:t>
            </w:r>
          </w:p>
        </w:tc>
        <w:tc>
          <w:tcPr>
            <w:tcW w:w="3641" w:type="dxa"/>
          </w:tcPr>
          <w:p w:rsidR="003D49FF" w:rsidRPr="006274EE" w:rsidRDefault="003D49FF" w:rsidP="00F10D1C">
            <w:pPr>
              <w:rPr>
                <w:b/>
              </w:rPr>
            </w:pPr>
            <w:r w:rsidRPr="006274EE">
              <w:rPr>
                <w:b/>
              </w:rPr>
              <w:t xml:space="preserve">0.5 </w:t>
            </w:r>
            <w:r w:rsidRPr="006274EE">
              <w:rPr>
                <w:bCs/>
              </w:rPr>
              <w:t>Person Day</w:t>
            </w:r>
          </w:p>
        </w:tc>
        <w:tc>
          <w:tcPr>
            <w:tcW w:w="3780"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FE3227">
        <w:tc>
          <w:tcPr>
            <w:tcW w:w="2700" w:type="dxa"/>
          </w:tcPr>
          <w:p w:rsidR="003D49FF" w:rsidRPr="006274EE" w:rsidRDefault="003D49FF" w:rsidP="00F10D1C">
            <w:r w:rsidRPr="006274EE">
              <w:t xml:space="preserve">Address Verification </w:t>
            </w:r>
            <w:r w:rsidRPr="006274EE">
              <w:lastRenderedPageBreak/>
              <w:t>Service (AVS)*</w:t>
            </w:r>
          </w:p>
        </w:tc>
        <w:tc>
          <w:tcPr>
            <w:tcW w:w="3641" w:type="dxa"/>
          </w:tcPr>
          <w:p w:rsidR="003D49FF" w:rsidRPr="006274EE" w:rsidRDefault="003D49FF" w:rsidP="00F10D1C">
            <w:r w:rsidRPr="006274EE">
              <w:rPr>
                <w:b/>
              </w:rPr>
              <w:lastRenderedPageBreak/>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20"/>
              </w:numPr>
            </w:pPr>
            <w:r w:rsidRPr="006274EE">
              <w:lastRenderedPageBreak/>
              <w:t>Initial Cartridge Setup</w:t>
            </w:r>
          </w:p>
        </w:tc>
      </w:tr>
      <w:tr w:rsidR="003D49FF" w:rsidTr="00FE3227">
        <w:tc>
          <w:tcPr>
            <w:tcW w:w="2700" w:type="dxa"/>
          </w:tcPr>
          <w:p w:rsidR="003D49FF" w:rsidRPr="006274EE" w:rsidRDefault="003D49FF" w:rsidP="00F10D1C">
            <w:r w:rsidRPr="006274EE">
              <w:lastRenderedPageBreak/>
              <w:t>Delivery Address Verification (DAV)*</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Bill Me Later (BML)</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Decision Manager</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 xml:space="preserve">Order status notification URL pointing to Cybersource-NewDecision pipeline is defined. </w:t>
            </w:r>
          </w:p>
        </w:tc>
      </w:tr>
      <w:tr w:rsidR="00C13640" w:rsidTr="00FE3227">
        <w:tc>
          <w:tcPr>
            <w:tcW w:w="2700" w:type="dxa"/>
          </w:tcPr>
          <w:p w:rsidR="00C13640" w:rsidRPr="006274EE" w:rsidRDefault="00C13640" w:rsidP="00F10D1C">
            <w:r w:rsidRPr="006274EE">
              <w:t>Payment Tokenization</w:t>
            </w:r>
            <w:r w:rsidR="00FD2BE9" w:rsidRPr="006274EE">
              <w:t>*</w:t>
            </w:r>
          </w:p>
        </w:tc>
        <w:tc>
          <w:tcPr>
            <w:tcW w:w="3641"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780" w:type="dxa"/>
          </w:tcPr>
          <w:p w:rsidR="00C13640" w:rsidRPr="006274EE" w:rsidRDefault="00C13640" w:rsidP="00B6458B">
            <w:pPr>
              <w:pStyle w:val="Listenabsatz"/>
              <w:numPr>
                <w:ilvl w:val="0"/>
                <w:numId w:val="19"/>
              </w:numPr>
            </w:pPr>
            <w:r w:rsidRPr="006274EE">
              <w:t>Initial Cartridge Setup</w:t>
            </w:r>
          </w:p>
        </w:tc>
      </w:tr>
      <w:tr w:rsidR="00030D59" w:rsidTr="00FE3227">
        <w:tc>
          <w:tcPr>
            <w:tcW w:w="2700" w:type="dxa"/>
          </w:tcPr>
          <w:p w:rsidR="00030D59" w:rsidRPr="006274EE" w:rsidRDefault="00030D59" w:rsidP="00F10D1C">
            <w:r w:rsidRPr="006274EE">
              <w:t>Payer Authentication</w:t>
            </w:r>
          </w:p>
        </w:tc>
        <w:tc>
          <w:tcPr>
            <w:tcW w:w="3641"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780"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Update CoPlaceOrder-HandlePayments pipeline</w:t>
            </w:r>
          </w:p>
          <w:p w:rsidR="009B4297" w:rsidRPr="006274EE" w:rsidRDefault="009B4297" w:rsidP="00B6458B">
            <w:pPr>
              <w:pStyle w:val="Listenabsatz"/>
              <w:numPr>
                <w:ilvl w:val="0"/>
                <w:numId w:val="19"/>
              </w:numPr>
            </w:pPr>
            <w:r w:rsidRPr="006274EE">
              <w:t>Handle error scenarios in merchant specific ways</w:t>
            </w:r>
          </w:p>
        </w:tc>
      </w:tr>
      <w:tr w:rsidR="00FE3227" w:rsidTr="00FE3227">
        <w:tc>
          <w:tcPr>
            <w:tcW w:w="2700" w:type="dxa"/>
          </w:tcPr>
          <w:p w:rsidR="00FE3227" w:rsidRPr="006274EE" w:rsidRDefault="00FE3227" w:rsidP="00FF1FE6">
            <w:r w:rsidRPr="006274EE">
              <w:t>V.me Initial Cartridge setup</w:t>
            </w:r>
          </w:p>
        </w:tc>
        <w:tc>
          <w:tcPr>
            <w:tcW w:w="3641" w:type="dxa"/>
          </w:tcPr>
          <w:p w:rsidR="00FE3227" w:rsidRPr="006274EE" w:rsidRDefault="00FE3227" w:rsidP="00FF1FE6">
            <w:pPr>
              <w:rPr>
                <w:b/>
              </w:rPr>
            </w:pPr>
            <w:r w:rsidRPr="006274EE">
              <w:rPr>
                <w:b/>
              </w:rPr>
              <w:t>0.5</w:t>
            </w:r>
            <w:r w:rsidRPr="006274EE">
              <w:t>– Person Day</w:t>
            </w:r>
          </w:p>
        </w:tc>
        <w:tc>
          <w:tcPr>
            <w:tcW w:w="3780" w:type="dxa"/>
          </w:tcPr>
          <w:p w:rsidR="00FE3227" w:rsidRPr="006274EE" w:rsidRDefault="00FE3227" w:rsidP="00B6458B">
            <w:pPr>
              <w:pStyle w:val="Listenabsatz"/>
              <w:numPr>
                <w:ilvl w:val="0"/>
                <w:numId w:val="19"/>
              </w:numPr>
            </w:pPr>
            <w:r w:rsidRPr="006274EE">
              <w:t>Cartridge is available</w:t>
            </w:r>
          </w:p>
          <w:p w:rsidR="00FE3227" w:rsidRPr="006274EE" w:rsidRDefault="00FE3227" w:rsidP="00B6458B">
            <w:pPr>
              <w:pStyle w:val="Listenabsatz"/>
              <w:numPr>
                <w:ilvl w:val="0"/>
                <w:numId w:val="19"/>
              </w:numPr>
            </w:pPr>
            <w:r w:rsidRPr="006274EE">
              <w:t>Merchant account on CyberSource servers is setup for V.me integration</w:t>
            </w:r>
          </w:p>
        </w:tc>
      </w:tr>
      <w:tr w:rsidR="00FE3227" w:rsidTr="00FE3227">
        <w:tc>
          <w:tcPr>
            <w:tcW w:w="2700" w:type="dxa"/>
          </w:tcPr>
          <w:p w:rsidR="00FE3227" w:rsidRPr="006274EE" w:rsidRDefault="00FE3227" w:rsidP="00FF1FE6">
            <w:r w:rsidRPr="006274EE">
              <w:t>V.me integration on Cart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FE3227" w:rsidTr="00FE3227">
        <w:tc>
          <w:tcPr>
            <w:tcW w:w="2700" w:type="dxa"/>
          </w:tcPr>
          <w:p w:rsidR="00FE3227" w:rsidRPr="006274EE" w:rsidRDefault="00FE3227" w:rsidP="00FF1FE6">
            <w:r w:rsidRPr="006274EE">
              <w:t>V.me integration on Payment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EB39C3" w:rsidTr="00FE3227">
        <w:tc>
          <w:tcPr>
            <w:tcW w:w="2700" w:type="dxa"/>
          </w:tcPr>
          <w:p w:rsidR="00EB39C3" w:rsidRPr="006274EE" w:rsidRDefault="00EB39C3" w:rsidP="00FF1FE6">
            <w:r w:rsidRPr="006274EE">
              <w:t xml:space="preserve">Alipay Integration on </w:t>
            </w:r>
            <w:r w:rsidRPr="006274EE">
              <w:lastRenderedPageBreak/>
              <w:t>Payment Page</w:t>
            </w:r>
          </w:p>
        </w:tc>
        <w:tc>
          <w:tcPr>
            <w:tcW w:w="3641" w:type="dxa"/>
          </w:tcPr>
          <w:p w:rsidR="00EB39C3" w:rsidRPr="006274EE" w:rsidRDefault="00EB39C3" w:rsidP="00FF1FE6">
            <w:pPr>
              <w:rPr>
                <w:b/>
              </w:rPr>
            </w:pPr>
            <w:r w:rsidRPr="006274EE">
              <w:rPr>
                <w:b/>
              </w:rPr>
              <w:lastRenderedPageBreak/>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lastRenderedPageBreak/>
              <w:t>Update CoPlaceOrder-HandlePayments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lastRenderedPageBreak/>
              <w:t>Paypal Express Checkout on Cart page and Mini Cart Page</w:t>
            </w:r>
          </w:p>
        </w:tc>
        <w:tc>
          <w:tcPr>
            <w:tcW w:w="3641" w:type="dxa"/>
          </w:tcPr>
          <w:p w:rsidR="00EB39C3" w:rsidRPr="006274EE" w:rsidRDefault="00EB39C3" w:rsidP="00FF1FE6">
            <w:pPr>
              <w:rPr>
                <w:b/>
              </w:rPr>
            </w:pPr>
            <w:r w:rsidRPr="006274EE">
              <w:rPr>
                <w:b/>
              </w:rPr>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t>Paypal Integration on Payment Page</w:t>
            </w:r>
          </w:p>
        </w:tc>
        <w:tc>
          <w:tcPr>
            <w:tcW w:w="3641" w:type="dxa"/>
          </w:tcPr>
          <w:p w:rsidR="00EB39C3" w:rsidRPr="006274EE" w:rsidRDefault="00EB39C3" w:rsidP="00E26A97">
            <w:pPr>
              <w:rPr>
                <w:b/>
              </w:rPr>
            </w:pPr>
            <w:r w:rsidRPr="006274EE">
              <w:rPr>
                <w:b/>
              </w:rPr>
              <w:t>1.0</w:t>
            </w:r>
            <w:r w:rsidRPr="006274EE">
              <w:t>– Person Day</w:t>
            </w:r>
          </w:p>
        </w:tc>
        <w:tc>
          <w:tcPr>
            <w:tcW w:w="3780"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Update CoPlaceOrder-HandlePayments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199" w:name="_Toc368651187"/>
      <w:bookmarkStart w:id="200" w:name="_Toc416782732"/>
      <w:r>
        <w:lastRenderedPageBreak/>
        <w:t>Pre-Production</w:t>
      </w:r>
      <w:r w:rsidR="0087333B">
        <w:t xml:space="preserve"> Steps</w:t>
      </w:r>
      <w:bookmarkEnd w:id="199"/>
      <w:bookmarkEnd w:id="200"/>
    </w:p>
    <w:p w:rsidR="001E2C08" w:rsidRDefault="000762E7" w:rsidP="00D15264">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D15264">
      <w:pPr>
        <w:pStyle w:val="BodyText"/>
      </w:pPr>
      <w:r>
        <w:t>CybersourceUnitTesting-TestBMLAuth</w:t>
      </w:r>
    </w:p>
    <w:p w:rsidR="000762E7" w:rsidRDefault="000762E7" w:rsidP="00D15264">
      <w:pPr>
        <w:pStyle w:val="BodyText"/>
      </w:pPr>
      <w:r>
        <w:t>CybersourceUnitTesting-TestCCAuth</w:t>
      </w:r>
    </w:p>
    <w:p w:rsidR="008C79AB" w:rsidRDefault="008C79AB" w:rsidP="00D15264">
      <w:pPr>
        <w:pStyle w:val="BodyText"/>
      </w:pPr>
      <w:r>
        <w:t>CybersourceUnitTesting-</w:t>
      </w:r>
      <w:r w:rsidRPr="008C79AB">
        <w:t xml:space="preserve"> TestAlipayInitiateService</w:t>
      </w:r>
    </w:p>
    <w:p w:rsidR="008C79AB" w:rsidRDefault="008C79AB" w:rsidP="00D15264">
      <w:pPr>
        <w:pStyle w:val="BodyText"/>
      </w:pPr>
      <w:r>
        <w:t>CybersourceUnitTesting-</w:t>
      </w:r>
      <w:r w:rsidRPr="008C79AB">
        <w:t xml:space="preserve"> TestAlipayCheckStatusService</w:t>
      </w:r>
    </w:p>
    <w:p w:rsidR="008C79AB" w:rsidRDefault="008C79AB" w:rsidP="00D15264">
      <w:pPr>
        <w:pStyle w:val="BodyText"/>
      </w:pPr>
      <w:r>
        <w:t>CybersourceUnitTesting-</w:t>
      </w:r>
      <w:r w:rsidRPr="008C79AB">
        <w:t xml:space="preserve"> TestPaypalCaptureService</w:t>
      </w:r>
    </w:p>
    <w:p w:rsidR="000762E7" w:rsidRDefault="000762E7" w:rsidP="00D15264">
      <w:pPr>
        <w:pStyle w:val="BodyText"/>
      </w:pPr>
      <w:r>
        <w:t>CybersourceUnitTesting-TestTax</w:t>
      </w:r>
    </w:p>
    <w:p w:rsidR="000762E7" w:rsidRDefault="000762E7" w:rsidP="00D15264">
      <w:pPr>
        <w:pStyle w:val="BodyText"/>
      </w:pPr>
      <w:r>
        <w:t>CybersourceUnitTesting-TestDAVCheck</w:t>
      </w:r>
    </w:p>
    <w:p w:rsidR="000762E7" w:rsidRDefault="000762E7" w:rsidP="00D15264">
      <w:pPr>
        <w:pStyle w:val="BodyText"/>
      </w:pPr>
      <w:r>
        <w:t>CybersourceUnitTesting-TestPA</w:t>
      </w:r>
    </w:p>
    <w:p w:rsidR="000762E7" w:rsidRDefault="000762E7" w:rsidP="00D15264">
      <w:pPr>
        <w:pStyle w:val="BodyText"/>
      </w:pPr>
      <w:r>
        <w:t>CybersourceUnitTesting-TestFingerprint</w:t>
      </w:r>
    </w:p>
    <w:p w:rsidR="000762E7" w:rsidRDefault="001B2571" w:rsidP="00D15264">
      <w:pPr>
        <w:pStyle w:val="BodyText"/>
      </w:pPr>
      <w:r>
        <w:t>Cybersource_Subscription-Start</w:t>
      </w:r>
    </w:p>
    <w:p w:rsidR="001B2571" w:rsidRDefault="001B2571" w:rsidP="00D15264">
      <w:pPr>
        <w:pStyle w:val="BodyText"/>
      </w:pPr>
      <w:r>
        <w:t>Cybersource_Subscription-</w:t>
      </w:r>
      <w:r w:rsidR="001C4A36">
        <w:t>CreateSubscription</w:t>
      </w:r>
    </w:p>
    <w:p w:rsidR="001C4A36" w:rsidRDefault="001C4A36" w:rsidP="00D15264">
      <w:pPr>
        <w:pStyle w:val="BodyText"/>
      </w:pPr>
      <w:r>
        <w:t>Cybersource_Subscription-ViewSubscription</w:t>
      </w:r>
    </w:p>
    <w:p w:rsidR="001C4A36" w:rsidRDefault="001C4A36" w:rsidP="00D15264">
      <w:pPr>
        <w:pStyle w:val="BodyText"/>
      </w:pPr>
      <w:r>
        <w:t>Cybersource_Subscription-UpdateSubscription</w:t>
      </w:r>
    </w:p>
    <w:p w:rsidR="001C4A36" w:rsidRDefault="001C4A36" w:rsidP="00D15264">
      <w:pPr>
        <w:pStyle w:val="BodyText"/>
      </w:pPr>
      <w:r>
        <w:t>Cybersource_Subscription-DeleteSubscription</w:t>
      </w:r>
    </w:p>
    <w:p w:rsidR="001C4A36" w:rsidRDefault="001C4A36" w:rsidP="00D15264">
      <w:pPr>
        <w:pStyle w:val="BodyText"/>
      </w:pPr>
      <w:r>
        <w:t>Cybersource_Subscription-OnDemandPayment</w:t>
      </w:r>
    </w:p>
    <w:p w:rsidR="001C4A36" w:rsidRDefault="001C4A36" w:rsidP="00D15264">
      <w:pPr>
        <w:pStyle w:val="BodyText"/>
      </w:pPr>
      <w:r>
        <w:t>Cybersource_Services-Start</w:t>
      </w:r>
    </w:p>
    <w:p w:rsidR="00545819" w:rsidRDefault="001C4A36" w:rsidP="00D15264">
      <w:pPr>
        <w:pStyle w:val="BodyText"/>
      </w:pPr>
      <w:r>
        <w:t>Cybersource_Services-Reversal</w:t>
      </w:r>
    </w:p>
    <w:p w:rsidR="00545819" w:rsidRDefault="00545819" w:rsidP="00D15264">
      <w:pPr>
        <w:pStyle w:val="BodyText"/>
      </w:pPr>
      <w:r>
        <w:t>CybersourceUnitTesting-</w:t>
      </w:r>
      <w:r w:rsidRPr="00C10DE6">
        <w:t>TestVmeAuth</w:t>
      </w:r>
    </w:p>
    <w:p w:rsidR="00545819" w:rsidRDefault="00545819" w:rsidP="00D15264">
      <w:pPr>
        <w:pStyle w:val="BodyText"/>
      </w:pPr>
      <w:r>
        <w:t>CybersourceUnitTesting-</w:t>
      </w:r>
      <w:r w:rsidRPr="00C10DE6">
        <w:t>TestVmeGetCheckoutDetails</w:t>
      </w:r>
    </w:p>
    <w:p w:rsidR="00545819" w:rsidRDefault="00545819" w:rsidP="00D15264">
      <w:pPr>
        <w:pStyle w:val="BodyText"/>
      </w:pPr>
      <w:r>
        <w:t>CybersourceUnitTesting-</w:t>
      </w:r>
      <w:r w:rsidRPr="00C10DE6">
        <w:t>TestVmeConfirmPurchase</w:t>
      </w:r>
    </w:p>
    <w:p w:rsidR="00545819" w:rsidRDefault="00545819" w:rsidP="00D15264">
      <w:pPr>
        <w:pStyle w:val="BodyText"/>
      </w:pPr>
      <w:r>
        <w:lastRenderedPageBreak/>
        <w:t>CybersourceUnitTesting-</w:t>
      </w:r>
      <w:r w:rsidRPr="00C10DE6">
        <w:t>StartVme</w:t>
      </w:r>
    </w:p>
    <w:p w:rsidR="00545819" w:rsidRDefault="00545819" w:rsidP="00D15264">
      <w:pPr>
        <w:pStyle w:val="BodyText"/>
      </w:pPr>
      <w:r>
        <w:t>CybersourceUnitTesting-</w:t>
      </w:r>
      <w:r w:rsidRPr="00C10DE6">
        <w:t>TestVmeAuthReversalRequest</w:t>
      </w:r>
    </w:p>
    <w:p w:rsidR="00545819" w:rsidRDefault="00545819" w:rsidP="00D15264">
      <w:pPr>
        <w:pStyle w:val="BodyText"/>
      </w:pPr>
      <w:r>
        <w:t>CybersourceUnitTesting-</w:t>
      </w:r>
      <w:r w:rsidRPr="00C10DE6">
        <w:t>TestVmeCaptureRequest</w:t>
      </w:r>
    </w:p>
    <w:p w:rsidR="00545819" w:rsidRDefault="00545819" w:rsidP="00D15264">
      <w:pPr>
        <w:pStyle w:val="BodyText"/>
      </w:pPr>
      <w:r>
        <w:t>CybersourceUnitTesting-</w:t>
      </w:r>
      <w:r w:rsidRPr="00C10DE6">
        <w:t>TestVmeRefundRequest</w:t>
      </w:r>
    </w:p>
    <w:p w:rsidR="00545819" w:rsidRDefault="00545819" w:rsidP="00D15264">
      <w:pPr>
        <w:pStyle w:val="BodyText"/>
      </w:pPr>
      <w:r>
        <w:t>CybersourceUnitTesting-</w:t>
      </w:r>
      <w:r w:rsidRPr="00C10DE6">
        <w:t>TestVmeInitiateService</w:t>
      </w:r>
    </w:p>
    <w:p w:rsidR="003258DA" w:rsidRDefault="003258DA" w:rsidP="00D15264">
      <w:pPr>
        <w:pStyle w:val="BodyText"/>
      </w:pPr>
      <w:r>
        <w:t>CybersourceUnitTesting-</w:t>
      </w:r>
      <w:r w:rsidRPr="003258DA">
        <w:t>StartPOS</w:t>
      </w:r>
    </w:p>
    <w:p w:rsidR="001C4A36" w:rsidRPr="001E2C08" w:rsidRDefault="001C4A36" w:rsidP="00D15264">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201" w:name="_Toc368651188"/>
      <w:bookmarkStart w:id="202" w:name="_Toc416782733"/>
      <w:r>
        <w:lastRenderedPageBreak/>
        <w:t>CyberSource Site Preferences</w:t>
      </w:r>
      <w:bookmarkEnd w:id="201"/>
      <w:bookmarkEnd w:id="202"/>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Key(</w:t>
            </w:r>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CyberSourceEndpoint(</w:t>
            </w:r>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3D49FF" w:rsidP="00D15264">
            <w:pPr>
              <w:pStyle w:val="BodyText"/>
            </w:pPr>
            <w:r w:rsidRPr="003E1FA3">
              <w:t xml:space="preserve">CyberSource Web service End points: </w:t>
            </w:r>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 xml:space="preserve">Test </w:t>
            </w:r>
            <w:hyperlink r:id="rId154" w:history="1">
              <w:r w:rsidR="00C5387E" w:rsidRPr="003E1FA3">
                <w:rPr>
                  <w:rFonts w:eastAsia="Times New Roman" w:cs="Courier New"/>
                  <w:iCs/>
                </w:rPr>
                <w:t>https://ics2wstest.ic3.com/commerce/1.x/transactionProcessor</w:t>
              </w:r>
            </w:hyperlink>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Prod</w:t>
            </w:r>
            <w:hyperlink r:id="rId155"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CyberSourceShipFromCity(</w:t>
            </w:r>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CyberSourceShipFromStateCode(</w:t>
            </w:r>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CyberSourceShipFromZipCode(</w:t>
            </w:r>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 Country Code(</w:t>
            </w:r>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Item Category(</w:t>
            </w:r>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Promotion Code(</w:t>
            </w:r>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Merchant Promotion Code(</w:t>
            </w:r>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Ignore AVS Result(</w:t>
            </w:r>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AVS Decline Flags(</w:t>
            </w:r>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Failure(</w:t>
            </w:r>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Verification(</w:t>
            </w:r>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Name(</w:t>
            </w:r>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City(</w:t>
            </w:r>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State Code(</w:t>
            </w:r>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Zip Code(</w:t>
            </w:r>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Country Code(</w:t>
            </w:r>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City(</w:t>
            </w:r>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StateCode(</w:t>
            </w:r>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ZipCode(</w:t>
            </w:r>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Country Code(</w:t>
            </w:r>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States List(</w:t>
            </w:r>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States List(</w:t>
            </w:r>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r w:rsidRPr="003E1FA3">
              <w:rPr>
                <w:rFonts w:asciiTheme="minorHAnsi" w:hAnsiTheme="minorHAnsi" w:cs="Courier New"/>
                <w:b w:val="0"/>
                <w:iCs/>
                <w:sz w:val="22"/>
                <w:szCs w:val="22"/>
              </w:rPr>
              <w:lastRenderedPageBreak/>
              <w:t>traces(</w:t>
            </w:r>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Device Fingeprintenabled(</w:t>
            </w:r>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JetmetrixLocation(</w:t>
            </w:r>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CsDeviceFingerprintOrgId(</w:t>
            </w:r>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Device Fingerprint Redirection(</w:t>
            </w:r>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None,static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Tokenization(</w:t>
            </w:r>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Save Proof.xml(</w:t>
            </w:r>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Type(apPaymentType)</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Alipay(apTestReconciliationID)</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A24319" w:rsidP="00A24319">
      <w:pPr>
        <w:pStyle w:val="Heading1"/>
        <w:framePr w:wrap="auto" w:vAnchor="margin" w:yAlign="inline"/>
      </w:pPr>
      <w:bookmarkStart w:id="203" w:name="_Toc353399461"/>
      <w:bookmarkStart w:id="204" w:name="_Toc368651189"/>
      <w:bookmarkStart w:id="205" w:name="_Toc416782734"/>
      <w:r>
        <w:t>V.me Site Preferences</w:t>
      </w:r>
      <w:bookmarkEnd w:id="203"/>
      <w:bookmarkEnd w:id="204"/>
      <w:bookmarkEnd w:id="205"/>
    </w:p>
    <w:p w:rsidR="00EB4BD3" w:rsidRPr="00EB4BD3" w:rsidRDefault="00EB4BD3" w:rsidP="00EB4BD3">
      <w:pPr>
        <w:pStyle w:val="Heading5"/>
      </w:pPr>
      <w:r>
        <w:t>Site preference and description</w:t>
      </w:r>
    </w:p>
    <w:tbl>
      <w:tblPr>
        <w:tblStyle w:val="TableGrid"/>
        <w:tblW w:w="9743" w:type="dxa"/>
        <w:tblLook w:val="04A0" w:firstRow="1" w:lastRow="0" w:firstColumn="1" w:lastColumn="0" w:noHBand="0" w:noVBand="1"/>
      </w:tblPr>
      <w:tblGrid>
        <w:gridCol w:w="3312"/>
        <w:gridCol w:w="2111"/>
        <w:gridCol w:w="4320"/>
      </w:tblGrid>
      <w:tr w:rsidR="00A24319" w:rsidTr="00FF1FE6">
        <w:tc>
          <w:tcPr>
            <w:tcW w:w="312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Site Preference</w:t>
            </w:r>
          </w:p>
        </w:tc>
        <w:tc>
          <w:tcPr>
            <w:tcW w:w="2473"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Description</w:t>
            </w:r>
          </w:p>
        </w:tc>
        <w:tc>
          <w:tcPr>
            <w:tcW w:w="414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Default Value</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VmeSandboxJavaScriptAPI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https://sandbox-static.v.me//js/1/v-widgets.js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Production</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VmeEnvironment</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Environment (Production,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(Sandbox)</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VmeCustomerRepresentativeID</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Customer Representative ID (VMe Admin ID)</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VmeMerchantLogo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Merchant's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VmeAcceptLogo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Accept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https://static.v.me/img/vme_accpt_mark.png</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VmeEnableLearnMoreLink</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Show Visa VMe Learn More Link</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true</w:t>
            </w:r>
          </w:p>
          <w:p w:rsidR="002163D4" w:rsidRPr="003E1FA3" w:rsidRDefault="002163D4" w:rsidP="00D15264">
            <w:pPr>
              <w:pStyle w:val="BodyText"/>
            </w:pP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VmeDefaultLastName</w:t>
            </w:r>
          </w:p>
        </w:tc>
        <w:tc>
          <w:tcPr>
            <w:tcW w:w="2473"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V.me by Visa Default Last Name</w:t>
            </w:r>
          </w:p>
        </w:tc>
        <w:tc>
          <w:tcPr>
            <w:tcW w:w="414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Customer</w:t>
            </w:r>
          </w:p>
        </w:tc>
      </w:tr>
      <w:tr w:rsidR="002163D4" w:rsidTr="00FF1FE6">
        <w:tc>
          <w:tcPr>
            <w:tcW w:w="3125" w:type="dxa"/>
          </w:tcPr>
          <w:p w:rsidR="002163D4" w:rsidRPr="003E1FA3" w:rsidRDefault="002163D4" w:rsidP="002163D4">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VmeDefaultFirstName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Default First Name</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Valued</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VmeAmount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Amount-Testing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NA</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VmeCheckoutButtonStyle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Checkout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checkout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VmePaymentButtonStyle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Payment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payment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VmeEnableVmeOnMiniCart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Checkout button on Mini Cart</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VmeServersideClickjackingEnabled</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Server side clickjacking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bl>
    <w:p w:rsidR="00A24319" w:rsidRDefault="00224908" w:rsidP="00224908">
      <w:pPr>
        <w:pStyle w:val="Heading1"/>
        <w:framePr w:wrap="auto" w:vAnchor="margin" w:yAlign="inline" w:anchorLock="0"/>
      </w:pPr>
      <w:bookmarkStart w:id="206" w:name="_Toc416782735"/>
      <w:r>
        <w:t>Cybersource_paypal Site Preferences</w:t>
      </w:r>
      <w:bookmarkEnd w:id="206"/>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CsEnableExpressPaypal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url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CsPaypalAddressOverride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then address of buyer will be override by the shipping address provided in shipping page.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requestBillingAddress will set as 1 for requesting billing address from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isDecisionManagerEnable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207" w:name="_Toc368651190"/>
      <w:bookmarkStart w:id="208" w:name="_Toc416782736"/>
      <w:r>
        <w:lastRenderedPageBreak/>
        <w:t>Device Fingerprint</w:t>
      </w:r>
      <w:bookmarkEnd w:id="207"/>
      <w:bookmarkEnd w:id="208"/>
    </w:p>
    <w:p w:rsidR="003D49FF" w:rsidRDefault="003D49FF" w:rsidP="003D49FF">
      <w:r>
        <w:t>The device fingerprint enables CyberSource to detect fraud/spam more efficient.</w:t>
      </w:r>
      <w:r>
        <w:br/>
        <w:t xml:space="preserve">The device fingerprint can be used as an addition of the Credit Card </w:t>
      </w:r>
      <w:r w:rsidR="0057428E">
        <w:t>Payment,</w:t>
      </w:r>
      <w:r>
        <w:t xml:space="preserve"> it</w:t>
      </w:r>
      <w:r w:rsidR="003E1FA3">
        <w:t xml:space="preserve"> is not an independent service.</w:t>
      </w:r>
    </w:p>
    <w:p w:rsidR="003D49FF" w:rsidRDefault="003D49FF" w:rsidP="003E1FA3">
      <w:pPr>
        <w:pStyle w:val="Heading2"/>
      </w:pPr>
      <w:bookmarkStart w:id="209" w:name="_Toc368651191"/>
      <w:bookmarkStart w:id="210" w:name="_Toc416782737"/>
      <w:r>
        <w:t>How does it work?</w:t>
      </w:r>
      <w:bookmarkEnd w:id="209"/>
      <w:bookmarkEnd w:id="210"/>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211" w:name="_Toc368651192"/>
      <w:bookmarkStart w:id="212" w:name="_Toc416782738"/>
      <w:r>
        <w:t>Setup:</w:t>
      </w:r>
      <w:bookmarkEnd w:id="211"/>
      <w:bookmarkEnd w:id="212"/>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${dw.system.Site.getCurrent().getCustomPreferenceValue(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${URLUtils.url(</w:t>
      </w:r>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213" w:name="_Toc368651193"/>
      <w:bookmarkStart w:id="214" w:name="_Toc416782739"/>
      <w:r>
        <w:lastRenderedPageBreak/>
        <w:t>Hints for the CsDeviceFingerprintRedirectionType:</w:t>
      </w:r>
      <w:bookmarkEnd w:id="213"/>
      <w:bookmarkEnd w:id="214"/>
    </w:p>
    <w:p w:rsidR="003D49FF" w:rsidRPr="003E1FA3" w:rsidRDefault="003D49FF" w:rsidP="003E1FA3">
      <w:r w:rsidRPr="003E1FA3">
        <w:t>To get improved deviceFingerprint results, Cybersource recommends redirecting the included code (loading a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a</w:t>
      </w:r>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If set to dynamic,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081EF1A" wp14:editId="43BE9DA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56"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215" w:name="_Toc368651194"/>
      <w:bookmarkStart w:id="216" w:name="_Toc416782740"/>
      <w:r>
        <w:t>Modified Scripts and pipelines for the device fingerprint</w:t>
      </w:r>
      <w:bookmarkEnd w:id="215"/>
      <w:bookmarkEnd w:id="216"/>
    </w:p>
    <w:p w:rsidR="003D49FF" w:rsidRDefault="003D49FF" w:rsidP="00D15264">
      <w:pPr>
        <w:pStyle w:val="BodyText"/>
      </w:pPr>
      <w:r>
        <w:t>Scripts:</w:t>
      </w:r>
    </w:p>
    <w:p w:rsidR="003D49FF" w:rsidRDefault="003D49FF" w:rsidP="00D15264">
      <w:pPr>
        <w:pStyle w:val="BodyText"/>
      </w:pPr>
      <w:r>
        <w:t>libCybersource .ds-&gt;addCCAuthRequestInfo modified.</w:t>
      </w:r>
    </w:p>
    <w:p w:rsidR="003D49FF" w:rsidRDefault="003D49FF" w:rsidP="00D15264">
      <w:pPr>
        <w:pStyle w:val="BodyText"/>
      </w:pPr>
      <w:r>
        <w:t>CCAuthRequest.ds (updated WSDL reference)</w:t>
      </w:r>
    </w:p>
    <w:p w:rsidR="003D49FF" w:rsidRDefault="003D49FF" w:rsidP="00D15264">
      <w:pPr>
        <w:pStyle w:val="BodyText"/>
      </w:pPr>
      <w:r>
        <w:t>TestCCAuth (Testcases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r>
        <w:t>CybersourceUnitTesting (new test case)</w:t>
      </w:r>
    </w:p>
    <w:p w:rsidR="003D49FF" w:rsidRDefault="003D49FF" w:rsidP="003D49FF">
      <w:pPr>
        <w:pStyle w:val="Heading1"/>
        <w:framePr w:wrap="notBeside"/>
      </w:pPr>
      <w:bookmarkStart w:id="217" w:name="_Toc368651195"/>
      <w:bookmarkStart w:id="218" w:name="_Toc416782741"/>
      <w:r>
        <w:t>Known Issues</w:t>
      </w:r>
      <w:bookmarkEnd w:id="217"/>
      <w:bookmarkEnd w:id="218"/>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219" w:name="_Toc368651196"/>
      <w:bookmarkStart w:id="220" w:name="_Toc416782742"/>
      <w:r>
        <w:lastRenderedPageBreak/>
        <w:t>CyberSource document links</w:t>
      </w:r>
      <w:bookmarkEnd w:id="219"/>
      <w:bookmarkEnd w:id="220"/>
    </w:p>
    <w:p w:rsidR="003D49FF" w:rsidRPr="00790234" w:rsidRDefault="00BB340B" w:rsidP="00B6458B">
      <w:pPr>
        <w:pStyle w:val="Listenabsatz"/>
        <w:numPr>
          <w:ilvl w:val="0"/>
          <w:numId w:val="17"/>
        </w:numPr>
        <w:rPr>
          <w:color w:val="0070C0"/>
          <w:sz w:val="16"/>
          <w:szCs w:val="16"/>
        </w:rPr>
      </w:pPr>
      <w:hyperlink r:id="rId157"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BB340B" w:rsidP="00B6458B">
      <w:pPr>
        <w:pStyle w:val="Listenabsatz"/>
        <w:numPr>
          <w:ilvl w:val="0"/>
          <w:numId w:val="17"/>
        </w:numPr>
        <w:rPr>
          <w:color w:val="0070C0"/>
          <w:sz w:val="16"/>
          <w:szCs w:val="16"/>
        </w:rPr>
      </w:pPr>
      <w:hyperlink r:id="rId158"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BB340B" w:rsidP="00B6458B">
      <w:pPr>
        <w:pStyle w:val="Listenabsatz"/>
        <w:numPr>
          <w:ilvl w:val="0"/>
          <w:numId w:val="17"/>
        </w:numPr>
        <w:rPr>
          <w:color w:val="0070C0"/>
          <w:sz w:val="16"/>
          <w:szCs w:val="16"/>
        </w:rPr>
      </w:pPr>
      <w:hyperlink r:id="rId159"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BB340B" w:rsidP="00B6458B">
      <w:pPr>
        <w:pStyle w:val="Listenabsatz"/>
        <w:numPr>
          <w:ilvl w:val="0"/>
          <w:numId w:val="17"/>
        </w:numPr>
        <w:rPr>
          <w:color w:val="0070C0"/>
          <w:sz w:val="16"/>
          <w:szCs w:val="16"/>
        </w:rPr>
      </w:pPr>
      <w:hyperlink r:id="rId160"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BB340B" w:rsidP="00B6458B">
      <w:pPr>
        <w:pStyle w:val="Listenabsatz"/>
        <w:numPr>
          <w:ilvl w:val="0"/>
          <w:numId w:val="17"/>
        </w:numPr>
        <w:rPr>
          <w:color w:val="0070C0"/>
          <w:sz w:val="16"/>
          <w:szCs w:val="16"/>
        </w:rPr>
      </w:pPr>
      <w:hyperlink r:id="rId161" w:history="1">
        <w:r w:rsidR="003D49FF" w:rsidRPr="00790234">
          <w:rPr>
            <w:rStyle w:val="Hyperlink"/>
            <w:color w:val="0070C0"/>
            <w:sz w:val="16"/>
            <w:szCs w:val="16"/>
          </w:rPr>
          <w:t>http://www.cybersource.com/support_center/support_documentation/quick_references/</w:t>
        </w:r>
      </w:hyperlink>
    </w:p>
    <w:p w:rsidR="003D49FF" w:rsidRPr="00790234" w:rsidRDefault="00BB340B" w:rsidP="00B6458B">
      <w:pPr>
        <w:pStyle w:val="Listenabsatz"/>
        <w:numPr>
          <w:ilvl w:val="0"/>
          <w:numId w:val="17"/>
        </w:numPr>
        <w:rPr>
          <w:color w:val="0070C0"/>
          <w:sz w:val="16"/>
          <w:szCs w:val="16"/>
        </w:rPr>
      </w:pPr>
      <w:hyperlink r:id="rId162"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BB340B" w:rsidP="00B6458B">
      <w:pPr>
        <w:pStyle w:val="Listenabsatz"/>
        <w:numPr>
          <w:ilvl w:val="0"/>
          <w:numId w:val="17"/>
        </w:numPr>
        <w:rPr>
          <w:color w:val="0070C0"/>
          <w:sz w:val="16"/>
          <w:szCs w:val="16"/>
        </w:rPr>
      </w:pPr>
      <w:hyperlink r:id="rId163" w:history="1">
        <w:r w:rsidR="003D49FF" w:rsidRPr="00790234">
          <w:rPr>
            <w:rStyle w:val="Hyperlink"/>
            <w:color w:val="0070C0"/>
            <w:sz w:val="16"/>
            <w:szCs w:val="16"/>
          </w:rPr>
          <w:t>http://apps.cybersource.com/library/documentation/dev_guides/Payer_Authentication_IG/html/</w:t>
        </w:r>
      </w:hyperlink>
    </w:p>
    <w:p w:rsidR="003D49FF" w:rsidRPr="00790234" w:rsidRDefault="00BB340B" w:rsidP="00B6458B">
      <w:pPr>
        <w:pStyle w:val="Listenabsatz"/>
        <w:numPr>
          <w:ilvl w:val="0"/>
          <w:numId w:val="17"/>
        </w:numPr>
        <w:rPr>
          <w:color w:val="0070C0"/>
          <w:sz w:val="16"/>
          <w:szCs w:val="16"/>
        </w:rPr>
      </w:pPr>
      <w:hyperlink r:id="rId164" w:history="1">
        <w:r w:rsidR="003D49FF" w:rsidRPr="00790234">
          <w:rPr>
            <w:rStyle w:val="Hyperlink"/>
            <w:color w:val="0070C0"/>
            <w:sz w:val="16"/>
            <w:szCs w:val="16"/>
          </w:rPr>
          <w:t>http://apps.cybersource.com/library/documentation/dev_guides/CC_Svcs_IG_BML_Supplement/html/</w:t>
        </w:r>
      </w:hyperlink>
    </w:p>
    <w:p w:rsidR="003D49FF" w:rsidRPr="00790234" w:rsidRDefault="00BB340B" w:rsidP="00B6458B">
      <w:pPr>
        <w:pStyle w:val="Listenabsatz"/>
        <w:numPr>
          <w:ilvl w:val="0"/>
          <w:numId w:val="17"/>
        </w:numPr>
        <w:rPr>
          <w:color w:val="0070C0"/>
          <w:sz w:val="16"/>
          <w:szCs w:val="16"/>
        </w:rPr>
      </w:pPr>
      <w:hyperlink r:id="rId165"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BB340B" w:rsidP="00B6458B">
      <w:pPr>
        <w:pStyle w:val="Listenabsatz"/>
        <w:numPr>
          <w:ilvl w:val="0"/>
          <w:numId w:val="17"/>
        </w:numPr>
        <w:rPr>
          <w:color w:val="0070C0"/>
          <w:sz w:val="16"/>
          <w:szCs w:val="16"/>
        </w:rPr>
      </w:pPr>
      <w:hyperlink r:id="rId166" w:history="1">
        <w:r w:rsidR="003D49FF" w:rsidRPr="00790234">
          <w:rPr>
            <w:rStyle w:val="Hyperlink"/>
            <w:color w:val="0070C0"/>
            <w:sz w:val="16"/>
            <w:szCs w:val="16"/>
          </w:rPr>
          <w:t>http://www.cybersource.com/support_center/support_documentation/services_documentation/tax.php</w:t>
        </w:r>
      </w:hyperlink>
    </w:p>
    <w:p w:rsidR="003D49FF" w:rsidRPr="00981F66" w:rsidRDefault="00BB340B" w:rsidP="00B6458B">
      <w:pPr>
        <w:pStyle w:val="Listenabsatz"/>
        <w:numPr>
          <w:ilvl w:val="0"/>
          <w:numId w:val="17"/>
        </w:numPr>
        <w:rPr>
          <w:color w:val="0070C0"/>
          <w:sz w:val="16"/>
          <w:szCs w:val="16"/>
        </w:rPr>
      </w:pPr>
      <w:hyperlink r:id="rId167" w:history="1">
        <w:r w:rsidR="003D49FF" w:rsidRPr="00790234">
          <w:rPr>
            <w:rStyle w:val="Hyperlink"/>
            <w:color w:val="0070C0"/>
            <w:sz w:val="16"/>
            <w:szCs w:val="16"/>
          </w:rPr>
          <w:t>http://apps.cybersource.com/library/documentation/dev_guides/Tax_IG/Tax_Guide.pdf</w:t>
        </w:r>
      </w:hyperlink>
    </w:p>
    <w:p w:rsidR="00981F66" w:rsidRDefault="00BB340B" w:rsidP="00B6458B">
      <w:pPr>
        <w:pStyle w:val="Listenabsatz"/>
        <w:numPr>
          <w:ilvl w:val="0"/>
          <w:numId w:val="17"/>
        </w:numPr>
        <w:rPr>
          <w:color w:val="0070C0"/>
          <w:sz w:val="16"/>
          <w:szCs w:val="16"/>
        </w:rPr>
      </w:pPr>
      <w:hyperlink r:id="rId168"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BB340B" w:rsidP="00B6458B">
      <w:pPr>
        <w:pStyle w:val="Listenabsatz"/>
        <w:numPr>
          <w:ilvl w:val="0"/>
          <w:numId w:val="17"/>
        </w:numPr>
        <w:rPr>
          <w:rStyle w:val="Hyperlink"/>
          <w:color w:val="0070C0"/>
          <w:sz w:val="16"/>
          <w:szCs w:val="16"/>
        </w:rPr>
      </w:pPr>
      <w:hyperlink r:id="rId169"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BB340B" w:rsidP="00B6458B">
      <w:pPr>
        <w:pStyle w:val="Listenabsatz"/>
        <w:numPr>
          <w:ilvl w:val="0"/>
          <w:numId w:val="17"/>
        </w:numPr>
        <w:rPr>
          <w:rStyle w:val="Hyperlink"/>
          <w:color w:val="0070C0"/>
          <w:sz w:val="16"/>
          <w:szCs w:val="16"/>
        </w:rPr>
      </w:pPr>
      <w:hyperlink r:id="rId170" w:history="1">
        <w:r w:rsidR="008741A3" w:rsidRPr="008741A3">
          <w:rPr>
            <w:rStyle w:val="Hyperlink"/>
            <w:color w:val="0070C0"/>
            <w:sz w:val="16"/>
            <w:szCs w:val="16"/>
          </w:rPr>
          <w:t>http://apps.cybersource.com/library/documentation/dev_guides/AliPayDom/AliPay_Dom_SO_API.pdf</w:t>
        </w:r>
      </w:hyperlink>
    </w:p>
    <w:p w:rsidR="008741A3" w:rsidRPr="008741A3" w:rsidRDefault="00BB340B" w:rsidP="008741A3">
      <w:pPr>
        <w:pStyle w:val="Listenabsatz"/>
        <w:numPr>
          <w:ilvl w:val="0"/>
          <w:numId w:val="17"/>
        </w:numPr>
        <w:rPr>
          <w:rStyle w:val="Hyperlink"/>
          <w:color w:val="0070C0"/>
          <w:sz w:val="16"/>
          <w:szCs w:val="16"/>
        </w:rPr>
      </w:pPr>
      <w:hyperlink r:id="rId171"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221" w:name="_Toc368651197"/>
      <w:bookmarkStart w:id="222" w:name="_Toc416782743"/>
      <w:r>
        <w:lastRenderedPageBreak/>
        <w:t>Release History</w:t>
      </w:r>
      <w:bookmarkEnd w:id="221"/>
      <w:bookmarkEnd w:id="2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D15264">
            <w:pPr>
              <w:pStyle w:val="BodyText"/>
            </w:pPr>
            <w:r>
              <w:t>Version</w:t>
            </w:r>
          </w:p>
        </w:tc>
        <w:tc>
          <w:tcPr>
            <w:tcW w:w="2018" w:type="dxa"/>
          </w:tcPr>
          <w:p w:rsidR="003D49FF" w:rsidRDefault="003D49FF" w:rsidP="00D15264">
            <w:pPr>
              <w:pStyle w:val="BodyText"/>
            </w:pPr>
            <w:r>
              <w:t>Date</w:t>
            </w:r>
          </w:p>
        </w:tc>
        <w:tc>
          <w:tcPr>
            <w:tcW w:w="6644" w:type="dxa"/>
          </w:tcPr>
          <w:p w:rsidR="003D49FF" w:rsidRDefault="003D49FF" w:rsidP="00D15264">
            <w:pPr>
              <w:pStyle w:val="BodyText"/>
            </w:pPr>
            <w:r>
              <w:t>Changes</w:t>
            </w:r>
          </w:p>
        </w:tc>
      </w:tr>
      <w:tr w:rsidR="003D49FF" w:rsidTr="000E2BA5">
        <w:tc>
          <w:tcPr>
            <w:tcW w:w="1634" w:type="dxa"/>
          </w:tcPr>
          <w:p w:rsidR="003D49FF" w:rsidRDefault="00790234" w:rsidP="00D15264">
            <w:pPr>
              <w:pStyle w:val="BodyText"/>
            </w:pPr>
            <w:r>
              <w:t>1.0.0.1</w:t>
            </w:r>
          </w:p>
        </w:tc>
        <w:tc>
          <w:tcPr>
            <w:tcW w:w="2018" w:type="dxa"/>
          </w:tcPr>
          <w:p w:rsidR="003D49FF" w:rsidRDefault="003D49FF" w:rsidP="00D15264">
            <w:pPr>
              <w:pStyle w:val="BodyText"/>
            </w:pPr>
            <w:r>
              <w:t>02/02/2010</w:t>
            </w:r>
          </w:p>
        </w:tc>
        <w:tc>
          <w:tcPr>
            <w:tcW w:w="6644" w:type="dxa"/>
          </w:tcPr>
          <w:p w:rsidR="003D49FF" w:rsidRDefault="003D49FF" w:rsidP="00D15264">
            <w:pPr>
              <w:pStyle w:val="BodyText"/>
            </w:pPr>
            <w:r>
              <w:t>Initial release</w:t>
            </w:r>
          </w:p>
        </w:tc>
      </w:tr>
      <w:tr w:rsidR="003D49FF" w:rsidTr="000E2BA5">
        <w:tc>
          <w:tcPr>
            <w:tcW w:w="1634" w:type="dxa"/>
          </w:tcPr>
          <w:p w:rsidR="003D49FF" w:rsidRDefault="003D49FF" w:rsidP="00D15264">
            <w:pPr>
              <w:pStyle w:val="BodyText"/>
            </w:pPr>
            <w:r>
              <w:t>1.0.0.2</w:t>
            </w:r>
          </w:p>
        </w:tc>
        <w:tc>
          <w:tcPr>
            <w:tcW w:w="2018" w:type="dxa"/>
          </w:tcPr>
          <w:p w:rsidR="003D49FF" w:rsidRDefault="003D49FF" w:rsidP="00D15264">
            <w:pPr>
              <w:pStyle w:val="BodyText"/>
            </w:pPr>
            <w:r>
              <w:t>02/08/2010</w:t>
            </w:r>
          </w:p>
        </w:tc>
        <w:tc>
          <w:tcPr>
            <w:tcW w:w="6644" w:type="dxa"/>
          </w:tcPr>
          <w:p w:rsidR="003D49FF" w:rsidRDefault="003D49FF" w:rsidP="00D15264">
            <w:pPr>
              <w:pStyle w:val="BodyText"/>
            </w:pPr>
            <w:r>
              <w:t>Device Fingerprint Feature added</w:t>
            </w:r>
          </w:p>
        </w:tc>
      </w:tr>
      <w:tr w:rsidR="003D49FF" w:rsidTr="000E2BA5">
        <w:tc>
          <w:tcPr>
            <w:tcW w:w="1634" w:type="dxa"/>
          </w:tcPr>
          <w:p w:rsidR="003D49FF" w:rsidRDefault="003D49FF" w:rsidP="00D15264">
            <w:pPr>
              <w:pStyle w:val="BodyText"/>
            </w:pPr>
            <w:r>
              <w:t>1.0.0.3</w:t>
            </w:r>
          </w:p>
        </w:tc>
        <w:tc>
          <w:tcPr>
            <w:tcW w:w="2018" w:type="dxa"/>
          </w:tcPr>
          <w:p w:rsidR="003D49FF" w:rsidRDefault="003D49FF" w:rsidP="00D15264">
            <w:pPr>
              <w:pStyle w:val="BodyText"/>
            </w:pPr>
            <w:r>
              <w:t>03/01/2012</w:t>
            </w:r>
          </w:p>
        </w:tc>
        <w:tc>
          <w:tcPr>
            <w:tcW w:w="6644" w:type="dxa"/>
          </w:tcPr>
          <w:p w:rsidR="003D49FF" w:rsidRDefault="003D49FF" w:rsidP="00D15264">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D15264">
            <w:pPr>
              <w:pStyle w:val="BodyText"/>
            </w:pPr>
            <w:r>
              <w:t>1.0.0.4</w:t>
            </w:r>
          </w:p>
        </w:tc>
        <w:tc>
          <w:tcPr>
            <w:tcW w:w="2018" w:type="dxa"/>
          </w:tcPr>
          <w:p w:rsidR="00C5387E" w:rsidRDefault="00C5387E" w:rsidP="00D15264">
            <w:pPr>
              <w:pStyle w:val="BodyText"/>
            </w:pPr>
            <w:r>
              <w:t>12/18/2012</w:t>
            </w:r>
          </w:p>
        </w:tc>
        <w:tc>
          <w:tcPr>
            <w:tcW w:w="6644" w:type="dxa"/>
          </w:tcPr>
          <w:p w:rsidR="00C5387E" w:rsidRDefault="00C5387E" w:rsidP="00D15264">
            <w:pPr>
              <w:pStyle w:val="BodyText"/>
            </w:pPr>
            <w:r>
              <w:t>Updated Tax pipeline to remove redundant tax requests by using SkipTaxCalculation parameter</w:t>
            </w:r>
          </w:p>
        </w:tc>
      </w:tr>
      <w:tr w:rsidR="00790234" w:rsidTr="000E2BA5">
        <w:tc>
          <w:tcPr>
            <w:tcW w:w="1634" w:type="dxa"/>
          </w:tcPr>
          <w:p w:rsidR="00790234" w:rsidRDefault="00790234" w:rsidP="00D15264">
            <w:pPr>
              <w:pStyle w:val="BodyText"/>
            </w:pPr>
            <w:r>
              <w:t>1.1.0</w:t>
            </w:r>
          </w:p>
        </w:tc>
        <w:tc>
          <w:tcPr>
            <w:tcW w:w="2018" w:type="dxa"/>
          </w:tcPr>
          <w:p w:rsidR="00790234" w:rsidRDefault="00790234" w:rsidP="00D15264">
            <w:pPr>
              <w:pStyle w:val="BodyText"/>
            </w:pPr>
            <w:r>
              <w:t>01/16/2013</w:t>
            </w:r>
          </w:p>
        </w:tc>
        <w:tc>
          <w:tcPr>
            <w:tcW w:w="6644" w:type="dxa"/>
          </w:tcPr>
          <w:p w:rsidR="00790234" w:rsidRDefault="00790234" w:rsidP="00D15264">
            <w:pPr>
              <w:pStyle w:val="BodyText"/>
            </w:pPr>
            <w:r>
              <w:t>Incorporated review comments from Demandware team</w:t>
            </w:r>
          </w:p>
        </w:tc>
      </w:tr>
      <w:tr w:rsidR="00FB007F" w:rsidTr="000E2BA5">
        <w:tc>
          <w:tcPr>
            <w:tcW w:w="1634" w:type="dxa"/>
          </w:tcPr>
          <w:p w:rsidR="00FB007F" w:rsidRDefault="00FB007F" w:rsidP="00D15264">
            <w:pPr>
              <w:pStyle w:val="BodyText"/>
            </w:pPr>
            <w:r>
              <w:t>1.1.0</w:t>
            </w:r>
          </w:p>
        </w:tc>
        <w:tc>
          <w:tcPr>
            <w:tcW w:w="2018" w:type="dxa"/>
          </w:tcPr>
          <w:p w:rsidR="00FB007F" w:rsidRDefault="00FB007F" w:rsidP="00D15264">
            <w:pPr>
              <w:pStyle w:val="BodyText"/>
            </w:pPr>
            <w:r>
              <w:t>02/06/2013</w:t>
            </w:r>
          </w:p>
        </w:tc>
        <w:tc>
          <w:tcPr>
            <w:tcW w:w="6644" w:type="dxa"/>
          </w:tcPr>
          <w:p w:rsidR="00FB007F" w:rsidRDefault="00FB007F" w:rsidP="00D15264">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bookmarkStart w:id="223" w:name="O_5531"/>
            <w:bookmarkEnd w:id="223"/>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D15264">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D15264">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Alipay, Paypal Ex</w:t>
            </w:r>
            <w:r w:rsidR="00405C7F">
              <w:t>press and Paypal implementation</w:t>
            </w:r>
          </w:p>
        </w:tc>
      </w:tr>
      <w:tr w:rsidR="005D77E3" w:rsidTr="000E2BA5">
        <w:tc>
          <w:tcPr>
            <w:tcW w:w="1634" w:type="dxa"/>
            <w:tcBorders>
              <w:top w:val="single" w:sz="4" w:space="0" w:color="000000"/>
              <w:left w:val="single" w:sz="4" w:space="0" w:color="000000"/>
              <w:bottom w:val="single" w:sz="4" w:space="0" w:color="000000"/>
              <w:right w:val="single" w:sz="4" w:space="0" w:color="000000"/>
            </w:tcBorders>
          </w:tcPr>
          <w:p w:rsidR="005D77E3" w:rsidRDefault="005D77E3" w:rsidP="00D15264">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5D77E3" w:rsidRDefault="005D77E3" w:rsidP="00D15264">
            <w:pPr>
              <w:pStyle w:val="BodyText"/>
            </w:pPr>
            <w:r>
              <w:t>04/14/2015</w:t>
            </w:r>
          </w:p>
        </w:tc>
        <w:tc>
          <w:tcPr>
            <w:tcW w:w="6644" w:type="dxa"/>
            <w:tcBorders>
              <w:top w:val="single" w:sz="4" w:space="0" w:color="000000"/>
              <w:left w:val="single" w:sz="4" w:space="0" w:color="000000"/>
              <w:bottom w:val="single" w:sz="4" w:space="0" w:color="000000"/>
              <w:right w:val="single" w:sz="4" w:space="0" w:color="000000"/>
            </w:tcBorders>
          </w:tcPr>
          <w:p w:rsidR="005D77E3" w:rsidRDefault="005D77E3" w:rsidP="00D15264">
            <w:pPr>
              <w:pStyle w:val="BodyText"/>
            </w:pPr>
            <w:r>
              <w:t>Changes</w:t>
            </w:r>
            <w:r w:rsidR="00A93F7E">
              <w:t xml:space="preserve"> done for Taxation service call and other Changes related to Credit Card and BML.</w:t>
            </w:r>
            <w:bookmarkStart w:id="224" w:name="_GoBack"/>
            <w:bookmarkEnd w:id="224"/>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72"/>
      <w:headerReference w:type="default" r:id="rId173"/>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340B" w:rsidRDefault="00BB340B">
      <w:r>
        <w:separator/>
      </w:r>
    </w:p>
  </w:endnote>
  <w:endnote w:type="continuationSeparator" w:id="0">
    <w:p w:rsidR="00BB340B" w:rsidRDefault="00BB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D15264" w:rsidRDefault="00D152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D15264" w:rsidRDefault="00D152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340B" w:rsidRDefault="00BB340B">
      <w:r>
        <w:separator/>
      </w:r>
    </w:p>
  </w:footnote>
  <w:footnote w:type="continuationSeparator" w:id="0">
    <w:p w:rsidR="00BB340B" w:rsidRDefault="00BB34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BB340B">
      <w:fldChar w:fldCharType="begin"/>
    </w:r>
    <w:r w:rsidR="00BB340B">
      <w:instrText xml:space="preserve"> STYLEREF  "Heading 2"  \* MERGEFORMAT </w:instrText>
    </w:r>
    <w:r w:rsidR="00BB340B">
      <w:fldChar w:fldCharType="separate"/>
    </w:r>
    <w:r w:rsidRPr="003B654C">
      <w:rPr>
        <w:rStyle w:val="PageNumber"/>
        <w:noProof/>
      </w:rPr>
      <w:t>Functional Overview</w:t>
    </w:r>
    <w:r w:rsidR="00BB340B">
      <w:rPr>
        <w:rStyle w:val="PageNumber"/>
        <w:noProof/>
      </w:rPr>
      <w:fldChar w:fldCharType="end"/>
    </w:r>
  </w:p>
  <w:p w:rsidR="00D15264" w:rsidRDefault="00D15264">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BB340B">
    <w:pPr>
      <w:pStyle w:val="Header"/>
      <w:framePr w:w="9720" w:wrap="around"/>
      <w:jc w:val="right"/>
    </w:pPr>
    <w:r>
      <w:fldChar w:fldCharType="begin"/>
    </w:r>
    <w:r>
      <w:instrText xml:space="preserve"> STYLEREF  "Heading 1"  \* MERGEFORMAT </w:instrText>
    </w:r>
    <w:r>
      <w:fldChar w:fldCharType="separate"/>
    </w:r>
    <w:r w:rsidR="00A93F7E">
      <w:rPr>
        <w:noProof/>
      </w:rPr>
      <w:t>Release History</w:t>
    </w:r>
    <w:r>
      <w:rPr>
        <w:noProof/>
      </w:rPr>
      <w:fldChar w:fldCharType="end"/>
    </w:r>
    <w:r w:rsidR="00D15264">
      <w:rPr>
        <w:rStyle w:val="PageNumber"/>
      </w:rPr>
      <w:fldChar w:fldCharType="begin"/>
    </w:r>
    <w:r w:rsidR="00D15264">
      <w:rPr>
        <w:rStyle w:val="PageNumber"/>
        <w:lang w:val="de-DE"/>
      </w:rPr>
      <w:instrText xml:space="preserve"> PAGE </w:instrText>
    </w:r>
    <w:r w:rsidR="00D15264">
      <w:rPr>
        <w:rStyle w:val="PageNumber"/>
      </w:rPr>
      <w:fldChar w:fldCharType="separate"/>
    </w:r>
    <w:r w:rsidR="00A93F7E">
      <w:rPr>
        <w:rStyle w:val="PageNumber"/>
        <w:noProof/>
        <w:lang w:val="de-DE"/>
      </w:rPr>
      <w:t>185</w:t>
    </w:r>
    <w:r w:rsidR="00D15264">
      <w:rPr>
        <w:rStyle w:val="PageNumber"/>
      </w:rPr>
      <w:fldChar w:fldCharType="end"/>
    </w:r>
  </w:p>
  <w:p w:rsidR="00D15264" w:rsidRDefault="00D15264">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01DE"/>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3510"/>
    <w:rsid w:val="001E0D43"/>
    <w:rsid w:val="001E2C08"/>
    <w:rsid w:val="001E4060"/>
    <w:rsid w:val="001E6730"/>
    <w:rsid w:val="001F18B2"/>
    <w:rsid w:val="001F287F"/>
    <w:rsid w:val="001F4EA7"/>
    <w:rsid w:val="001F6FB3"/>
    <w:rsid w:val="002002E6"/>
    <w:rsid w:val="0020034B"/>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904"/>
    <w:rsid w:val="002A69A8"/>
    <w:rsid w:val="002C008D"/>
    <w:rsid w:val="002C4946"/>
    <w:rsid w:val="002C579A"/>
    <w:rsid w:val="002D1BFE"/>
    <w:rsid w:val="002D598B"/>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1E8"/>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D77E3"/>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3EE4"/>
    <w:rsid w:val="007743A4"/>
    <w:rsid w:val="007759AC"/>
    <w:rsid w:val="00785F59"/>
    <w:rsid w:val="00790234"/>
    <w:rsid w:val="007909AD"/>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C89"/>
    <w:rsid w:val="007E76E4"/>
    <w:rsid w:val="007F1F9E"/>
    <w:rsid w:val="007F28C8"/>
    <w:rsid w:val="007F7E09"/>
    <w:rsid w:val="0080208A"/>
    <w:rsid w:val="00804C7B"/>
    <w:rsid w:val="00805768"/>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F4"/>
    <w:rsid w:val="00A31351"/>
    <w:rsid w:val="00A41A31"/>
    <w:rsid w:val="00A42A01"/>
    <w:rsid w:val="00A42E16"/>
    <w:rsid w:val="00A439D8"/>
    <w:rsid w:val="00A46FEE"/>
    <w:rsid w:val="00A57AED"/>
    <w:rsid w:val="00A6159A"/>
    <w:rsid w:val="00A641DA"/>
    <w:rsid w:val="00A658A4"/>
    <w:rsid w:val="00A66E28"/>
    <w:rsid w:val="00A707D9"/>
    <w:rsid w:val="00A70DFA"/>
    <w:rsid w:val="00A718F1"/>
    <w:rsid w:val="00A73A7D"/>
    <w:rsid w:val="00A77552"/>
    <w:rsid w:val="00A77AEF"/>
    <w:rsid w:val="00A859D9"/>
    <w:rsid w:val="00A87ADF"/>
    <w:rsid w:val="00A87B7D"/>
    <w:rsid w:val="00A90DC2"/>
    <w:rsid w:val="00A937B8"/>
    <w:rsid w:val="00A93F7E"/>
    <w:rsid w:val="00A941A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340B"/>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52E8"/>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B20FC"/>
    <w:rsid w:val="00EB39C3"/>
    <w:rsid w:val="00EB3F7D"/>
    <w:rsid w:val="00EB4BD3"/>
    <w:rsid w:val="00EB5CCB"/>
    <w:rsid w:val="00EB6363"/>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1D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801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01D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1D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801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01D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20.jpeg"/><Relationship Id="rId154" Type="http://schemas.openxmlformats.org/officeDocument/2006/relationships/hyperlink" Target="https://ics2wstest.ic3.com/commerce/1.x/transactionProcessor" TargetMode="External"/><Relationship Id="rId159" Type="http://schemas.openxmlformats.org/officeDocument/2006/relationships/hyperlink" Target="http://apps.cybersource.com/library/documentation/dev_guides/CC_Svcs_SO_API/Credit_Cards_SO_API.pdf" TargetMode="External"/><Relationship Id="rId175" Type="http://schemas.openxmlformats.org/officeDocument/2006/relationships/theme" Target="theme/theme1.xml"/><Relationship Id="rId170" Type="http://schemas.openxmlformats.org/officeDocument/2006/relationships/hyperlink" Target="http://apps.cybersource.com/library/documentation/dev_guides/AliPayDom/AliPay_Dom_SO_API.pdf" TargetMode="Externa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eg"/><Relationship Id="rId160" Type="http://schemas.openxmlformats.org/officeDocument/2006/relationships/hyperlink" Target="http://apps.cybersource.com/library/documentation/dev_guides/Getting_Started/Getting_Started_Advanced.pdf" TargetMode="External"/><Relationship Id="rId165" Type="http://schemas.openxmlformats.org/officeDocument/2006/relationships/hyperlink" Target="http://apps.cybersource.com/library/documentation/dev_guides/Verification_Svcs_IG/20091012_Verification_IG.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apps.cybersource.com/library/documentation/sbc/quickref/currencies.pdf" TargetMode="External"/><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hyperlink" Target="https://ics2ws.ic3.com/commerce/1.x/transactionProcessor" TargetMode="External"/><Relationship Id="rId171" Type="http://schemas.openxmlformats.org/officeDocument/2006/relationships/hyperlink" Target="http://apps.cybersource.com/library/documentation/dev_guides/AliPayInt/AliPay_Int_SO_API.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www.cybersource.com/support_center/support_documentation/quick_references/" TargetMode="External"/><Relationship Id="rId166" Type="http://schemas.openxmlformats.org/officeDocument/2006/relationships/hyperlink" Target="http://www.cybersource.com/support_center/support_documentation/services_documentation/ta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5.emf"/><Relationship Id="rId130" Type="http://schemas.openxmlformats.org/officeDocument/2006/relationships/image" Target="media/image113.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6.png"/><Relationship Id="rId164" Type="http://schemas.openxmlformats.org/officeDocument/2006/relationships/hyperlink" Target="http://apps.cybersource.com/library/documentation/dev_guides/CC_Svcs_IG_BML_Supplement/html/" TargetMode="External"/><Relationship Id="rId169" Type="http://schemas.openxmlformats.org/officeDocument/2006/relationships/hyperlink" Target="http://apps.cybersource.com/library/documentation/dev_guides/PayPal_Express_SO/PayPal_Express_SO_API.pdf"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eader" Target="header4.xml"/><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s://documentation.demandware.com/display/ReleaseNotes/DW+Platform+13.3" TargetMode="External"/><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apps.cybersource.com/library/documentation/dev_guides/Tax_IG/Tax_Guide.p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apps.cybersource.com/library/documentation/dev_guides/Payer_Authentication_IG/20090928_Payauth_IG.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hyperlink" Target="http://www.cybersource.com/support_center/implementation/testing_info/simple_order_api/General_testing_info/soapi_general_test.html"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header" Target="header5.xm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hyperlink" Target="http://apps.cybersource.com/library/documentation/dev_guides/Retail_SO_API/Retail_SO_API.pdf"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http://tomcat.apache.org/index.html" TargetMode="External"/><Relationship Id="rId142" Type="http://schemas.openxmlformats.org/officeDocument/2006/relationships/image" Target="media/image124.png"/><Relationship Id="rId163" Type="http://schemas.openxmlformats.org/officeDocument/2006/relationships/hyperlink" Target="http://apps.cybersource.com/library/documentation/dev_guides/Payer_Authentication_IG/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19.png"/><Relationship Id="rId158" Type="http://schemas.openxmlformats.org/officeDocument/2006/relationships/hyperlink" Target="http://www.cybersource.com/support_center/support_documentation/quick_references/view.php?page_id=422" TargetMode="External"/><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FD147B-EE42-4FB1-B873-96C555EA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185</Pages>
  <Words>23761</Words>
  <Characters>135439</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158883</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28</cp:revision>
  <dcterms:created xsi:type="dcterms:W3CDTF">2015-03-27T06:15:00Z</dcterms:created>
  <dcterms:modified xsi:type="dcterms:W3CDTF">2015-04-14T08:26:00Z</dcterms:modified>
</cp:coreProperties>
</file>